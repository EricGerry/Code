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19285887"/>
        <w:docPartObj>
          <w:docPartGallery w:val="Cover Pages"/>
          <w:docPartUnique/>
        </w:docPartObj>
      </w:sdtPr>
      <w:sdtEndPr>
        <w:rPr>
          <w:rFonts w:ascii="Times New Roman" w:eastAsiaTheme="majorEastAsia" w:hAnsi="Times New Roman" w:cstheme="majorBidi"/>
          <w:b/>
          <w:bCs/>
          <w:sz w:val="32"/>
          <w:szCs w:val="32"/>
        </w:rPr>
      </w:sdtEndPr>
      <w:sdtContent>
        <w:p w14:paraId="0502752D" w14:textId="094CB415" w:rsidR="0057595D" w:rsidRDefault="0057595D">
          <w:pPr>
            <w:ind w:firstLine="480"/>
          </w:pPr>
          <w:r>
            <w:rPr>
              <w:noProof/>
            </w:rPr>
            <mc:AlternateContent>
              <mc:Choice Requires="wpg">
                <w:drawing>
                  <wp:anchor distT="0" distB="0" distL="114300" distR="114300" simplePos="0" relativeHeight="251683840" behindDoc="1" locked="0" layoutInCell="1" allowOverlap="1" wp14:anchorId="4A55EAF5" wp14:editId="498AAB7F">
                    <wp:simplePos x="0" y="0"/>
                    <wp:positionH relativeFrom="page">
                      <wp:posOffset>473320</wp:posOffset>
                    </wp:positionH>
                    <wp:positionV relativeFrom="page">
                      <wp:posOffset>532828</wp:posOffset>
                    </wp:positionV>
                    <wp:extent cx="6864824" cy="9123528"/>
                    <wp:effectExtent l="0" t="0" r="2540" b="635"/>
                    <wp:wrapNone/>
                    <wp:docPr id="478" name="组 47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479" name="矩形 479"/>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矩形 480"/>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作者"/>
                                    <w:tag w:val=""/>
                                    <w:id w:val="945428907"/>
                                    <w:showingPlcHdr/>
                                    <w:dataBinding w:prefixMappings="xmlns:ns0='http://purl.org/dc/elements/1.1/' xmlns:ns1='http://schemas.openxmlformats.org/package/2006/metadata/core-properties' " w:xpath="/ns1:coreProperties[1]/ns0:creator[1]" w:storeItemID="{6C3C8BC8-F283-45AE-878A-BAB7291924A1}"/>
                                    <w:text/>
                                  </w:sdtPr>
                                  <w:sdtContent>
                                    <w:p w14:paraId="62501AF5" w14:textId="060718DD" w:rsidR="0057595D" w:rsidRDefault="0057595D">
                                      <w:pPr>
                                        <w:pStyle w:val="af1"/>
                                        <w:spacing w:before="120"/>
                                        <w:jc w:val="center"/>
                                        <w:rPr>
                                          <w:color w:val="FFFFFF" w:themeColor="background1"/>
                                        </w:rPr>
                                      </w:pPr>
                                      <w:r>
                                        <w:rPr>
                                          <w:color w:val="FFFFFF" w:themeColor="background1"/>
                                        </w:rPr>
                                        <w:t xml:space="preserve">     </w:t>
                                      </w:r>
                                    </w:p>
                                  </w:sdtContent>
                                </w:sdt>
                                <w:p w14:paraId="362709F6" w14:textId="686CDF17" w:rsidR="0057595D" w:rsidRDefault="0057595D">
                                  <w:pPr>
                                    <w:pStyle w:val="af1"/>
                                    <w:spacing w:before="120"/>
                                    <w:jc w:val="center"/>
                                    <w:rPr>
                                      <w:color w:val="FFFFFF" w:themeColor="background1"/>
                                    </w:rPr>
                                  </w:pPr>
                                  <w:sdt>
                                    <w:sdtPr>
                                      <w:rPr>
                                        <w:caps/>
                                        <w:color w:val="FFFFFF" w:themeColor="background1"/>
                                      </w:rPr>
                                      <w:alias w:val="公司"/>
                                      <w:tag w:val=""/>
                                      <w:id w:val="1618182777"/>
                                      <w:dataBinding w:prefixMappings="xmlns:ns0='http://schemas.openxmlformats.org/officeDocument/2006/extended-properties' " w:xpath="/ns0:Properties[1]/ns0:Company[1]" w:storeItemID="{6668398D-A668-4E3E-A5EB-62B293D839F1}"/>
                                      <w:text/>
                                    </w:sdtPr>
                                    <w:sdtContent>
                                      <w:r>
                                        <w:rPr>
                                          <w:rFonts w:hint="eastAsia"/>
                                          <w:caps/>
                                          <w:color w:val="FFFFFF" w:themeColor="background1"/>
                                        </w:rPr>
                                        <w:t>迈普通信技术股份有限公司</w:t>
                                      </w:r>
                                    </w:sdtContent>
                                  </w:sdt>
                                  <w:sdt>
                                    <w:sdtPr>
                                      <w:rPr>
                                        <w:color w:val="FFFFFF" w:themeColor="background1"/>
                                      </w:rPr>
                                      <w:alias w:val="地址"/>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481" name="文本框 481"/>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标题"/>
                                    <w:tag w:val=""/>
                                    <w:id w:val="-9991715"/>
                                    <w:dataBinding w:prefixMappings="xmlns:ns0='http://purl.org/dc/elements/1.1/' xmlns:ns1='http://schemas.openxmlformats.org/package/2006/metadata/core-properties' " w:xpath="/ns1:coreProperties[1]/ns0:title[1]" w:storeItemID="{6C3C8BC8-F283-45AE-878A-BAB7291924A1}"/>
                                    <w:text/>
                                  </w:sdtPr>
                                  <w:sdtContent>
                                    <w:p w14:paraId="6AD88C14" w14:textId="2AF00870" w:rsidR="0057595D" w:rsidRDefault="0057595D">
                                      <w:pPr>
                                        <w:pStyle w:val="af1"/>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hint="eastAsia"/>
                                          <w:caps/>
                                          <w:color w:val="5B9BD5" w:themeColor="accent1"/>
                                          <w:sz w:val="72"/>
                                          <w:szCs w:val="72"/>
                                        </w:rPr>
                                        <w:t>迈普设备实验指南</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A55EAF5" id="组 478" o:spid="_x0000_s1026" style="position:absolute;left:0;text-align:left;margin-left:37.25pt;margin-top:41.95pt;width:540.55pt;height:718.4pt;z-index:-251632640;mso-width-percent:882;mso-height-percent:909;mso-position-horizontal-relative:page;mso-position-vertical-relative:page;mso-width-percent:882;mso-height-percent:909" coordsize="6864824,91235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">
                    <v:rect id="矩形 479" o:spid="_x0000_s1027" style="position:absolute;width:6858000;height:1371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zXtVxwAA&#10;ANwAAAAPAAAAZHJzL2Rvd25yZXYueG1sRI9Pa8JAFMTvQr/D8gredOMfmjZ1FRGEIkVo1ENvj+wz&#10;G82+DdltTPvpu0Khx2FmfsMsVr2tRUetrxwrmIwTEMSF0xWXCo6H7egZhA/IGmvHpOCbPKyWD4MF&#10;Ztrd+IO6PJQiQthnqMCE0GRS+sKQRT92DXH0zq61GKJsS6lbvEW4reU0SZ6kxYrjgsGGNoaKa/5l&#10;Fewu6Sw33br7me3pZNzp/XO78UoNH/v1K4hAffgP/7XftIJ5+gL3M/EIyO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9M17VccAAADcAAAADwAAAAAAAAAAAAAAAACXAgAAZHJz&#10;L2Rvd25yZXYueG1sUEsFBgAAAAAEAAQA9QAAAIsDAAAAAA==&#10;" fillcolor="#5b9bd5 [3204]" stroked="f" strokeweight="1pt"/>
                    <v:rect id="矩形 480" o:spid="_x0000_s1028" style="position:absolute;top:4094328;width:6858000;height:502920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AgZCwwAA&#10;ANwAAAAPAAAAZHJzL2Rvd25yZXYueG1sRE/Pa8IwFL4L/g/hCbuIphMR7ZqKbAw2GUNrL7u9NW9N&#10;sXkpTab1v18Owo4f3+9sO9hWXKj3jWMFj/MEBHHldMO1gvL0OluD8AFZY+uYFNzIwzYfjzJMtbvy&#10;kS5FqEUMYZ+iAhNCl0rpK0MW/dx1xJH7cb3FEGFfS93jNYbbVi6SZCUtNhwbDHb0bKg6F79WQVG+&#10;lN8Ulpv959e7O5RTc/hYDEo9TIbdE4hAQ/gX391vWsFyHefHM/EIyP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AgZCwwAAANwAAAAPAAAAAAAAAAAAAAAAAJcCAABkcnMvZG93&#10;bnJldi54bWxQSwUGAAAAAAQABAD1AAAAhwMAAAAA&#10;" fillcolor="#5b9bd5 [3204]" stroked="f" strokeweight="1pt">
                      <v:textbox inset="36pt,57.6pt,36pt,36pt">
                        <w:txbxContent>
                          <w:sdt>
                            <w:sdtPr>
                              <w:rPr>
                                <w:color w:val="FFFFFF" w:themeColor="background1"/>
                              </w:rPr>
                              <w:alias w:val="作者"/>
                              <w:tag w:val=""/>
                              <w:id w:val="945428907"/>
                              <w:showingPlcHdr/>
                              <w:dataBinding w:prefixMappings="xmlns:ns0='http://purl.org/dc/elements/1.1/' xmlns:ns1='http://schemas.openxmlformats.org/package/2006/metadata/core-properties' " w:xpath="/ns1:coreProperties[1]/ns0:creator[1]" w:storeItemID="{6C3C8BC8-F283-45AE-878A-BAB7291924A1}"/>
                              <w:text/>
                            </w:sdtPr>
                            <w:sdtContent>
                              <w:p w14:paraId="62501AF5" w14:textId="060718DD" w:rsidR="0057595D" w:rsidRDefault="0057595D">
                                <w:pPr>
                                  <w:pStyle w:val="af1"/>
                                  <w:spacing w:before="120"/>
                                  <w:jc w:val="center"/>
                                  <w:rPr>
                                    <w:color w:val="FFFFFF" w:themeColor="background1"/>
                                  </w:rPr>
                                </w:pPr>
                                <w:r>
                                  <w:rPr>
                                    <w:color w:val="FFFFFF" w:themeColor="background1"/>
                                  </w:rPr>
                                  <w:t xml:space="preserve">     </w:t>
                                </w:r>
                              </w:p>
                            </w:sdtContent>
                          </w:sdt>
                          <w:p w14:paraId="362709F6" w14:textId="686CDF17" w:rsidR="0057595D" w:rsidRDefault="0057595D">
                            <w:pPr>
                              <w:pStyle w:val="af1"/>
                              <w:spacing w:before="120"/>
                              <w:jc w:val="center"/>
                              <w:rPr>
                                <w:color w:val="FFFFFF" w:themeColor="background1"/>
                              </w:rPr>
                            </w:pPr>
                            <w:sdt>
                              <w:sdtPr>
                                <w:rPr>
                                  <w:caps/>
                                  <w:color w:val="FFFFFF" w:themeColor="background1"/>
                                </w:rPr>
                                <w:alias w:val="公司"/>
                                <w:tag w:val=""/>
                                <w:id w:val="1618182777"/>
                                <w:dataBinding w:prefixMappings="xmlns:ns0='http://schemas.openxmlformats.org/officeDocument/2006/extended-properties' " w:xpath="/ns0:Properties[1]/ns0:Company[1]" w:storeItemID="{6668398D-A668-4E3E-A5EB-62B293D839F1}"/>
                                <w:text/>
                              </w:sdtPr>
                              <w:sdtContent>
                                <w:r>
                                  <w:rPr>
                                    <w:rFonts w:hint="eastAsia"/>
                                    <w:caps/>
                                    <w:color w:val="FFFFFF" w:themeColor="background1"/>
                                  </w:rPr>
                                  <w:t>迈普通信技术股份有限公司</w:t>
                                </w:r>
                              </w:sdtContent>
                            </w:sdt>
                            <w:sdt>
                              <w:sdtPr>
                                <w:rPr>
                                  <w:color w:val="FFFFFF" w:themeColor="background1"/>
                                </w:rPr>
                                <w:alias w:val="地址"/>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0,0l0,21600,21600,21600,21600,0xe">
                      <v:stroke joinstyle="miter"/>
                      <v:path gradientshapeok="t" o:connecttype="rect"/>
                    </v:shapetype>
                    <v:shape id="文本框 481" o:spid="_x0000_s1029" type="#_x0000_t202" style="position:absolute;left:6824;top:1371600;width:6858000;height:27227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on6HxgAA&#10;ANwAAAAPAAAAZHJzL2Rvd25yZXYueG1sRI9ba8JAFITfBf/DcoS+FN3YFC/RVbSlqI9eQHw7ZI9J&#10;MHs2ZldN/71bKPg4zMw3zHTemFLcqXaFZQX9XgSCOLW64EzBYf/THYFwHlljaZkU/JKD+azdmmKi&#10;7YO3dN/5TAQIuwQV5N5XiZQuzcmg69mKOHhnWxv0QdaZ1DU+AtyU8iOKBtJgwWEhx4q+ckovu5tR&#10;MF76bfx+PMXV6mq+Mbtt9vHwpNRbp1lMQHhq/Cv8315rBZ+jPvydCUdAzp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0on6HxgAAANwAAAAPAAAAAAAAAAAAAAAAAJcCAABkcnMv&#10;ZG93bnJldi54bWxQSwUGAAAAAAQABAD1AAAAigM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标题"/>
                              <w:tag w:val=""/>
                              <w:id w:val="-9991715"/>
                              <w:dataBinding w:prefixMappings="xmlns:ns0='http://purl.org/dc/elements/1.1/' xmlns:ns1='http://schemas.openxmlformats.org/package/2006/metadata/core-properties' " w:xpath="/ns1:coreProperties[1]/ns0:title[1]" w:storeItemID="{6C3C8BC8-F283-45AE-878A-BAB7291924A1}"/>
                              <w:text/>
                            </w:sdtPr>
                            <w:sdtContent>
                              <w:p w14:paraId="6AD88C14" w14:textId="2AF00870" w:rsidR="0057595D" w:rsidRDefault="0057595D">
                                <w:pPr>
                                  <w:pStyle w:val="af1"/>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hint="eastAsia"/>
                                    <w:caps/>
                                    <w:color w:val="5B9BD5" w:themeColor="accent1"/>
                                    <w:sz w:val="72"/>
                                    <w:szCs w:val="72"/>
                                  </w:rPr>
                                  <w:t>迈普设备实验指南</w:t>
                                </w:r>
                              </w:p>
                            </w:sdtContent>
                          </w:sdt>
                        </w:txbxContent>
                      </v:textbox>
                    </v:shape>
                    <w10:wrap anchorx="page" anchory="page"/>
                  </v:group>
                </w:pict>
              </mc:Fallback>
            </mc:AlternateContent>
          </w:r>
        </w:p>
        <w:p w14:paraId="5FBBA963" w14:textId="39B9452B" w:rsidR="0057595D" w:rsidRDefault="0057595D">
          <w:pPr>
            <w:widowControl/>
            <w:spacing w:line="240" w:lineRule="auto"/>
            <w:ind w:firstLineChars="0" w:firstLine="0"/>
            <w:jc w:val="left"/>
            <w:rPr>
              <w:rFonts w:ascii="Times New Roman" w:eastAsiaTheme="majorEastAsia" w:hAnsi="Times New Roman" w:cstheme="majorBidi"/>
              <w:b/>
              <w:bCs/>
              <w:sz w:val="32"/>
              <w:szCs w:val="32"/>
            </w:rPr>
          </w:pPr>
          <w:r>
            <w:rPr>
              <w:rFonts w:ascii="Times New Roman" w:eastAsiaTheme="majorEastAsia" w:hAnsi="Times New Roman" w:cstheme="majorBidi"/>
              <w:b/>
              <w:bCs/>
              <w:sz w:val="32"/>
              <w:szCs w:val="32"/>
            </w:rPr>
            <w:br w:type="page"/>
          </w:r>
        </w:p>
      </w:sdtContent>
    </w:sdt>
    <w:sdt>
      <w:sdtPr>
        <w:rPr>
          <w:sz w:val="21"/>
          <w:lang w:val="zh-CN"/>
        </w:rPr>
        <w:id w:val="874043560"/>
        <w:docPartObj>
          <w:docPartGallery w:val="Table of Contents"/>
          <w:docPartUnique/>
        </w:docPartObj>
      </w:sdtPr>
      <w:sdtEndPr>
        <w:rPr>
          <w:b/>
          <w:bCs/>
          <w:sz w:val="24"/>
        </w:rPr>
      </w:sdtEndPr>
      <w:sdtContent>
        <w:p w14:paraId="612FA952" w14:textId="0B47E227" w:rsidR="00F35B83" w:rsidRDefault="00F35B83" w:rsidP="00ED49E5">
          <w:pPr>
            <w:pStyle w:val="50"/>
            <w:ind w:firstLine="420"/>
            <w:jc w:val="center"/>
          </w:pPr>
          <w:r>
            <w:rPr>
              <w:lang w:val="zh-CN"/>
            </w:rPr>
            <w:t>目录</w:t>
          </w:r>
        </w:p>
        <w:p w14:paraId="4BA5AFFC" w14:textId="77777777" w:rsidR="00D73608" w:rsidRDefault="00EB65F7">
          <w:pPr>
            <w:pStyle w:val="11"/>
            <w:rPr>
              <w:noProof/>
              <w:szCs w:val="24"/>
            </w:rPr>
          </w:pPr>
          <w:r>
            <w:fldChar w:fldCharType="begin"/>
          </w:r>
          <w:r>
            <w:instrText xml:space="preserve"> TOC \o "1-3" \h \z \u </w:instrText>
          </w:r>
          <w:r>
            <w:fldChar w:fldCharType="separate"/>
          </w:r>
          <w:hyperlink w:anchor="_Toc465170318" w:history="1">
            <w:r w:rsidR="00D73608" w:rsidRPr="008F547D">
              <w:rPr>
                <w:rStyle w:val="ad"/>
                <w:noProof/>
              </w:rPr>
              <w:t>第一章</w:t>
            </w:r>
            <w:r w:rsidR="00D73608" w:rsidRPr="008F547D">
              <w:rPr>
                <w:rStyle w:val="ad"/>
                <w:noProof/>
              </w:rPr>
              <w:t xml:space="preserve"> </w:t>
            </w:r>
            <w:r w:rsidR="00D73608" w:rsidRPr="008F547D">
              <w:rPr>
                <w:rStyle w:val="ad"/>
                <w:noProof/>
              </w:rPr>
              <w:t>网络基础</w:t>
            </w:r>
            <w:r w:rsidR="00D73608">
              <w:rPr>
                <w:noProof/>
                <w:webHidden/>
              </w:rPr>
              <w:tab/>
            </w:r>
            <w:r w:rsidR="00D73608">
              <w:rPr>
                <w:noProof/>
                <w:webHidden/>
              </w:rPr>
              <w:fldChar w:fldCharType="begin"/>
            </w:r>
            <w:r w:rsidR="00D73608">
              <w:rPr>
                <w:noProof/>
                <w:webHidden/>
              </w:rPr>
              <w:instrText xml:space="preserve"> PAGEREF _Toc465170318 \h </w:instrText>
            </w:r>
            <w:r w:rsidR="00D73608">
              <w:rPr>
                <w:noProof/>
                <w:webHidden/>
              </w:rPr>
            </w:r>
            <w:r w:rsidR="00D73608">
              <w:rPr>
                <w:noProof/>
                <w:webHidden/>
              </w:rPr>
              <w:fldChar w:fldCharType="separate"/>
            </w:r>
            <w:r w:rsidR="00D73608">
              <w:rPr>
                <w:noProof/>
                <w:webHidden/>
              </w:rPr>
              <w:t>5</w:t>
            </w:r>
            <w:r w:rsidR="00D73608">
              <w:rPr>
                <w:noProof/>
                <w:webHidden/>
              </w:rPr>
              <w:fldChar w:fldCharType="end"/>
            </w:r>
          </w:hyperlink>
        </w:p>
        <w:p w14:paraId="2E5D4299" w14:textId="77777777" w:rsidR="00D73608" w:rsidRDefault="00D73608">
          <w:pPr>
            <w:pStyle w:val="21"/>
            <w:tabs>
              <w:tab w:val="left" w:pos="1680"/>
              <w:tab w:val="right" w:leader="dot" w:pos="8720"/>
            </w:tabs>
            <w:ind w:left="480" w:firstLine="480"/>
            <w:rPr>
              <w:noProof/>
              <w:szCs w:val="24"/>
            </w:rPr>
          </w:pPr>
          <w:hyperlink w:anchor="_Toc465170319" w:history="1">
            <w:r w:rsidRPr="008F547D">
              <w:rPr>
                <w:rStyle w:val="ad"/>
                <w:rFonts w:ascii="Times New Roman" w:hAnsi="Times New Roman"/>
                <w:noProof/>
              </w:rPr>
              <w:t>1.1.</w:t>
            </w:r>
            <w:r>
              <w:rPr>
                <w:noProof/>
                <w:szCs w:val="24"/>
              </w:rPr>
              <w:tab/>
            </w:r>
            <w:r w:rsidRPr="008F547D">
              <w:rPr>
                <w:rStyle w:val="ad"/>
                <w:rFonts w:ascii="Times New Roman" w:hAnsi="Times New Roman"/>
                <w:noProof/>
              </w:rPr>
              <w:t>FTP&amp;TFTP</w:t>
            </w:r>
            <w:r w:rsidRPr="008F547D">
              <w:rPr>
                <w:rStyle w:val="ad"/>
                <w:rFonts w:ascii="Times New Roman" w:hAnsi="Times New Roman"/>
                <w:noProof/>
              </w:rPr>
              <w:t>备份和恢复配置设备升级</w:t>
            </w:r>
            <w:r>
              <w:rPr>
                <w:noProof/>
                <w:webHidden/>
              </w:rPr>
              <w:tab/>
            </w:r>
            <w:r>
              <w:rPr>
                <w:noProof/>
                <w:webHidden/>
              </w:rPr>
              <w:fldChar w:fldCharType="begin"/>
            </w:r>
            <w:r>
              <w:rPr>
                <w:noProof/>
                <w:webHidden/>
              </w:rPr>
              <w:instrText xml:space="preserve"> PAGEREF _Toc465170319 \h </w:instrText>
            </w:r>
            <w:r>
              <w:rPr>
                <w:noProof/>
                <w:webHidden/>
              </w:rPr>
            </w:r>
            <w:r>
              <w:rPr>
                <w:noProof/>
                <w:webHidden/>
              </w:rPr>
              <w:fldChar w:fldCharType="separate"/>
            </w:r>
            <w:r>
              <w:rPr>
                <w:noProof/>
                <w:webHidden/>
              </w:rPr>
              <w:t>5</w:t>
            </w:r>
            <w:r>
              <w:rPr>
                <w:noProof/>
                <w:webHidden/>
              </w:rPr>
              <w:fldChar w:fldCharType="end"/>
            </w:r>
          </w:hyperlink>
        </w:p>
        <w:p w14:paraId="4AD0AF37" w14:textId="77777777" w:rsidR="00D73608" w:rsidRDefault="00D73608">
          <w:pPr>
            <w:pStyle w:val="21"/>
            <w:tabs>
              <w:tab w:val="left" w:pos="1680"/>
              <w:tab w:val="right" w:leader="dot" w:pos="8720"/>
            </w:tabs>
            <w:ind w:left="480" w:firstLine="480"/>
            <w:rPr>
              <w:noProof/>
              <w:szCs w:val="24"/>
            </w:rPr>
          </w:pPr>
          <w:hyperlink w:anchor="_Toc465170320" w:history="1">
            <w:r w:rsidRPr="008F547D">
              <w:rPr>
                <w:rStyle w:val="ad"/>
                <w:rFonts w:ascii="Times New Roman" w:hAnsi="Times New Roman"/>
                <w:noProof/>
              </w:rPr>
              <w:t>1.2.</w:t>
            </w:r>
            <w:r>
              <w:rPr>
                <w:noProof/>
                <w:szCs w:val="24"/>
              </w:rPr>
              <w:tab/>
            </w:r>
            <w:r w:rsidRPr="008F547D">
              <w:rPr>
                <w:rStyle w:val="ad"/>
                <w:rFonts w:ascii="Times New Roman" w:hAnsi="Times New Roman"/>
                <w:noProof/>
              </w:rPr>
              <w:t>ARP</w:t>
            </w:r>
            <w:r w:rsidRPr="008F547D">
              <w:rPr>
                <w:rStyle w:val="ad"/>
                <w:rFonts w:ascii="Times New Roman" w:hAnsi="Times New Roman"/>
                <w:noProof/>
              </w:rPr>
              <w:t>获取和释放</w:t>
            </w:r>
            <w:r>
              <w:rPr>
                <w:noProof/>
                <w:webHidden/>
              </w:rPr>
              <w:tab/>
            </w:r>
            <w:r>
              <w:rPr>
                <w:noProof/>
                <w:webHidden/>
              </w:rPr>
              <w:fldChar w:fldCharType="begin"/>
            </w:r>
            <w:r>
              <w:rPr>
                <w:noProof/>
                <w:webHidden/>
              </w:rPr>
              <w:instrText xml:space="preserve"> PAGEREF _Toc465170320 \h </w:instrText>
            </w:r>
            <w:r>
              <w:rPr>
                <w:noProof/>
                <w:webHidden/>
              </w:rPr>
            </w:r>
            <w:r>
              <w:rPr>
                <w:noProof/>
                <w:webHidden/>
              </w:rPr>
              <w:fldChar w:fldCharType="separate"/>
            </w:r>
            <w:r>
              <w:rPr>
                <w:noProof/>
                <w:webHidden/>
              </w:rPr>
              <w:t>9</w:t>
            </w:r>
            <w:r>
              <w:rPr>
                <w:noProof/>
                <w:webHidden/>
              </w:rPr>
              <w:fldChar w:fldCharType="end"/>
            </w:r>
          </w:hyperlink>
        </w:p>
        <w:p w14:paraId="42DE9D55" w14:textId="77777777" w:rsidR="00D73608" w:rsidRDefault="00D73608">
          <w:pPr>
            <w:pStyle w:val="21"/>
            <w:tabs>
              <w:tab w:val="left" w:pos="1680"/>
              <w:tab w:val="right" w:leader="dot" w:pos="8720"/>
            </w:tabs>
            <w:ind w:left="480" w:firstLine="480"/>
            <w:rPr>
              <w:noProof/>
              <w:szCs w:val="24"/>
            </w:rPr>
          </w:pPr>
          <w:hyperlink w:anchor="_Toc465170321" w:history="1">
            <w:r w:rsidRPr="008F547D">
              <w:rPr>
                <w:rStyle w:val="ad"/>
                <w:noProof/>
              </w:rPr>
              <w:t>1.3.</w:t>
            </w:r>
            <w:r>
              <w:rPr>
                <w:noProof/>
                <w:szCs w:val="24"/>
              </w:rPr>
              <w:tab/>
            </w:r>
            <w:r w:rsidRPr="008F547D">
              <w:rPr>
                <w:rStyle w:val="ad"/>
                <w:noProof/>
              </w:rPr>
              <w:t>MAC</w:t>
            </w:r>
            <w:r w:rsidRPr="008F547D">
              <w:rPr>
                <w:rStyle w:val="ad"/>
                <w:noProof/>
              </w:rPr>
              <w:t>地址表、</w:t>
            </w:r>
            <w:r w:rsidRPr="008F547D">
              <w:rPr>
                <w:rStyle w:val="ad"/>
                <w:noProof/>
              </w:rPr>
              <w:t>ARP</w:t>
            </w:r>
            <w:r w:rsidRPr="008F547D">
              <w:rPr>
                <w:rStyle w:val="ad"/>
                <w:noProof/>
              </w:rPr>
              <w:t>表及其路由表基础实验</w:t>
            </w:r>
            <w:r>
              <w:rPr>
                <w:noProof/>
                <w:webHidden/>
              </w:rPr>
              <w:tab/>
            </w:r>
            <w:r>
              <w:rPr>
                <w:noProof/>
                <w:webHidden/>
              </w:rPr>
              <w:fldChar w:fldCharType="begin"/>
            </w:r>
            <w:r>
              <w:rPr>
                <w:noProof/>
                <w:webHidden/>
              </w:rPr>
              <w:instrText xml:space="preserve"> PAGEREF _Toc465170321 \h </w:instrText>
            </w:r>
            <w:r>
              <w:rPr>
                <w:noProof/>
                <w:webHidden/>
              </w:rPr>
            </w:r>
            <w:r>
              <w:rPr>
                <w:noProof/>
                <w:webHidden/>
              </w:rPr>
              <w:fldChar w:fldCharType="separate"/>
            </w:r>
            <w:r>
              <w:rPr>
                <w:noProof/>
                <w:webHidden/>
              </w:rPr>
              <w:t>11</w:t>
            </w:r>
            <w:r>
              <w:rPr>
                <w:noProof/>
                <w:webHidden/>
              </w:rPr>
              <w:fldChar w:fldCharType="end"/>
            </w:r>
          </w:hyperlink>
        </w:p>
        <w:p w14:paraId="7146A33D" w14:textId="77777777" w:rsidR="00D73608" w:rsidRDefault="00D73608">
          <w:pPr>
            <w:pStyle w:val="21"/>
            <w:tabs>
              <w:tab w:val="left" w:pos="1680"/>
              <w:tab w:val="right" w:leader="dot" w:pos="8720"/>
            </w:tabs>
            <w:ind w:left="480" w:firstLine="480"/>
            <w:rPr>
              <w:noProof/>
              <w:szCs w:val="24"/>
            </w:rPr>
          </w:pPr>
          <w:hyperlink w:anchor="_Toc465170322" w:history="1">
            <w:r w:rsidRPr="008F547D">
              <w:rPr>
                <w:rStyle w:val="ad"/>
                <w:rFonts w:ascii="Times New Roman" w:hAnsi="Times New Roman"/>
                <w:noProof/>
              </w:rPr>
              <w:t>1.4.</w:t>
            </w:r>
            <w:r>
              <w:rPr>
                <w:noProof/>
                <w:szCs w:val="24"/>
              </w:rPr>
              <w:tab/>
            </w:r>
            <w:r w:rsidRPr="008F547D">
              <w:rPr>
                <w:rStyle w:val="ad"/>
                <w:rFonts w:ascii="Times New Roman" w:hAnsi="Times New Roman"/>
                <w:noProof/>
              </w:rPr>
              <w:t>DHCP</w:t>
            </w:r>
            <w:r w:rsidRPr="008F547D">
              <w:rPr>
                <w:rStyle w:val="ad"/>
                <w:rFonts w:ascii="Times New Roman" w:hAnsi="Times New Roman"/>
                <w:noProof/>
              </w:rPr>
              <w:t>实验</w:t>
            </w:r>
            <w:r>
              <w:rPr>
                <w:noProof/>
                <w:webHidden/>
              </w:rPr>
              <w:tab/>
            </w:r>
            <w:r>
              <w:rPr>
                <w:noProof/>
                <w:webHidden/>
              </w:rPr>
              <w:fldChar w:fldCharType="begin"/>
            </w:r>
            <w:r>
              <w:rPr>
                <w:noProof/>
                <w:webHidden/>
              </w:rPr>
              <w:instrText xml:space="preserve"> PAGEREF _Toc465170322 \h </w:instrText>
            </w:r>
            <w:r>
              <w:rPr>
                <w:noProof/>
                <w:webHidden/>
              </w:rPr>
            </w:r>
            <w:r>
              <w:rPr>
                <w:noProof/>
                <w:webHidden/>
              </w:rPr>
              <w:fldChar w:fldCharType="separate"/>
            </w:r>
            <w:r>
              <w:rPr>
                <w:noProof/>
                <w:webHidden/>
              </w:rPr>
              <w:t>20</w:t>
            </w:r>
            <w:r>
              <w:rPr>
                <w:noProof/>
                <w:webHidden/>
              </w:rPr>
              <w:fldChar w:fldCharType="end"/>
            </w:r>
          </w:hyperlink>
        </w:p>
        <w:p w14:paraId="3DF14170" w14:textId="77777777" w:rsidR="00D73608" w:rsidRDefault="00D73608">
          <w:pPr>
            <w:pStyle w:val="11"/>
            <w:rPr>
              <w:noProof/>
              <w:szCs w:val="24"/>
            </w:rPr>
          </w:pPr>
          <w:hyperlink w:anchor="_Toc465170323" w:history="1">
            <w:r w:rsidRPr="008F547D">
              <w:rPr>
                <w:rStyle w:val="ad"/>
                <w:noProof/>
              </w:rPr>
              <w:t>第二章</w:t>
            </w:r>
            <w:r w:rsidRPr="008F547D">
              <w:rPr>
                <w:rStyle w:val="ad"/>
                <w:noProof/>
              </w:rPr>
              <w:t xml:space="preserve"> </w:t>
            </w:r>
            <w:r w:rsidRPr="008F547D">
              <w:rPr>
                <w:rStyle w:val="ad"/>
                <w:noProof/>
              </w:rPr>
              <w:t>路由实验</w:t>
            </w:r>
            <w:r>
              <w:rPr>
                <w:noProof/>
                <w:webHidden/>
              </w:rPr>
              <w:tab/>
            </w:r>
            <w:r>
              <w:rPr>
                <w:noProof/>
                <w:webHidden/>
              </w:rPr>
              <w:fldChar w:fldCharType="begin"/>
            </w:r>
            <w:r>
              <w:rPr>
                <w:noProof/>
                <w:webHidden/>
              </w:rPr>
              <w:instrText xml:space="preserve"> PAGEREF _Toc465170323 \h </w:instrText>
            </w:r>
            <w:r>
              <w:rPr>
                <w:noProof/>
                <w:webHidden/>
              </w:rPr>
            </w:r>
            <w:r>
              <w:rPr>
                <w:noProof/>
                <w:webHidden/>
              </w:rPr>
              <w:fldChar w:fldCharType="separate"/>
            </w:r>
            <w:r>
              <w:rPr>
                <w:noProof/>
                <w:webHidden/>
              </w:rPr>
              <w:t>23</w:t>
            </w:r>
            <w:r>
              <w:rPr>
                <w:noProof/>
                <w:webHidden/>
              </w:rPr>
              <w:fldChar w:fldCharType="end"/>
            </w:r>
          </w:hyperlink>
        </w:p>
        <w:p w14:paraId="6B683D47" w14:textId="77777777" w:rsidR="00D73608" w:rsidRDefault="00D73608">
          <w:pPr>
            <w:pStyle w:val="21"/>
            <w:tabs>
              <w:tab w:val="left" w:pos="1680"/>
              <w:tab w:val="right" w:leader="dot" w:pos="8720"/>
            </w:tabs>
            <w:ind w:left="480" w:firstLine="480"/>
            <w:rPr>
              <w:noProof/>
              <w:szCs w:val="24"/>
            </w:rPr>
          </w:pPr>
          <w:hyperlink w:anchor="_Toc465170325" w:history="1">
            <w:r w:rsidRPr="008F547D">
              <w:rPr>
                <w:rStyle w:val="ad"/>
                <w:rFonts w:ascii="Times New Roman" w:hAnsi="Times New Roman"/>
                <w:noProof/>
              </w:rPr>
              <w:t>2.1.</w:t>
            </w:r>
            <w:r>
              <w:rPr>
                <w:noProof/>
                <w:szCs w:val="24"/>
              </w:rPr>
              <w:tab/>
            </w:r>
            <w:r w:rsidRPr="008F547D">
              <w:rPr>
                <w:rStyle w:val="ad"/>
                <w:rFonts w:ascii="Times New Roman" w:hAnsi="Times New Roman"/>
                <w:noProof/>
              </w:rPr>
              <w:t>VLAN</w:t>
            </w:r>
            <w:r w:rsidRPr="008F547D">
              <w:rPr>
                <w:rStyle w:val="ad"/>
                <w:rFonts w:ascii="Times New Roman" w:hAnsi="Times New Roman"/>
                <w:noProof/>
              </w:rPr>
              <w:t>实验</w:t>
            </w:r>
            <w:r>
              <w:rPr>
                <w:noProof/>
                <w:webHidden/>
              </w:rPr>
              <w:tab/>
            </w:r>
            <w:r>
              <w:rPr>
                <w:noProof/>
                <w:webHidden/>
              </w:rPr>
              <w:fldChar w:fldCharType="begin"/>
            </w:r>
            <w:r>
              <w:rPr>
                <w:noProof/>
                <w:webHidden/>
              </w:rPr>
              <w:instrText xml:space="preserve"> PAGEREF _Toc465170325 \h </w:instrText>
            </w:r>
            <w:r>
              <w:rPr>
                <w:noProof/>
                <w:webHidden/>
              </w:rPr>
            </w:r>
            <w:r>
              <w:rPr>
                <w:noProof/>
                <w:webHidden/>
              </w:rPr>
              <w:fldChar w:fldCharType="separate"/>
            </w:r>
            <w:r>
              <w:rPr>
                <w:noProof/>
                <w:webHidden/>
              </w:rPr>
              <w:t>23</w:t>
            </w:r>
            <w:r>
              <w:rPr>
                <w:noProof/>
                <w:webHidden/>
              </w:rPr>
              <w:fldChar w:fldCharType="end"/>
            </w:r>
          </w:hyperlink>
        </w:p>
        <w:p w14:paraId="1903B399" w14:textId="77777777" w:rsidR="00D73608" w:rsidRDefault="00D73608">
          <w:pPr>
            <w:pStyle w:val="31"/>
            <w:tabs>
              <w:tab w:val="left" w:pos="2220"/>
            </w:tabs>
            <w:ind w:left="960" w:firstLine="480"/>
            <w:rPr>
              <w:noProof/>
              <w:szCs w:val="24"/>
            </w:rPr>
          </w:pPr>
          <w:hyperlink w:anchor="_Toc465170326" w:history="1">
            <w:r w:rsidRPr="008F547D">
              <w:rPr>
                <w:rStyle w:val="ad"/>
                <w:rFonts w:ascii="Times New Roman" w:hAnsi="Times New Roman"/>
                <w:noProof/>
              </w:rPr>
              <w:t>2.1.1.</w:t>
            </w:r>
            <w:r>
              <w:rPr>
                <w:noProof/>
                <w:szCs w:val="24"/>
              </w:rPr>
              <w:tab/>
            </w:r>
            <w:r w:rsidRPr="008F547D">
              <w:rPr>
                <w:rStyle w:val="ad"/>
                <w:rFonts w:ascii="Times New Roman" w:hAnsi="Times New Roman"/>
                <w:noProof/>
              </w:rPr>
              <w:t>不同</w:t>
            </w:r>
            <w:r w:rsidRPr="008F547D">
              <w:rPr>
                <w:rStyle w:val="ad"/>
                <w:rFonts w:ascii="Times New Roman" w:hAnsi="Times New Roman"/>
                <w:noProof/>
              </w:rPr>
              <w:t>vlan</w:t>
            </w:r>
            <w:r w:rsidRPr="008F547D">
              <w:rPr>
                <w:rStyle w:val="ad"/>
                <w:rFonts w:ascii="Times New Roman" w:hAnsi="Times New Roman"/>
                <w:noProof/>
              </w:rPr>
              <w:t>相互隔离</w:t>
            </w:r>
            <w:r>
              <w:rPr>
                <w:noProof/>
                <w:webHidden/>
              </w:rPr>
              <w:tab/>
            </w:r>
            <w:r>
              <w:rPr>
                <w:noProof/>
                <w:webHidden/>
              </w:rPr>
              <w:fldChar w:fldCharType="begin"/>
            </w:r>
            <w:r>
              <w:rPr>
                <w:noProof/>
                <w:webHidden/>
              </w:rPr>
              <w:instrText xml:space="preserve"> PAGEREF _Toc465170326 \h </w:instrText>
            </w:r>
            <w:r>
              <w:rPr>
                <w:noProof/>
                <w:webHidden/>
              </w:rPr>
            </w:r>
            <w:r>
              <w:rPr>
                <w:noProof/>
                <w:webHidden/>
              </w:rPr>
              <w:fldChar w:fldCharType="separate"/>
            </w:r>
            <w:r>
              <w:rPr>
                <w:noProof/>
                <w:webHidden/>
              </w:rPr>
              <w:t>23</w:t>
            </w:r>
            <w:r>
              <w:rPr>
                <w:noProof/>
                <w:webHidden/>
              </w:rPr>
              <w:fldChar w:fldCharType="end"/>
            </w:r>
          </w:hyperlink>
        </w:p>
        <w:p w14:paraId="3E0DB027" w14:textId="77777777" w:rsidR="00D73608" w:rsidRDefault="00D73608">
          <w:pPr>
            <w:pStyle w:val="31"/>
            <w:tabs>
              <w:tab w:val="left" w:pos="2220"/>
            </w:tabs>
            <w:ind w:left="960" w:firstLine="480"/>
            <w:rPr>
              <w:noProof/>
              <w:szCs w:val="24"/>
            </w:rPr>
          </w:pPr>
          <w:hyperlink w:anchor="_Toc465170327" w:history="1">
            <w:r w:rsidRPr="008F547D">
              <w:rPr>
                <w:rStyle w:val="ad"/>
                <w:rFonts w:ascii="Times New Roman" w:hAnsi="Times New Roman"/>
                <w:noProof/>
              </w:rPr>
              <w:t>2.1.2.</w:t>
            </w:r>
            <w:r>
              <w:rPr>
                <w:noProof/>
                <w:szCs w:val="24"/>
              </w:rPr>
              <w:tab/>
            </w:r>
            <w:r w:rsidRPr="008F547D">
              <w:rPr>
                <w:rStyle w:val="ad"/>
                <w:rFonts w:ascii="Times New Roman" w:hAnsi="Times New Roman"/>
                <w:noProof/>
              </w:rPr>
              <w:t>相同</w:t>
            </w:r>
            <w:r w:rsidRPr="008F547D">
              <w:rPr>
                <w:rStyle w:val="ad"/>
                <w:rFonts w:ascii="Times New Roman" w:hAnsi="Times New Roman"/>
                <w:noProof/>
              </w:rPr>
              <w:t>vlan</w:t>
            </w:r>
            <w:r w:rsidRPr="008F547D">
              <w:rPr>
                <w:rStyle w:val="ad"/>
                <w:rFonts w:ascii="Times New Roman" w:hAnsi="Times New Roman"/>
                <w:noProof/>
              </w:rPr>
              <w:t>互通</w:t>
            </w:r>
            <w:r>
              <w:rPr>
                <w:noProof/>
                <w:webHidden/>
              </w:rPr>
              <w:tab/>
            </w:r>
            <w:r>
              <w:rPr>
                <w:noProof/>
                <w:webHidden/>
              </w:rPr>
              <w:fldChar w:fldCharType="begin"/>
            </w:r>
            <w:r>
              <w:rPr>
                <w:noProof/>
                <w:webHidden/>
              </w:rPr>
              <w:instrText xml:space="preserve"> PAGEREF _Toc465170327 \h </w:instrText>
            </w:r>
            <w:r>
              <w:rPr>
                <w:noProof/>
                <w:webHidden/>
              </w:rPr>
            </w:r>
            <w:r>
              <w:rPr>
                <w:noProof/>
                <w:webHidden/>
              </w:rPr>
              <w:fldChar w:fldCharType="separate"/>
            </w:r>
            <w:r>
              <w:rPr>
                <w:noProof/>
                <w:webHidden/>
              </w:rPr>
              <w:t>25</w:t>
            </w:r>
            <w:r>
              <w:rPr>
                <w:noProof/>
                <w:webHidden/>
              </w:rPr>
              <w:fldChar w:fldCharType="end"/>
            </w:r>
          </w:hyperlink>
        </w:p>
        <w:p w14:paraId="2E2B8B28" w14:textId="77777777" w:rsidR="00D73608" w:rsidRDefault="00D73608">
          <w:pPr>
            <w:pStyle w:val="31"/>
            <w:tabs>
              <w:tab w:val="left" w:pos="2220"/>
            </w:tabs>
            <w:ind w:left="960" w:firstLine="480"/>
            <w:rPr>
              <w:noProof/>
              <w:szCs w:val="24"/>
            </w:rPr>
          </w:pPr>
          <w:hyperlink w:anchor="_Toc465170328" w:history="1">
            <w:r w:rsidRPr="008F547D">
              <w:rPr>
                <w:rStyle w:val="ad"/>
                <w:rFonts w:ascii="Times New Roman" w:hAnsi="Times New Roman"/>
                <w:noProof/>
              </w:rPr>
              <w:t>2.1.3.</w:t>
            </w:r>
            <w:r>
              <w:rPr>
                <w:noProof/>
                <w:szCs w:val="24"/>
              </w:rPr>
              <w:tab/>
            </w:r>
            <w:r w:rsidRPr="008F547D">
              <w:rPr>
                <w:rStyle w:val="ad"/>
                <w:rFonts w:ascii="Times New Roman" w:hAnsi="Times New Roman"/>
                <w:noProof/>
              </w:rPr>
              <w:t>Hybrid</w:t>
            </w:r>
            <w:r w:rsidRPr="008F547D">
              <w:rPr>
                <w:rStyle w:val="ad"/>
                <w:rFonts w:ascii="Times New Roman" w:hAnsi="Times New Roman"/>
                <w:noProof/>
              </w:rPr>
              <w:t>模式</w:t>
            </w:r>
            <w:r>
              <w:rPr>
                <w:noProof/>
                <w:webHidden/>
              </w:rPr>
              <w:tab/>
            </w:r>
            <w:r>
              <w:rPr>
                <w:noProof/>
                <w:webHidden/>
              </w:rPr>
              <w:fldChar w:fldCharType="begin"/>
            </w:r>
            <w:r>
              <w:rPr>
                <w:noProof/>
                <w:webHidden/>
              </w:rPr>
              <w:instrText xml:space="preserve"> PAGEREF _Toc465170328 \h </w:instrText>
            </w:r>
            <w:r>
              <w:rPr>
                <w:noProof/>
                <w:webHidden/>
              </w:rPr>
            </w:r>
            <w:r>
              <w:rPr>
                <w:noProof/>
                <w:webHidden/>
              </w:rPr>
              <w:fldChar w:fldCharType="separate"/>
            </w:r>
            <w:r>
              <w:rPr>
                <w:noProof/>
                <w:webHidden/>
              </w:rPr>
              <w:t>28</w:t>
            </w:r>
            <w:r>
              <w:rPr>
                <w:noProof/>
                <w:webHidden/>
              </w:rPr>
              <w:fldChar w:fldCharType="end"/>
            </w:r>
          </w:hyperlink>
        </w:p>
        <w:p w14:paraId="57863FD7" w14:textId="77777777" w:rsidR="00D73608" w:rsidRDefault="00D73608">
          <w:pPr>
            <w:pStyle w:val="21"/>
            <w:tabs>
              <w:tab w:val="left" w:pos="1680"/>
              <w:tab w:val="right" w:leader="dot" w:pos="8720"/>
            </w:tabs>
            <w:ind w:left="480" w:firstLine="480"/>
            <w:rPr>
              <w:noProof/>
              <w:szCs w:val="24"/>
            </w:rPr>
          </w:pPr>
          <w:hyperlink w:anchor="_Toc465170329" w:history="1">
            <w:r w:rsidRPr="008F547D">
              <w:rPr>
                <w:rStyle w:val="ad"/>
                <w:rFonts w:ascii="Times New Roman" w:hAnsi="Times New Roman"/>
                <w:noProof/>
              </w:rPr>
              <w:t>2.2.</w:t>
            </w:r>
            <w:r>
              <w:rPr>
                <w:noProof/>
                <w:szCs w:val="24"/>
              </w:rPr>
              <w:tab/>
            </w:r>
            <w:r w:rsidRPr="008F547D">
              <w:rPr>
                <w:rStyle w:val="ad"/>
                <w:rFonts w:ascii="Times New Roman" w:hAnsi="Times New Roman"/>
                <w:noProof/>
              </w:rPr>
              <w:t>路由基础</w:t>
            </w:r>
            <w:r>
              <w:rPr>
                <w:noProof/>
                <w:webHidden/>
              </w:rPr>
              <w:tab/>
            </w:r>
            <w:r>
              <w:rPr>
                <w:noProof/>
                <w:webHidden/>
              </w:rPr>
              <w:fldChar w:fldCharType="begin"/>
            </w:r>
            <w:r>
              <w:rPr>
                <w:noProof/>
                <w:webHidden/>
              </w:rPr>
              <w:instrText xml:space="preserve"> PAGEREF _Toc465170329 \h </w:instrText>
            </w:r>
            <w:r>
              <w:rPr>
                <w:noProof/>
                <w:webHidden/>
              </w:rPr>
            </w:r>
            <w:r>
              <w:rPr>
                <w:noProof/>
                <w:webHidden/>
              </w:rPr>
              <w:fldChar w:fldCharType="separate"/>
            </w:r>
            <w:r>
              <w:rPr>
                <w:noProof/>
                <w:webHidden/>
              </w:rPr>
              <w:t>31</w:t>
            </w:r>
            <w:r>
              <w:rPr>
                <w:noProof/>
                <w:webHidden/>
              </w:rPr>
              <w:fldChar w:fldCharType="end"/>
            </w:r>
          </w:hyperlink>
        </w:p>
        <w:p w14:paraId="544C11CA" w14:textId="77777777" w:rsidR="00D73608" w:rsidRDefault="00D73608">
          <w:pPr>
            <w:pStyle w:val="31"/>
            <w:tabs>
              <w:tab w:val="left" w:pos="2220"/>
            </w:tabs>
            <w:ind w:left="960" w:firstLine="480"/>
            <w:rPr>
              <w:noProof/>
              <w:szCs w:val="24"/>
            </w:rPr>
          </w:pPr>
          <w:hyperlink w:anchor="_Toc465170330" w:history="1">
            <w:r w:rsidRPr="008F547D">
              <w:rPr>
                <w:rStyle w:val="ad"/>
                <w:rFonts w:ascii="Times New Roman" w:eastAsiaTheme="majorEastAsia" w:hAnsi="Times New Roman"/>
                <w:noProof/>
              </w:rPr>
              <w:t>2.2.1.</w:t>
            </w:r>
            <w:r>
              <w:rPr>
                <w:noProof/>
                <w:szCs w:val="24"/>
              </w:rPr>
              <w:tab/>
            </w:r>
            <w:r w:rsidRPr="008F547D">
              <w:rPr>
                <w:rStyle w:val="ad"/>
                <w:rFonts w:ascii="Times New Roman" w:eastAsiaTheme="majorEastAsia" w:hAnsi="Times New Roman"/>
                <w:noProof/>
              </w:rPr>
              <w:t>静态路由</w:t>
            </w:r>
            <w:r>
              <w:rPr>
                <w:noProof/>
                <w:webHidden/>
              </w:rPr>
              <w:tab/>
            </w:r>
            <w:r>
              <w:rPr>
                <w:noProof/>
                <w:webHidden/>
              </w:rPr>
              <w:fldChar w:fldCharType="begin"/>
            </w:r>
            <w:r>
              <w:rPr>
                <w:noProof/>
                <w:webHidden/>
              </w:rPr>
              <w:instrText xml:space="preserve"> PAGEREF _Toc465170330 \h </w:instrText>
            </w:r>
            <w:r>
              <w:rPr>
                <w:noProof/>
                <w:webHidden/>
              </w:rPr>
            </w:r>
            <w:r>
              <w:rPr>
                <w:noProof/>
                <w:webHidden/>
              </w:rPr>
              <w:fldChar w:fldCharType="separate"/>
            </w:r>
            <w:r>
              <w:rPr>
                <w:noProof/>
                <w:webHidden/>
              </w:rPr>
              <w:t>31</w:t>
            </w:r>
            <w:r>
              <w:rPr>
                <w:noProof/>
                <w:webHidden/>
              </w:rPr>
              <w:fldChar w:fldCharType="end"/>
            </w:r>
          </w:hyperlink>
        </w:p>
        <w:p w14:paraId="055367CD" w14:textId="77777777" w:rsidR="00D73608" w:rsidRDefault="00D73608">
          <w:pPr>
            <w:pStyle w:val="31"/>
            <w:tabs>
              <w:tab w:val="left" w:pos="2220"/>
            </w:tabs>
            <w:ind w:left="960" w:firstLine="480"/>
            <w:rPr>
              <w:noProof/>
              <w:szCs w:val="24"/>
            </w:rPr>
          </w:pPr>
          <w:hyperlink w:anchor="_Toc465170331" w:history="1">
            <w:r w:rsidRPr="008F547D">
              <w:rPr>
                <w:rStyle w:val="ad"/>
                <w:rFonts w:ascii="Times New Roman" w:hAnsi="Times New Roman"/>
                <w:noProof/>
              </w:rPr>
              <w:t>2.2.2.</w:t>
            </w:r>
            <w:r>
              <w:rPr>
                <w:noProof/>
                <w:szCs w:val="24"/>
              </w:rPr>
              <w:tab/>
            </w:r>
            <w:r w:rsidRPr="008F547D">
              <w:rPr>
                <w:rStyle w:val="ad"/>
                <w:rFonts w:ascii="Times New Roman" w:hAnsi="Times New Roman"/>
                <w:noProof/>
              </w:rPr>
              <w:t>静态浮动路由实现主备</w:t>
            </w:r>
            <w:r>
              <w:rPr>
                <w:noProof/>
                <w:webHidden/>
              </w:rPr>
              <w:tab/>
            </w:r>
            <w:r>
              <w:rPr>
                <w:noProof/>
                <w:webHidden/>
              </w:rPr>
              <w:fldChar w:fldCharType="begin"/>
            </w:r>
            <w:r>
              <w:rPr>
                <w:noProof/>
                <w:webHidden/>
              </w:rPr>
              <w:instrText xml:space="preserve"> PAGEREF _Toc465170331 \h </w:instrText>
            </w:r>
            <w:r>
              <w:rPr>
                <w:noProof/>
                <w:webHidden/>
              </w:rPr>
            </w:r>
            <w:r>
              <w:rPr>
                <w:noProof/>
                <w:webHidden/>
              </w:rPr>
              <w:fldChar w:fldCharType="separate"/>
            </w:r>
            <w:r>
              <w:rPr>
                <w:noProof/>
                <w:webHidden/>
              </w:rPr>
              <w:t>35</w:t>
            </w:r>
            <w:r>
              <w:rPr>
                <w:noProof/>
                <w:webHidden/>
              </w:rPr>
              <w:fldChar w:fldCharType="end"/>
            </w:r>
          </w:hyperlink>
        </w:p>
        <w:p w14:paraId="6BC1C8C9" w14:textId="77777777" w:rsidR="00D73608" w:rsidRDefault="00D73608">
          <w:pPr>
            <w:pStyle w:val="31"/>
            <w:tabs>
              <w:tab w:val="left" w:pos="2217"/>
            </w:tabs>
            <w:ind w:left="960" w:firstLine="480"/>
            <w:rPr>
              <w:noProof/>
              <w:szCs w:val="24"/>
            </w:rPr>
          </w:pPr>
          <w:hyperlink w:anchor="_Toc465170332" w:history="1">
            <w:r w:rsidRPr="008F547D">
              <w:rPr>
                <w:rStyle w:val="ad"/>
                <w:noProof/>
              </w:rPr>
              <w:t>2.2.3.</w:t>
            </w:r>
            <w:r>
              <w:rPr>
                <w:noProof/>
                <w:szCs w:val="24"/>
              </w:rPr>
              <w:tab/>
            </w:r>
            <w:r w:rsidRPr="008F547D">
              <w:rPr>
                <w:rStyle w:val="ad"/>
                <w:noProof/>
              </w:rPr>
              <w:t>静态浮动路由分流互备</w:t>
            </w:r>
            <w:r>
              <w:rPr>
                <w:noProof/>
                <w:webHidden/>
              </w:rPr>
              <w:tab/>
            </w:r>
            <w:r>
              <w:rPr>
                <w:noProof/>
                <w:webHidden/>
              </w:rPr>
              <w:fldChar w:fldCharType="begin"/>
            </w:r>
            <w:r>
              <w:rPr>
                <w:noProof/>
                <w:webHidden/>
              </w:rPr>
              <w:instrText xml:space="preserve"> PAGEREF _Toc465170332 \h </w:instrText>
            </w:r>
            <w:r>
              <w:rPr>
                <w:noProof/>
                <w:webHidden/>
              </w:rPr>
            </w:r>
            <w:r>
              <w:rPr>
                <w:noProof/>
                <w:webHidden/>
              </w:rPr>
              <w:fldChar w:fldCharType="separate"/>
            </w:r>
            <w:r>
              <w:rPr>
                <w:noProof/>
                <w:webHidden/>
              </w:rPr>
              <w:t>40</w:t>
            </w:r>
            <w:r>
              <w:rPr>
                <w:noProof/>
                <w:webHidden/>
              </w:rPr>
              <w:fldChar w:fldCharType="end"/>
            </w:r>
          </w:hyperlink>
        </w:p>
        <w:p w14:paraId="0440B265" w14:textId="77777777" w:rsidR="00D73608" w:rsidRDefault="00D73608">
          <w:pPr>
            <w:pStyle w:val="21"/>
            <w:tabs>
              <w:tab w:val="left" w:pos="1680"/>
              <w:tab w:val="right" w:leader="dot" w:pos="8720"/>
            </w:tabs>
            <w:ind w:left="480" w:firstLine="480"/>
            <w:rPr>
              <w:noProof/>
              <w:szCs w:val="24"/>
            </w:rPr>
          </w:pPr>
          <w:hyperlink w:anchor="_Toc465170333" w:history="1">
            <w:r w:rsidRPr="008F547D">
              <w:rPr>
                <w:rStyle w:val="ad"/>
                <w:rFonts w:ascii="Times New Roman" w:hAnsi="Times New Roman"/>
                <w:noProof/>
              </w:rPr>
              <w:t>2.3.</w:t>
            </w:r>
            <w:r>
              <w:rPr>
                <w:noProof/>
                <w:szCs w:val="24"/>
              </w:rPr>
              <w:tab/>
            </w:r>
            <w:r w:rsidRPr="008F547D">
              <w:rPr>
                <w:rStyle w:val="ad"/>
                <w:rFonts w:ascii="Times New Roman" w:hAnsi="Times New Roman"/>
                <w:noProof/>
              </w:rPr>
              <w:t>有关</w:t>
            </w:r>
            <w:r w:rsidRPr="008F547D">
              <w:rPr>
                <w:rStyle w:val="ad"/>
                <w:rFonts w:ascii="Times New Roman" w:hAnsi="Times New Roman"/>
                <w:noProof/>
              </w:rPr>
              <w:t>RIP</w:t>
            </w:r>
            <w:r w:rsidRPr="008F547D">
              <w:rPr>
                <w:rStyle w:val="ad"/>
                <w:rFonts w:ascii="Times New Roman" w:hAnsi="Times New Roman"/>
                <w:noProof/>
              </w:rPr>
              <w:t>路由协议及其计时器问题讨论</w:t>
            </w:r>
            <w:r>
              <w:rPr>
                <w:noProof/>
                <w:webHidden/>
              </w:rPr>
              <w:tab/>
            </w:r>
            <w:r>
              <w:rPr>
                <w:noProof/>
                <w:webHidden/>
              </w:rPr>
              <w:fldChar w:fldCharType="begin"/>
            </w:r>
            <w:r>
              <w:rPr>
                <w:noProof/>
                <w:webHidden/>
              </w:rPr>
              <w:instrText xml:space="preserve"> PAGEREF _Toc465170333 \h </w:instrText>
            </w:r>
            <w:r>
              <w:rPr>
                <w:noProof/>
                <w:webHidden/>
              </w:rPr>
            </w:r>
            <w:r>
              <w:rPr>
                <w:noProof/>
                <w:webHidden/>
              </w:rPr>
              <w:fldChar w:fldCharType="separate"/>
            </w:r>
            <w:r>
              <w:rPr>
                <w:noProof/>
                <w:webHidden/>
              </w:rPr>
              <w:t>45</w:t>
            </w:r>
            <w:r>
              <w:rPr>
                <w:noProof/>
                <w:webHidden/>
              </w:rPr>
              <w:fldChar w:fldCharType="end"/>
            </w:r>
          </w:hyperlink>
        </w:p>
        <w:p w14:paraId="41088B68" w14:textId="77777777" w:rsidR="00D73608" w:rsidRDefault="00D73608">
          <w:pPr>
            <w:pStyle w:val="21"/>
            <w:tabs>
              <w:tab w:val="left" w:pos="1680"/>
              <w:tab w:val="right" w:leader="dot" w:pos="8720"/>
            </w:tabs>
            <w:ind w:left="480" w:firstLine="480"/>
            <w:rPr>
              <w:noProof/>
              <w:szCs w:val="24"/>
            </w:rPr>
          </w:pPr>
          <w:hyperlink w:anchor="_Toc465170334" w:history="1">
            <w:r w:rsidRPr="008F547D">
              <w:rPr>
                <w:rStyle w:val="ad"/>
                <w:rFonts w:ascii="Times New Roman" w:hAnsi="Times New Roman"/>
                <w:noProof/>
              </w:rPr>
              <w:t>2.4.</w:t>
            </w:r>
            <w:r>
              <w:rPr>
                <w:noProof/>
                <w:szCs w:val="24"/>
              </w:rPr>
              <w:tab/>
            </w:r>
            <w:r w:rsidRPr="008F547D">
              <w:rPr>
                <w:rStyle w:val="ad"/>
                <w:rFonts w:ascii="Times New Roman" w:hAnsi="Times New Roman"/>
                <w:noProof/>
              </w:rPr>
              <w:t>分发列表、偏移列表实现</w:t>
            </w:r>
            <w:r w:rsidRPr="008F547D">
              <w:rPr>
                <w:rStyle w:val="ad"/>
                <w:rFonts w:ascii="Times New Roman" w:hAnsi="Times New Roman"/>
                <w:noProof/>
              </w:rPr>
              <w:t>Rip</w:t>
            </w:r>
            <w:r w:rsidRPr="008F547D">
              <w:rPr>
                <w:rStyle w:val="ad"/>
                <w:rFonts w:ascii="Times New Roman" w:hAnsi="Times New Roman"/>
                <w:noProof/>
              </w:rPr>
              <w:t>跳数选路</w:t>
            </w:r>
            <w:r>
              <w:rPr>
                <w:noProof/>
                <w:webHidden/>
              </w:rPr>
              <w:tab/>
            </w:r>
            <w:r>
              <w:rPr>
                <w:noProof/>
                <w:webHidden/>
              </w:rPr>
              <w:fldChar w:fldCharType="begin"/>
            </w:r>
            <w:r>
              <w:rPr>
                <w:noProof/>
                <w:webHidden/>
              </w:rPr>
              <w:instrText xml:space="preserve"> PAGEREF _Toc465170334 \h </w:instrText>
            </w:r>
            <w:r>
              <w:rPr>
                <w:noProof/>
                <w:webHidden/>
              </w:rPr>
            </w:r>
            <w:r>
              <w:rPr>
                <w:noProof/>
                <w:webHidden/>
              </w:rPr>
              <w:fldChar w:fldCharType="separate"/>
            </w:r>
            <w:r>
              <w:rPr>
                <w:noProof/>
                <w:webHidden/>
              </w:rPr>
              <w:t>50</w:t>
            </w:r>
            <w:r>
              <w:rPr>
                <w:noProof/>
                <w:webHidden/>
              </w:rPr>
              <w:fldChar w:fldCharType="end"/>
            </w:r>
          </w:hyperlink>
        </w:p>
        <w:p w14:paraId="7FD8EFE4" w14:textId="77777777" w:rsidR="00D73608" w:rsidRDefault="00D73608">
          <w:pPr>
            <w:pStyle w:val="21"/>
            <w:tabs>
              <w:tab w:val="left" w:pos="1680"/>
              <w:tab w:val="right" w:leader="dot" w:pos="8720"/>
            </w:tabs>
            <w:ind w:left="480" w:firstLine="480"/>
            <w:rPr>
              <w:noProof/>
              <w:szCs w:val="24"/>
            </w:rPr>
          </w:pPr>
          <w:hyperlink w:anchor="_Toc465170335" w:history="1">
            <w:r w:rsidRPr="008F547D">
              <w:rPr>
                <w:rStyle w:val="ad"/>
                <w:noProof/>
              </w:rPr>
              <w:t>2.5.</w:t>
            </w:r>
            <w:r>
              <w:rPr>
                <w:noProof/>
                <w:szCs w:val="24"/>
              </w:rPr>
              <w:tab/>
            </w:r>
            <w:r w:rsidRPr="008F547D">
              <w:rPr>
                <w:rStyle w:val="ad"/>
                <w:noProof/>
              </w:rPr>
              <w:t>路由引入</w:t>
            </w:r>
            <w:r>
              <w:rPr>
                <w:noProof/>
                <w:webHidden/>
              </w:rPr>
              <w:tab/>
            </w:r>
            <w:r>
              <w:rPr>
                <w:noProof/>
                <w:webHidden/>
              </w:rPr>
              <w:fldChar w:fldCharType="begin"/>
            </w:r>
            <w:r>
              <w:rPr>
                <w:noProof/>
                <w:webHidden/>
              </w:rPr>
              <w:instrText xml:space="preserve"> PAGEREF _Toc465170335 \h </w:instrText>
            </w:r>
            <w:r>
              <w:rPr>
                <w:noProof/>
                <w:webHidden/>
              </w:rPr>
            </w:r>
            <w:r>
              <w:rPr>
                <w:noProof/>
                <w:webHidden/>
              </w:rPr>
              <w:fldChar w:fldCharType="separate"/>
            </w:r>
            <w:r>
              <w:rPr>
                <w:noProof/>
                <w:webHidden/>
              </w:rPr>
              <w:t>55</w:t>
            </w:r>
            <w:r>
              <w:rPr>
                <w:noProof/>
                <w:webHidden/>
              </w:rPr>
              <w:fldChar w:fldCharType="end"/>
            </w:r>
          </w:hyperlink>
        </w:p>
        <w:p w14:paraId="4077F93C" w14:textId="77777777" w:rsidR="00D73608" w:rsidRDefault="00D73608">
          <w:pPr>
            <w:pStyle w:val="31"/>
            <w:tabs>
              <w:tab w:val="left" w:pos="2217"/>
            </w:tabs>
            <w:ind w:left="960" w:firstLine="480"/>
            <w:rPr>
              <w:noProof/>
              <w:szCs w:val="24"/>
            </w:rPr>
          </w:pPr>
          <w:hyperlink w:anchor="_Toc465170336" w:history="1">
            <w:r w:rsidRPr="008F547D">
              <w:rPr>
                <w:rStyle w:val="ad"/>
                <w:noProof/>
              </w:rPr>
              <w:t>2.5.1.</w:t>
            </w:r>
            <w:r>
              <w:rPr>
                <w:noProof/>
                <w:szCs w:val="24"/>
              </w:rPr>
              <w:tab/>
            </w:r>
            <w:r w:rsidRPr="008F547D">
              <w:rPr>
                <w:rStyle w:val="ad"/>
                <w:noProof/>
              </w:rPr>
              <w:t>OSPF</w:t>
            </w:r>
            <w:r w:rsidRPr="008F547D">
              <w:rPr>
                <w:rStyle w:val="ad"/>
                <w:noProof/>
              </w:rPr>
              <w:t>和</w:t>
            </w:r>
            <w:r w:rsidRPr="008F547D">
              <w:rPr>
                <w:rStyle w:val="ad"/>
                <w:noProof/>
              </w:rPr>
              <w:t xml:space="preserve">rip </w:t>
            </w:r>
            <w:r w:rsidRPr="008F547D">
              <w:rPr>
                <w:rStyle w:val="ad"/>
                <w:noProof/>
              </w:rPr>
              <w:t>之间的路由重分发</w:t>
            </w:r>
            <w:r>
              <w:rPr>
                <w:noProof/>
                <w:webHidden/>
              </w:rPr>
              <w:tab/>
            </w:r>
            <w:r>
              <w:rPr>
                <w:noProof/>
                <w:webHidden/>
              </w:rPr>
              <w:fldChar w:fldCharType="begin"/>
            </w:r>
            <w:r>
              <w:rPr>
                <w:noProof/>
                <w:webHidden/>
              </w:rPr>
              <w:instrText xml:space="preserve"> PAGEREF _Toc465170336 \h </w:instrText>
            </w:r>
            <w:r>
              <w:rPr>
                <w:noProof/>
                <w:webHidden/>
              </w:rPr>
            </w:r>
            <w:r>
              <w:rPr>
                <w:noProof/>
                <w:webHidden/>
              </w:rPr>
              <w:fldChar w:fldCharType="separate"/>
            </w:r>
            <w:r>
              <w:rPr>
                <w:noProof/>
                <w:webHidden/>
              </w:rPr>
              <w:t>55</w:t>
            </w:r>
            <w:r>
              <w:rPr>
                <w:noProof/>
                <w:webHidden/>
              </w:rPr>
              <w:fldChar w:fldCharType="end"/>
            </w:r>
          </w:hyperlink>
        </w:p>
        <w:p w14:paraId="55A152EE" w14:textId="77777777" w:rsidR="00D73608" w:rsidRDefault="00D73608">
          <w:pPr>
            <w:pStyle w:val="31"/>
            <w:tabs>
              <w:tab w:val="left" w:pos="2217"/>
            </w:tabs>
            <w:ind w:left="960" w:firstLine="480"/>
            <w:rPr>
              <w:noProof/>
              <w:szCs w:val="24"/>
            </w:rPr>
          </w:pPr>
          <w:hyperlink w:anchor="_Toc465170337" w:history="1">
            <w:r w:rsidRPr="008F547D">
              <w:rPr>
                <w:rStyle w:val="ad"/>
                <w:noProof/>
              </w:rPr>
              <w:t>2.5.2.</w:t>
            </w:r>
            <w:r>
              <w:rPr>
                <w:noProof/>
                <w:szCs w:val="24"/>
              </w:rPr>
              <w:tab/>
            </w:r>
            <w:r w:rsidRPr="008F547D">
              <w:rPr>
                <w:rStyle w:val="ad"/>
                <w:noProof/>
              </w:rPr>
              <w:t>静态、直连路由重分发进</w:t>
            </w:r>
            <w:r w:rsidRPr="008F547D">
              <w:rPr>
                <w:rStyle w:val="ad"/>
                <w:noProof/>
              </w:rPr>
              <w:t>rip</w:t>
            </w:r>
            <w:r>
              <w:rPr>
                <w:noProof/>
                <w:webHidden/>
              </w:rPr>
              <w:tab/>
            </w:r>
            <w:r>
              <w:rPr>
                <w:noProof/>
                <w:webHidden/>
              </w:rPr>
              <w:fldChar w:fldCharType="begin"/>
            </w:r>
            <w:r>
              <w:rPr>
                <w:noProof/>
                <w:webHidden/>
              </w:rPr>
              <w:instrText xml:space="preserve"> PAGEREF _Toc465170337 \h </w:instrText>
            </w:r>
            <w:r>
              <w:rPr>
                <w:noProof/>
                <w:webHidden/>
              </w:rPr>
            </w:r>
            <w:r>
              <w:rPr>
                <w:noProof/>
                <w:webHidden/>
              </w:rPr>
              <w:fldChar w:fldCharType="separate"/>
            </w:r>
            <w:r>
              <w:rPr>
                <w:noProof/>
                <w:webHidden/>
              </w:rPr>
              <w:t>59</w:t>
            </w:r>
            <w:r>
              <w:rPr>
                <w:noProof/>
                <w:webHidden/>
              </w:rPr>
              <w:fldChar w:fldCharType="end"/>
            </w:r>
          </w:hyperlink>
        </w:p>
        <w:p w14:paraId="28F75006" w14:textId="77777777" w:rsidR="00D73608" w:rsidRDefault="00D73608">
          <w:pPr>
            <w:pStyle w:val="31"/>
            <w:tabs>
              <w:tab w:val="left" w:pos="2217"/>
            </w:tabs>
            <w:ind w:left="960" w:firstLine="480"/>
            <w:rPr>
              <w:noProof/>
              <w:szCs w:val="24"/>
            </w:rPr>
          </w:pPr>
          <w:hyperlink w:anchor="_Toc465170338" w:history="1">
            <w:r w:rsidRPr="008F547D">
              <w:rPr>
                <w:rStyle w:val="ad"/>
                <w:noProof/>
              </w:rPr>
              <w:t>2.5.3.</w:t>
            </w:r>
            <w:r>
              <w:rPr>
                <w:noProof/>
                <w:szCs w:val="24"/>
              </w:rPr>
              <w:tab/>
            </w:r>
            <w:r w:rsidRPr="008F547D">
              <w:rPr>
                <w:rStyle w:val="ad"/>
                <w:noProof/>
              </w:rPr>
              <w:t>Route-map</w:t>
            </w:r>
            <w:r w:rsidRPr="008F547D">
              <w:rPr>
                <w:rStyle w:val="ad"/>
                <w:noProof/>
              </w:rPr>
              <w:t>工具应用案例</w:t>
            </w:r>
            <w:r>
              <w:rPr>
                <w:noProof/>
                <w:webHidden/>
              </w:rPr>
              <w:tab/>
            </w:r>
            <w:r>
              <w:rPr>
                <w:noProof/>
                <w:webHidden/>
              </w:rPr>
              <w:fldChar w:fldCharType="begin"/>
            </w:r>
            <w:r>
              <w:rPr>
                <w:noProof/>
                <w:webHidden/>
              </w:rPr>
              <w:instrText xml:space="preserve"> PAGEREF _Toc465170338 \h </w:instrText>
            </w:r>
            <w:r>
              <w:rPr>
                <w:noProof/>
                <w:webHidden/>
              </w:rPr>
            </w:r>
            <w:r>
              <w:rPr>
                <w:noProof/>
                <w:webHidden/>
              </w:rPr>
              <w:fldChar w:fldCharType="separate"/>
            </w:r>
            <w:r>
              <w:rPr>
                <w:noProof/>
                <w:webHidden/>
              </w:rPr>
              <w:t>62</w:t>
            </w:r>
            <w:r>
              <w:rPr>
                <w:noProof/>
                <w:webHidden/>
              </w:rPr>
              <w:fldChar w:fldCharType="end"/>
            </w:r>
          </w:hyperlink>
        </w:p>
        <w:p w14:paraId="32C5CEAC" w14:textId="77777777" w:rsidR="00D73608" w:rsidRDefault="00D73608">
          <w:pPr>
            <w:pStyle w:val="21"/>
            <w:tabs>
              <w:tab w:val="left" w:pos="1680"/>
              <w:tab w:val="right" w:leader="dot" w:pos="8720"/>
            </w:tabs>
            <w:ind w:left="480" w:firstLine="480"/>
            <w:rPr>
              <w:noProof/>
              <w:szCs w:val="24"/>
            </w:rPr>
          </w:pPr>
          <w:hyperlink w:anchor="_Toc465170339" w:history="1">
            <w:r w:rsidRPr="008F547D">
              <w:rPr>
                <w:rStyle w:val="ad"/>
                <w:noProof/>
              </w:rPr>
              <w:t>2.6.</w:t>
            </w:r>
            <w:r>
              <w:rPr>
                <w:noProof/>
                <w:szCs w:val="24"/>
              </w:rPr>
              <w:tab/>
            </w:r>
            <w:r w:rsidRPr="008F547D">
              <w:rPr>
                <w:rStyle w:val="ad"/>
                <w:noProof/>
              </w:rPr>
              <w:t>OSPF</w:t>
            </w:r>
            <w:r w:rsidRPr="008F547D">
              <w:rPr>
                <w:rStyle w:val="ad"/>
                <w:noProof/>
              </w:rPr>
              <w:t>选路</w:t>
            </w:r>
            <w:r>
              <w:rPr>
                <w:noProof/>
                <w:webHidden/>
              </w:rPr>
              <w:tab/>
            </w:r>
            <w:r>
              <w:rPr>
                <w:noProof/>
                <w:webHidden/>
              </w:rPr>
              <w:fldChar w:fldCharType="begin"/>
            </w:r>
            <w:r>
              <w:rPr>
                <w:noProof/>
                <w:webHidden/>
              </w:rPr>
              <w:instrText xml:space="preserve"> PAGEREF _Toc465170339 \h </w:instrText>
            </w:r>
            <w:r>
              <w:rPr>
                <w:noProof/>
                <w:webHidden/>
              </w:rPr>
            </w:r>
            <w:r>
              <w:rPr>
                <w:noProof/>
                <w:webHidden/>
              </w:rPr>
              <w:fldChar w:fldCharType="separate"/>
            </w:r>
            <w:r>
              <w:rPr>
                <w:noProof/>
                <w:webHidden/>
              </w:rPr>
              <w:t>66</w:t>
            </w:r>
            <w:r>
              <w:rPr>
                <w:noProof/>
                <w:webHidden/>
              </w:rPr>
              <w:fldChar w:fldCharType="end"/>
            </w:r>
          </w:hyperlink>
        </w:p>
        <w:p w14:paraId="699663D0" w14:textId="77777777" w:rsidR="00D73608" w:rsidRDefault="00D73608">
          <w:pPr>
            <w:pStyle w:val="21"/>
            <w:tabs>
              <w:tab w:val="left" w:pos="1680"/>
              <w:tab w:val="right" w:leader="dot" w:pos="8720"/>
            </w:tabs>
            <w:ind w:left="480" w:firstLine="480"/>
            <w:rPr>
              <w:noProof/>
              <w:szCs w:val="24"/>
            </w:rPr>
          </w:pPr>
          <w:hyperlink w:anchor="_Toc465170340" w:history="1">
            <w:r w:rsidRPr="008F547D">
              <w:rPr>
                <w:rStyle w:val="ad"/>
                <w:noProof/>
              </w:rPr>
              <w:t>2.7.</w:t>
            </w:r>
            <w:r>
              <w:rPr>
                <w:noProof/>
                <w:szCs w:val="24"/>
              </w:rPr>
              <w:tab/>
            </w:r>
            <w:r w:rsidRPr="008F547D">
              <w:rPr>
                <w:rStyle w:val="ad"/>
                <w:noProof/>
              </w:rPr>
              <w:t>OSPF</w:t>
            </w:r>
            <w:r w:rsidRPr="008F547D">
              <w:rPr>
                <w:rStyle w:val="ad"/>
                <w:noProof/>
              </w:rPr>
              <w:t>分流互备</w:t>
            </w:r>
            <w:r>
              <w:rPr>
                <w:noProof/>
                <w:webHidden/>
              </w:rPr>
              <w:tab/>
            </w:r>
            <w:r>
              <w:rPr>
                <w:noProof/>
                <w:webHidden/>
              </w:rPr>
              <w:fldChar w:fldCharType="begin"/>
            </w:r>
            <w:r>
              <w:rPr>
                <w:noProof/>
                <w:webHidden/>
              </w:rPr>
              <w:instrText xml:space="preserve"> PAGEREF _Toc465170340 \h </w:instrText>
            </w:r>
            <w:r>
              <w:rPr>
                <w:noProof/>
                <w:webHidden/>
              </w:rPr>
            </w:r>
            <w:r>
              <w:rPr>
                <w:noProof/>
                <w:webHidden/>
              </w:rPr>
              <w:fldChar w:fldCharType="separate"/>
            </w:r>
            <w:r>
              <w:rPr>
                <w:noProof/>
                <w:webHidden/>
              </w:rPr>
              <w:t>74</w:t>
            </w:r>
            <w:r>
              <w:rPr>
                <w:noProof/>
                <w:webHidden/>
              </w:rPr>
              <w:fldChar w:fldCharType="end"/>
            </w:r>
          </w:hyperlink>
        </w:p>
        <w:p w14:paraId="49801FC4" w14:textId="77777777" w:rsidR="00D73608" w:rsidRDefault="00D73608">
          <w:pPr>
            <w:pStyle w:val="21"/>
            <w:tabs>
              <w:tab w:val="left" w:pos="1680"/>
              <w:tab w:val="right" w:leader="dot" w:pos="8720"/>
            </w:tabs>
            <w:ind w:left="480" w:firstLine="480"/>
            <w:rPr>
              <w:noProof/>
              <w:szCs w:val="24"/>
            </w:rPr>
          </w:pPr>
          <w:hyperlink w:anchor="_Toc465170341" w:history="1">
            <w:r w:rsidRPr="008F547D">
              <w:rPr>
                <w:rStyle w:val="ad"/>
                <w:noProof/>
              </w:rPr>
              <w:t>2.8.</w:t>
            </w:r>
            <w:r>
              <w:rPr>
                <w:noProof/>
                <w:szCs w:val="24"/>
              </w:rPr>
              <w:tab/>
            </w:r>
            <w:r w:rsidRPr="008F547D">
              <w:rPr>
                <w:rStyle w:val="ad"/>
                <w:noProof/>
              </w:rPr>
              <w:t>ACL</w:t>
            </w:r>
            <w:r>
              <w:rPr>
                <w:noProof/>
                <w:webHidden/>
              </w:rPr>
              <w:tab/>
            </w:r>
            <w:r>
              <w:rPr>
                <w:noProof/>
                <w:webHidden/>
              </w:rPr>
              <w:fldChar w:fldCharType="begin"/>
            </w:r>
            <w:r>
              <w:rPr>
                <w:noProof/>
                <w:webHidden/>
              </w:rPr>
              <w:instrText xml:space="preserve"> PAGEREF _Toc465170341 \h </w:instrText>
            </w:r>
            <w:r>
              <w:rPr>
                <w:noProof/>
                <w:webHidden/>
              </w:rPr>
            </w:r>
            <w:r>
              <w:rPr>
                <w:noProof/>
                <w:webHidden/>
              </w:rPr>
              <w:fldChar w:fldCharType="separate"/>
            </w:r>
            <w:r>
              <w:rPr>
                <w:noProof/>
                <w:webHidden/>
              </w:rPr>
              <w:t>91</w:t>
            </w:r>
            <w:r>
              <w:rPr>
                <w:noProof/>
                <w:webHidden/>
              </w:rPr>
              <w:fldChar w:fldCharType="end"/>
            </w:r>
          </w:hyperlink>
        </w:p>
        <w:p w14:paraId="534F900C" w14:textId="77777777" w:rsidR="00D73608" w:rsidRDefault="00D73608">
          <w:pPr>
            <w:pStyle w:val="31"/>
            <w:tabs>
              <w:tab w:val="left" w:pos="2217"/>
            </w:tabs>
            <w:ind w:left="960" w:firstLine="480"/>
            <w:rPr>
              <w:noProof/>
              <w:szCs w:val="24"/>
            </w:rPr>
          </w:pPr>
          <w:hyperlink w:anchor="_Toc465170342" w:history="1">
            <w:r w:rsidRPr="008F547D">
              <w:rPr>
                <w:rStyle w:val="ad"/>
                <w:noProof/>
              </w:rPr>
              <w:t>2.8.1.</w:t>
            </w:r>
            <w:r>
              <w:rPr>
                <w:noProof/>
                <w:szCs w:val="24"/>
              </w:rPr>
              <w:tab/>
            </w:r>
            <w:r w:rsidRPr="008F547D">
              <w:rPr>
                <w:rStyle w:val="ad"/>
                <w:noProof/>
              </w:rPr>
              <w:t>Acl</w:t>
            </w:r>
            <w:r w:rsidRPr="008F547D">
              <w:rPr>
                <w:rStyle w:val="ad"/>
                <w:noProof/>
              </w:rPr>
              <w:t>实现业务隔离</w:t>
            </w:r>
            <w:r>
              <w:rPr>
                <w:noProof/>
                <w:webHidden/>
              </w:rPr>
              <w:tab/>
            </w:r>
            <w:r>
              <w:rPr>
                <w:noProof/>
                <w:webHidden/>
              </w:rPr>
              <w:fldChar w:fldCharType="begin"/>
            </w:r>
            <w:r>
              <w:rPr>
                <w:noProof/>
                <w:webHidden/>
              </w:rPr>
              <w:instrText xml:space="preserve"> PAGEREF _Toc465170342 \h </w:instrText>
            </w:r>
            <w:r>
              <w:rPr>
                <w:noProof/>
                <w:webHidden/>
              </w:rPr>
            </w:r>
            <w:r>
              <w:rPr>
                <w:noProof/>
                <w:webHidden/>
              </w:rPr>
              <w:fldChar w:fldCharType="separate"/>
            </w:r>
            <w:r>
              <w:rPr>
                <w:noProof/>
                <w:webHidden/>
              </w:rPr>
              <w:t>91</w:t>
            </w:r>
            <w:r>
              <w:rPr>
                <w:noProof/>
                <w:webHidden/>
              </w:rPr>
              <w:fldChar w:fldCharType="end"/>
            </w:r>
          </w:hyperlink>
        </w:p>
        <w:p w14:paraId="2E560124" w14:textId="77777777" w:rsidR="00D73608" w:rsidRDefault="00D73608">
          <w:pPr>
            <w:pStyle w:val="31"/>
            <w:tabs>
              <w:tab w:val="left" w:pos="2217"/>
            </w:tabs>
            <w:ind w:left="960" w:firstLine="480"/>
            <w:rPr>
              <w:noProof/>
              <w:szCs w:val="24"/>
            </w:rPr>
          </w:pPr>
          <w:hyperlink w:anchor="_Toc465170343" w:history="1">
            <w:r w:rsidRPr="008F547D">
              <w:rPr>
                <w:rStyle w:val="ad"/>
                <w:noProof/>
              </w:rPr>
              <w:t>2.8.2.</w:t>
            </w:r>
            <w:r>
              <w:rPr>
                <w:noProof/>
                <w:szCs w:val="24"/>
              </w:rPr>
              <w:tab/>
            </w:r>
            <w:r w:rsidRPr="008F547D">
              <w:rPr>
                <w:rStyle w:val="ad"/>
                <w:noProof/>
              </w:rPr>
              <w:t>带时间域的</w:t>
            </w:r>
            <w:r w:rsidRPr="008F547D">
              <w:rPr>
                <w:rStyle w:val="ad"/>
                <w:noProof/>
              </w:rPr>
              <w:t>IP</w:t>
            </w:r>
            <w:r w:rsidRPr="008F547D">
              <w:rPr>
                <w:rStyle w:val="ad"/>
                <w:noProof/>
              </w:rPr>
              <w:t>扩展</w:t>
            </w:r>
            <w:r w:rsidRPr="008F547D">
              <w:rPr>
                <w:rStyle w:val="ad"/>
                <w:noProof/>
              </w:rPr>
              <w:t>ACL</w:t>
            </w:r>
            <w:r>
              <w:rPr>
                <w:noProof/>
                <w:webHidden/>
              </w:rPr>
              <w:tab/>
            </w:r>
            <w:r>
              <w:rPr>
                <w:noProof/>
                <w:webHidden/>
              </w:rPr>
              <w:fldChar w:fldCharType="begin"/>
            </w:r>
            <w:r>
              <w:rPr>
                <w:noProof/>
                <w:webHidden/>
              </w:rPr>
              <w:instrText xml:space="preserve"> PAGEREF _Toc465170343 \h </w:instrText>
            </w:r>
            <w:r>
              <w:rPr>
                <w:noProof/>
                <w:webHidden/>
              </w:rPr>
            </w:r>
            <w:r>
              <w:rPr>
                <w:noProof/>
                <w:webHidden/>
              </w:rPr>
              <w:fldChar w:fldCharType="separate"/>
            </w:r>
            <w:r>
              <w:rPr>
                <w:noProof/>
                <w:webHidden/>
              </w:rPr>
              <w:t>95</w:t>
            </w:r>
            <w:r>
              <w:rPr>
                <w:noProof/>
                <w:webHidden/>
              </w:rPr>
              <w:fldChar w:fldCharType="end"/>
            </w:r>
          </w:hyperlink>
        </w:p>
        <w:p w14:paraId="34768152" w14:textId="77777777" w:rsidR="00D73608" w:rsidRDefault="00D73608">
          <w:pPr>
            <w:pStyle w:val="21"/>
            <w:tabs>
              <w:tab w:val="left" w:pos="1680"/>
              <w:tab w:val="right" w:leader="dot" w:pos="8720"/>
            </w:tabs>
            <w:ind w:left="480" w:firstLine="480"/>
            <w:rPr>
              <w:noProof/>
              <w:szCs w:val="24"/>
            </w:rPr>
          </w:pPr>
          <w:hyperlink w:anchor="_Toc465170344" w:history="1">
            <w:r w:rsidRPr="008F547D">
              <w:rPr>
                <w:rStyle w:val="ad"/>
                <w:rFonts w:ascii="Times New Roman" w:hAnsi="Times New Roman"/>
                <w:noProof/>
              </w:rPr>
              <w:t>2.9.</w:t>
            </w:r>
            <w:r>
              <w:rPr>
                <w:noProof/>
                <w:szCs w:val="24"/>
              </w:rPr>
              <w:tab/>
            </w:r>
            <w:r w:rsidRPr="008F547D">
              <w:rPr>
                <w:rStyle w:val="ad"/>
                <w:rFonts w:ascii="Times New Roman" w:hAnsi="Times New Roman"/>
                <w:noProof/>
              </w:rPr>
              <w:t>NAT</w:t>
            </w:r>
            <w:r w:rsidRPr="008F547D">
              <w:rPr>
                <w:rStyle w:val="ad"/>
                <w:rFonts w:ascii="Times New Roman" w:hAnsi="Times New Roman"/>
                <w:noProof/>
              </w:rPr>
              <w:t>实验</w:t>
            </w:r>
            <w:r>
              <w:rPr>
                <w:noProof/>
                <w:webHidden/>
              </w:rPr>
              <w:tab/>
            </w:r>
            <w:r>
              <w:rPr>
                <w:noProof/>
                <w:webHidden/>
              </w:rPr>
              <w:fldChar w:fldCharType="begin"/>
            </w:r>
            <w:r>
              <w:rPr>
                <w:noProof/>
                <w:webHidden/>
              </w:rPr>
              <w:instrText xml:space="preserve"> PAGEREF _Toc465170344 \h </w:instrText>
            </w:r>
            <w:r>
              <w:rPr>
                <w:noProof/>
                <w:webHidden/>
              </w:rPr>
            </w:r>
            <w:r>
              <w:rPr>
                <w:noProof/>
                <w:webHidden/>
              </w:rPr>
              <w:fldChar w:fldCharType="separate"/>
            </w:r>
            <w:r>
              <w:rPr>
                <w:noProof/>
                <w:webHidden/>
              </w:rPr>
              <w:t>99</w:t>
            </w:r>
            <w:r>
              <w:rPr>
                <w:noProof/>
                <w:webHidden/>
              </w:rPr>
              <w:fldChar w:fldCharType="end"/>
            </w:r>
          </w:hyperlink>
        </w:p>
        <w:p w14:paraId="414BE5F4" w14:textId="77777777" w:rsidR="00D73608" w:rsidRDefault="00D73608">
          <w:pPr>
            <w:pStyle w:val="21"/>
            <w:tabs>
              <w:tab w:val="left" w:pos="1920"/>
              <w:tab w:val="right" w:leader="dot" w:pos="8720"/>
            </w:tabs>
            <w:ind w:left="480" w:firstLine="480"/>
            <w:rPr>
              <w:noProof/>
              <w:szCs w:val="24"/>
            </w:rPr>
          </w:pPr>
          <w:hyperlink w:anchor="_Toc465170345" w:history="1">
            <w:r w:rsidRPr="008F547D">
              <w:rPr>
                <w:rStyle w:val="ad"/>
                <w:noProof/>
              </w:rPr>
              <w:t>2.10.</w:t>
            </w:r>
            <w:r>
              <w:rPr>
                <w:noProof/>
                <w:szCs w:val="24"/>
              </w:rPr>
              <w:tab/>
            </w:r>
            <w:r w:rsidRPr="008F547D">
              <w:rPr>
                <w:rStyle w:val="ad"/>
                <w:noProof/>
              </w:rPr>
              <w:t>NAT</w:t>
            </w:r>
            <w:r w:rsidRPr="008F547D">
              <w:rPr>
                <w:rStyle w:val="ad"/>
                <w:noProof/>
              </w:rPr>
              <w:t>端口映射</w:t>
            </w:r>
            <w:r>
              <w:rPr>
                <w:noProof/>
                <w:webHidden/>
              </w:rPr>
              <w:tab/>
            </w:r>
            <w:r>
              <w:rPr>
                <w:noProof/>
                <w:webHidden/>
              </w:rPr>
              <w:fldChar w:fldCharType="begin"/>
            </w:r>
            <w:r>
              <w:rPr>
                <w:noProof/>
                <w:webHidden/>
              </w:rPr>
              <w:instrText xml:space="preserve"> PAGEREF _Toc465170345 \h </w:instrText>
            </w:r>
            <w:r>
              <w:rPr>
                <w:noProof/>
                <w:webHidden/>
              </w:rPr>
            </w:r>
            <w:r>
              <w:rPr>
                <w:noProof/>
                <w:webHidden/>
              </w:rPr>
              <w:fldChar w:fldCharType="separate"/>
            </w:r>
            <w:r>
              <w:rPr>
                <w:noProof/>
                <w:webHidden/>
              </w:rPr>
              <w:t>103</w:t>
            </w:r>
            <w:r>
              <w:rPr>
                <w:noProof/>
                <w:webHidden/>
              </w:rPr>
              <w:fldChar w:fldCharType="end"/>
            </w:r>
          </w:hyperlink>
        </w:p>
        <w:p w14:paraId="17C1A034" w14:textId="77777777" w:rsidR="00D73608" w:rsidRDefault="00D73608">
          <w:pPr>
            <w:pStyle w:val="21"/>
            <w:tabs>
              <w:tab w:val="left" w:pos="1920"/>
              <w:tab w:val="right" w:leader="dot" w:pos="8720"/>
            </w:tabs>
            <w:ind w:left="480" w:firstLine="480"/>
            <w:rPr>
              <w:noProof/>
              <w:szCs w:val="24"/>
            </w:rPr>
          </w:pPr>
          <w:hyperlink w:anchor="_Toc465170346" w:history="1">
            <w:r w:rsidRPr="008F547D">
              <w:rPr>
                <w:rStyle w:val="ad"/>
                <w:noProof/>
              </w:rPr>
              <w:t>2.11.</w:t>
            </w:r>
            <w:r>
              <w:rPr>
                <w:noProof/>
                <w:szCs w:val="24"/>
              </w:rPr>
              <w:tab/>
            </w:r>
            <w:r w:rsidRPr="008F547D">
              <w:rPr>
                <w:rStyle w:val="ad"/>
                <w:noProof/>
              </w:rPr>
              <w:t>安全综合实验</w:t>
            </w:r>
            <w:r>
              <w:rPr>
                <w:noProof/>
                <w:webHidden/>
              </w:rPr>
              <w:tab/>
            </w:r>
            <w:r>
              <w:rPr>
                <w:noProof/>
                <w:webHidden/>
              </w:rPr>
              <w:fldChar w:fldCharType="begin"/>
            </w:r>
            <w:r>
              <w:rPr>
                <w:noProof/>
                <w:webHidden/>
              </w:rPr>
              <w:instrText xml:space="preserve"> PAGEREF _Toc465170346 \h </w:instrText>
            </w:r>
            <w:r>
              <w:rPr>
                <w:noProof/>
                <w:webHidden/>
              </w:rPr>
            </w:r>
            <w:r>
              <w:rPr>
                <w:noProof/>
                <w:webHidden/>
              </w:rPr>
              <w:fldChar w:fldCharType="separate"/>
            </w:r>
            <w:r>
              <w:rPr>
                <w:noProof/>
                <w:webHidden/>
              </w:rPr>
              <w:t>106</w:t>
            </w:r>
            <w:r>
              <w:rPr>
                <w:noProof/>
                <w:webHidden/>
              </w:rPr>
              <w:fldChar w:fldCharType="end"/>
            </w:r>
          </w:hyperlink>
        </w:p>
        <w:p w14:paraId="7A2BA734" w14:textId="77777777" w:rsidR="00D73608" w:rsidRDefault="00D73608">
          <w:pPr>
            <w:pStyle w:val="21"/>
            <w:tabs>
              <w:tab w:val="left" w:pos="1920"/>
              <w:tab w:val="right" w:leader="dot" w:pos="8720"/>
            </w:tabs>
            <w:ind w:left="480" w:firstLine="480"/>
            <w:rPr>
              <w:noProof/>
              <w:szCs w:val="24"/>
            </w:rPr>
          </w:pPr>
          <w:hyperlink w:anchor="_Toc465170347" w:history="1">
            <w:r w:rsidRPr="008F547D">
              <w:rPr>
                <w:rStyle w:val="ad"/>
                <w:rFonts w:ascii="Times New Roman" w:hAnsi="Times New Roman"/>
                <w:noProof/>
              </w:rPr>
              <w:t>2.12.</w:t>
            </w:r>
            <w:r>
              <w:rPr>
                <w:noProof/>
                <w:szCs w:val="24"/>
              </w:rPr>
              <w:tab/>
            </w:r>
            <w:r w:rsidRPr="008F547D">
              <w:rPr>
                <w:rStyle w:val="ad"/>
                <w:rFonts w:ascii="Times New Roman" w:hAnsi="Times New Roman"/>
                <w:noProof/>
              </w:rPr>
              <w:t>分流备份综合实验</w:t>
            </w:r>
            <w:r>
              <w:rPr>
                <w:noProof/>
                <w:webHidden/>
              </w:rPr>
              <w:tab/>
            </w:r>
            <w:r>
              <w:rPr>
                <w:noProof/>
                <w:webHidden/>
              </w:rPr>
              <w:fldChar w:fldCharType="begin"/>
            </w:r>
            <w:r>
              <w:rPr>
                <w:noProof/>
                <w:webHidden/>
              </w:rPr>
              <w:instrText xml:space="preserve"> PAGEREF _Toc465170347 \h </w:instrText>
            </w:r>
            <w:r>
              <w:rPr>
                <w:noProof/>
                <w:webHidden/>
              </w:rPr>
            </w:r>
            <w:r>
              <w:rPr>
                <w:noProof/>
                <w:webHidden/>
              </w:rPr>
              <w:fldChar w:fldCharType="separate"/>
            </w:r>
            <w:r>
              <w:rPr>
                <w:noProof/>
                <w:webHidden/>
              </w:rPr>
              <w:t>114</w:t>
            </w:r>
            <w:r>
              <w:rPr>
                <w:noProof/>
                <w:webHidden/>
              </w:rPr>
              <w:fldChar w:fldCharType="end"/>
            </w:r>
          </w:hyperlink>
        </w:p>
        <w:p w14:paraId="77BA7E8F" w14:textId="77777777" w:rsidR="00D73608" w:rsidRDefault="00D73608">
          <w:pPr>
            <w:pStyle w:val="21"/>
            <w:tabs>
              <w:tab w:val="left" w:pos="1920"/>
              <w:tab w:val="right" w:leader="dot" w:pos="8720"/>
            </w:tabs>
            <w:ind w:left="480" w:firstLine="480"/>
            <w:rPr>
              <w:noProof/>
              <w:szCs w:val="24"/>
            </w:rPr>
          </w:pPr>
          <w:hyperlink w:anchor="_Toc465170348" w:history="1">
            <w:r w:rsidRPr="008F547D">
              <w:rPr>
                <w:rStyle w:val="ad"/>
                <w:noProof/>
              </w:rPr>
              <w:t>2.13.</w:t>
            </w:r>
            <w:r>
              <w:rPr>
                <w:noProof/>
                <w:szCs w:val="24"/>
              </w:rPr>
              <w:tab/>
            </w:r>
            <w:r w:rsidRPr="008F547D">
              <w:rPr>
                <w:rStyle w:val="ad"/>
                <w:noProof/>
              </w:rPr>
              <w:t>BGP</w:t>
            </w:r>
            <w:r w:rsidRPr="008F547D">
              <w:rPr>
                <w:rStyle w:val="ad"/>
                <w:noProof/>
              </w:rPr>
              <w:t>综合实验</w:t>
            </w:r>
            <w:r>
              <w:rPr>
                <w:noProof/>
                <w:webHidden/>
              </w:rPr>
              <w:tab/>
            </w:r>
            <w:r>
              <w:rPr>
                <w:noProof/>
                <w:webHidden/>
              </w:rPr>
              <w:fldChar w:fldCharType="begin"/>
            </w:r>
            <w:r>
              <w:rPr>
                <w:noProof/>
                <w:webHidden/>
              </w:rPr>
              <w:instrText xml:space="preserve"> PAGEREF _Toc465170348 \h </w:instrText>
            </w:r>
            <w:r>
              <w:rPr>
                <w:noProof/>
                <w:webHidden/>
              </w:rPr>
            </w:r>
            <w:r>
              <w:rPr>
                <w:noProof/>
                <w:webHidden/>
              </w:rPr>
              <w:fldChar w:fldCharType="separate"/>
            </w:r>
            <w:r>
              <w:rPr>
                <w:noProof/>
                <w:webHidden/>
              </w:rPr>
              <w:t>129</w:t>
            </w:r>
            <w:r>
              <w:rPr>
                <w:noProof/>
                <w:webHidden/>
              </w:rPr>
              <w:fldChar w:fldCharType="end"/>
            </w:r>
          </w:hyperlink>
        </w:p>
        <w:p w14:paraId="489619C7" w14:textId="77777777" w:rsidR="00D73608" w:rsidRDefault="00D73608">
          <w:pPr>
            <w:pStyle w:val="11"/>
            <w:rPr>
              <w:noProof/>
              <w:szCs w:val="24"/>
            </w:rPr>
          </w:pPr>
          <w:hyperlink w:anchor="_Toc465170349" w:history="1">
            <w:r w:rsidRPr="008F547D">
              <w:rPr>
                <w:rStyle w:val="ad"/>
                <w:noProof/>
              </w:rPr>
              <w:t>第三章</w:t>
            </w:r>
            <w:r w:rsidRPr="008F547D">
              <w:rPr>
                <w:rStyle w:val="ad"/>
                <w:noProof/>
              </w:rPr>
              <w:t xml:space="preserve"> </w:t>
            </w:r>
            <w:r w:rsidRPr="008F547D">
              <w:rPr>
                <w:rStyle w:val="ad"/>
                <w:noProof/>
              </w:rPr>
              <w:t>交换实验</w:t>
            </w:r>
            <w:r>
              <w:rPr>
                <w:noProof/>
                <w:webHidden/>
              </w:rPr>
              <w:tab/>
            </w:r>
            <w:r>
              <w:rPr>
                <w:noProof/>
                <w:webHidden/>
              </w:rPr>
              <w:fldChar w:fldCharType="begin"/>
            </w:r>
            <w:r>
              <w:rPr>
                <w:noProof/>
                <w:webHidden/>
              </w:rPr>
              <w:instrText xml:space="preserve"> PAGEREF _Toc465170349 \h </w:instrText>
            </w:r>
            <w:r>
              <w:rPr>
                <w:noProof/>
                <w:webHidden/>
              </w:rPr>
            </w:r>
            <w:r>
              <w:rPr>
                <w:noProof/>
                <w:webHidden/>
              </w:rPr>
              <w:fldChar w:fldCharType="separate"/>
            </w:r>
            <w:r>
              <w:rPr>
                <w:noProof/>
                <w:webHidden/>
              </w:rPr>
              <w:t>143</w:t>
            </w:r>
            <w:r>
              <w:rPr>
                <w:noProof/>
                <w:webHidden/>
              </w:rPr>
              <w:fldChar w:fldCharType="end"/>
            </w:r>
          </w:hyperlink>
        </w:p>
        <w:p w14:paraId="4167BB70" w14:textId="77777777" w:rsidR="00D73608" w:rsidRDefault="00D73608">
          <w:pPr>
            <w:pStyle w:val="21"/>
            <w:tabs>
              <w:tab w:val="left" w:pos="1680"/>
              <w:tab w:val="right" w:leader="dot" w:pos="8720"/>
            </w:tabs>
            <w:ind w:left="480" w:firstLine="480"/>
            <w:rPr>
              <w:noProof/>
              <w:szCs w:val="24"/>
            </w:rPr>
          </w:pPr>
          <w:hyperlink w:anchor="_Toc465170351" w:history="1">
            <w:r w:rsidRPr="008F547D">
              <w:rPr>
                <w:rStyle w:val="ad"/>
                <w:noProof/>
              </w:rPr>
              <w:t>3.1.</w:t>
            </w:r>
            <w:r>
              <w:rPr>
                <w:noProof/>
                <w:szCs w:val="24"/>
              </w:rPr>
              <w:tab/>
            </w:r>
            <w:r w:rsidRPr="008F547D">
              <w:rPr>
                <w:rStyle w:val="ad"/>
                <w:noProof/>
              </w:rPr>
              <w:t>交换端口启用</w:t>
            </w:r>
            <w:r w:rsidRPr="008F547D">
              <w:rPr>
                <w:rStyle w:val="ad"/>
                <w:noProof/>
              </w:rPr>
              <w:t>ip+mac</w:t>
            </w:r>
            <w:r w:rsidRPr="008F547D">
              <w:rPr>
                <w:rStyle w:val="ad"/>
                <w:noProof/>
              </w:rPr>
              <w:t>安全绑定功能</w:t>
            </w:r>
            <w:r>
              <w:rPr>
                <w:noProof/>
                <w:webHidden/>
              </w:rPr>
              <w:tab/>
            </w:r>
            <w:r>
              <w:rPr>
                <w:noProof/>
                <w:webHidden/>
              </w:rPr>
              <w:fldChar w:fldCharType="begin"/>
            </w:r>
            <w:r>
              <w:rPr>
                <w:noProof/>
                <w:webHidden/>
              </w:rPr>
              <w:instrText xml:space="preserve"> PAGEREF _Toc465170351 \h </w:instrText>
            </w:r>
            <w:r>
              <w:rPr>
                <w:noProof/>
                <w:webHidden/>
              </w:rPr>
            </w:r>
            <w:r>
              <w:rPr>
                <w:noProof/>
                <w:webHidden/>
              </w:rPr>
              <w:fldChar w:fldCharType="separate"/>
            </w:r>
            <w:r>
              <w:rPr>
                <w:noProof/>
                <w:webHidden/>
              </w:rPr>
              <w:t>143</w:t>
            </w:r>
            <w:r>
              <w:rPr>
                <w:noProof/>
                <w:webHidden/>
              </w:rPr>
              <w:fldChar w:fldCharType="end"/>
            </w:r>
          </w:hyperlink>
        </w:p>
        <w:p w14:paraId="438E90DA" w14:textId="77777777" w:rsidR="00D73608" w:rsidRDefault="00D73608">
          <w:pPr>
            <w:pStyle w:val="21"/>
            <w:tabs>
              <w:tab w:val="left" w:pos="1680"/>
              <w:tab w:val="right" w:leader="dot" w:pos="8720"/>
            </w:tabs>
            <w:ind w:left="480" w:firstLine="480"/>
            <w:rPr>
              <w:noProof/>
              <w:szCs w:val="24"/>
            </w:rPr>
          </w:pPr>
          <w:hyperlink w:anchor="_Toc465170352" w:history="1">
            <w:r w:rsidRPr="008F547D">
              <w:rPr>
                <w:rStyle w:val="ad"/>
                <w:noProof/>
              </w:rPr>
              <w:t>3.2.</w:t>
            </w:r>
            <w:r>
              <w:rPr>
                <w:noProof/>
                <w:szCs w:val="24"/>
              </w:rPr>
              <w:tab/>
            </w:r>
            <w:r w:rsidRPr="008F547D">
              <w:rPr>
                <w:rStyle w:val="ad"/>
                <w:noProof/>
              </w:rPr>
              <w:t>交换综合实验</w:t>
            </w:r>
            <w:r>
              <w:rPr>
                <w:noProof/>
                <w:webHidden/>
              </w:rPr>
              <w:tab/>
            </w:r>
            <w:r>
              <w:rPr>
                <w:noProof/>
                <w:webHidden/>
              </w:rPr>
              <w:fldChar w:fldCharType="begin"/>
            </w:r>
            <w:r>
              <w:rPr>
                <w:noProof/>
                <w:webHidden/>
              </w:rPr>
              <w:instrText xml:space="preserve"> PAGEREF _Toc465170352 \h </w:instrText>
            </w:r>
            <w:r>
              <w:rPr>
                <w:noProof/>
                <w:webHidden/>
              </w:rPr>
            </w:r>
            <w:r>
              <w:rPr>
                <w:noProof/>
                <w:webHidden/>
              </w:rPr>
              <w:fldChar w:fldCharType="separate"/>
            </w:r>
            <w:r>
              <w:rPr>
                <w:noProof/>
                <w:webHidden/>
              </w:rPr>
              <w:t>147</w:t>
            </w:r>
            <w:r>
              <w:rPr>
                <w:noProof/>
                <w:webHidden/>
              </w:rPr>
              <w:fldChar w:fldCharType="end"/>
            </w:r>
          </w:hyperlink>
        </w:p>
        <w:p w14:paraId="4F57DAE1" w14:textId="77777777" w:rsidR="00D73608" w:rsidRDefault="00D73608">
          <w:pPr>
            <w:pStyle w:val="11"/>
            <w:rPr>
              <w:noProof/>
              <w:szCs w:val="24"/>
            </w:rPr>
          </w:pPr>
          <w:hyperlink w:anchor="_Toc465170353" w:history="1">
            <w:r w:rsidRPr="008F547D">
              <w:rPr>
                <w:rStyle w:val="ad"/>
                <w:noProof/>
              </w:rPr>
              <w:t>第四章</w:t>
            </w:r>
            <w:r w:rsidRPr="008F547D">
              <w:rPr>
                <w:rStyle w:val="ad"/>
                <w:noProof/>
              </w:rPr>
              <w:t xml:space="preserve"> IPsec vpn</w:t>
            </w:r>
            <w:r>
              <w:rPr>
                <w:noProof/>
                <w:webHidden/>
              </w:rPr>
              <w:tab/>
            </w:r>
            <w:r>
              <w:rPr>
                <w:noProof/>
                <w:webHidden/>
              </w:rPr>
              <w:fldChar w:fldCharType="begin"/>
            </w:r>
            <w:r>
              <w:rPr>
                <w:noProof/>
                <w:webHidden/>
              </w:rPr>
              <w:instrText xml:space="preserve"> PAGEREF _Toc465170353 \h </w:instrText>
            </w:r>
            <w:r>
              <w:rPr>
                <w:noProof/>
                <w:webHidden/>
              </w:rPr>
            </w:r>
            <w:r>
              <w:rPr>
                <w:noProof/>
                <w:webHidden/>
              </w:rPr>
              <w:fldChar w:fldCharType="separate"/>
            </w:r>
            <w:r>
              <w:rPr>
                <w:noProof/>
                <w:webHidden/>
              </w:rPr>
              <w:t>161</w:t>
            </w:r>
            <w:r>
              <w:rPr>
                <w:noProof/>
                <w:webHidden/>
              </w:rPr>
              <w:fldChar w:fldCharType="end"/>
            </w:r>
          </w:hyperlink>
        </w:p>
        <w:p w14:paraId="7874C1DA" w14:textId="77777777" w:rsidR="00D73608" w:rsidRDefault="00D73608">
          <w:pPr>
            <w:pStyle w:val="21"/>
            <w:tabs>
              <w:tab w:val="left" w:pos="1680"/>
              <w:tab w:val="right" w:leader="dot" w:pos="8720"/>
            </w:tabs>
            <w:ind w:left="480" w:firstLine="480"/>
            <w:rPr>
              <w:noProof/>
              <w:szCs w:val="24"/>
            </w:rPr>
          </w:pPr>
          <w:hyperlink w:anchor="_Toc465170355" w:history="1">
            <w:r w:rsidRPr="008F547D">
              <w:rPr>
                <w:rStyle w:val="ad"/>
                <w:noProof/>
              </w:rPr>
              <w:t>4.1.</w:t>
            </w:r>
            <w:r>
              <w:rPr>
                <w:noProof/>
                <w:szCs w:val="24"/>
              </w:rPr>
              <w:tab/>
            </w:r>
            <w:r w:rsidRPr="008F547D">
              <w:rPr>
                <w:rStyle w:val="ad"/>
                <w:noProof/>
              </w:rPr>
              <w:t>路由器之间建立</w:t>
            </w:r>
            <w:r w:rsidRPr="008F547D">
              <w:rPr>
                <w:rStyle w:val="ad"/>
                <w:noProof/>
              </w:rPr>
              <w:t>IPsec</w:t>
            </w:r>
            <w:r>
              <w:rPr>
                <w:noProof/>
                <w:webHidden/>
              </w:rPr>
              <w:tab/>
            </w:r>
            <w:r>
              <w:rPr>
                <w:noProof/>
                <w:webHidden/>
              </w:rPr>
              <w:fldChar w:fldCharType="begin"/>
            </w:r>
            <w:r>
              <w:rPr>
                <w:noProof/>
                <w:webHidden/>
              </w:rPr>
              <w:instrText xml:space="preserve"> PAGEREF _Toc465170355 \h </w:instrText>
            </w:r>
            <w:r>
              <w:rPr>
                <w:noProof/>
                <w:webHidden/>
              </w:rPr>
            </w:r>
            <w:r>
              <w:rPr>
                <w:noProof/>
                <w:webHidden/>
              </w:rPr>
              <w:fldChar w:fldCharType="separate"/>
            </w:r>
            <w:r>
              <w:rPr>
                <w:noProof/>
                <w:webHidden/>
              </w:rPr>
              <w:t>161</w:t>
            </w:r>
            <w:r>
              <w:rPr>
                <w:noProof/>
                <w:webHidden/>
              </w:rPr>
              <w:fldChar w:fldCharType="end"/>
            </w:r>
          </w:hyperlink>
        </w:p>
        <w:p w14:paraId="323DB96A" w14:textId="77777777" w:rsidR="00D73608" w:rsidRDefault="00D73608">
          <w:pPr>
            <w:pStyle w:val="31"/>
            <w:tabs>
              <w:tab w:val="left" w:pos="2217"/>
            </w:tabs>
            <w:ind w:left="960" w:firstLine="480"/>
            <w:rPr>
              <w:noProof/>
              <w:szCs w:val="24"/>
            </w:rPr>
          </w:pPr>
          <w:hyperlink w:anchor="_Toc465170356" w:history="1">
            <w:r w:rsidRPr="008F547D">
              <w:rPr>
                <w:rStyle w:val="ad"/>
                <w:noProof/>
              </w:rPr>
              <w:t>4.1.1.</w:t>
            </w:r>
            <w:r>
              <w:rPr>
                <w:noProof/>
                <w:szCs w:val="24"/>
              </w:rPr>
              <w:tab/>
            </w:r>
            <w:r w:rsidRPr="008F547D">
              <w:rPr>
                <w:rStyle w:val="ad"/>
                <w:noProof/>
              </w:rPr>
              <w:t>建立</w:t>
            </w:r>
            <w:r w:rsidRPr="008F547D">
              <w:rPr>
                <w:rStyle w:val="ad"/>
                <w:noProof/>
              </w:rPr>
              <w:t>IPsec</w:t>
            </w:r>
            <w:r w:rsidRPr="008F547D">
              <w:rPr>
                <w:rStyle w:val="ad"/>
                <w:noProof/>
              </w:rPr>
              <w:t>隧道</w:t>
            </w:r>
            <w:r>
              <w:rPr>
                <w:noProof/>
                <w:webHidden/>
              </w:rPr>
              <w:tab/>
            </w:r>
            <w:r>
              <w:rPr>
                <w:noProof/>
                <w:webHidden/>
              </w:rPr>
              <w:fldChar w:fldCharType="begin"/>
            </w:r>
            <w:r>
              <w:rPr>
                <w:noProof/>
                <w:webHidden/>
              </w:rPr>
              <w:instrText xml:space="preserve"> PAGEREF _Toc465170356 \h </w:instrText>
            </w:r>
            <w:r>
              <w:rPr>
                <w:noProof/>
                <w:webHidden/>
              </w:rPr>
            </w:r>
            <w:r>
              <w:rPr>
                <w:noProof/>
                <w:webHidden/>
              </w:rPr>
              <w:fldChar w:fldCharType="separate"/>
            </w:r>
            <w:r>
              <w:rPr>
                <w:noProof/>
                <w:webHidden/>
              </w:rPr>
              <w:t>161</w:t>
            </w:r>
            <w:r>
              <w:rPr>
                <w:noProof/>
                <w:webHidden/>
              </w:rPr>
              <w:fldChar w:fldCharType="end"/>
            </w:r>
          </w:hyperlink>
        </w:p>
        <w:p w14:paraId="04FEDCAC" w14:textId="77777777" w:rsidR="00D73608" w:rsidRDefault="00D73608">
          <w:pPr>
            <w:pStyle w:val="31"/>
            <w:tabs>
              <w:tab w:val="left" w:pos="2217"/>
            </w:tabs>
            <w:ind w:left="960" w:firstLine="480"/>
            <w:rPr>
              <w:noProof/>
              <w:szCs w:val="24"/>
            </w:rPr>
          </w:pPr>
          <w:hyperlink w:anchor="_Toc465170357" w:history="1">
            <w:r w:rsidRPr="008F547D">
              <w:rPr>
                <w:rStyle w:val="ad"/>
                <w:noProof/>
              </w:rPr>
              <w:t>4.1.2.</w:t>
            </w:r>
            <w:r>
              <w:rPr>
                <w:noProof/>
                <w:szCs w:val="24"/>
              </w:rPr>
              <w:tab/>
            </w:r>
            <w:r w:rsidRPr="008F547D">
              <w:rPr>
                <w:rStyle w:val="ad"/>
                <w:noProof/>
              </w:rPr>
              <w:t>注入反向路由</w:t>
            </w:r>
            <w:r>
              <w:rPr>
                <w:noProof/>
                <w:webHidden/>
              </w:rPr>
              <w:tab/>
            </w:r>
            <w:r>
              <w:rPr>
                <w:noProof/>
                <w:webHidden/>
              </w:rPr>
              <w:fldChar w:fldCharType="begin"/>
            </w:r>
            <w:r>
              <w:rPr>
                <w:noProof/>
                <w:webHidden/>
              </w:rPr>
              <w:instrText xml:space="preserve"> PAGEREF _Toc465170357 \h </w:instrText>
            </w:r>
            <w:r>
              <w:rPr>
                <w:noProof/>
                <w:webHidden/>
              </w:rPr>
            </w:r>
            <w:r>
              <w:rPr>
                <w:noProof/>
                <w:webHidden/>
              </w:rPr>
              <w:fldChar w:fldCharType="separate"/>
            </w:r>
            <w:r>
              <w:rPr>
                <w:noProof/>
                <w:webHidden/>
              </w:rPr>
              <w:t>165</w:t>
            </w:r>
            <w:r>
              <w:rPr>
                <w:noProof/>
                <w:webHidden/>
              </w:rPr>
              <w:fldChar w:fldCharType="end"/>
            </w:r>
          </w:hyperlink>
        </w:p>
        <w:p w14:paraId="406458B3" w14:textId="77777777" w:rsidR="00D73608" w:rsidRDefault="00D73608">
          <w:pPr>
            <w:pStyle w:val="31"/>
            <w:tabs>
              <w:tab w:val="left" w:pos="2217"/>
            </w:tabs>
            <w:ind w:left="960" w:firstLine="480"/>
            <w:rPr>
              <w:noProof/>
              <w:szCs w:val="24"/>
            </w:rPr>
          </w:pPr>
          <w:hyperlink w:anchor="_Toc465170358" w:history="1">
            <w:r w:rsidRPr="008F547D">
              <w:rPr>
                <w:rStyle w:val="ad"/>
                <w:noProof/>
              </w:rPr>
              <w:t>4.1.3.</w:t>
            </w:r>
            <w:r>
              <w:rPr>
                <w:noProof/>
                <w:szCs w:val="24"/>
              </w:rPr>
              <w:tab/>
            </w:r>
            <w:r w:rsidRPr="008F547D">
              <w:rPr>
                <w:rStyle w:val="ad"/>
                <w:noProof/>
              </w:rPr>
              <w:t>重分发注入的反向静态路由</w:t>
            </w:r>
            <w:r>
              <w:rPr>
                <w:noProof/>
                <w:webHidden/>
              </w:rPr>
              <w:tab/>
            </w:r>
            <w:r>
              <w:rPr>
                <w:noProof/>
                <w:webHidden/>
              </w:rPr>
              <w:fldChar w:fldCharType="begin"/>
            </w:r>
            <w:r>
              <w:rPr>
                <w:noProof/>
                <w:webHidden/>
              </w:rPr>
              <w:instrText xml:space="preserve"> PAGEREF _Toc465170358 \h </w:instrText>
            </w:r>
            <w:r>
              <w:rPr>
                <w:noProof/>
                <w:webHidden/>
              </w:rPr>
            </w:r>
            <w:r>
              <w:rPr>
                <w:noProof/>
                <w:webHidden/>
              </w:rPr>
              <w:fldChar w:fldCharType="separate"/>
            </w:r>
            <w:r>
              <w:rPr>
                <w:noProof/>
                <w:webHidden/>
              </w:rPr>
              <w:t>170</w:t>
            </w:r>
            <w:r>
              <w:rPr>
                <w:noProof/>
                <w:webHidden/>
              </w:rPr>
              <w:fldChar w:fldCharType="end"/>
            </w:r>
          </w:hyperlink>
        </w:p>
        <w:p w14:paraId="64AB96EE" w14:textId="77777777" w:rsidR="00D73608" w:rsidRDefault="00D73608">
          <w:pPr>
            <w:pStyle w:val="31"/>
            <w:tabs>
              <w:tab w:val="left" w:pos="2217"/>
            </w:tabs>
            <w:ind w:left="960" w:firstLine="480"/>
            <w:rPr>
              <w:noProof/>
              <w:szCs w:val="24"/>
            </w:rPr>
          </w:pPr>
          <w:hyperlink w:anchor="_Toc465170359" w:history="1">
            <w:r w:rsidRPr="008F547D">
              <w:rPr>
                <w:rStyle w:val="ad"/>
                <w:noProof/>
              </w:rPr>
              <w:t>4.1.4.</w:t>
            </w:r>
            <w:r>
              <w:rPr>
                <w:noProof/>
                <w:szCs w:val="24"/>
              </w:rPr>
              <w:tab/>
            </w:r>
            <w:r w:rsidRPr="008F547D">
              <w:rPr>
                <w:rStyle w:val="ad"/>
                <w:noProof/>
              </w:rPr>
              <w:t>IPsec</w:t>
            </w:r>
            <w:r w:rsidRPr="008F547D">
              <w:rPr>
                <w:rStyle w:val="ad"/>
                <w:noProof/>
              </w:rPr>
              <w:t>隧道线路的备份</w:t>
            </w:r>
            <w:r>
              <w:rPr>
                <w:noProof/>
                <w:webHidden/>
              </w:rPr>
              <w:tab/>
            </w:r>
            <w:r>
              <w:rPr>
                <w:noProof/>
                <w:webHidden/>
              </w:rPr>
              <w:fldChar w:fldCharType="begin"/>
            </w:r>
            <w:r>
              <w:rPr>
                <w:noProof/>
                <w:webHidden/>
              </w:rPr>
              <w:instrText xml:space="preserve"> PAGEREF _Toc465170359 \h </w:instrText>
            </w:r>
            <w:r>
              <w:rPr>
                <w:noProof/>
                <w:webHidden/>
              </w:rPr>
            </w:r>
            <w:r>
              <w:rPr>
                <w:noProof/>
                <w:webHidden/>
              </w:rPr>
              <w:fldChar w:fldCharType="separate"/>
            </w:r>
            <w:r>
              <w:rPr>
                <w:noProof/>
                <w:webHidden/>
              </w:rPr>
              <w:t>175</w:t>
            </w:r>
            <w:r>
              <w:rPr>
                <w:noProof/>
                <w:webHidden/>
              </w:rPr>
              <w:fldChar w:fldCharType="end"/>
            </w:r>
          </w:hyperlink>
        </w:p>
        <w:p w14:paraId="25CA0260" w14:textId="77777777" w:rsidR="00D73608" w:rsidRDefault="00D73608">
          <w:pPr>
            <w:pStyle w:val="31"/>
            <w:tabs>
              <w:tab w:val="left" w:pos="2217"/>
            </w:tabs>
            <w:ind w:left="960" w:firstLine="480"/>
            <w:rPr>
              <w:noProof/>
              <w:szCs w:val="24"/>
            </w:rPr>
          </w:pPr>
          <w:hyperlink w:anchor="_Toc465170360" w:history="1">
            <w:r w:rsidRPr="008F547D">
              <w:rPr>
                <w:rStyle w:val="ad"/>
                <w:noProof/>
              </w:rPr>
              <w:t>4.1.5.</w:t>
            </w:r>
            <w:r>
              <w:rPr>
                <w:noProof/>
                <w:szCs w:val="24"/>
              </w:rPr>
              <w:tab/>
            </w:r>
            <w:r w:rsidRPr="008F547D">
              <w:rPr>
                <w:rStyle w:val="ad"/>
                <w:noProof/>
              </w:rPr>
              <w:t xml:space="preserve">IPsec </w:t>
            </w:r>
            <w:r w:rsidRPr="008F547D">
              <w:rPr>
                <w:rStyle w:val="ad"/>
                <w:noProof/>
              </w:rPr>
              <w:t>隧道分流备份</w:t>
            </w:r>
            <w:r>
              <w:rPr>
                <w:noProof/>
                <w:webHidden/>
              </w:rPr>
              <w:tab/>
            </w:r>
            <w:r>
              <w:rPr>
                <w:noProof/>
                <w:webHidden/>
              </w:rPr>
              <w:fldChar w:fldCharType="begin"/>
            </w:r>
            <w:r>
              <w:rPr>
                <w:noProof/>
                <w:webHidden/>
              </w:rPr>
              <w:instrText xml:space="preserve"> PAGEREF _Toc465170360 \h </w:instrText>
            </w:r>
            <w:r>
              <w:rPr>
                <w:noProof/>
                <w:webHidden/>
              </w:rPr>
            </w:r>
            <w:r>
              <w:rPr>
                <w:noProof/>
                <w:webHidden/>
              </w:rPr>
              <w:fldChar w:fldCharType="separate"/>
            </w:r>
            <w:r>
              <w:rPr>
                <w:noProof/>
                <w:webHidden/>
              </w:rPr>
              <w:t>183</w:t>
            </w:r>
            <w:r>
              <w:rPr>
                <w:noProof/>
                <w:webHidden/>
              </w:rPr>
              <w:fldChar w:fldCharType="end"/>
            </w:r>
          </w:hyperlink>
        </w:p>
        <w:p w14:paraId="51C9F584" w14:textId="77777777" w:rsidR="00D73608" w:rsidRDefault="00D73608">
          <w:pPr>
            <w:pStyle w:val="21"/>
            <w:tabs>
              <w:tab w:val="left" w:pos="1680"/>
              <w:tab w:val="right" w:leader="dot" w:pos="8720"/>
            </w:tabs>
            <w:ind w:left="480" w:firstLine="480"/>
            <w:rPr>
              <w:noProof/>
              <w:szCs w:val="24"/>
            </w:rPr>
          </w:pPr>
          <w:hyperlink w:anchor="_Toc465170361" w:history="1">
            <w:r w:rsidRPr="008F547D">
              <w:rPr>
                <w:rStyle w:val="ad"/>
                <w:noProof/>
              </w:rPr>
              <w:t>4.2.</w:t>
            </w:r>
            <w:r>
              <w:rPr>
                <w:noProof/>
                <w:szCs w:val="24"/>
              </w:rPr>
              <w:tab/>
            </w:r>
            <w:r w:rsidRPr="008F547D">
              <w:rPr>
                <w:rStyle w:val="ad"/>
                <w:noProof/>
              </w:rPr>
              <w:t>L2tp+ipsec</w:t>
            </w:r>
            <w:r w:rsidRPr="008F547D">
              <w:rPr>
                <w:rStyle w:val="ad"/>
                <w:noProof/>
              </w:rPr>
              <w:t>隧道</w:t>
            </w:r>
            <w:r>
              <w:rPr>
                <w:noProof/>
                <w:webHidden/>
              </w:rPr>
              <w:tab/>
            </w:r>
            <w:r>
              <w:rPr>
                <w:noProof/>
                <w:webHidden/>
              </w:rPr>
              <w:fldChar w:fldCharType="begin"/>
            </w:r>
            <w:r>
              <w:rPr>
                <w:noProof/>
                <w:webHidden/>
              </w:rPr>
              <w:instrText xml:space="preserve"> PAGEREF _Toc465170361 \h </w:instrText>
            </w:r>
            <w:r>
              <w:rPr>
                <w:noProof/>
                <w:webHidden/>
              </w:rPr>
            </w:r>
            <w:r>
              <w:rPr>
                <w:noProof/>
                <w:webHidden/>
              </w:rPr>
              <w:fldChar w:fldCharType="separate"/>
            </w:r>
            <w:r>
              <w:rPr>
                <w:noProof/>
                <w:webHidden/>
              </w:rPr>
              <w:t>192</w:t>
            </w:r>
            <w:r>
              <w:rPr>
                <w:noProof/>
                <w:webHidden/>
              </w:rPr>
              <w:fldChar w:fldCharType="end"/>
            </w:r>
          </w:hyperlink>
        </w:p>
        <w:p w14:paraId="4BDC9E39" w14:textId="77777777" w:rsidR="00D73608" w:rsidRDefault="00D73608">
          <w:pPr>
            <w:pStyle w:val="11"/>
            <w:rPr>
              <w:noProof/>
              <w:szCs w:val="24"/>
            </w:rPr>
          </w:pPr>
          <w:hyperlink w:anchor="_Toc465170362" w:history="1">
            <w:r w:rsidRPr="008F547D">
              <w:rPr>
                <w:rStyle w:val="ad"/>
                <w:noProof/>
              </w:rPr>
              <w:t>第五章</w:t>
            </w:r>
            <w:r w:rsidRPr="008F547D">
              <w:rPr>
                <w:rStyle w:val="ad"/>
                <w:noProof/>
              </w:rPr>
              <w:t xml:space="preserve"> </w:t>
            </w:r>
            <w:r w:rsidRPr="008F547D">
              <w:rPr>
                <w:rStyle w:val="ad"/>
                <w:noProof/>
              </w:rPr>
              <w:t>无线实验部分</w:t>
            </w:r>
            <w:r>
              <w:rPr>
                <w:noProof/>
                <w:webHidden/>
              </w:rPr>
              <w:tab/>
            </w:r>
            <w:r>
              <w:rPr>
                <w:noProof/>
                <w:webHidden/>
              </w:rPr>
              <w:fldChar w:fldCharType="begin"/>
            </w:r>
            <w:r>
              <w:rPr>
                <w:noProof/>
                <w:webHidden/>
              </w:rPr>
              <w:instrText xml:space="preserve"> PAGEREF _Toc465170362 \h </w:instrText>
            </w:r>
            <w:r>
              <w:rPr>
                <w:noProof/>
                <w:webHidden/>
              </w:rPr>
            </w:r>
            <w:r>
              <w:rPr>
                <w:noProof/>
                <w:webHidden/>
              </w:rPr>
              <w:fldChar w:fldCharType="separate"/>
            </w:r>
            <w:r>
              <w:rPr>
                <w:noProof/>
                <w:webHidden/>
              </w:rPr>
              <w:t>205</w:t>
            </w:r>
            <w:r>
              <w:rPr>
                <w:noProof/>
                <w:webHidden/>
              </w:rPr>
              <w:fldChar w:fldCharType="end"/>
            </w:r>
          </w:hyperlink>
        </w:p>
        <w:p w14:paraId="69AEBF4E" w14:textId="77777777" w:rsidR="00D73608" w:rsidRDefault="00D73608">
          <w:pPr>
            <w:pStyle w:val="21"/>
            <w:tabs>
              <w:tab w:val="left" w:pos="1680"/>
              <w:tab w:val="right" w:leader="dot" w:pos="8720"/>
            </w:tabs>
            <w:ind w:left="480" w:firstLine="480"/>
            <w:rPr>
              <w:noProof/>
              <w:szCs w:val="24"/>
            </w:rPr>
          </w:pPr>
          <w:hyperlink w:anchor="_Toc465170366" w:history="1">
            <w:r w:rsidRPr="008F547D">
              <w:rPr>
                <w:rStyle w:val="ad"/>
                <w:noProof/>
              </w:rPr>
              <w:t>5.1.</w:t>
            </w:r>
            <w:r>
              <w:rPr>
                <w:noProof/>
                <w:szCs w:val="24"/>
              </w:rPr>
              <w:tab/>
            </w:r>
            <w:r w:rsidRPr="008F547D">
              <w:rPr>
                <w:rStyle w:val="ad"/>
                <w:noProof/>
              </w:rPr>
              <w:t>AP</w:t>
            </w:r>
            <w:r w:rsidRPr="008F547D">
              <w:rPr>
                <w:rStyle w:val="ad"/>
                <w:noProof/>
              </w:rPr>
              <w:t>静态注册</w:t>
            </w:r>
            <w:r>
              <w:rPr>
                <w:noProof/>
                <w:webHidden/>
              </w:rPr>
              <w:tab/>
            </w:r>
            <w:r>
              <w:rPr>
                <w:noProof/>
                <w:webHidden/>
              </w:rPr>
              <w:fldChar w:fldCharType="begin"/>
            </w:r>
            <w:r>
              <w:rPr>
                <w:noProof/>
                <w:webHidden/>
              </w:rPr>
              <w:instrText xml:space="preserve"> PAGEREF _Toc465170366 \h </w:instrText>
            </w:r>
            <w:r>
              <w:rPr>
                <w:noProof/>
                <w:webHidden/>
              </w:rPr>
            </w:r>
            <w:r>
              <w:rPr>
                <w:noProof/>
                <w:webHidden/>
              </w:rPr>
              <w:fldChar w:fldCharType="separate"/>
            </w:r>
            <w:r>
              <w:rPr>
                <w:noProof/>
                <w:webHidden/>
              </w:rPr>
              <w:t>205</w:t>
            </w:r>
            <w:r>
              <w:rPr>
                <w:noProof/>
                <w:webHidden/>
              </w:rPr>
              <w:fldChar w:fldCharType="end"/>
            </w:r>
          </w:hyperlink>
        </w:p>
        <w:p w14:paraId="6FEE01ED" w14:textId="77777777" w:rsidR="00D73608" w:rsidRDefault="00D73608">
          <w:pPr>
            <w:pStyle w:val="21"/>
            <w:tabs>
              <w:tab w:val="left" w:pos="1680"/>
              <w:tab w:val="right" w:leader="dot" w:pos="8720"/>
            </w:tabs>
            <w:ind w:left="480" w:firstLine="480"/>
            <w:rPr>
              <w:noProof/>
              <w:szCs w:val="24"/>
            </w:rPr>
          </w:pPr>
          <w:hyperlink w:anchor="_Toc465170367" w:history="1">
            <w:r w:rsidRPr="008F547D">
              <w:rPr>
                <w:rStyle w:val="ad"/>
                <w:noProof/>
              </w:rPr>
              <w:t>5.2.</w:t>
            </w:r>
            <w:r>
              <w:rPr>
                <w:noProof/>
                <w:szCs w:val="24"/>
              </w:rPr>
              <w:tab/>
            </w:r>
            <w:r w:rsidRPr="008F547D">
              <w:rPr>
                <w:rStyle w:val="ad"/>
                <w:noProof/>
              </w:rPr>
              <w:t>AC</w:t>
            </w:r>
            <w:r w:rsidRPr="008F547D">
              <w:rPr>
                <w:rStyle w:val="ad"/>
                <w:noProof/>
              </w:rPr>
              <w:t>集中转发</w:t>
            </w:r>
            <w:r>
              <w:rPr>
                <w:noProof/>
                <w:webHidden/>
              </w:rPr>
              <w:tab/>
            </w:r>
            <w:r>
              <w:rPr>
                <w:noProof/>
                <w:webHidden/>
              </w:rPr>
              <w:fldChar w:fldCharType="begin"/>
            </w:r>
            <w:r>
              <w:rPr>
                <w:noProof/>
                <w:webHidden/>
              </w:rPr>
              <w:instrText xml:space="preserve"> PAGEREF _Toc465170367 \h </w:instrText>
            </w:r>
            <w:r>
              <w:rPr>
                <w:noProof/>
                <w:webHidden/>
              </w:rPr>
            </w:r>
            <w:r>
              <w:rPr>
                <w:noProof/>
                <w:webHidden/>
              </w:rPr>
              <w:fldChar w:fldCharType="separate"/>
            </w:r>
            <w:r>
              <w:rPr>
                <w:noProof/>
                <w:webHidden/>
              </w:rPr>
              <w:t>213</w:t>
            </w:r>
            <w:r>
              <w:rPr>
                <w:noProof/>
                <w:webHidden/>
              </w:rPr>
              <w:fldChar w:fldCharType="end"/>
            </w:r>
          </w:hyperlink>
        </w:p>
        <w:p w14:paraId="18CCE533" w14:textId="77777777" w:rsidR="00D73608" w:rsidRDefault="00D73608">
          <w:pPr>
            <w:pStyle w:val="21"/>
            <w:tabs>
              <w:tab w:val="left" w:pos="1680"/>
              <w:tab w:val="right" w:leader="dot" w:pos="8720"/>
            </w:tabs>
            <w:ind w:left="480" w:firstLine="480"/>
            <w:rPr>
              <w:noProof/>
              <w:szCs w:val="24"/>
            </w:rPr>
          </w:pPr>
          <w:hyperlink w:anchor="_Toc465170368" w:history="1">
            <w:r w:rsidRPr="008F547D">
              <w:rPr>
                <w:rStyle w:val="ad"/>
                <w:noProof/>
              </w:rPr>
              <w:t>5.3.</w:t>
            </w:r>
            <w:r>
              <w:rPr>
                <w:noProof/>
                <w:szCs w:val="24"/>
              </w:rPr>
              <w:tab/>
            </w:r>
            <w:r w:rsidRPr="008F547D">
              <w:rPr>
                <w:rStyle w:val="ad"/>
                <w:noProof/>
              </w:rPr>
              <w:t>同一</w:t>
            </w:r>
            <w:r w:rsidRPr="008F547D">
              <w:rPr>
                <w:rStyle w:val="ad"/>
                <w:noProof/>
              </w:rPr>
              <w:t>AP</w:t>
            </w:r>
            <w:r w:rsidRPr="008F547D">
              <w:rPr>
                <w:rStyle w:val="ad"/>
                <w:noProof/>
              </w:rPr>
              <w:t>同时释放两个</w:t>
            </w:r>
            <w:r w:rsidRPr="008F547D">
              <w:rPr>
                <w:rStyle w:val="ad"/>
                <w:noProof/>
              </w:rPr>
              <w:t>ssid</w:t>
            </w:r>
            <w:r>
              <w:rPr>
                <w:noProof/>
                <w:webHidden/>
              </w:rPr>
              <w:tab/>
            </w:r>
            <w:r>
              <w:rPr>
                <w:noProof/>
                <w:webHidden/>
              </w:rPr>
              <w:fldChar w:fldCharType="begin"/>
            </w:r>
            <w:r>
              <w:rPr>
                <w:noProof/>
                <w:webHidden/>
              </w:rPr>
              <w:instrText xml:space="preserve"> PAGEREF _Toc465170368 \h </w:instrText>
            </w:r>
            <w:r>
              <w:rPr>
                <w:noProof/>
                <w:webHidden/>
              </w:rPr>
            </w:r>
            <w:r>
              <w:rPr>
                <w:noProof/>
                <w:webHidden/>
              </w:rPr>
              <w:fldChar w:fldCharType="separate"/>
            </w:r>
            <w:r>
              <w:rPr>
                <w:noProof/>
                <w:webHidden/>
              </w:rPr>
              <w:t>213</w:t>
            </w:r>
            <w:r>
              <w:rPr>
                <w:noProof/>
                <w:webHidden/>
              </w:rPr>
              <w:fldChar w:fldCharType="end"/>
            </w:r>
          </w:hyperlink>
        </w:p>
        <w:p w14:paraId="07819200" w14:textId="77777777" w:rsidR="00D73608" w:rsidRDefault="00D73608">
          <w:pPr>
            <w:pStyle w:val="21"/>
            <w:tabs>
              <w:tab w:val="left" w:pos="1680"/>
              <w:tab w:val="right" w:leader="dot" w:pos="8720"/>
            </w:tabs>
            <w:ind w:left="480" w:firstLine="480"/>
            <w:rPr>
              <w:noProof/>
              <w:szCs w:val="24"/>
            </w:rPr>
          </w:pPr>
          <w:hyperlink w:anchor="_Toc465170369" w:history="1">
            <w:r w:rsidRPr="008F547D">
              <w:rPr>
                <w:rStyle w:val="ad"/>
                <w:noProof/>
              </w:rPr>
              <w:t>5.4.</w:t>
            </w:r>
            <w:r>
              <w:rPr>
                <w:noProof/>
                <w:szCs w:val="24"/>
              </w:rPr>
              <w:tab/>
            </w:r>
            <w:r w:rsidRPr="008F547D">
              <w:rPr>
                <w:rStyle w:val="ad"/>
                <w:noProof/>
              </w:rPr>
              <w:t>AC</w:t>
            </w:r>
            <w:r w:rsidRPr="008F547D">
              <w:rPr>
                <w:rStyle w:val="ad"/>
                <w:noProof/>
              </w:rPr>
              <w:t>管理多</w:t>
            </w:r>
            <w:r w:rsidRPr="008F547D">
              <w:rPr>
                <w:rStyle w:val="ad"/>
                <w:noProof/>
              </w:rPr>
              <w:t>AP</w:t>
            </w:r>
            <w:r>
              <w:rPr>
                <w:noProof/>
                <w:webHidden/>
              </w:rPr>
              <w:tab/>
            </w:r>
            <w:r>
              <w:rPr>
                <w:noProof/>
                <w:webHidden/>
              </w:rPr>
              <w:fldChar w:fldCharType="begin"/>
            </w:r>
            <w:r>
              <w:rPr>
                <w:noProof/>
                <w:webHidden/>
              </w:rPr>
              <w:instrText xml:space="preserve"> PAGEREF _Toc465170369 \h </w:instrText>
            </w:r>
            <w:r>
              <w:rPr>
                <w:noProof/>
                <w:webHidden/>
              </w:rPr>
            </w:r>
            <w:r>
              <w:rPr>
                <w:noProof/>
                <w:webHidden/>
              </w:rPr>
              <w:fldChar w:fldCharType="separate"/>
            </w:r>
            <w:r>
              <w:rPr>
                <w:noProof/>
                <w:webHidden/>
              </w:rPr>
              <w:t>217</w:t>
            </w:r>
            <w:r>
              <w:rPr>
                <w:noProof/>
                <w:webHidden/>
              </w:rPr>
              <w:fldChar w:fldCharType="end"/>
            </w:r>
          </w:hyperlink>
        </w:p>
        <w:p w14:paraId="10CAAD85" w14:textId="77777777" w:rsidR="00D73608" w:rsidRDefault="00D73608">
          <w:pPr>
            <w:pStyle w:val="21"/>
            <w:tabs>
              <w:tab w:val="left" w:pos="1680"/>
              <w:tab w:val="right" w:leader="dot" w:pos="8720"/>
            </w:tabs>
            <w:ind w:left="480" w:firstLine="480"/>
            <w:rPr>
              <w:noProof/>
              <w:szCs w:val="24"/>
            </w:rPr>
          </w:pPr>
          <w:hyperlink w:anchor="_Toc465170370" w:history="1">
            <w:r w:rsidRPr="008F547D">
              <w:rPr>
                <w:rStyle w:val="ad"/>
                <w:noProof/>
              </w:rPr>
              <w:t>5.5.</w:t>
            </w:r>
            <w:r>
              <w:rPr>
                <w:noProof/>
                <w:szCs w:val="24"/>
              </w:rPr>
              <w:tab/>
            </w:r>
            <w:r w:rsidRPr="008F547D">
              <w:rPr>
                <w:rStyle w:val="ad"/>
                <w:noProof/>
              </w:rPr>
              <w:t>AP</w:t>
            </w:r>
            <w:r w:rsidRPr="008F547D">
              <w:rPr>
                <w:rStyle w:val="ad"/>
                <w:noProof/>
              </w:rPr>
              <w:t>三层自动注册到</w:t>
            </w:r>
            <w:r w:rsidRPr="008F547D">
              <w:rPr>
                <w:rStyle w:val="ad"/>
                <w:noProof/>
              </w:rPr>
              <w:t>AC</w:t>
            </w:r>
            <w:r>
              <w:rPr>
                <w:noProof/>
                <w:webHidden/>
              </w:rPr>
              <w:tab/>
            </w:r>
            <w:r>
              <w:rPr>
                <w:noProof/>
                <w:webHidden/>
              </w:rPr>
              <w:fldChar w:fldCharType="begin"/>
            </w:r>
            <w:r>
              <w:rPr>
                <w:noProof/>
                <w:webHidden/>
              </w:rPr>
              <w:instrText xml:space="preserve"> PAGEREF _Toc465170370 \h </w:instrText>
            </w:r>
            <w:r>
              <w:rPr>
                <w:noProof/>
                <w:webHidden/>
              </w:rPr>
            </w:r>
            <w:r>
              <w:rPr>
                <w:noProof/>
                <w:webHidden/>
              </w:rPr>
              <w:fldChar w:fldCharType="separate"/>
            </w:r>
            <w:r>
              <w:rPr>
                <w:noProof/>
                <w:webHidden/>
              </w:rPr>
              <w:t>224</w:t>
            </w:r>
            <w:r>
              <w:rPr>
                <w:noProof/>
                <w:webHidden/>
              </w:rPr>
              <w:fldChar w:fldCharType="end"/>
            </w:r>
          </w:hyperlink>
        </w:p>
        <w:p w14:paraId="4A6F7E8A" w14:textId="77777777" w:rsidR="00D73608" w:rsidRDefault="00D73608">
          <w:pPr>
            <w:pStyle w:val="21"/>
            <w:tabs>
              <w:tab w:val="left" w:pos="1680"/>
              <w:tab w:val="right" w:leader="dot" w:pos="8720"/>
            </w:tabs>
            <w:ind w:left="480" w:firstLine="480"/>
            <w:rPr>
              <w:noProof/>
              <w:szCs w:val="24"/>
            </w:rPr>
          </w:pPr>
          <w:hyperlink w:anchor="_Toc465170371" w:history="1">
            <w:r w:rsidRPr="008F547D">
              <w:rPr>
                <w:rStyle w:val="ad"/>
                <w:noProof/>
              </w:rPr>
              <w:t>5.6.</w:t>
            </w:r>
            <w:r>
              <w:rPr>
                <w:noProof/>
                <w:szCs w:val="24"/>
              </w:rPr>
              <w:tab/>
            </w:r>
            <w:r w:rsidRPr="008F547D">
              <w:rPr>
                <w:rStyle w:val="ad"/>
                <w:noProof/>
              </w:rPr>
              <w:t>WPA2</w:t>
            </w:r>
            <w:r w:rsidRPr="008F547D">
              <w:rPr>
                <w:rStyle w:val="ad"/>
                <w:noProof/>
              </w:rPr>
              <w:t>方式加密认证</w:t>
            </w:r>
            <w:r>
              <w:rPr>
                <w:noProof/>
                <w:webHidden/>
              </w:rPr>
              <w:tab/>
            </w:r>
            <w:r>
              <w:rPr>
                <w:noProof/>
                <w:webHidden/>
              </w:rPr>
              <w:fldChar w:fldCharType="begin"/>
            </w:r>
            <w:r>
              <w:rPr>
                <w:noProof/>
                <w:webHidden/>
              </w:rPr>
              <w:instrText xml:space="preserve"> PAGEREF _Toc465170371 \h </w:instrText>
            </w:r>
            <w:r>
              <w:rPr>
                <w:noProof/>
                <w:webHidden/>
              </w:rPr>
            </w:r>
            <w:r>
              <w:rPr>
                <w:noProof/>
                <w:webHidden/>
              </w:rPr>
              <w:fldChar w:fldCharType="separate"/>
            </w:r>
            <w:r>
              <w:rPr>
                <w:noProof/>
                <w:webHidden/>
              </w:rPr>
              <w:t>228</w:t>
            </w:r>
            <w:r>
              <w:rPr>
                <w:noProof/>
                <w:webHidden/>
              </w:rPr>
              <w:fldChar w:fldCharType="end"/>
            </w:r>
          </w:hyperlink>
        </w:p>
        <w:p w14:paraId="325648F4" w14:textId="77777777" w:rsidR="00D73608" w:rsidRDefault="00D73608">
          <w:pPr>
            <w:pStyle w:val="21"/>
            <w:tabs>
              <w:tab w:val="left" w:pos="1680"/>
              <w:tab w:val="right" w:leader="dot" w:pos="8720"/>
            </w:tabs>
            <w:ind w:left="480" w:firstLine="480"/>
            <w:rPr>
              <w:noProof/>
              <w:szCs w:val="24"/>
            </w:rPr>
          </w:pPr>
          <w:hyperlink w:anchor="_Toc465170372" w:history="1">
            <w:r w:rsidRPr="008F547D">
              <w:rPr>
                <w:rStyle w:val="ad"/>
                <w:noProof/>
              </w:rPr>
              <w:t>5.7.</w:t>
            </w:r>
            <w:r>
              <w:rPr>
                <w:noProof/>
                <w:szCs w:val="24"/>
              </w:rPr>
              <w:tab/>
            </w:r>
            <w:r w:rsidRPr="008F547D">
              <w:rPr>
                <w:rStyle w:val="ad"/>
                <w:noProof/>
              </w:rPr>
              <w:t>无线安全实验</w:t>
            </w:r>
            <w:r>
              <w:rPr>
                <w:noProof/>
                <w:webHidden/>
              </w:rPr>
              <w:tab/>
            </w:r>
            <w:r>
              <w:rPr>
                <w:noProof/>
                <w:webHidden/>
              </w:rPr>
              <w:fldChar w:fldCharType="begin"/>
            </w:r>
            <w:r>
              <w:rPr>
                <w:noProof/>
                <w:webHidden/>
              </w:rPr>
              <w:instrText xml:space="preserve"> PAGEREF _Toc465170372 \h </w:instrText>
            </w:r>
            <w:r>
              <w:rPr>
                <w:noProof/>
                <w:webHidden/>
              </w:rPr>
            </w:r>
            <w:r>
              <w:rPr>
                <w:noProof/>
                <w:webHidden/>
              </w:rPr>
              <w:fldChar w:fldCharType="separate"/>
            </w:r>
            <w:r>
              <w:rPr>
                <w:noProof/>
                <w:webHidden/>
              </w:rPr>
              <w:t>233</w:t>
            </w:r>
            <w:r>
              <w:rPr>
                <w:noProof/>
                <w:webHidden/>
              </w:rPr>
              <w:fldChar w:fldCharType="end"/>
            </w:r>
          </w:hyperlink>
        </w:p>
        <w:p w14:paraId="333983CB" w14:textId="77777777" w:rsidR="00D73608" w:rsidRDefault="00D73608">
          <w:pPr>
            <w:pStyle w:val="31"/>
            <w:tabs>
              <w:tab w:val="left" w:pos="2217"/>
            </w:tabs>
            <w:ind w:left="960" w:firstLine="480"/>
            <w:rPr>
              <w:noProof/>
              <w:szCs w:val="24"/>
            </w:rPr>
          </w:pPr>
          <w:hyperlink w:anchor="_Toc465170373" w:history="1">
            <w:r w:rsidRPr="008F547D">
              <w:rPr>
                <w:rStyle w:val="ad"/>
                <w:noProof/>
              </w:rPr>
              <w:t>5.7.1.</w:t>
            </w:r>
            <w:r>
              <w:rPr>
                <w:noProof/>
                <w:szCs w:val="24"/>
              </w:rPr>
              <w:tab/>
            </w:r>
            <w:r w:rsidRPr="008F547D">
              <w:rPr>
                <w:rStyle w:val="ad"/>
                <w:noProof/>
              </w:rPr>
              <w:t>SSID</w:t>
            </w:r>
            <w:r w:rsidRPr="008F547D">
              <w:rPr>
                <w:rStyle w:val="ad"/>
                <w:noProof/>
              </w:rPr>
              <w:t>隐藏</w:t>
            </w:r>
            <w:r>
              <w:rPr>
                <w:noProof/>
                <w:webHidden/>
              </w:rPr>
              <w:tab/>
            </w:r>
            <w:r>
              <w:rPr>
                <w:noProof/>
                <w:webHidden/>
              </w:rPr>
              <w:fldChar w:fldCharType="begin"/>
            </w:r>
            <w:r>
              <w:rPr>
                <w:noProof/>
                <w:webHidden/>
              </w:rPr>
              <w:instrText xml:space="preserve"> PAGEREF _Toc465170373 \h </w:instrText>
            </w:r>
            <w:r>
              <w:rPr>
                <w:noProof/>
                <w:webHidden/>
              </w:rPr>
            </w:r>
            <w:r>
              <w:rPr>
                <w:noProof/>
                <w:webHidden/>
              </w:rPr>
              <w:fldChar w:fldCharType="separate"/>
            </w:r>
            <w:r>
              <w:rPr>
                <w:noProof/>
                <w:webHidden/>
              </w:rPr>
              <w:t>233</w:t>
            </w:r>
            <w:r>
              <w:rPr>
                <w:noProof/>
                <w:webHidden/>
              </w:rPr>
              <w:fldChar w:fldCharType="end"/>
            </w:r>
          </w:hyperlink>
        </w:p>
        <w:p w14:paraId="4081E3B4" w14:textId="77777777" w:rsidR="00D73608" w:rsidRDefault="00D73608">
          <w:pPr>
            <w:pStyle w:val="31"/>
            <w:tabs>
              <w:tab w:val="left" w:pos="2217"/>
            </w:tabs>
            <w:ind w:left="960" w:firstLine="480"/>
            <w:rPr>
              <w:noProof/>
              <w:szCs w:val="24"/>
            </w:rPr>
          </w:pPr>
          <w:hyperlink w:anchor="_Toc465170374" w:history="1">
            <w:r w:rsidRPr="008F547D">
              <w:rPr>
                <w:rStyle w:val="ad"/>
                <w:noProof/>
              </w:rPr>
              <w:t>5.7.2.</w:t>
            </w:r>
            <w:r>
              <w:rPr>
                <w:noProof/>
                <w:szCs w:val="24"/>
              </w:rPr>
              <w:tab/>
            </w:r>
            <w:r w:rsidRPr="008F547D">
              <w:rPr>
                <w:rStyle w:val="ad"/>
                <w:noProof/>
              </w:rPr>
              <w:t>mac</w:t>
            </w:r>
            <w:r w:rsidRPr="008F547D">
              <w:rPr>
                <w:rStyle w:val="ad"/>
                <w:noProof/>
              </w:rPr>
              <w:t>地址白名单</w:t>
            </w:r>
            <w:r w:rsidRPr="008F547D">
              <w:rPr>
                <w:rStyle w:val="ad"/>
                <w:noProof/>
              </w:rPr>
              <w:t>/</w:t>
            </w:r>
            <w:r w:rsidRPr="008F547D">
              <w:rPr>
                <w:rStyle w:val="ad"/>
                <w:noProof/>
              </w:rPr>
              <w:t>黑名单</w:t>
            </w:r>
            <w:r>
              <w:rPr>
                <w:noProof/>
                <w:webHidden/>
              </w:rPr>
              <w:tab/>
            </w:r>
            <w:r>
              <w:rPr>
                <w:noProof/>
                <w:webHidden/>
              </w:rPr>
              <w:fldChar w:fldCharType="begin"/>
            </w:r>
            <w:r>
              <w:rPr>
                <w:noProof/>
                <w:webHidden/>
              </w:rPr>
              <w:instrText xml:space="preserve"> PAGEREF _Toc465170374 \h </w:instrText>
            </w:r>
            <w:r>
              <w:rPr>
                <w:noProof/>
                <w:webHidden/>
              </w:rPr>
            </w:r>
            <w:r>
              <w:rPr>
                <w:noProof/>
                <w:webHidden/>
              </w:rPr>
              <w:fldChar w:fldCharType="separate"/>
            </w:r>
            <w:r>
              <w:rPr>
                <w:noProof/>
                <w:webHidden/>
              </w:rPr>
              <w:t>239</w:t>
            </w:r>
            <w:r>
              <w:rPr>
                <w:noProof/>
                <w:webHidden/>
              </w:rPr>
              <w:fldChar w:fldCharType="end"/>
            </w:r>
          </w:hyperlink>
        </w:p>
        <w:p w14:paraId="52094BE1" w14:textId="77777777" w:rsidR="00D73608" w:rsidRDefault="00D73608">
          <w:pPr>
            <w:pStyle w:val="31"/>
            <w:tabs>
              <w:tab w:val="left" w:pos="2217"/>
            </w:tabs>
            <w:ind w:left="960" w:firstLine="480"/>
            <w:rPr>
              <w:noProof/>
              <w:szCs w:val="24"/>
            </w:rPr>
          </w:pPr>
          <w:hyperlink w:anchor="_Toc465170375" w:history="1">
            <w:r w:rsidRPr="008F547D">
              <w:rPr>
                <w:rStyle w:val="ad"/>
                <w:noProof/>
              </w:rPr>
              <w:t>5.7.3.</w:t>
            </w:r>
            <w:r>
              <w:rPr>
                <w:noProof/>
                <w:szCs w:val="24"/>
              </w:rPr>
              <w:tab/>
            </w:r>
            <w:r w:rsidRPr="008F547D">
              <w:rPr>
                <w:rStyle w:val="ad"/>
                <w:noProof/>
              </w:rPr>
              <w:t>信道自动调整</w:t>
            </w:r>
            <w:r>
              <w:rPr>
                <w:noProof/>
                <w:webHidden/>
              </w:rPr>
              <w:tab/>
            </w:r>
            <w:r>
              <w:rPr>
                <w:noProof/>
                <w:webHidden/>
              </w:rPr>
              <w:fldChar w:fldCharType="begin"/>
            </w:r>
            <w:r>
              <w:rPr>
                <w:noProof/>
                <w:webHidden/>
              </w:rPr>
              <w:instrText xml:space="preserve"> PAGEREF _Toc465170375 \h </w:instrText>
            </w:r>
            <w:r>
              <w:rPr>
                <w:noProof/>
                <w:webHidden/>
              </w:rPr>
            </w:r>
            <w:r>
              <w:rPr>
                <w:noProof/>
                <w:webHidden/>
              </w:rPr>
              <w:fldChar w:fldCharType="separate"/>
            </w:r>
            <w:r>
              <w:rPr>
                <w:noProof/>
                <w:webHidden/>
              </w:rPr>
              <w:t>245</w:t>
            </w:r>
            <w:r>
              <w:rPr>
                <w:noProof/>
                <w:webHidden/>
              </w:rPr>
              <w:fldChar w:fldCharType="end"/>
            </w:r>
          </w:hyperlink>
        </w:p>
        <w:p w14:paraId="49B0C843" w14:textId="77777777" w:rsidR="00D73608" w:rsidRDefault="00D73608">
          <w:pPr>
            <w:pStyle w:val="31"/>
            <w:tabs>
              <w:tab w:val="left" w:pos="2217"/>
            </w:tabs>
            <w:ind w:left="960" w:firstLine="480"/>
            <w:rPr>
              <w:noProof/>
              <w:szCs w:val="24"/>
            </w:rPr>
          </w:pPr>
          <w:hyperlink w:anchor="_Toc465170376" w:history="1">
            <w:r w:rsidRPr="008F547D">
              <w:rPr>
                <w:rStyle w:val="ad"/>
                <w:noProof/>
              </w:rPr>
              <w:t>5.7.4.</w:t>
            </w:r>
            <w:r>
              <w:rPr>
                <w:noProof/>
                <w:szCs w:val="24"/>
              </w:rPr>
              <w:tab/>
            </w:r>
            <w:r w:rsidRPr="008F547D">
              <w:rPr>
                <w:rStyle w:val="ad"/>
                <w:noProof/>
              </w:rPr>
              <w:t>不同</w:t>
            </w:r>
            <w:r w:rsidRPr="008F547D">
              <w:rPr>
                <w:rStyle w:val="ad"/>
                <w:noProof/>
              </w:rPr>
              <w:t>AP</w:t>
            </w:r>
            <w:r w:rsidRPr="008F547D">
              <w:rPr>
                <w:rStyle w:val="ad"/>
                <w:noProof/>
              </w:rPr>
              <w:t>二层漫游</w:t>
            </w:r>
            <w:r>
              <w:rPr>
                <w:noProof/>
                <w:webHidden/>
              </w:rPr>
              <w:tab/>
            </w:r>
            <w:r>
              <w:rPr>
                <w:noProof/>
                <w:webHidden/>
              </w:rPr>
              <w:fldChar w:fldCharType="begin"/>
            </w:r>
            <w:r>
              <w:rPr>
                <w:noProof/>
                <w:webHidden/>
              </w:rPr>
              <w:instrText xml:space="preserve"> PAGEREF _Toc465170376 \h </w:instrText>
            </w:r>
            <w:r>
              <w:rPr>
                <w:noProof/>
                <w:webHidden/>
              </w:rPr>
            </w:r>
            <w:r>
              <w:rPr>
                <w:noProof/>
                <w:webHidden/>
              </w:rPr>
              <w:fldChar w:fldCharType="separate"/>
            </w:r>
            <w:r>
              <w:rPr>
                <w:noProof/>
                <w:webHidden/>
              </w:rPr>
              <w:t>248</w:t>
            </w:r>
            <w:r>
              <w:rPr>
                <w:noProof/>
                <w:webHidden/>
              </w:rPr>
              <w:fldChar w:fldCharType="end"/>
            </w:r>
          </w:hyperlink>
        </w:p>
        <w:p w14:paraId="1DFF7DCC" w14:textId="77777777" w:rsidR="00D73608" w:rsidRDefault="00D73608">
          <w:pPr>
            <w:pStyle w:val="31"/>
            <w:tabs>
              <w:tab w:val="left" w:pos="2217"/>
            </w:tabs>
            <w:ind w:left="960" w:firstLine="480"/>
            <w:rPr>
              <w:noProof/>
              <w:szCs w:val="24"/>
            </w:rPr>
          </w:pPr>
          <w:hyperlink w:anchor="_Toc465170377" w:history="1">
            <w:r w:rsidRPr="008F547D">
              <w:rPr>
                <w:rStyle w:val="ad"/>
                <w:noProof/>
              </w:rPr>
              <w:t>5.7.5.</w:t>
            </w:r>
            <w:r>
              <w:rPr>
                <w:noProof/>
                <w:szCs w:val="24"/>
              </w:rPr>
              <w:tab/>
            </w:r>
            <w:r w:rsidRPr="008F547D">
              <w:rPr>
                <w:rStyle w:val="ad"/>
                <w:noProof/>
              </w:rPr>
              <w:t>无线用户带宽控制：</w:t>
            </w:r>
            <w:r>
              <w:rPr>
                <w:noProof/>
                <w:webHidden/>
              </w:rPr>
              <w:tab/>
            </w:r>
            <w:r>
              <w:rPr>
                <w:noProof/>
                <w:webHidden/>
              </w:rPr>
              <w:fldChar w:fldCharType="begin"/>
            </w:r>
            <w:r>
              <w:rPr>
                <w:noProof/>
                <w:webHidden/>
              </w:rPr>
              <w:instrText xml:space="preserve"> PAGEREF _Toc465170377 \h </w:instrText>
            </w:r>
            <w:r>
              <w:rPr>
                <w:noProof/>
                <w:webHidden/>
              </w:rPr>
            </w:r>
            <w:r>
              <w:rPr>
                <w:noProof/>
                <w:webHidden/>
              </w:rPr>
              <w:fldChar w:fldCharType="separate"/>
            </w:r>
            <w:r>
              <w:rPr>
                <w:noProof/>
                <w:webHidden/>
              </w:rPr>
              <w:t>252</w:t>
            </w:r>
            <w:r>
              <w:rPr>
                <w:noProof/>
                <w:webHidden/>
              </w:rPr>
              <w:fldChar w:fldCharType="end"/>
            </w:r>
          </w:hyperlink>
        </w:p>
        <w:p w14:paraId="6D89AB36" w14:textId="77777777" w:rsidR="00D73608" w:rsidRDefault="00D73608">
          <w:pPr>
            <w:pStyle w:val="31"/>
            <w:tabs>
              <w:tab w:val="left" w:pos="2217"/>
            </w:tabs>
            <w:ind w:left="960" w:firstLine="480"/>
            <w:rPr>
              <w:noProof/>
              <w:szCs w:val="24"/>
            </w:rPr>
          </w:pPr>
          <w:hyperlink w:anchor="_Toc465170378" w:history="1">
            <w:r w:rsidRPr="008F547D">
              <w:rPr>
                <w:rStyle w:val="ad"/>
                <w:noProof/>
              </w:rPr>
              <w:t>5.7.6.</w:t>
            </w:r>
            <w:r>
              <w:rPr>
                <w:noProof/>
                <w:szCs w:val="24"/>
              </w:rPr>
              <w:tab/>
            </w:r>
            <w:r w:rsidRPr="008F547D">
              <w:rPr>
                <w:rStyle w:val="ad"/>
                <w:noProof/>
              </w:rPr>
              <w:t>基于时间段控制</w:t>
            </w:r>
            <w:r w:rsidRPr="008F547D">
              <w:rPr>
                <w:rStyle w:val="ad"/>
                <w:noProof/>
              </w:rPr>
              <w:t>AP</w:t>
            </w:r>
            <w:r w:rsidRPr="008F547D">
              <w:rPr>
                <w:rStyle w:val="ad"/>
                <w:noProof/>
              </w:rPr>
              <w:t>在线时间</w:t>
            </w:r>
            <w:r>
              <w:rPr>
                <w:noProof/>
                <w:webHidden/>
              </w:rPr>
              <w:tab/>
            </w:r>
            <w:r>
              <w:rPr>
                <w:noProof/>
                <w:webHidden/>
              </w:rPr>
              <w:fldChar w:fldCharType="begin"/>
            </w:r>
            <w:r>
              <w:rPr>
                <w:noProof/>
                <w:webHidden/>
              </w:rPr>
              <w:instrText xml:space="preserve"> PAGEREF _Toc465170378 \h </w:instrText>
            </w:r>
            <w:r>
              <w:rPr>
                <w:noProof/>
                <w:webHidden/>
              </w:rPr>
            </w:r>
            <w:r>
              <w:rPr>
                <w:noProof/>
                <w:webHidden/>
              </w:rPr>
              <w:fldChar w:fldCharType="separate"/>
            </w:r>
            <w:r>
              <w:rPr>
                <w:noProof/>
                <w:webHidden/>
              </w:rPr>
              <w:t>256</w:t>
            </w:r>
            <w:r>
              <w:rPr>
                <w:noProof/>
                <w:webHidden/>
              </w:rPr>
              <w:fldChar w:fldCharType="end"/>
            </w:r>
          </w:hyperlink>
        </w:p>
        <w:p w14:paraId="557A27FC" w14:textId="77777777" w:rsidR="00D73608" w:rsidRDefault="00D73608">
          <w:pPr>
            <w:pStyle w:val="11"/>
            <w:rPr>
              <w:noProof/>
              <w:szCs w:val="24"/>
            </w:rPr>
          </w:pPr>
          <w:hyperlink w:anchor="_Toc465170379" w:history="1">
            <w:r w:rsidRPr="008F547D">
              <w:rPr>
                <w:rStyle w:val="ad"/>
                <w:noProof/>
              </w:rPr>
              <w:t>第六章</w:t>
            </w:r>
            <w:r w:rsidRPr="008F547D">
              <w:rPr>
                <w:rStyle w:val="ad"/>
                <w:noProof/>
              </w:rPr>
              <w:t xml:space="preserve"> </w:t>
            </w:r>
            <w:r w:rsidRPr="008F547D">
              <w:rPr>
                <w:rStyle w:val="ad"/>
                <w:noProof/>
              </w:rPr>
              <w:t>语音实验部分</w:t>
            </w:r>
            <w:r>
              <w:rPr>
                <w:noProof/>
                <w:webHidden/>
              </w:rPr>
              <w:tab/>
            </w:r>
            <w:r>
              <w:rPr>
                <w:noProof/>
                <w:webHidden/>
              </w:rPr>
              <w:fldChar w:fldCharType="begin"/>
            </w:r>
            <w:r>
              <w:rPr>
                <w:noProof/>
                <w:webHidden/>
              </w:rPr>
              <w:instrText xml:space="preserve"> PAGEREF _Toc465170379 \h </w:instrText>
            </w:r>
            <w:r>
              <w:rPr>
                <w:noProof/>
                <w:webHidden/>
              </w:rPr>
            </w:r>
            <w:r>
              <w:rPr>
                <w:noProof/>
                <w:webHidden/>
              </w:rPr>
              <w:fldChar w:fldCharType="separate"/>
            </w:r>
            <w:r>
              <w:rPr>
                <w:noProof/>
                <w:webHidden/>
              </w:rPr>
              <w:t>260</w:t>
            </w:r>
            <w:r>
              <w:rPr>
                <w:noProof/>
                <w:webHidden/>
              </w:rPr>
              <w:fldChar w:fldCharType="end"/>
            </w:r>
          </w:hyperlink>
        </w:p>
        <w:p w14:paraId="4A5CC1A4" w14:textId="77777777" w:rsidR="00D73608" w:rsidRDefault="00D73608">
          <w:pPr>
            <w:pStyle w:val="21"/>
            <w:tabs>
              <w:tab w:val="left" w:pos="1680"/>
              <w:tab w:val="right" w:leader="dot" w:pos="8720"/>
            </w:tabs>
            <w:ind w:left="480" w:firstLine="480"/>
            <w:rPr>
              <w:noProof/>
              <w:szCs w:val="24"/>
            </w:rPr>
          </w:pPr>
          <w:hyperlink w:anchor="_Toc465170380" w:history="1">
            <w:r w:rsidRPr="008F547D">
              <w:rPr>
                <w:rStyle w:val="ad"/>
                <w:noProof/>
              </w:rPr>
              <w:t>6.1.</w:t>
            </w:r>
            <w:r>
              <w:rPr>
                <w:noProof/>
                <w:szCs w:val="24"/>
              </w:rPr>
              <w:tab/>
            </w:r>
            <w:r w:rsidRPr="008F547D">
              <w:rPr>
                <w:rStyle w:val="ad"/>
                <w:noProof/>
              </w:rPr>
              <w:t>语音网关的基本配置操作</w:t>
            </w:r>
            <w:r>
              <w:rPr>
                <w:noProof/>
                <w:webHidden/>
              </w:rPr>
              <w:tab/>
            </w:r>
            <w:r>
              <w:rPr>
                <w:noProof/>
                <w:webHidden/>
              </w:rPr>
              <w:fldChar w:fldCharType="begin"/>
            </w:r>
            <w:r>
              <w:rPr>
                <w:noProof/>
                <w:webHidden/>
              </w:rPr>
              <w:instrText xml:space="preserve"> PAGEREF _Toc465170380 \h </w:instrText>
            </w:r>
            <w:r>
              <w:rPr>
                <w:noProof/>
                <w:webHidden/>
              </w:rPr>
            </w:r>
            <w:r>
              <w:rPr>
                <w:noProof/>
                <w:webHidden/>
              </w:rPr>
              <w:fldChar w:fldCharType="separate"/>
            </w:r>
            <w:r>
              <w:rPr>
                <w:noProof/>
                <w:webHidden/>
              </w:rPr>
              <w:t>260</w:t>
            </w:r>
            <w:r>
              <w:rPr>
                <w:noProof/>
                <w:webHidden/>
              </w:rPr>
              <w:fldChar w:fldCharType="end"/>
            </w:r>
          </w:hyperlink>
        </w:p>
        <w:p w14:paraId="637D9B46" w14:textId="77777777" w:rsidR="00D73608" w:rsidRDefault="00D73608">
          <w:pPr>
            <w:pStyle w:val="21"/>
            <w:tabs>
              <w:tab w:val="left" w:pos="1680"/>
              <w:tab w:val="right" w:leader="dot" w:pos="8720"/>
            </w:tabs>
            <w:ind w:left="480" w:firstLine="480"/>
            <w:rPr>
              <w:noProof/>
              <w:szCs w:val="24"/>
            </w:rPr>
          </w:pPr>
          <w:hyperlink w:anchor="_Toc465170381" w:history="1">
            <w:r w:rsidRPr="008F547D">
              <w:rPr>
                <w:rStyle w:val="ad"/>
                <w:noProof/>
              </w:rPr>
              <w:t>6.2.</w:t>
            </w:r>
            <w:r>
              <w:rPr>
                <w:noProof/>
                <w:szCs w:val="24"/>
              </w:rPr>
              <w:tab/>
            </w:r>
            <w:r w:rsidRPr="008F547D">
              <w:rPr>
                <w:rStyle w:val="ad"/>
                <w:noProof/>
              </w:rPr>
              <w:t>语音接口的基本参数操作</w:t>
            </w:r>
            <w:r>
              <w:rPr>
                <w:noProof/>
                <w:webHidden/>
              </w:rPr>
              <w:tab/>
            </w:r>
            <w:r>
              <w:rPr>
                <w:noProof/>
                <w:webHidden/>
              </w:rPr>
              <w:fldChar w:fldCharType="begin"/>
            </w:r>
            <w:r>
              <w:rPr>
                <w:noProof/>
                <w:webHidden/>
              </w:rPr>
              <w:instrText xml:space="preserve"> PAGEREF _Toc465170381 \h </w:instrText>
            </w:r>
            <w:r>
              <w:rPr>
                <w:noProof/>
                <w:webHidden/>
              </w:rPr>
            </w:r>
            <w:r>
              <w:rPr>
                <w:noProof/>
                <w:webHidden/>
              </w:rPr>
              <w:fldChar w:fldCharType="separate"/>
            </w:r>
            <w:r>
              <w:rPr>
                <w:noProof/>
                <w:webHidden/>
              </w:rPr>
              <w:t>270</w:t>
            </w:r>
            <w:r>
              <w:rPr>
                <w:noProof/>
                <w:webHidden/>
              </w:rPr>
              <w:fldChar w:fldCharType="end"/>
            </w:r>
          </w:hyperlink>
        </w:p>
        <w:p w14:paraId="64BABF71" w14:textId="77777777" w:rsidR="00D73608" w:rsidRDefault="00D73608">
          <w:pPr>
            <w:pStyle w:val="21"/>
            <w:tabs>
              <w:tab w:val="left" w:pos="1680"/>
              <w:tab w:val="right" w:leader="dot" w:pos="8720"/>
            </w:tabs>
            <w:ind w:left="480" w:firstLine="480"/>
            <w:rPr>
              <w:noProof/>
              <w:szCs w:val="24"/>
            </w:rPr>
          </w:pPr>
          <w:hyperlink w:anchor="_Toc465170382" w:history="1">
            <w:r w:rsidRPr="008F547D">
              <w:rPr>
                <w:rStyle w:val="ad"/>
                <w:noProof/>
              </w:rPr>
              <w:t>6.3.</w:t>
            </w:r>
            <w:r>
              <w:rPr>
                <w:noProof/>
                <w:szCs w:val="24"/>
              </w:rPr>
              <w:tab/>
            </w:r>
            <w:r w:rsidRPr="008F547D">
              <w:rPr>
                <w:rStyle w:val="ad"/>
                <w:noProof/>
              </w:rPr>
              <w:t>语音网关电话互通配置</w:t>
            </w:r>
            <w:r>
              <w:rPr>
                <w:noProof/>
                <w:webHidden/>
              </w:rPr>
              <w:tab/>
            </w:r>
            <w:r>
              <w:rPr>
                <w:noProof/>
                <w:webHidden/>
              </w:rPr>
              <w:fldChar w:fldCharType="begin"/>
            </w:r>
            <w:r>
              <w:rPr>
                <w:noProof/>
                <w:webHidden/>
              </w:rPr>
              <w:instrText xml:space="preserve"> PAGEREF _Toc465170382 \h </w:instrText>
            </w:r>
            <w:r>
              <w:rPr>
                <w:noProof/>
                <w:webHidden/>
              </w:rPr>
            </w:r>
            <w:r>
              <w:rPr>
                <w:noProof/>
                <w:webHidden/>
              </w:rPr>
              <w:fldChar w:fldCharType="separate"/>
            </w:r>
            <w:r>
              <w:rPr>
                <w:noProof/>
                <w:webHidden/>
              </w:rPr>
              <w:t>282</w:t>
            </w:r>
            <w:r>
              <w:rPr>
                <w:noProof/>
                <w:webHidden/>
              </w:rPr>
              <w:fldChar w:fldCharType="end"/>
            </w:r>
          </w:hyperlink>
        </w:p>
        <w:p w14:paraId="6B4F4B48" w14:textId="77777777" w:rsidR="00D73608" w:rsidRDefault="00D73608">
          <w:pPr>
            <w:pStyle w:val="21"/>
            <w:tabs>
              <w:tab w:val="left" w:pos="1680"/>
              <w:tab w:val="right" w:leader="dot" w:pos="8720"/>
            </w:tabs>
            <w:ind w:left="480" w:firstLine="480"/>
            <w:rPr>
              <w:noProof/>
              <w:szCs w:val="24"/>
            </w:rPr>
          </w:pPr>
          <w:hyperlink w:anchor="_Toc465170383" w:history="1">
            <w:r w:rsidRPr="008F547D">
              <w:rPr>
                <w:rStyle w:val="ad"/>
                <w:noProof/>
              </w:rPr>
              <w:t>6.4.</w:t>
            </w:r>
            <w:r>
              <w:rPr>
                <w:noProof/>
                <w:szCs w:val="24"/>
              </w:rPr>
              <w:tab/>
            </w:r>
            <w:r w:rsidRPr="008F547D">
              <w:rPr>
                <w:rStyle w:val="ad"/>
                <w:noProof/>
              </w:rPr>
              <w:t>通过</w:t>
            </w:r>
            <w:r w:rsidRPr="008F547D">
              <w:rPr>
                <w:rStyle w:val="ad"/>
                <w:noProof/>
              </w:rPr>
              <w:t>SIP</w:t>
            </w:r>
            <w:r w:rsidRPr="008F547D">
              <w:rPr>
                <w:rStyle w:val="ad"/>
                <w:noProof/>
              </w:rPr>
              <w:t>服务器实现电话互通</w:t>
            </w:r>
            <w:r>
              <w:rPr>
                <w:noProof/>
                <w:webHidden/>
              </w:rPr>
              <w:tab/>
            </w:r>
            <w:r>
              <w:rPr>
                <w:noProof/>
                <w:webHidden/>
              </w:rPr>
              <w:fldChar w:fldCharType="begin"/>
            </w:r>
            <w:r>
              <w:rPr>
                <w:noProof/>
                <w:webHidden/>
              </w:rPr>
              <w:instrText xml:space="preserve"> PAGEREF _Toc465170383 \h </w:instrText>
            </w:r>
            <w:r>
              <w:rPr>
                <w:noProof/>
                <w:webHidden/>
              </w:rPr>
            </w:r>
            <w:r>
              <w:rPr>
                <w:noProof/>
                <w:webHidden/>
              </w:rPr>
              <w:fldChar w:fldCharType="separate"/>
            </w:r>
            <w:r>
              <w:rPr>
                <w:noProof/>
                <w:webHidden/>
              </w:rPr>
              <w:t>299</w:t>
            </w:r>
            <w:r>
              <w:rPr>
                <w:noProof/>
                <w:webHidden/>
              </w:rPr>
              <w:fldChar w:fldCharType="end"/>
            </w:r>
          </w:hyperlink>
        </w:p>
        <w:p w14:paraId="52487D2B" w14:textId="77777777" w:rsidR="00EB65F7" w:rsidRDefault="00EB65F7" w:rsidP="00432BA4">
          <w:pPr>
            <w:ind w:firstLineChars="83" w:firstLine="199"/>
          </w:pPr>
          <w:r>
            <w:fldChar w:fldCharType="end"/>
          </w:r>
        </w:p>
        <w:p w14:paraId="41F6B177" w14:textId="77777777" w:rsidR="00EB65F7" w:rsidRDefault="00E77477" w:rsidP="00CF043A">
          <w:pPr>
            <w:widowControl/>
            <w:ind w:firstLine="480"/>
            <w:jc w:val="left"/>
          </w:pPr>
          <w:r>
            <w:br w:type="page"/>
          </w:r>
        </w:p>
      </w:sdtContent>
    </w:sdt>
    <w:bookmarkStart w:id="0" w:name="_Toc422754603" w:displacedByCustomXml="prev"/>
    <w:p w14:paraId="3002E9B7" w14:textId="77777777" w:rsidR="00A22433" w:rsidRDefault="00A22433" w:rsidP="00F27720">
      <w:pPr>
        <w:pStyle w:val="1"/>
        <w:ind w:left="425"/>
        <w:jc w:val="center"/>
      </w:pPr>
      <w:bookmarkStart w:id="1" w:name="_Toc465170318"/>
      <w:r>
        <w:lastRenderedPageBreak/>
        <w:t>第一章</w:t>
      </w:r>
      <w:r>
        <w:rPr>
          <w:rFonts w:hint="eastAsia"/>
        </w:rPr>
        <w:t xml:space="preserve"> </w:t>
      </w:r>
      <w:r>
        <w:rPr>
          <w:rFonts w:hint="eastAsia"/>
        </w:rPr>
        <w:t>网络基础</w:t>
      </w:r>
      <w:bookmarkEnd w:id="1"/>
    </w:p>
    <w:p w14:paraId="7ACCCFE4" w14:textId="77777777" w:rsidR="00A22433" w:rsidRPr="00D1666A" w:rsidRDefault="00A22433" w:rsidP="00A22433">
      <w:pPr>
        <w:pStyle w:val="2"/>
        <w:numPr>
          <w:ilvl w:val="1"/>
          <w:numId w:val="11"/>
        </w:numPr>
        <w:spacing w:line="360" w:lineRule="auto"/>
        <w:rPr>
          <w:rFonts w:ascii="Times New Roman" w:hAnsi="Times New Roman"/>
        </w:rPr>
      </w:pPr>
      <w:bookmarkStart w:id="2" w:name="_Toc422754616"/>
      <w:bookmarkStart w:id="3" w:name="_Toc465170319"/>
      <w:r w:rsidRPr="00D1666A">
        <w:rPr>
          <w:rFonts w:ascii="Times New Roman" w:hAnsi="Times New Roman" w:hint="eastAsia"/>
        </w:rPr>
        <w:t>FTP&amp;TFTP</w:t>
      </w:r>
      <w:r w:rsidRPr="00D1666A">
        <w:rPr>
          <w:rFonts w:ascii="Times New Roman" w:hAnsi="Times New Roman" w:hint="eastAsia"/>
        </w:rPr>
        <w:t>备份和恢复配置设备升级</w:t>
      </w:r>
      <w:bookmarkEnd w:id="2"/>
      <w:bookmarkEnd w:id="3"/>
    </w:p>
    <w:p w14:paraId="1E5069CC" w14:textId="77777777" w:rsidR="00A22433" w:rsidRPr="001A3E9E" w:rsidRDefault="00A22433" w:rsidP="00A22433">
      <w:pPr>
        <w:ind w:firstLine="480"/>
        <w:rPr>
          <w:rFonts w:ascii="Times New Roman" w:hAnsi="Times New Roman"/>
          <w:szCs w:val="24"/>
        </w:rPr>
      </w:pPr>
      <w:r w:rsidRPr="001A3E9E">
        <w:rPr>
          <w:rFonts w:ascii="Times New Roman" w:hAnsi="Times New Roman" w:hint="eastAsia"/>
          <w:szCs w:val="24"/>
        </w:rPr>
        <w:t>实验</w:t>
      </w:r>
      <w:r w:rsidRPr="001A3E9E">
        <w:rPr>
          <w:rFonts w:ascii="Times New Roman" w:hAnsi="Times New Roman"/>
          <w:szCs w:val="24"/>
        </w:rPr>
        <w:t>拓扑结构：</w:t>
      </w:r>
    </w:p>
    <w:p w14:paraId="0DF77647" w14:textId="77777777" w:rsidR="00A22433" w:rsidRPr="00D1666A" w:rsidRDefault="00A22433" w:rsidP="00A22433">
      <w:pPr>
        <w:ind w:firstLine="480"/>
        <w:jc w:val="center"/>
        <w:rPr>
          <w:rFonts w:ascii="Times New Roman" w:hAnsi="Times New Roman"/>
        </w:rPr>
      </w:pPr>
      <w:r w:rsidRPr="00D1666A">
        <w:rPr>
          <w:rFonts w:ascii="Times New Roman" w:hAnsi="Times New Roman"/>
          <w:noProof/>
        </w:rPr>
        <w:drawing>
          <wp:inline distT="0" distB="0" distL="0" distR="0" wp14:anchorId="79AA8C93" wp14:editId="1EDFDE49">
            <wp:extent cx="5162550" cy="16573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2550" cy="1657350"/>
                    </a:xfrm>
                    <a:prstGeom prst="rect">
                      <a:avLst/>
                    </a:prstGeom>
                  </pic:spPr>
                </pic:pic>
              </a:graphicData>
            </a:graphic>
          </wp:inline>
        </w:drawing>
      </w:r>
    </w:p>
    <w:p w14:paraId="698139FD" w14:textId="77777777" w:rsidR="00A22433" w:rsidRPr="001A3E9E" w:rsidRDefault="00A22433" w:rsidP="00A22433">
      <w:pPr>
        <w:ind w:firstLine="480"/>
        <w:rPr>
          <w:rFonts w:ascii="Times New Roman" w:hAnsi="Times New Roman"/>
        </w:rPr>
      </w:pPr>
      <w:r w:rsidRPr="001A3E9E">
        <w:rPr>
          <w:rFonts w:ascii="Times New Roman" w:hAnsi="Times New Roman" w:hint="eastAsia"/>
        </w:rPr>
        <w:t>实验</w:t>
      </w:r>
      <w:r w:rsidRPr="001A3E9E">
        <w:rPr>
          <w:rFonts w:ascii="Times New Roman" w:hAnsi="Times New Roman"/>
        </w:rPr>
        <w:t>要求：</w:t>
      </w:r>
    </w:p>
    <w:p w14:paraId="1D9A8198" w14:textId="77777777" w:rsidR="00A22433" w:rsidRPr="001A3E9E" w:rsidRDefault="00A22433" w:rsidP="00A22433">
      <w:pPr>
        <w:ind w:firstLine="480"/>
        <w:rPr>
          <w:rFonts w:ascii="Times New Roman" w:hAnsi="Times New Roman"/>
        </w:rPr>
      </w:pPr>
      <w:r w:rsidRPr="001A3E9E">
        <w:rPr>
          <w:rFonts w:ascii="Times New Roman" w:hAnsi="Times New Roman" w:hint="eastAsia"/>
        </w:rPr>
        <w:t>通过</w:t>
      </w:r>
      <w:r w:rsidRPr="001A3E9E">
        <w:rPr>
          <w:rFonts w:ascii="Times New Roman" w:hAnsi="Times New Roman" w:hint="eastAsia"/>
        </w:rPr>
        <w:t>FTP/</w:t>
      </w:r>
      <w:r w:rsidRPr="001A3E9E">
        <w:rPr>
          <w:rFonts w:ascii="Times New Roman" w:hAnsi="Times New Roman"/>
        </w:rPr>
        <w:t>TFTP</w:t>
      </w:r>
      <w:r w:rsidRPr="001A3E9E">
        <w:rPr>
          <w:rFonts w:ascii="Times New Roman" w:hAnsi="Times New Roman" w:hint="eastAsia"/>
        </w:rPr>
        <w:t>协议</w:t>
      </w:r>
      <w:r w:rsidRPr="001A3E9E">
        <w:rPr>
          <w:rFonts w:ascii="Times New Roman" w:hAnsi="Times New Roman"/>
        </w:rPr>
        <w:t>实现系统备份、恢复和设备升级。</w:t>
      </w:r>
    </w:p>
    <w:p w14:paraId="4B6A6029" w14:textId="77777777" w:rsidR="00A22433" w:rsidRPr="00D1666A" w:rsidRDefault="00A22433" w:rsidP="00A22433">
      <w:pPr>
        <w:ind w:firstLineChars="0" w:firstLine="0"/>
        <w:rPr>
          <w:b/>
          <w:bCs/>
        </w:rPr>
      </w:pPr>
      <w:bookmarkStart w:id="4" w:name="_Toc422754617"/>
      <w:r w:rsidRPr="00630E72">
        <w:rPr>
          <w:rFonts w:hint="eastAsia"/>
        </w:rPr>
        <w:t>（</w:t>
      </w:r>
      <w:r w:rsidRPr="00630E72">
        <w:t>1</w:t>
      </w:r>
      <w:r w:rsidRPr="00630E72">
        <w:rPr>
          <w:rFonts w:hint="eastAsia"/>
        </w:rPr>
        <w:t>）</w:t>
      </w:r>
      <w:r w:rsidRPr="00D1666A">
        <w:rPr>
          <w:rFonts w:hint="eastAsia"/>
        </w:rPr>
        <w:t>将</w:t>
      </w:r>
      <w:r w:rsidRPr="00D1666A">
        <w:rPr>
          <w:rFonts w:hint="eastAsia"/>
        </w:rPr>
        <w:t>PC</w:t>
      </w:r>
      <w:r w:rsidRPr="00D1666A">
        <w:rPr>
          <w:rFonts w:hint="eastAsia"/>
        </w:rPr>
        <w:t>端</w:t>
      </w:r>
      <w:r w:rsidRPr="00D1666A">
        <w:t>作为</w:t>
      </w:r>
      <w:r>
        <w:rPr>
          <w:rFonts w:hint="eastAsia"/>
        </w:rPr>
        <w:t>客户</w:t>
      </w:r>
      <w:r>
        <w:t>端</w:t>
      </w:r>
      <w:r w:rsidRPr="00D1666A">
        <w:t>，</w:t>
      </w:r>
      <w:r w:rsidRPr="00D1666A">
        <w:rPr>
          <w:rFonts w:hint="eastAsia"/>
        </w:rPr>
        <w:t>R1</w:t>
      </w:r>
      <w:r>
        <w:rPr>
          <w:rFonts w:hint="eastAsia"/>
        </w:rPr>
        <w:t>作为服务器</w:t>
      </w:r>
      <w:r w:rsidRPr="00D1666A">
        <w:t>端。</w:t>
      </w:r>
      <w:r w:rsidRPr="00D1666A">
        <w:rPr>
          <w:rFonts w:hint="eastAsia"/>
        </w:rPr>
        <w:t>将</w:t>
      </w:r>
      <w:r w:rsidRPr="00D1666A">
        <w:rPr>
          <w:rFonts w:hint="eastAsia"/>
        </w:rPr>
        <w:t>R1</w:t>
      </w:r>
      <w:r w:rsidRPr="00D1666A">
        <w:rPr>
          <w:rFonts w:hint="eastAsia"/>
        </w:rPr>
        <w:t>配置</w:t>
      </w:r>
      <w:r w:rsidRPr="00D1666A">
        <w:t>备份到</w:t>
      </w:r>
      <w:r w:rsidRPr="00D1666A">
        <w:rPr>
          <w:rFonts w:hint="eastAsia"/>
        </w:rPr>
        <w:t>PC</w:t>
      </w:r>
      <w:r w:rsidRPr="00D1666A">
        <w:rPr>
          <w:rFonts w:hint="eastAsia"/>
        </w:rPr>
        <w:t>机</w:t>
      </w:r>
      <w:r w:rsidRPr="00D1666A">
        <w:t>上。</w:t>
      </w:r>
      <w:bookmarkEnd w:id="4"/>
    </w:p>
    <w:p w14:paraId="4AF7EAB9" w14:textId="77777777" w:rsidR="00A22433" w:rsidRPr="00AD1CFB" w:rsidRDefault="00A22433" w:rsidP="00A22433">
      <w:pPr>
        <w:ind w:firstLine="480"/>
        <w:rPr>
          <w:rFonts w:ascii="Times New Roman" w:hAnsi="Times New Roman"/>
          <w:szCs w:val="24"/>
        </w:rPr>
      </w:pPr>
      <w:r w:rsidRPr="00AD1CFB">
        <w:rPr>
          <w:rFonts w:ascii="Times New Roman" w:hAnsi="Times New Roman" w:hint="eastAsia"/>
          <w:szCs w:val="24"/>
        </w:rPr>
        <w:t>首先</w:t>
      </w:r>
      <w:r w:rsidRPr="00AD1CFB">
        <w:rPr>
          <w:rFonts w:ascii="Times New Roman" w:hAnsi="Times New Roman"/>
          <w:szCs w:val="24"/>
        </w:rPr>
        <w:t>需要</w:t>
      </w:r>
      <w:r w:rsidRPr="00AD1CFB">
        <w:rPr>
          <w:rFonts w:ascii="Times New Roman" w:hAnsi="Times New Roman" w:hint="eastAsia"/>
          <w:szCs w:val="24"/>
        </w:rPr>
        <w:t>在</w:t>
      </w:r>
      <w:r w:rsidRPr="00AD1CFB">
        <w:rPr>
          <w:rFonts w:ascii="Times New Roman" w:hAnsi="Times New Roman" w:hint="eastAsia"/>
          <w:szCs w:val="24"/>
        </w:rPr>
        <w:t>PC</w:t>
      </w:r>
      <w:r w:rsidRPr="00AD1CFB">
        <w:rPr>
          <w:rFonts w:ascii="Times New Roman" w:hAnsi="Times New Roman" w:hint="eastAsia"/>
          <w:szCs w:val="24"/>
        </w:rPr>
        <w:t>机上</w:t>
      </w:r>
      <w:r w:rsidRPr="00AD1CFB">
        <w:rPr>
          <w:rFonts w:ascii="Times New Roman" w:hAnsi="Times New Roman"/>
          <w:szCs w:val="24"/>
        </w:rPr>
        <w:t>安装</w:t>
      </w:r>
      <w:r w:rsidRPr="00AD1CFB">
        <w:rPr>
          <w:rFonts w:ascii="Times New Roman" w:hAnsi="Times New Roman" w:hint="eastAsia"/>
          <w:szCs w:val="24"/>
        </w:rPr>
        <w:t>一</w:t>
      </w:r>
      <w:r w:rsidRPr="00AD1CFB">
        <w:rPr>
          <w:rFonts w:ascii="Times New Roman" w:hAnsi="Times New Roman"/>
          <w:szCs w:val="24"/>
        </w:rPr>
        <w:t>款</w:t>
      </w:r>
      <w:r w:rsidRPr="00AD1CFB">
        <w:rPr>
          <w:rFonts w:ascii="Times New Roman" w:hAnsi="Times New Roman" w:hint="eastAsia"/>
          <w:szCs w:val="24"/>
        </w:rPr>
        <w:t>3CD</w:t>
      </w:r>
      <w:r w:rsidRPr="00AD1CFB">
        <w:rPr>
          <w:rFonts w:ascii="Times New Roman" w:hAnsi="Times New Roman" w:hint="eastAsia"/>
          <w:szCs w:val="24"/>
        </w:rPr>
        <w:t>软件。</w:t>
      </w:r>
    </w:p>
    <w:p w14:paraId="23F48F47" w14:textId="77777777" w:rsidR="00A22433" w:rsidRPr="00AD1CFB" w:rsidRDefault="00A22433" w:rsidP="00A22433">
      <w:pPr>
        <w:ind w:firstLine="480"/>
        <w:rPr>
          <w:rFonts w:ascii="Times New Roman" w:hAnsi="Times New Roman"/>
        </w:rPr>
      </w:pPr>
      <w:r w:rsidRPr="00AD1CFB">
        <w:rPr>
          <w:rFonts w:ascii="Times New Roman" w:hAnsi="Times New Roman" w:hint="eastAsia"/>
        </w:rPr>
        <w:t>设置</w:t>
      </w:r>
      <w:r w:rsidRPr="00AD1CFB">
        <w:rPr>
          <w:rFonts w:ascii="Times New Roman" w:hAnsi="Times New Roman" w:hint="eastAsia"/>
        </w:rPr>
        <w:t>3</w:t>
      </w:r>
      <w:r w:rsidRPr="00AD1CFB">
        <w:rPr>
          <w:rFonts w:ascii="Times New Roman" w:hAnsi="Times New Roman"/>
        </w:rPr>
        <w:t>CD</w:t>
      </w:r>
      <w:r w:rsidRPr="00AD1CFB">
        <w:rPr>
          <w:rFonts w:ascii="Times New Roman" w:hAnsi="Times New Roman" w:hint="eastAsia"/>
        </w:rPr>
        <w:t>：</w:t>
      </w:r>
      <w:r w:rsidRPr="00AD1CFB">
        <w:rPr>
          <w:rFonts w:ascii="Times New Roman" w:hAnsi="Times New Roman"/>
        </w:rPr>
        <w:t>打开</w:t>
      </w:r>
      <w:r w:rsidRPr="00AD1CFB">
        <w:rPr>
          <w:rFonts w:ascii="Times New Roman" w:hAnsi="Times New Roman" w:hint="eastAsia"/>
        </w:rPr>
        <w:t>3CD</w:t>
      </w:r>
      <w:r w:rsidRPr="00AD1CFB">
        <w:rPr>
          <w:rFonts w:ascii="Times New Roman" w:hAnsi="Times New Roman" w:hint="eastAsia"/>
        </w:rPr>
        <w:t>软件</w:t>
      </w:r>
      <w:r w:rsidRPr="00AD1CFB">
        <w:rPr>
          <w:rFonts w:ascii="Times New Roman" w:hAnsi="Times New Roman"/>
        </w:rPr>
        <w:t>，</w:t>
      </w:r>
      <w:r w:rsidRPr="00AD1CFB">
        <w:rPr>
          <w:rFonts w:ascii="Times New Roman" w:hAnsi="Times New Roman" w:hint="eastAsia"/>
        </w:rPr>
        <w:t>点击</w:t>
      </w:r>
      <w:r w:rsidRPr="00AD1CFB">
        <w:rPr>
          <w:rFonts w:ascii="Times New Roman" w:hAnsi="Times New Roman"/>
          <w:noProof/>
        </w:rPr>
        <w:drawing>
          <wp:inline distT="0" distB="0" distL="0" distR="0" wp14:anchorId="0D5F6C2A" wp14:editId="20C55257">
            <wp:extent cx="438150" cy="372745"/>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0389" cy="374650"/>
                    </a:xfrm>
                    <a:prstGeom prst="rect">
                      <a:avLst/>
                    </a:prstGeom>
                  </pic:spPr>
                </pic:pic>
              </a:graphicData>
            </a:graphic>
          </wp:inline>
        </w:drawing>
      </w:r>
      <w:r w:rsidRPr="00AD1CFB">
        <w:rPr>
          <w:rFonts w:ascii="Times New Roman" w:hAnsi="Times New Roman" w:hint="eastAsia"/>
        </w:rPr>
        <w:t>，点击</w:t>
      </w:r>
      <w:r w:rsidRPr="00AD1CFB">
        <w:rPr>
          <w:rFonts w:ascii="Times New Roman" w:hAnsi="Times New Roman" w:hint="eastAsia"/>
          <w:b/>
        </w:rPr>
        <w:t>“</w:t>
      </w:r>
      <w:r w:rsidRPr="00AD1CFB">
        <w:rPr>
          <w:rFonts w:ascii="Times New Roman" w:hAnsi="Times New Roman" w:hint="eastAsia"/>
          <w:b/>
        </w:rPr>
        <w:t>FTP</w:t>
      </w:r>
      <w:r w:rsidRPr="00AD1CFB">
        <w:rPr>
          <w:rFonts w:ascii="Times New Roman" w:hAnsi="Times New Roman" w:hint="eastAsia"/>
          <w:b/>
        </w:rPr>
        <w:t>用户”</w:t>
      </w:r>
      <w:r w:rsidRPr="00AD1CFB">
        <w:rPr>
          <w:rFonts w:ascii="Times New Roman" w:hAnsi="Times New Roman" w:hint="eastAsia"/>
        </w:rPr>
        <w:t>，</w:t>
      </w:r>
      <w:r w:rsidRPr="00AD1CFB">
        <w:rPr>
          <w:rFonts w:ascii="Times New Roman" w:hAnsi="Times New Roman"/>
        </w:rPr>
        <w:t>设置</w:t>
      </w:r>
      <w:r w:rsidRPr="00AD1CFB">
        <w:rPr>
          <w:rFonts w:ascii="Times New Roman" w:hAnsi="Times New Roman" w:hint="eastAsia"/>
        </w:rPr>
        <w:t>“</w:t>
      </w:r>
      <w:r w:rsidRPr="00AD1CFB">
        <w:rPr>
          <w:rFonts w:ascii="Times New Roman" w:hAnsi="Times New Roman"/>
          <w:b/>
        </w:rPr>
        <w:t>用户名称</w:t>
      </w:r>
      <w:r w:rsidRPr="00AD1CFB">
        <w:rPr>
          <w:rFonts w:ascii="Times New Roman" w:hAnsi="Times New Roman" w:hint="eastAsia"/>
          <w:b/>
        </w:rPr>
        <w:t>”</w:t>
      </w:r>
      <w:r w:rsidRPr="00AD1CFB">
        <w:rPr>
          <w:rFonts w:ascii="Times New Roman" w:hAnsi="Times New Roman" w:hint="eastAsia"/>
        </w:rPr>
        <w:t>，</w:t>
      </w:r>
      <w:r w:rsidRPr="00AD1CFB">
        <w:rPr>
          <w:rFonts w:ascii="Times New Roman" w:hAnsi="Times New Roman"/>
          <w:b/>
        </w:rPr>
        <w:t>点击</w:t>
      </w:r>
      <w:r w:rsidRPr="00AD1CFB">
        <w:rPr>
          <w:rFonts w:ascii="Times New Roman" w:hAnsi="Times New Roman"/>
          <w:b/>
        </w:rPr>
        <w:t>“</w:t>
      </w:r>
      <w:r w:rsidRPr="00AD1CFB">
        <w:rPr>
          <w:rFonts w:ascii="Times New Roman" w:hAnsi="Times New Roman" w:hint="eastAsia"/>
          <w:b/>
        </w:rPr>
        <w:t>设置</w:t>
      </w:r>
      <w:r w:rsidRPr="00AD1CFB">
        <w:rPr>
          <w:rFonts w:ascii="Times New Roman" w:hAnsi="Times New Roman" w:hint="eastAsia"/>
          <w:b/>
        </w:rPr>
        <w:t>/</w:t>
      </w:r>
      <w:r w:rsidRPr="00AD1CFB">
        <w:rPr>
          <w:rFonts w:ascii="Times New Roman" w:hAnsi="Times New Roman" w:hint="eastAsia"/>
          <w:b/>
        </w:rPr>
        <w:t>改变</w:t>
      </w:r>
      <w:r w:rsidRPr="00AD1CFB">
        <w:rPr>
          <w:rFonts w:ascii="Times New Roman" w:hAnsi="Times New Roman"/>
          <w:b/>
        </w:rPr>
        <w:t>用户口令</w:t>
      </w:r>
      <w:r w:rsidRPr="00AD1CFB">
        <w:rPr>
          <w:rFonts w:ascii="Times New Roman" w:hAnsi="Times New Roman"/>
        </w:rPr>
        <w:t>”</w:t>
      </w:r>
      <w:r w:rsidRPr="00AD1CFB">
        <w:rPr>
          <w:rFonts w:ascii="Times New Roman" w:hAnsi="Times New Roman" w:hint="eastAsia"/>
        </w:rPr>
        <w:t>设置</w:t>
      </w:r>
      <w:r w:rsidRPr="00AD1CFB">
        <w:rPr>
          <w:rFonts w:ascii="Times New Roman" w:hAnsi="Times New Roman"/>
        </w:rPr>
        <w:t>用户密码</w:t>
      </w:r>
      <w:r w:rsidRPr="00AD1CFB">
        <w:rPr>
          <w:rFonts w:ascii="Times New Roman" w:hAnsi="Times New Roman" w:hint="eastAsia"/>
        </w:rPr>
        <w:t>，</w:t>
      </w:r>
      <w:r w:rsidRPr="00AD1CFB">
        <w:rPr>
          <w:rFonts w:ascii="Times New Roman" w:hAnsi="Times New Roman"/>
        </w:rPr>
        <w:t>确定。</w:t>
      </w:r>
      <w:r w:rsidRPr="00AD1CFB">
        <w:rPr>
          <w:rFonts w:ascii="Times New Roman" w:hAnsi="Times New Roman" w:hint="eastAsia"/>
          <w:b/>
        </w:rPr>
        <w:t>“用户</w:t>
      </w:r>
      <w:r w:rsidRPr="00AD1CFB">
        <w:rPr>
          <w:rFonts w:ascii="Times New Roman" w:hAnsi="Times New Roman"/>
          <w:b/>
        </w:rPr>
        <w:t>目录</w:t>
      </w:r>
      <w:r w:rsidRPr="00AD1CFB">
        <w:rPr>
          <w:rFonts w:ascii="Times New Roman" w:hAnsi="Times New Roman" w:hint="eastAsia"/>
          <w:b/>
        </w:rPr>
        <w:t>”</w:t>
      </w:r>
      <w:r w:rsidRPr="00AD1CFB">
        <w:rPr>
          <w:rFonts w:ascii="Times New Roman" w:hAnsi="Times New Roman"/>
        </w:rPr>
        <w:t>为</w:t>
      </w:r>
      <w:r w:rsidRPr="00AD1CFB">
        <w:rPr>
          <w:rFonts w:ascii="Times New Roman" w:hAnsi="Times New Roman" w:hint="eastAsia"/>
        </w:rPr>
        <w:t>需要</w:t>
      </w:r>
      <w:r w:rsidRPr="00AD1CFB">
        <w:rPr>
          <w:rFonts w:ascii="Times New Roman" w:hAnsi="Times New Roman"/>
        </w:rPr>
        <w:t>将配置文件</w:t>
      </w:r>
      <w:r w:rsidRPr="00AD1CFB">
        <w:rPr>
          <w:rFonts w:ascii="Times New Roman" w:hAnsi="Times New Roman" w:hint="eastAsia"/>
        </w:rPr>
        <w:t>保存</w:t>
      </w:r>
      <w:r w:rsidRPr="00AD1CFB">
        <w:rPr>
          <w:rFonts w:ascii="Times New Roman" w:hAnsi="Times New Roman"/>
        </w:rPr>
        <w:t>的位置</w:t>
      </w:r>
      <w:r w:rsidRPr="00AD1CFB">
        <w:rPr>
          <w:rFonts w:ascii="Times New Roman" w:hAnsi="Times New Roman" w:hint="eastAsia"/>
        </w:rPr>
        <w:t>。点击</w:t>
      </w:r>
      <w:r w:rsidRPr="00AD1CFB">
        <w:rPr>
          <w:rFonts w:ascii="Times New Roman" w:hAnsi="Times New Roman" w:hint="eastAsia"/>
          <w:b/>
        </w:rPr>
        <w:t>“保存</w:t>
      </w:r>
      <w:r w:rsidRPr="00AD1CFB">
        <w:rPr>
          <w:rFonts w:ascii="Times New Roman" w:hAnsi="Times New Roman"/>
          <w:b/>
        </w:rPr>
        <w:t>用户</w:t>
      </w:r>
      <w:r w:rsidRPr="00AD1CFB">
        <w:rPr>
          <w:rFonts w:ascii="Times New Roman" w:hAnsi="Times New Roman" w:hint="eastAsia"/>
          <w:b/>
        </w:rPr>
        <w:t>”</w:t>
      </w:r>
      <w:r w:rsidRPr="00AD1CFB">
        <w:rPr>
          <w:rFonts w:ascii="Times New Roman" w:hAnsi="Times New Roman"/>
        </w:rPr>
        <w:t>，点击确定。</w:t>
      </w:r>
      <w:r w:rsidRPr="00AD1CFB">
        <w:rPr>
          <w:rFonts w:ascii="Times New Roman" w:hAnsi="Times New Roman" w:hint="eastAsia"/>
        </w:rPr>
        <w:t>点击</w:t>
      </w:r>
      <w:r w:rsidRPr="00AD1CFB">
        <w:rPr>
          <w:rFonts w:ascii="Times New Roman" w:hAnsi="Times New Roman"/>
          <w:noProof/>
        </w:rPr>
        <w:drawing>
          <wp:inline distT="0" distB="0" distL="0" distR="0" wp14:anchorId="4CF4873B" wp14:editId="5BF4C20A">
            <wp:extent cx="514350" cy="400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805" cy="406626"/>
                    </a:xfrm>
                    <a:prstGeom prst="rect">
                      <a:avLst/>
                    </a:prstGeom>
                  </pic:spPr>
                </pic:pic>
              </a:graphicData>
            </a:graphic>
          </wp:inline>
        </w:drawing>
      </w:r>
      <w:r w:rsidRPr="00AD1CFB">
        <w:rPr>
          <w:rFonts w:ascii="Times New Roman" w:hAnsi="Times New Roman" w:hint="eastAsia"/>
        </w:rPr>
        <w:t>按钮</w:t>
      </w:r>
      <w:r w:rsidRPr="00AD1CFB">
        <w:rPr>
          <w:rFonts w:ascii="Times New Roman" w:hAnsi="Times New Roman"/>
        </w:rPr>
        <w:t>，当看到变为该红色字样，则</w:t>
      </w:r>
      <w:r w:rsidRPr="00AD1CFB">
        <w:rPr>
          <w:rFonts w:ascii="Times New Roman" w:hAnsi="Times New Roman" w:hint="eastAsia"/>
        </w:rPr>
        <w:t>3CD</w:t>
      </w:r>
      <w:r w:rsidRPr="00AD1CFB">
        <w:rPr>
          <w:rFonts w:ascii="Times New Roman" w:hAnsi="Times New Roman"/>
        </w:rPr>
        <w:t>处于开启状态。</w:t>
      </w:r>
      <w:r w:rsidRPr="00AD1CFB">
        <w:rPr>
          <w:rFonts w:ascii="Times New Roman" w:hAnsi="Times New Roman" w:hint="eastAsia"/>
        </w:rPr>
        <w:t>3</w:t>
      </w:r>
      <w:r w:rsidRPr="00AD1CFB">
        <w:rPr>
          <w:rFonts w:ascii="Times New Roman" w:hAnsi="Times New Roman"/>
        </w:rPr>
        <w:t>CD</w:t>
      </w:r>
      <w:r w:rsidRPr="00AD1CFB">
        <w:rPr>
          <w:rFonts w:ascii="Times New Roman" w:hAnsi="Times New Roman" w:hint="eastAsia"/>
        </w:rPr>
        <w:t>设置</w:t>
      </w:r>
      <w:r w:rsidRPr="00AD1CFB">
        <w:rPr>
          <w:rFonts w:ascii="Times New Roman" w:hAnsi="Times New Roman"/>
        </w:rPr>
        <w:t>完成。</w:t>
      </w:r>
    </w:p>
    <w:p w14:paraId="782968FC" w14:textId="77777777" w:rsidR="00A22433" w:rsidRPr="00AD1CFB" w:rsidRDefault="00A22433" w:rsidP="00A22433">
      <w:pPr>
        <w:ind w:firstLine="480"/>
        <w:rPr>
          <w:rFonts w:ascii="Times New Roman" w:hAnsi="Times New Roman"/>
        </w:rPr>
      </w:pPr>
      <w:r w:rsidRPr="00AD1CFB">
        <w:rPr>
          <w:rFonts w:ascii="Times New Roman" w:hAnsi="Times New Roman" w:hint="eastAsia"/>
        </w:rPr>
        <w:t>在</w:t>
      </w:r>
      <w:r w:rsidRPr="00AD1CFB">
        <w:rPr>
          <w:rFonts w:ascii="Times New Roman" w:hAnsi="Times New Roman" w:hint="eastAsia"/>
        </w:rPr>
        <w:t>R1</w:t>
      </w:r>
      <w:r w:rsidRPr="00AD1CFB">
        <w:rPr>
          <w:rFonts w:ascii="Times New Roman" w:hAnsi="Times New Roman" w:hint="eastAsia"/>
        </w:rPr>
        <w:t>上</w:t>
      </w:r>
      <w:r w:rsidRPr="00AD1CFB">
        <w:rPr>
          <w:rFonts w:ascii="Times New Roman" w:hAnsi="Times New Roman"/>
        </w:rPr>
        <w:t>：进入文件系统视图</w:t>
      </w:r>
    </w:p>
    <w:p w14:paraId="67AD95B6" w14:textId="77777777" w:rsidR="00A22433" w:rsidRPr="00AD1CFB" w:rsidRDefault="00A22433" w:rsidP="00A22433">
      <w:pPr>
        <w:ind w:firstLine="480"/>
        <w:rPr>
          <w:rFonts w:ascii="Times New Roman" w:hAnsi="Times New Roman"/>
          <w:b/>
        </w:rPr>
      </w:pPr>
      <w:r w:rsidRPr="00AD1CFB">
        <w:rPr>
          <w:rFonts w:ascii="Times New Roman" w:hAnsi="Times New Roman"/>
        </w:rPr>
        <w:t>R1#</w:t>
      </w:r>
      <w:r w:rsidRPr="00AD1CFB">
        <w:rPr>
          <w:rFonts w:ascii="Times New Roman" w:hAnsi="Times New Roman"/>
          <w:b/>
        </w:rPr>
        <w:t>filesystem</w:t>
      </w:r>
    </w:p>
    <w:p w14:paraId="0955653A" w14:textId="77777777" w:rsidR="00A22433" w:rsidRPr="00AD1CFB" w:rsidRDefault="00A22433" w:rsidP="00A22433">
      <w:pPr>
        <w:ind w:firstLine="480"/>
        <w:rPr>
          <w:rFonts w:ascii="Times New Roman" w:hAnsi="Times New Roman"/>
          <w:b/>
        </w:rPr>
      </w:pPr>
      <w:r w:rsidRPr="00AD1CFB">
        <w:rPr>
          <w:rFonts w:ascii="Times New Roman" w:hAnsi="Times New Roman"/>
          <w:b/>
        </w:rPr>
        <w:t>R1(config-fs)#dir</w:t>
      </w:r>
    </w:p>
    <w:p w14:paraId="2C190A15" w14:textId="77777777" w:rsidR="00A22433" w:rsidRPr="00D1666A" w:rsidRDefault="00A22433" w:rsidP="00A22433">
      <w:pPr>
        <w:ind w:firstLine="480"/>
        <w:jc w:val="center"/>
        <w:rPr>
          <w:rFonts w:ascii="Times New Roman" w:hAnsi="Times New Roman"/>
          <w:b/>
        </w:rPr>
      </w:pPr>
      <w:r w:rsidRPr="00D1666A">
        <w:rPr>
          <w:rFonts w:ascii="Times New Roman" w:hAnsi="Times New Roman"/>
          <w:noProof/>
        </w:rPr>
        <w:lastRenderedPageBreak/>
        <w:drawing>
          <wp:inline distT="0" distB="0" distL="0" distR="0" wp14:anchorId="57C4F124" wp14:editId="3963E76B">
            <wp:extent cx="5274310" cy="19634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3420"/>
                    </a:xfrm>
                    <a:prstGeom prst="rect">
                      <a:avLst/>
                    </a:prstGeom>
                  </pic:spPr>
                </pic:pic>
              </a:graphicData>
            </a:graphic>
          </wp:inline>
        </w:drawing>
      </w:r>
    </w:p>
    <w:p w14:paraId="57A4A151" w14:textId="77777777" w:rsidR="00A22433" w:rsidRPr="00D1666A" w:rsidRDefault="00A22433" w:rsidP="00A22433">
      <w:pPr>
        <w:ind w:firstLine="480"/>
        <w:jc w:val="center"/>
        <w:rPr>
          <w:rFonts w:ascii="Times New Roman" w:hAnsi="Times New Roman"/>
          <w:b/>
        </w:rPr>
      </w:pPr>
    </w:p>
    <w:p w14:paraId="61CD8A86" w14:textId="77777777" w:rsidR="00A22433" w:rsidRPr="00AD1CFB" w:rsidRDefault="00A22433" w:rsidP="00A22433">
      <w:pPr>
        <w:ind w:firstLine="480"/>
        <w:rPr>
          <w:rFonts w:ascii="Times New Roman" w:hAnsi="Times New Roman"/>
        </w:rPr>
      </w:pPr>
      <w:r w:rsidRPr="00AD1CFB">
        <w:rPr>
          <w:rFonts w:ascii="Times New Roman" w:hAnsi="Times New Roman" w:hint="eastAsia"/>
        </w:rPr>
        <w:t>现在</w:t>
      </w:r>
      <w:r w:rsidRPr="00AD1CFB">
        <w:rPr>
          <w:rFonts w:ascii="Times New Roman" w:hAnsi="Times New Roman"/>
        </w:rPr>
        <w:t>我们需要备份</w:t>
      </w:r>
      <w:r w:rsidRPr="00AD1CFB">
        <w:rPr>
          <w:rFonts w:ascii="Times New Roman" w:hAnsi="Times New Roman"/>
          <w:b/>
        </w:rPr>
        <w:t>startup</w:t>
      </w:r>
      <w:r w:rsidRPr="00AD1CFB">
        <w:rPr>
          <w:rFonts w:ascii="Times New Roman" w:hAnsi="Times New Roman"/>
        </w:rPr>
        <w:t>这个</w:t>
      </w:r>
      <w:r w:rsidRPr="00AD1CFB">
        <w:rPr>
          <w:rFonts w:ascii="Times New Roman" w:hAnsi="Times New Roman" w:hint="eastAsia"/>
        </w:rPr>
        <w:t>启动配置文件</w:t>
      </w:r>
      <w:r w:rsidRPr="00AD1CFB">
        <w:rPr>
          <w:rFonts w:ascii="Times New Roman" w:hAnsi="Times New Roman"/>
        </w:rPr>
        <w:t>。</w:t>
      </w:r>
      <w:r w:rsidRPr="00AD1CFB">
        <w:rPr>
          <w:rFonts w:ascii="Times New Roman" w:hAnsi="Times New Roman" w:hint="eastAsia"/>
        </w:rPr>
        <w:t>使用</w:t>
      </w:r>
      <w:r w:rsidRPr="00AD1CFB">
        <w:rPr>
          <w:rFonts w:ascii="Times New Roman" w:hAnsi="Times New Roman"/>
        </w:rPr>
        <w:t>该条命令实现</w:t>
      </w:r>
      <w:r w:rsidRPr="00AD1CFB">
        <w:rPr>
          <w:rFonts w:ascii="Times New Roman" w:hAnsi="Times New Roman" w:hint="eastAsia"/>
        </w:rPr>
        <w:t>。</w:t>
      </w:r>
    </w:p>
    <w:p w14:paraId="25481850" w14:textId="77777777" w:rsidR="00A22433" w:rsidRPr="00AD1CFB" w:rsidRDefault="00A22433" w:rsidP="00A22433">
      <w:pPr>
        <w:ind w:firstLine="480"/>
        <w:rPr>
          <w:rFonts w:ascii="Times New Roman" w:hAnsi="Times New Roman"/>
          <w:b/>
        </w:rPr>
      </w:pPr>
      <w:r w:rsidRPr="00AD1CFB">
        <w:rPr>
          <w:rFonts w:ascii="Times New Roman" w:hAnsi="Times New Roman"/>
        </w:rPr>
        <w:t>R1(config-fs)#</w:t>
      </w:r>
      <w:r w:rsidRPr="00AD1CFB">
        <w:rPr>
          <w:rFonts w:ascii="Times New Roman" w:hAnsi="Times New Roman"/>
          <w:b/>
        </w:rPr>
        <w:t>copy startup-config ftp 12.0.0.50 ftptext ftptext backup1</w:t>
      </w:r>
    </w:p>
    <w:p w14:paraId="59D98289" w14:textId="77777777" w:rsidR="00A22433" w:rsidRPr="00B173FD" w:rsidRDefault="00A22433" w:rsidP="00A22433">
      <w:pPr>
        <w:ind w:firstLine="480"/>
        <w:rPr>
          <w:rFonts w:ascii="Times New Roman" w:hAnsi="Times New Roman"/>
          <w:b/>
        </w:rPr>
      </w:pPr>
      <w:r w:rsidRPr="00B173FD">
        <w:rPr>
          <w:rFonts w:ascii="Times New Roman" w:hAnsi="Times New Roman"/>
          <w:b/>
        </w:rPr>
        <w:t>**//</w:t>
      </w:r>
      <w:r w:rsidRPr="00B173FD">
        <w:rPr>
          <w:rFonts w:ascii="Times New Roman" w:hAnsi="Times New Roman" w:hint="eastAsia"/>
          <w:b/>
        </w:rPr>
        <w:t>将</w:t>
      </w:r>
      <w:r w:rsidRPr="00B173FD">
        <w:rPr>
          <w:rFonts w:ascii="Times New Roman" w:hAnsi="Times New Roman" w:hint="eastAsia"/>
          <w:b/>
        </w:rPr>
        <w:t>startup</w:t>
      </w:r>
      <w:r w:rsidRPr="00B173FD">
        <w:rPr>
          <w:rFonts w:ascii="Times New Roman" w:hAnsi="Times New Roman"/>
          <w:b/>
        </w:rPr>
        <w:t xml:space="preserve">-config </w:t>
      </w:r>
      <w:r w:rsidRPr="00B173FD">
        <w:rPr>
          <w:rFonts w:ascii="Times New Roman" w:hAnsi="Times New Roman" w:hint="eastAsia"/>
          <w:b/>
        </w:rPr>
        <w:t>文件</w:t>
      </w:r>
      <w:r w:rsidRPr="00B173FD">
        <w:rPr>
          <w:rFonts w:ascii="Times New Roman" w:hAnsi="Times New Roman"/>
          <w:b/>
        </w:rPr>
        <w:t>通过</w:t>
      </w:r>
      <w:r w:rsidRPr="00B173FD">
        <w:rPr>
          <w:rFonts w:ascii="Times New Roman" w:hAnsi="Times New Roman"/>
          <w:b/>
        </w:rPr>
        <w:t>FTP</w:t>
      </w:r>
      <w:r w:rsidRPr="00B173FD">
        <w:rPr>
          <w:rFonts w:ascii="Times New Roman" w:hAnsi="Times New Roman"/>
          <w:b/>
        </w:rPr>
        <w:t>协议拷贝到</w:t>
      </w:r>
      <w:r w:rsidRPr="00B173FD">
        <w:rPr>
          <w:rFonts w:ascii="Times New Roman" w:hAnsi="Times New Roman" w:hint="eastAsia"/>
          <w:b/>
        </w:rPr>
        <w:t>目标</w:t>
      </w:r>
      <w:r w:rsidRPr="00B173FD">
        <w:rPr>
          <w:rFonts w:ascii="Times New Roman" w:hAnsi="Times New Roman"/>
          <w:b/>
        </w:rPr>
        <w:t>地址为</w:t>
      </w:r>
      <w:r w:rsidRPr="00B173FD">
        <w:rPr>
          <w:rFonts w:ascii="Times New Roman" w:hAnsi="Times New Roman" w:hint="eastAsia"/>
          <w:b/>
        </w:rPr>
        <w:t>12.0.0.50</w:t>
      </w:r>
      <w:r w:rsidRPr="00B173FD">
        <w:rPr>
          <w:rFonts w:ascii="Times New Roman" w:hAnsi="Times New Roman" w:hint="eastAsia"/>
          <w:b/>
        </w:rPr>
        <w:t>用户名</w:t>
      </w:r>
      <w:r w:rsidRPr="00B173FD">
        <w:rPr>
          <w:rFonts w:ascii="Times New Roman" w:hAnsi="Times New Roman"/>
          <w:b/>
        </w:rPr>
        <w:t>为</w:t>
      </w:r>
      <w:r w:rsidRPr="00B173FD">
        <w:rPr>
          <w:rFonts w:ascii="Times New Roman" w:hAnsi="Times New Roman"/>
          <w:b/>
        </w:rPr>
        <w:t xml:space="preserve">ftptext </w:t>
      </w:r>
      <w:r w:rsidRPr="00B173FD">
        <w:rPr>
          <w:rFonts w:ascii="Times New Roman" w:hAnsi="Times New Roman" w:hint="eastAsia"/>
          <w:b/>
        </w:rPr>
        <w:t>密码</w:t>
      </w:r>
      <w:r w:rsidRPr="00B173FD">
        <w:rPr>
          <w:rFonts w:ascii="Times New Roman" w:hAnsi="Times New Roman"/>
          <w:b/>
        </w:rPr>
        <w:t>为</w:t>
      </w:r>
      <w:r w:rsidRPr="00B173FD">
        <w:rPr>
          <w:rFonts w:ascii="Times New Roman" w:hAnsi="Times New Roman"/>
          <w:b/>
        </w:rPr>
        <w:t>ftptext</w:t>
      </w:r>
      <w:r w:rsidRPr="00B173FD">
        <w:rPr>
          <w:rFonts w:ascii="Times New Roman" w:hAnsi="Times New Roman" w:hint="eastAsia"/>
          <w:b/>
        </w:rPr>
        <w:t>的主机上，且</w:t>
      </w:r>
      <w:r w:rsidRPr="00B173FD">
        <w:rPr>
          <w:rFonts w:ascii="Times New Roman" w:hAnsi="Times New Roman"/>
          <w:b/>
        </w:rPr>
        <w:t>将</w:t>
      </w:r>
      <w:r w:rsidRPr="00B173FD">
        <w:rPr>
          <w:rFonts w:ascii="Times New Roman" w:hAnsi="Times New Roman" w:hint="eastAsia"/>
          <w:b/>
        </w:rPr>
        <w:t>该</w:t>
      </w:r>
      <w:r w:rsidRPr="00B173FD">
        <w:rPr>
          <w:rFonts w:ascii="Times New Roman" w:hAnsi="Times New Roman"/>
          <w:b/>
        </w:rPr>
        <w:t>文件重新命名为</w:t>
      </w:r>
      <w:r w:rsidRPr="00B173FD">
        <w:rPr>
          <w:rFonts w:ascii="Times New Roman" w:hAnsi="Times New Roman"/>
          <w:b/>
        </w:rPr>
        <w:t>backup1</w:t>
      </w:r>
      <w:r w:rsidRPr="00B173FD">
        <w:rPr>
          <w:rFonts w:ascii="Times New Roman" w:hAnsi="Times New Roman" w:hint="eastAsia"/>
          <w:b/>
        </w:rPr>
        <w:t>。</w:t>
      </w:r>
    </w:p>
    <w:p w14:paraId="0871BAEF" w14:textId="77777777" w:rsidR="00A22433" w:rsidRPr="00AD1CFB" w:rsidRDefault="00A22433" w:rsidP="00A22433">
      <w:pPr>
        <w:ind w:firstLine="480"/>
        <w:rPr>
          <w:rFonts w:ascii="Times New Roman" w:hAnsi="Times New Roman"/>
        </w:rPr>
      </w:pPr>
      <w:r w:rsidRPr="00AD1CFB">
        <w:rPr>
          <w:rFonts w:ascii="Times New Roman" w:hAnsi="Times New Roman"/>
        </w:rPr>
        <w:t>备份</w:t>
      </w:r>
      <w:r w:rsidRPr="00AD1CFB">
        <w:rPr>
          <w:rFonts w:ascii="Times New Roman" w:hAnsi="Times New Roman" w:hint="eastAsia"/>
        </w:rPr>
        <w:t>成功</w:t>
      </w:r>
      <w:r w:rsidRPr="00AD1CFB">
        <w:rPr>
          <w:rFonts w:ascii="Times New Roman" w:hAnsi="Times New Roman"/>
        </w:rPr>
        <w:t>后可以</w:t>
      </w:r>
      <w:r w:rsidRPr="00AD1CFB">
        <w:rPr>
          <w:rFonts w:ascii="Times New Roman" w:hAnsi="Times New Roman" w:hint="eastAsia"/>
        </w:rPr>
        <w:t>在</w:t>
      </w:r>
      <w:r w:rsidRPr="00AD1CFB">
        <w:rPr>
          <w:rFonts w:ascii="Times New Roman" w:hAnsi="Times New Roman"/>
        </w:rPr>
        <w:t>PC</w:t>
      </w:r>
      <w:r w:rsidRPr="00AD1CFB">
        <w:rPr>
          <w:rFonts w:ascii="Times New Roman" w:hAnsi="Times New Roman" w:hint="eastAsia"/>
        </w:rPr>
        <w:t>机</w:t>
      </w:r>
      <w:r w:rsidRPr="00AD1CFB">
        <w:rPr>
          <w:rFonts w:ascii="Times New Roman" w:hAnsi="Times New Roman"/>
        </w:rPr>
        <w:t>上</w:t>
      </w:r>
      <w:r w:rsidRPr="00AD1CFB">
        <w:rPr>
          <w:rFonts w:ascii="Times New Roman" w:hAnsi="Times New Roman" w:hint="eastAsia"/>
        </w:rPr>
        <w:t>相应</w:t>
      </w:r>
      <w:r w:rsidRPr="00AD1CFB">
        <w:rPr>
          <w:rFonts w:ascii="Times New Roman" w:hAnsi="Times New Roman"/>
        </w:rPr>
        <w:t>的</w:t>
      </w:r>
      <w:r w:rsidRPr="00AD1CFB">
        <w:rPr>
          <w:rFonts w:ascii="Times New Roman" w:hAnsi="Times New Roman" w:hint="eastAsia"/>
        </w:rPr>
        <w:t>保存</w:t>
      </w:r>
      <w:r w:rsidRPr="00AD1CFB">
        <w:rPr>
          <w:rFonts w:ascii="Times New Roman" w:hAnsi="Times New Roman"/>
        </w:rPr>
        <w:t>位置看到</w:t>
      </w:r>
      <w:r w:rsidRPr="00AD1CFB">
        <w:rPr>
          <w:rFonts w:ascii="Times New Roman" w:hAnsi="Times New Roman"/>
          <w:noProof/>
        </w:rPr>
        <w:drawing>
          <wp:inline distT="0" distB="0" distL="0" distR="0" wp14:anchorId="48B1B895" wp14:editId="6502F542">
            <wp:extent cx="495300" cy="2381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300" cy="238125"/>
                    </a:xfrm>
                    <a:prstGeom prst="rect">
                      <a:avLst/>
                    </a:prstGeom>
                  </pic:spPr>
                </pic:pic>
              </a:graphicData>
            </a:graphic>
          </wp:inline>
        </w:drawing>
      </w:r>
      <w:r w:rsidRPr="00AD1CFB">
        <w:rPr>
          <w:rFonts w:ascii="Times New Roman" w:hAnsi="Times New Roman" w:hint="eastAsia"/>
        </w:rPr>
        <w:t>这个</w:t>
      </w:r>
      <w:r w:rsidRPr="00AD1CFB">
        <w:rPr>
          <w:rFonts w:ascii="Times New Roman" w:hAnsi="Times New Roman"/>
        </w:rPr>
        <w:t>备份后的文件。</w:t>
      </w:r>
    </w:p>
    <w:p w14:paraId="0E1D0B4A" w14:textId="77777777" w:rsidR="00A22433" w:rsidRPr="00D1666A" w:rsidRDefault="00A22433" w:rsidP="00A22433">
      <w:pPr>
        <w:ind w:firstLineChars="0" w:firstLine="0"/>
      </w:pPr>
      <w:bookmarkStart w:id="5" w:name="_Toc422754618"/>
      <w:r w:rsidRPr="00D1666A">
        <w:rPr>
          <w:rFonts w:hint="eastAsia"/>
        </w:rPr>
        <w:t>（</w:t>
      </w:r>
      <w:r w:rsidRPr="00D1666A">
        <w:rPr>
          <w:rFonts w:hint="eastAsia"/>
        </w:rPr>
        <w:t>2</w:t>
      </w:r>
      <w:r w:rsidRPr="00D1666A">
        <w:t>）</w:t>
      </w:r>
      <w:r w:rsidRPr="00D1666A">
        <w:rPr>
          <w:rFonts w:hint="eastAsia"/>
        </w:rPr>
        <w:t>PC</w:t>
      </w:r>
      <w:r w:rsidRPr="00D1666A">
        <w:rPr>
          <w:rFonts w:hint="eastAsia"/>
        </w:rPr>
        <w:t>机</w:t>
      </w:r>
      <w:r w:rsidRPr="00D1666A">
        <w:t>作为服务器端，</w:t>
      </w:r>
      <w:r w:rsidRPr="00D1666A">
        <w:rPr>
          <w:rFonts w:hint="eastAsia"/>
        </w:rPr>
        <w:t>R1</w:t>
      </w:r>
      <w:r w:rsidRPr="00D1666A">
        <w:rPr>
          <w:rFonts w:hint="eastAsia"/>
        </w:rPr>
        <w:t>作为</w:t>
      </w:r>
      <w:r w:rsidRPr="00D1666A">
        <w:t>客户端，</w:t>
      </w:r>
      <w:r w:rsidRPr="00D1666A">
        <w:rPr>
          <w:rFonts w:hint="eastAsia"/>
        </w:rPr>
        <w:t>将刚</w:t>
      </w:r>
      <w:r w:rsidRPr="00D1666A">
        <w:t>备份的文件恢复</w:t>
      </w:r>
      <w:r w:rsidRPr="00D1666A">
        <w:rPr>
          <w:rFonts w:hint="eastAsia"/>
        </w:rPr>
        <w:t>到</w:t>
      </w:r>
      <w:r w:rsidRPr="00D1666A">
        <w:rPr>
          <w:rFonts w:hint="eastAsia"/>
        </w:rPr>
        <w:t>R1</w:t>
      </w:r>
      <w:r w:rsidRPr="00D1666A">
        <w:rPr>
          <w:rFonts w:hint="eastAsia"/>
        </w:rPr>
        <w:t>上</w:t>
      </w:r>
      <w:r w:rsidRPr="00D1666A">
        <w:t>。</w:t>
      </w:r>
      <w:bookmarkEnd w:id="5"/>
    </w:p>
    <w:p w14:paraId="0B46CCA9" w14:textId="77777777" w:rsidR="00A22433" w:rsidRPr="00AD1CFB" w:rsidRDefault="00A22433" w:rsidP="00A22433">
      <w:pPr>
        <w:ind w:firstLine="480"/>
        <w:rPr>
          <w:rFonts w:ascii="Times New Roman" w:hAnsi="Times New Roman"/>
        </w:rPr>
      </w:pPr>
      <w:r w:rsidRPr="00AD1CFB">
        <w:rPr>
          <w:rFonts w:ascii="Times New Roman" w:hAnsi="Times New Roman" w:hint="eastAsia"/>
        </w:rPr>
        <w:t>3CD</w:t>
      </w:r>
      <w:r w:rsidRPr="00AD1CFB">
        <w:rPr>
          <w:rFonts w:ascii="Times New Roman" w:hAnsi="Times New Roman" w:hint="eastAsia"/>
        </w:rPr>
        <w:t>设置</w:t>
      </w:r>
      <w:r w:rsidRPr="00AD1CFB">
        <w:rPr>
          <w:rFonts w:ascii="Times New Roman" w:hAnsi="Times New Roman"/>
        </w:rPr>
        <w:t>不变</w:t>
      </w:r>
      <w:r w:rsidRPr="00AD1CFB">
        <w:rPr>
          <w:rFonts w:ascii="Times New Roman" w:hAnsi="Times New Roman" w:hint="eastAsia"/>
        </w:rPr>
        <w:t>。</w:t>
      </w:r>
      <w:r w:rsidRPr="00AD1CFB">
        <w:rPr>
          <w:rFonts w:ascii="Times New Roman" w:hAnsi="Times New Roman"/>
        </w:rPr>
        <w:t>在</w:t>
      </w:r>
      <w:r w:rsidRPr="00AD1CFB">
        <w:rPr>
          <w:rFonts w:ascii="Times New Roman" w:hAnsi="Times New Roman" w:hint="eastAsia"/>
        </w:rPr>
        <w:t>R1</w:t>
      </w:r>
      <w:r w:rsidRPr="00AD1CFB">
        <w:rPr>
          <w:rFonts w:ascii="Times New Roman" w:hAnsi="Times New Roman" w:hint="eastAsia"/>
        </w:rPr>
        <w:t>上</w:t>
      </w:r>
      <w:r w:rsidRPr="00AD1CFB">
        <w:rPr>
          <w:rFonts w:ascii="Times New Roman" w:hAnsi="Times New Roman"/>
        </w:rPr>
        <w:t>使用该命令实现</w:t>
      </w:r>
    </w:p>
    <w:p w14:paraId="36261A68" w14:textId="77777777" w:rsidR="00A22433" w:rsidRPr="00AD1CFB" w:rsidRDefault="00A22433" w:rsidP="00A22433">
      <w:pPr>
        <w:ind w:firstLine="480"/>
        <w:rPr>
          <w:rFonts w:ascii="Times New Roman" w:hAnsi="Times New Roman"/>
        </w:rPr>
      </w:pPr>
      <w:r w:rsidRPr="00AD1CFB">
        <w:rPr>
          <w:rFonts w:ascii="Times New Roman" w:hAnsi="Times New Roman"/>
        </w:rPr>
        <w:t>R1(config-fs)#copy ftp 12.0.0.50 ftptext ftptext backuptest startup-config</w:t>
      </w:r>
    </w:p>
    <w:p w14:paraId="6ECFC54B" w14:textId="77777777" w:rsidR="00A22433" w:rsidRPr="00B173FD" w:rsidRDefault="00A22433" w:rsidP="00A22433">
      <w:pPr>
        <w:ind w:firstLine="480"/>
        <w:rPr>
          <w:rFonts w:ascii="Times New Roman" w:hAnsi="Times New Roman"/>
          <w:b/>
        </w:rPr>
      </w:pPr>
      <w:r w:rsidRPr="00B173FD">
        <w:rPr>
          <w:rFonts w:ascii="Times New Roman" w:hAnsi="Times New Roman"/>
          <w:b/>
        </w:rPr>
        <w:t>**//</w:t>
      </w:r>
      <w:r w:rsidRPr="00B173FD">
        <w:rPr>
          <w:rFonts w:ascii="Times New Roman" w:hAnsi="Times New Roman" w:hint="eastAsia"/>
          <w:b/>
        </w:rPr>
        <w:t>通过</w:t>
      </w:r>
      <w:r w:rsidRPr="00B173FD">
        <w:rPr>
          <w:rFonts w:ascii="Times New Roman" w:hAnsi="Times New Roman"/>
          <w:b/>
        </w:rPr>
        <w:t>ftp</w:t>
      </w:r>
      <w:r w:rsidRPr="00B173FD">
        <w:rPr>
          <w:rFonts w:ascii="Times New Roman" w:hAnsi="Times New Roman" w:hint="eastAsia"/>
          <w:b/>
        </w:rPr>
        <w:t>将服务器</w:t>
      </w:r>
      <w:r w:rsidRPr="00B173FD">
        <w:rPr>
          <w:rFonts w:ascii="Times New Roman" w:hAnsi="Times New Roman" w:hint="eastAsia"/>
          <w:b/>
        </w:rPr>
        <w:t>12.0.0.50</w:t>
      </w:r>
      <w:r w:rsidRPr="00B173FD">
        <w:rPr>
          <w:rFonts w:ascii="Times New Roman" w:hAnsi="Times New Roman" w:hint="eastAsia"/>
          <w:b/>
        </w:rPr>
        <w:t>上</w:t>
      </w:r>
      <w:r w:rsidRPr="00B173FD">
        <w:rPr>
          <w:rFonts w:ascii="Times New Roman" w:hAnsi="Times New Roman"/>
          <w:b/>
        </w:rPr>
        <w:t>用户名为</w:t>
      </w:r>
      <w:r w:rsidRPr="00B173FD">
        <w:rPr>
          <w:rFonts w:ascii="Times New Roman" w:hAnsi="Times New Roman"/>
          <w:b/>
        </w:rPr>
        <w:t>ftptext,</w:t>
      </w:r>
      <w:r w:rsidRPr="00B173FD">
        <w:rPr>
          <w:rFonts w:ascii="Times New Roman" w:hAnsi="Times New Roman" w:hint="eastAsia"/>
          <w:b/>
        </w:rPr>
        <w:t>密码</w:t>
      </w:r>
      <w:r w:rsidRPr="00B173FD">
        <w:rPr>
          <w:rFonts w:ascii="Times New Roman" w:hAnsi="Times New Roman"/>
          <w:b/>
        </w:rPr>
        <w:t>为</w:t>
      </w:r>
      <w:r w:rsidRPr="00B173FD">
        <w:rPr>
          <w:rFonts w:ascii="Times New Roman" w:hAnsi="Times New Roman" w:hint="eastAsia"/>
          <w:b/>
        </w:rPr>
        <w:t>ftptext</w:t>
      </w:r>
      <w:r w:rsidRPr="00B173FD">
        <w:rPr>
          <w:rFonts w:ascii="Times New Roman" w:hAnsi="Times New Roman" w:hint="eastAsia"/>
          <w:b/>
        </w:rPr>
        <w:t>下</w:t>
      </w:r>
      <w:r w:rsidRPr="00B173FD">
        <w:rPr>
          <w:rFonts w:ascii="Times New Roman" w:hAnsi="Times New Roman"/>
          <w:b/>
        </w:rPr>
        <w:t>的</w:t>
      </w:r>
      <w:r w:rsidRPr="00B173FD">
        <w:rPr>
          <w:rFonts w:ascii="Times New Roman" w:hAnsi="Times New Roman"/>
          <w:b/>
        </w:rPr>
        <w:t>backup1</w:t>
      </w:r>
      <w:r w:rsidRPr="00B173FD">
        <w:rPr>
          <w:rFonts w:ascii="Times New Roman" w:hAnsi="Times New Roman"/>
          <w:b/>
        </w:rPr>
        <w:t>文件拷贝到</w:t>
      </w:r>
      <w:r w:rsidRPr="00B173FD">
        <w:rPr>
          <w:rFonts w:ascii="Times New Roman" w:hAnsi="Times New Roman"/>
          <w:b/>
        </w:rPr>
        <w:t>startup-config</w:t>
      </w:r>
      <w:r w:rsidRPr="00B173FD">
        <w:rPr>
          <w:rFonts w:ascii="Times New Roman" w:hAnsi="Times New Roman"/>
          <w:b/>
        </w:rPr>
        <w:t>中</w:t>
      </w:r>
      <w:r w:rsidRPr="00B173FD">
        <w:rPr>
          <w:rFonts w:ascii="Times New Roman" w:hAnsi="Times New Roman" w:hint="eastAsia"/>
          <w:b/>
        </w:rPr>
        <w:t>。</w:t>
      </w:r>
    </w:p>
    <w:p w14:paraId="33D0D352" w14:textId="77777777" w:rsidR="00A22433" w:rsidRPr="00D1666A" w:rsidRDefault="00A22433" w:rsidP="00A22433">
      <w:pPr>
        <w:ind w:firstLine="480"/>
        <w:jc w:val="center"/>
        <w:rPr>
          <w:rFonts w:ascii="Times New Roman" w:hAnsi="Times New Roman"/>
        </w:rPr>
      </w:pPr>
      <w:r w:rsidRPr="00D1666A">
        <w:rPr>
          <w:rFonts w:ascii="Times New Roman" w:hAnsi="Times New Roman"/>
          <w:noProof/>
        </w:rPr>
        <w:drawing>
          <wp:inline distT="0" distB="0" distL="0" distR="0" wp14:anchorId="3D87C99B" wp14:editId="1D4E16FA">
            <wp:extent cx="5274310" cy="6565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656590"/>
                    </a:xfrm>
                    <a:prstGeom prst="rect">
                      <a:avLst/>
                    </a:prstGeom>
                  </pic:spPr>
                </pic:pic>
              </a:graphicData>
            </a:graphic>
          </wp:inline>
        </w:drawing>
      </w:r>
    </w:p>
    <w:p w14:paraId="6D47BB0A" w14:textId="77777777" w:rsidR="00A22433" w:rsidRPr="00D1666A" w:rsidRDefault="00A22433" w:rsidP="00A22433">
      <w:pPr>
        <w:ind w:firstLine="480"/>
      </w:pPr>
      <w:bookmarkStart w:id="6" w:name="_Toc422754619"/>
      <w:r w:rsidRPr="00D1666A">
        <w:rPr>
          <w:rFonts w:hint="eastAsia"/>
        </w:rPr>
        <w:t>（</w:t>
      </w:r>
      <w:r w:rsidRPr="00D1666A">
        <w:rPr>
          <w:rFonts w:hint="eastAsia"/>
        </w:rPr>
        <w:t>3</w:t>
      </w:r>
      <w:r w:rsidRPr="00D1666A">
        <w:t>）</w:t>
      </w:r>
      <w:r w:rsidRPr="00D1666A">
        <w:rPr>
          <w:rFonts w:hint="eastAsia"/>
        </w:rPr>
        <w:t>通过</w:t>
      </w:r>
      <w:r w:rsidRPr="00D1666A">
        <w:rPr>
          <w:rFonts w:hint="eastAsia"/>
        </w:rPr>
        <w:t>TFTP</w:t>
      </w:r>
      <w:r w:rsidRPr="00D1666A">
        <w:rPr>
          <w:rFonts w:hint="eastAsia"/>
        </w:rPr>
        <w:t>备份</w:t>
      </w:r>
      <w:r w:rsidRPr="00D1666A">
        <w:t>、恢复</w:t>
      </w:r>
      <w:r w:rsidRPr="00D1666A">
        <w:rPr>
          <w:rFonts w:hint="eastAsia"/>
        </w:rPr>
        <w:t>系统</w:t>
      </w:r>
      <w:r w:rsidRPr="00D1666A">
        <w:t>软件</w:t>
      </w:r>
      <w:r w:rsidRPr="00D1666A">
        <w:rPr>
          <w:rFonts w:hint="eastAsia"/>
        </w:rPr>
        <w:t>。</w:t>
      </w:r>
      <w:bookmarkEnd w:id="6"/>
    </w:p>
    <w:p w14:paraId="73DF6F0F" w14:textId="77777777" w:rsidR="00A22433" w:rsidRPr="00AD1CFB" w:rsidRDefault="00A22433" w:rsidP="00A22433">
      <w:pPr>
        <w:ind w:firstLine="480"/>
        <w:rPr>
          <w:rFonts w:ascii="Times New Roman" w:hAnsi="Times New Roman"/>
        </w:rPr>
      </w:pPr>
      <w:r w:rsidRPr="00AD1CFB">
        <w:rPr>
          <w:rFonts w:ascii="Times New Roman" w:hAnsi="Times New Roman" w:hint="eastAsia"/>
        </w:rPr>
        <w:t>首先</w:t>
      </w:r>
      <w:r w:rsidRPr="00AD1CFB">
        <w:rPr>
          <w:rFonts w:ascii="Times New Roman" w:hAnsi="Times New Roman"/>
        </w:rPr>
        <w:t>将</w:t>
      </w:r>
      <w:r w:rsidRPr="00AD1CFB">
        <w:rPr>
          <w:rFonts w:ascii="Times New Roman" w:hAnsi="Times New Roman" w:hint="eastAsia"/>
        </w:rPr>
        <w:t>R1</w:t>
      </w:r>
      <w:r w:rsidRPr="00AD1CFB">
        <w:rPr>
          <w:rFonts w:ascii="Times New Roman" w:hAnsi="Times New Roman" w:hint="eastAsia"/>
        </w:rPr>
        <w:t>上</w:t>
      </w:r>
      <w:r w:rsidRPr="00AD1CFB">
        <w:rPr>
          <w:rFonts w:ascii="Times New Roman" w:hAnsi="Times New Roman"/>
        </w:rPr>
        <w:t>的系统软件备份</w:t>
      </w:r>
      <w:r w:rsidRPr="00AD1CFB">
        <w:rPr>
          <w:rFonts w:ascii="Times New Roman" w:hAnsi="Times New Roman" w:hint="eastAsia"/>
        </w:rPr>
        <w:t>到</w:t>
      </w:r>
      <w:r w:rsidRPr="00AD1CFB">
        <w:rPr>
          <w:rFonts w:ascii="Times New Roman" w:hAnsi="Times New Roman" w:hint="eastAsia"/>
        </w:rPr>
        <w:t>PC</w:t>
      </w:r>
      <w:r w:rsidRPr="00AD1CFB">
        <w:rPr>
          <w:rFonts w:ascii="Times New Roman" w:hAnsi="Times New Roman" w:hint="eastAsia"/>
        </w:rPr>
        <w:t>上</w:t>
      </w:r>
      <w:r w:rsidRPr="00AD1CFB">
        <w:rPr>
          <w:rFonts w:ascii="Times New Roman" w:hAnsi="Times New Roman"/>
        </w:rPr>
        <w:t>。</w:t>
      </w:r>
    </w:p>
    <w:p w14:paraId="5DB4792D" w14:textId="77777777" w:rsidR="00A22433" w:rsidRPr="00D1666A" w:rsidRDefault="00A22433" w:rsidP="00A22433">
      <w:pPr>
        <w:ind w:firstLine="480"/>
        <w:jc w:val="center"/>
        <w:rPr>
          <w:rFonts w:ascii="Times New Roman" w:hAnsi="Times New Roman"/>
        </w:rPr>
      </w:pPr>
      <w:r w:rsidRPr="00D1666A">
        <w:rPr>
          <w:rFonts w:ascii="Times New Roman" w:hAnsi="Times New Roman"/>
          <w:noProof/>
        </w:rPr>
        <w:lastRenderedPageBreak/>
        <w:drawing>
          <wp:inline distT="0" distB="0" distL="0" distR="0" wp14:anchorId="57D43C3A" wp14:editId="04175AE2">
            <wp:extent cx="5274310" cy="19627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62785"/>
                    </a:xfrm>
                    <a:prstGeom prst="rect">
                      <a:avLst/>
                    </a:prstGeom>
                  </pic:spPr>
                </pic:pic>
              </a:graphicData>
            </a:graphic>
          </wp:inline>
        </w:drawing>
      </w:r>
    </w:p>
    <w:p w14:paraId="6F998E62" w14:textId="77777777" w:rsidR="00A22433" w:rsidRPr="00D1666A" w:rsidRDefault="00A22433" w:rsidP="00A22433">
      <w:pPr>
        <w:ind w:firstLine="480"/>
        <w:rPr>
          <w:rFonts w:ascii="Times New Roman" w:hAnsi="Times New Roman"/>
        </w:rPr>
      </w:pPr>
      <w:r w:rsidRPr="00AD1CFB">
        <w:rPr>
          <w:rFonts w:ascii="Times New Roman" w:hAnsi="Times New Roman" w:hint="eastAsia"/>
        </w:rPr>
        <w:t>需要</w:t>
      </w:r>
      <w:r w:rsidRPr="00AD1CFB">
        <w:rPr>
          <w:rFonts w:ascii="Times New Roman" w:hAnsi="Times New Roman"/>
        </w:rPr>
        <w:t>备份的文件为</w:t>
      </w:r>
      <w:r w:rsidRPr="00AD1CFB">
        <w:rPr>
          <w:rFonts w:ascii="Times New Roman" w:hAnsi="Times New Roman"/>
          <w:b/>
        </w:rPr>
        <w:t xml:space="preserve">rp23-i-6.4.14(R).pck  </w:t>
      </w:r>
    </w:p>
    <w:p w14:paraId="70F83A0A" w14:textId="77777777" w:rsidR="00A22433" w:rsidRPr="00D1666A" w:rsidRDefault="00A22433" w:rsidP="00A22433">
      <w:pPr>
        <w:ind w:firstLine="480"/>
        <w:jc w:val="center"/>
        <w:rPr>
          <w:rFonts w:ascii="Times New Roman" w:hAnsi="Times New Roman"/>
        </w:rPr>
      </w:pPr>
      <w:r w:rsidRPr="00AD1CFB">
        <w:rPr>
          <w:rFonts w:ascii="Times New Roman" w:hAnsi="Times New Roman" w:hint="eastAsia"/>
        </w:rPr>
        <w:t>3C</w:t>
      </w:r>
      <w:r w:rsidRPr="00AD1CFB">
        <w:rPr>
          <w:rFonts w:ascii="Times New Roman" w:hAnsi="Times New Roman"/>
        </w:rPr>
        <w:t>D</w:t>
      </w:r>
      <w:r w:rsidRPr="00AD1CFB">
        <w:rPr>
          <w:rFonts w:ascii="Times New Roman" w:hAnsi="Times New Roman" w:hint="eastAsia"/>
        </w:rPr>
        <w:t>设置</w:t>
      </w:r>
      <w:r w:rsidRPr="00AD1CFB">
        <w:rPr>
          <w:rFonts w:ascii="Times New Roman" w:hAnsi="Times New Roman"/>
        </w:rPr>
        <w:t>：</w:t>
      </w:r>
      <w:r w:rsidRPr="00D1666A">
        <w:rPr>
          <w:rFonts w:ascii="Times New Roman" w:hAnsi="Times New Roman"/>
          <w:noProof/>
        </w:rPr>
        <w:drawing>
          <wp:inline distT="0" distB="0" distL="0" distR="0" wp14:anchorId="0F065377" wp14:editId="00BCBB06">
            <wp:extent cx="4438650" cy="332295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9988" cy="3338929"/>
                    </a:xfrm>
                    <a:prstGeom prst="rect">
                      <a:avLst/>
                    </a:prstGeom>
                  </pic:spPr>
                </pic:pic>
              </a:graphicData>
            </a:graphic>
          </wp:inline>
        </w:drawing>
      </w:r>
    </w:p>
    <w:p w14:paraId="7DD775F5" w14:textId="77777777" w:rsidR="00A22433" w:rsidRPr="00AD1CFB" w:rsidRDefault="00A22433" w:rsidP="00A22433">
      <w:pPr>
        <w:ind w:firstLine="480"/>
        <w:rPr>
          <w:rFonts w:ascii="Times New Roman" w:hAnsi="Times New Roman"/>
        </w:rPr>
      </w:pPr>
      <w:r w:rsidRPr="00AD1CFB">
        <w:rPr>
          <w:rFonts w:ascii="Times New Roman" w:hAnsi="Times New Roman"/>
        </w:rPr>
        <w:t>R1#filesystem</w:t>
      </w:r>
    </w:p>
    <w:p w14:paraId="4DD54099" w14:textId="77777777" w:rsidR="00A22433" w:rsidRPr="00AD1CFB" w:rsidRDefault="00A22433" w:rsidP="00A22433">
      <w:pPr>
        <w:ind w:firstLine="480"/>
        <w:rPr>
          <w:rFonts w:ascii="Times New Roman" w:hAnsi="Times New Roman"/>
          <w:b/>
        </w:rPr>
      </w:pPr>
      <w:r w:rsidRPr="00AD1CFB">
        <w:rPr>
          <w:rFonts w:ascii="Times New Roman" w:hAnsi="Times New Roman"/>
        </w:rPr>
        <w:t>R1(config-fs)#</w:t>
      </w:r>
      <w:r>
        <w:rPr>
          <w:rFonts w:ascii="Times New Roman" w:hAnsi="Times New Roman"/>
          <w:b/>
        </w:rPr>
        <w:t xml:space="preserve">copy </w:t>
      </w:r>
      <w:r w:rsidRPr="00AD1CFB">
        <w:rPr>
          <w:rFonts w:ascii="Times New Roman" w:hAnsi="Times New Roman"/>
          <w:b/>
        </w:rPr>
        <w:t>fi</w:t>
      </w:r>
      <w:r>
        <w:rPr>
          <w:rFonts w:ascii="Times New Roman" w:hAnsi="Times New Roman"/>
          <w:b/>
        </w:rPr>
        <w:t xml:space="preserve">le-system rp23-i-6.4.14(R).pck </w:t>
      </w:r>
      <w:r w:rsidRPr="00AD1CFB">
        <w:rPr>
          <w:rFonts w:ascii="Times New Roman" w:hAnsi="Times New Roman"/>
          <w:b/>
        </w:rPr>
        <w:t>tftp 12.0.0.50 tftptextrp23.pck</w:t>
      </w:r>
    </w:p>
    <w:p w14:paraId="091C0C85" w14:textId="77777777" w:rsidR="00A22433" w:rsidRPr="00B173FD" w:rsidRDefault="00A22433" w:rsidP="00A22433">
      <w:pPr>
        <w:ind w:firstLine="480"/>
        <w:rPr>
          <w:rFonts w:ascii="Times New Roman" w:hAnsi="Times New Roman"/>
          <w:b/>
        </w:rPr>
      </w:pPr>
      <w:r w:rsidRPr="00AD1CFB">
        <w:rPr>
          <w:rFonts w:ascii="Times New Roman" w:hAnsi="Times New Roman"/>
        </w:rPr>
        <w:tab/>
      </w:r>
      <w:r w:rsidRPr="00B173FD">
        <w:rPr>
          <w:rFonts w:ascii="Times New Roman" w:hAnsi="Times New Roman"/>
          <w:b/>
        </w:rPr>
        <w:t>**//</w:t>
      </w:r>
      <w:r w:rsidRPr="00B173FD">
        <w:rPr>
          <w:rFonts w:ascii="Times New Roman" w:hAnsi="Times New Roman" w:hint="eastAsia"/>
          <w:b/>
        </w:rPr>
        <w:t>将</w:t>
      </w:r>
      <w:r w:rsidRPr="00B173FD">
        <w:rPr>
          <w:rFonts w:ascii="Times New Roman" w:hAnsi="Times New Roman"/>
          <w:b/>
        </w:rPr>
        <w:t>系统文件</w:t>
      </w:r>
      <w:r w:rsidRPr="00B173FD">
        <w:rPr>
          <w:rFonts w:ascii="Times New Roman" w:hAnsi="Times New Roman"/>
          <w:b/>
        </w:rPr>
        <w:t>rp23-i-6.4.14(R).pck</w:t>
      </w:r>
      <w:r w:rsidRPr="00B173FD">
        <w:rPr>
          <w:rFonts w:ascii="Times New Roman" w:hAnsi="Times New Roman" w:hint="eastAsia"/>
          <w:b/>
        </w:rPr>
        <w:t>通过</w:t>
      </w:r>
      <w:r w:rsidRPr="00B173FD">
        <w:rPr>
          <w:rFonts w:ascii="Times New Roman" w:hAnsi="Times New Roman"/>
          <w:b/>
        </w:rPr>
        <w:t>tftp</w:t>
      </w:r>
      <w:r w:rsidRPr="00B173FD">
        <w:rPr>
          <w:rFonts w:ascii="Times New Roman" w:hAnsi="Times New Roman"/>
          <w:b/>
        </w:rPr>
        <w:t>协议备份到主机</w:t>
      </w:r>
      <w:r w:rsidRPr="00B173FD">
        <w:rPr>
          <w:rFonts w:ascii="Times New Roman" w:hAnsi="Times New Roman" w:hint="eastAsia"/>
          <w:b/>
        </w:rPr>
        <w:t>12.0.0.50</w:t>
      </w:r>
      <w:r w:rsidRPr="00B173FD">
        <w:rPr>
          <w:rFonts w:ascii="Times New Roman" w:hAnsi="Times New Roman" w:hint="eastAsia"/>
          <w:b/>
        </w:rPr>
        <w:t>上</w:t>
      </w:r>
      <w:r w:rsidRPr="00B173FD">
        <w:rPr>
          <w:rFonts w:ascii="Times New Roman" w:hAnsi="Times New Roman"/>
          <w:b/>
        </w:rPr>
        <w:t>并命名为</w:t>
      </w:r>
      <w:r w:rsidRPr="00B173FD">
        <w:rPr>
          <w:rFonts w:ascii="Times New Roman" w:hAnsi="Times New Roman"/>
          <w:b/>
        </w:rPr>
        <w:t>tftptextrp23.pck</w:t>
      </w:r>
      <w:r w:rsidRPr="00B173FD">
        <w:rPr>
          <w:rFonts w:ascii="Times New Roman" w:hAnsi="Times New Roman" w:hint="eastAsia"/>
          <w:b/>
        </w:rPr>
        <w:t>。</w:t>
      </w:r>
    </w:p>
    <w:p w14:paraId="1419031D" w14:textId="77777777" w:rsidR="00A22433" w:rsidRPr="00AD1CFB" w:rsidRDefault="00A22433" w:rsidP="00A22433">
      <w:pPr>
        <w:ind w:firstLine="480"/>
        <w:rPr>
          <w:rFonts w:ascii="Times New Roman" w:hAnsi="Times New Roman"/>
        </w:rPr>
      </w:pPr>
      <w:r w:rsidRPr="00AD1CFB">
        <w:rPr>
          <w:rFonts w:ascii="Times New Roman" w:hAnsi="Times New Roman" w:hint="eastAsia"/>
        </w:rPr>
        <w:t>备份</w:t>
      </w:r>
      <w:r w:rsidRPr="00AD1CFB">
        <w:rPr>
          <w:rFonts w:ascii="Times New Roman" w:hAnsi="Times New Roman"/>
        </w:rPr>
        <w:t>成功后</w:t>
      </w:r>
      <w:r w:rsidRPr="00AD1CFB">
        <w:rPr>
          <w:rFonts w:ascii="Times New Roman" w:hAnsi="Times New Roman" w:hint="eastAsia"/>
        </w:rPr>
        <w:t>R1</w:t>
      </w:r>
      <w:r w:rsidRPr="00AD1CFB">
        <w:rPr>
          <w:rFonts w:ascii="Times New Roman" w:hAnsi="Times New Roman" w:hint="eastAsia"/>
        </w:rPr>
        <w:t>上</w:t>
      </w:r>
      <w:r w:rsidRPr="00AD1CFB">
        <w:rPr>
          <w:rFonts w:ascii="Times New Roman" w:hAnsi="Times New Roman"/>
        </w:rPr>
        <w:t>会提示</w:t>
      </w:r>
      <w:r w:rsidRPr="00AD1CFB">
        <w:rPr>
          <w:rFonts w:ascii="Times New Roman" w:hAnsi="Times New Roman" w:hint="eastAsia"/>
        </w:rPr>
        <w:t>“</w:t>
      </w:r>
      <w:r w:rsidRPr="00AD1CFB">
        <w:rPr>
          <w:rFonts w:ascii="Times New Roman" w:hAnsi="Times New Roman"/>
          <w:b/>
        </w:rPr>
        <w:t xml:space="preserve">Total 11528444 bytes copying completed!” </w:t>
      </w:r>
      <w:r w:rsidRPr="00AD1CFB">
        <w:rPr>
          <w:rFonts w:ascii="Times New Roman" w:hAnsi="Times New Roman" w:hint="eastAsia"/>
        </w:rPr>
        <w:t>且在相应</w:t>
      </w:r>
      <w:r w:rsidRPr="00AD1CFB">
        <w:rPr>
          <w:rFonts w:ascii="Times New Roman" w:hAnsi="Times New Roman"/>
        </w:rPr>
        <w:t>的</w:t>
      </w:r>
      <w:r w:rsidRPr="00AD1CFB">
        <w:rPr>
          <w:rFonts w:ascii="Times New Roman" w:hAnsi="Times New Roman" w:hint="eastAsia"/>
        </w:rPr>
        <w:t>保存</w:t>
      </w:r>
      <w:r w:rsidRPr="00AD1CFB">
        <w:rPr>
          <w:rFonts w:ascii="Times New Roman" w:hAnsi="Times New Roman"/>
        </w:rPr>
        <w:t>位置可以看到</w:t>
      </w:r>
      <w:r w:rsidRPr="00AD1CFB">
        <w:rPr>
          <w:rFonts w:ascii="Times New Roman" w:hAnsi="Times New Roman"/>
          <w:noProof/>
        </w:rPr>
        <w:drawing>
          <wp:inline distT="0" distB="0" distL="0" distR="0" wp14:anchorId="635F90E5" wp14:editId="6446987A">
            <wp:extent cx="1257300" cy="2286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57300" cy="228600"/>
                    </a:xfrm>
                    <a:prstGeom prst="rect">
                      <a:avLst/>
                    </a:prstGeom>
                  </pic:spPr>
                </pic:pic>
              </a:graphicData>
            </a:graphic>
          </wp:inline>
        </w:drawing>
      </w:r>
      <w:r w:rsidRPr="00AD1CFB">
        <w:rPr>
          <w:rFonts w:ascii="Times New Roman" w:hAnsi="Times New Roman" w:hint="eastAsia"/>
        </w:rPr>
        <w:t>这个</w:t>
      </w:r>
      <w:r w:rsidRPr="00AD1CFB">
        <w:rPr>
          <w:rFonts w:ascii="Times New Roman" w:hAnsi="Times New Roman"/>
        </w:rPr>
        <w:t>文件。</w:t>
      </w:r>
    </w:p>
    <w:p w14:paraId="1E993D3D" w14:textId="77777777" w:rsidR="00A22433" w:rsidRPr="00D1666A" w:rsidRDefault="00A22433" w:rsidP="00A22433">
      <w:pPr>
        <w:ind w:firstLine="480"/>
      </w:pPr>
      <w:bookmarkStart w:id="7" w:name="_Toc422754620"/>
      <w:r w:rsidRPr="00D1666A">
        <w:rPr>
          <w:rFonts w:hint="eastAsia"/>
        </w:rPr>
        <w:t>（</w:t>
      </w:r>
      <w:r w:rsidRPr="00D1666A">
        <w:rPr>
          <w:rFonts w:hint="eastAsia"/>
        </w:rPr>
        <w:t>4</w:t>
      </w:r>
      <w:r w:rsidRPr="00D1666A">
        <w:t>）</w:t>
      </w:r>
      <w:r w:rsidRPr="00D1666A">
        <w:rPr>
          <w:rFonts w:hint="eastAsia"/>
        </w:rPr>
        <w:t>通过</w:t>
      </w:r>
      <w:r w:rsidRPr="00D1666A">
        <w:rPr>
          <w:rFonts w:hint="eastAsia"/>
        </w:rPr>
        <w:t>TFTP</w:t>
      </w:r>
      <w:r w:rsidRPr="00D1666A">
        <w:rPr>
          <w:rFonts w:hint="eastAsia"/>
        </w:rPr>
        <w:t>将设备</w:t>
      </w:r>
      <w:r w:rsidRPr="00D1666A">
        <w:t>系统恢复</w:t>
      </w:r>
      <w:bookmarkEnd w:id="7"/>
    </w:p>
    <w:p w14:paraId="77CF0E7F" w14:textId="77777777" w:rsidR="00A22433" w:rsidRPr="00683E6F" w:rsidRDefault="00A22433" w:rsidP="00A22433">
      <w:pPr>
        <w:ind w:firstLine="480"/>
        <w:rPr>
          <w:rFonts w:ascii="Times New Roman" w:hAnsi="Times New Roman"/>
        </w:rPr>
      </w:pPr>
      <w:r w:rsidRPr="00683E6F">
        <w:rPr>
          <w:rFonts w:ascii="Times New Roman" w:hAnsi="Times New Roman" w:hint="eastAsia"/>
        </w:rPr>
        <w:lastRenderedPageBreak/>
        <w:t>3CD</w:t>
      </w:r>
      <w:r w:rsidRPr="00683E6F">
        <w:rPr>
          <w:rFonts w:ascii="Times New Roman" w:hAnsi="Times New Roman" w:hint="eastAsia"/>
        </w:rPr>
        <w:t>设置</w:t>
      </w:r>
      <w:r w:rsidRPr="00683E6F">
        <w:rPr>
          <w:rFonts w:ascii="Times New Roman" w:hAnsi="Times New Roman"/>
        </w:rPr>
        <w:t>不变</w:t>
      </w:r>
    </w:p>
    <w:p w14:paraId="5D6C06F6" w14:textId="77777777" w:rsidR="00A22433" w:rsidRPr="00683E6F" w:rsidRDefault="00A22433" w:rsidP="00A22433">
      <w:pPr>
        <w:ind w:firstLine="480"/>
        <w:rPr>
          <w:rFonts w:ascii="Times New Roman" w:hAnsi="Times New Roman"/>
        </w:rPr>
      </w:pPr>
      <w:r w:rsidRPr="00683E6F">
        <w:rPr>
          <w:rFonts w:ascii="Times New Roman" w:hAnsi="Times New Roman" w:hint="eastAsia"/>
        </w:rPr>
        <w:t>在</w:t>
      </w:r>
      <w:r w:rsidRPr="00683E6F">
        <w:rPr>
          <w:rFonts w:ascii="Times New Roman" w:hAnsi="Times New Roman" w:hint="eastAsia"/>
        </w:rPr>
        <w:t>R1</w:t>
      </w:r>
      <w:r w:rsidRPr="00683E6F">
        <w:rPr>
          <w:rFonts w:ascii="Times New Roman" w:hAnsi="Times New Roman" w:hint="eastAsia"/>
        </w:rPr>
        <w:t>上使用</w:t>
      </w:r>
      <w:r w:rsidRPr="00683E6F">
        <w:rPr>
          <w:rFonts w:ascii="Times New Roman" w:hAnsi="Times New Roman"/>
        </w:rPr>
        <w:t>该条命令：</w:t>
      </w:r>
    </w:p>
    <w:p w14:paraId="1453E9B4" w14:textId="77777777" w:rsidR="00A22433" w:rsidRPr="00683E6F" w:rsidRDefault="00A22433" w:rsidP="00A22433">
      <w:pPr>
        <w:ind w:firstLine="480"/>
        <w:rPr>
          <w:rFonts w:ascii="Times New Roman" w:hAnsi="Times New Roman"/>
          <w:b/>
        </w:rPr>
      </w:pPr>
      <w:r w:rsidRPr="00683E6F">
        <w:rPr>
          <w:rFonts w:ascii="Times New Roman" w:hAnsi="Times New Roman"/>
          <w:b/>
        </w:rPr>
        <w:t>R1(config-fs)#copy tftp 12.0.0.50 tftptextrp23.pck file-system tftptextrp23.pck</w:t>
      </w:r>
    </w:p>
    <w:p w14:paraId="72396C2A" w14:textId="77777777" w:rsidR="00A22433" w:rsidRPr="00B173FD" w:rsidRDefault="00A22433" w:rsidP="00A22433">
      <w:pPr>
        <w:ind w:firstLine="480"/>
        <w:rPr>
          <w:rFonts w:ascii="Times New Roman" w:hAnsi="Times New Roman"/>
          <w:b/>
        </w:rPr>
      </w:pPr>
      <w:r w:rsidRPr="00B173FD">
        <w:rPr>
          <w:rFonts w:ascii="Times New Roman" w:hAnsi="Times New Roman"/>
          <w:b/>
        </w:rPr>
        <w:t>**</w:t>
      </w:r>
      <w:r w:rsidRPr="00B173FD">
        <w:rPr>
          <w:rFonts w:ascii="Times New Roman" w:hAnsi="Times New Roman" w:hint="eastAsia"/>
          <w:b/>
        </w:rPr>
        <w:t>//</w:t>
      </w:r>
      <w:r w:rsidRPr="00B173FD">
        <w:rPr>
          <w:rFonts w:ascii="Times New Roman" w:hAnsi="Times New Roman" w:hint="eastAsia"/>
          <w:b/>
        </w:rPr>
        <w:t>通过</w:t>
      </w:r>
      <w:r w:rsidRPr="00B173FD">
        <w:rPr>
          <w:rFonts w:ascii="Times New Roman" w:hAnsi="Times New Roman" w:hint="eastAsia"/>
          <w:b/>
        </w:rPr>
        <w:t>tftp</w:t>
      </w:r>
      <w:r w:rsidRPr="00B173FD">
        <w:rPr>
          <w:rFonts w:ascii="Times New Roman" w:hAnsi="Times New Roman" w:hint="eastAsia"/>
          <w:b/>
        </w:rPr>
        <w:t>协议</w:t>
      </w:r>
      <w:r w:rsidRPr="00B173FD">
        <w:rPr>
          <w:rFonts w:ascii="Times New Roman" w:hAnsi="Times New Roman"/>
          <w:b/>
        </w:rPr>
        <w:t>将服务器</w:t>
      </w:r>
      <w:r w:rsidRPr="00B173FD">
        <w:rPr>
          <w:rFonts w:ascii="Times New Roman" w:hAnsi="Times New Roman" w:hint="eastAsia"/>
          <w:b/>
        </w:rPr>
        <w:t>12.0.0.50</w:t>
      </w:r>
      <w:r w:rsidRPr="00B173FD">
        <w:rPr>
          <w:rFonts w:ascii="Times New Roman" w:hAnsi="Times New Roman" w:hint="eastAsia"/>
          <w:b/>
        </w:rPr>
        <w:t>上</w:t>
      </w:r>
      <w:r w:rsidRPr="00B173FD">
        <w:rPr>
          <w:rFonts w:ascii="Times New Roman" w:hAnsi="Times New Roman"/>
          <w:b/>
        </w:rPr>
        <w:t>的</w:t>
      </w:r>
      <w:r w:rsidRPr="00B173FD">
        <w:rPr>
          <w:rFonts w:ascii="Times New Roman" w:hAnsi="Times New Roman"/>
          <w:b/>
        </w:rPr>
        <w:t xml:space="preserve">tftptextrp23.pck </w:t>
      </w:r>
      <w:r w:rsidRPr="00B173FD">
        <w:rPr>
          <w:rFonts w:ascii="Times New Roman" w:hAnsi="Times New Roman" w:hint="eastAsia"/>
          <w:b/>
        </w:rPr>
        <w:t>恢复</w:t>
      </w:r>
      <w:r w:rsidRPr="00B173FD">
        <w:rPr>
          <w:rFonts w:ascii="Times New Roman" w:hAnsi="Times New Roman"/>
          <w:b/>
        </w:rPr>
        <w:t>到</w:t>
      </w:r>
      <w:r w:rsidRPr="00B173FD">
        <w:rPr>
          <w:rFonts w:ascii="Times New Roman" w:hAnsi="Times New Roman" w:hint="eastAsia"/>
          <w:b/>
        </w:rPr>
        <w:t>文件</w:t>
      </w:r>
      <w:r w:rsidRPr="00B173FD">
        <w:rPr>
          <w:rFonts w:ascii="Times New Roman" w:hAnsi="Times New Roman"/>
          <w:b/>
        </w:rPr>
        <w:t>系统中，并命名为</w:t>
      </w:r>
      <w:r w:rsidRPr="00B173FD">
        <w:rPr>
          <w:rFonts w:ascii="Times New Roman" w:hAnsi="Times New Roman"/>
          <w:b/>
        </w:rPr>
        <w:t>tftptextrp23.pck</w:t>
      </w:r>
    </w:p>
    <w:p w14:paraId="1FF775EE" w14:textId="77777777" w:rsidR="00A22433" w:rsidRPr="00683E6F" w:rsidRDefault="00A22433" w:rsidP="00A22433">
      <w:pPr>
        <w:ind w:firstLine="480"/>
        <w:rPr>
          <w:rFonts w:ascii="Times New Roman" w:hAnsi="Times New Roman"/>
        </w:rPr>
      </w:pPr>
      <w:r w:rsidRPr="00683E6F">
        <w:rPr>
          <w:rFonts w:ascii="Times New Roman" w:hAnsi="Times New Roman" w:hint="eastAsia"/>
        </w:rPr>
        <w:t>升级</w:t>
      </w:r>
      <w:r w:rsidRPr="00683E6F">
        <w:rPr>
          <w:rFonts w:ascii="Times New Roman" w:hAnsi="Times New Roman"/>
        </w:rPr>
        <w:t>成功后可以看到</w:t>
      </w:r>
    </w:p>
    <w:p w14:paraId="7373E9E0" w14:textId="77777777" w:rsidR="00A22433" w:rsidRPr="00683E6F" w:rsidRDefault="00A22433" w:rsidP="00A22433">
      <w:pPr>
        <w:ind w:firstLine="480"/>
        <w:rPr>
          <w:rFonts w:ascii="Times New Roman" w:hAnsi="Times New Roman"/>
        </w:rPr>
      </w:pPr>
      <w:r w:rsidRPr="00683E6F">
        <w:rPr>
          <w:rFonts w:ascii="Times New Roman" w:hAnsi="Times New Roman"/>
        </w:rPr>
        <w:t>R1(config-fs)#dir</w:t>
      </w:r>
    </w:p>
    <w:p w14:paraId="40E01BFA" w14:textId="77777777" w:rsidR="00A22433" w:rsidRPr="00683E6F" w:rsidRDefault="00A22433" w:rsidP="00A22433">
      <w:pPr>
        <w:ind w:firstLine="480"/>
        <w:rPr>
          <w:rFonts w:ascii="Times New Roman" w:hAnsi="Times New Roman"/>
        </w:rPr>
      </w:pPr>
      <w:r w:rsidRPr="00D1666A">
        <w:rPr>
          <w:rFonts w:ascii="Times New Roman" w:hAnsi="Times New Roman"/>
        </w:rPr>
        <w:t xml:space="preserve">   </w:t>
      </w:r>
      <w:r w:rsidRPr="00683E6F">
        <w:rPr>
          <w:rFonts w:ascii="Times New Roman" w:hAnsi="Times New Roman"/>
        </w:rPr>
        <w:t>size           date          time       name</w:t>
      </w:r>
    </w:p>
    <w:p w14:paraId="709E2B58" w14:textId="77777777" w:rsidR="00A22433" w:rsidRPr="00683E6F" w:rsidRDefault="00A22433" w:rsidP="00A22433">
      <w:pPr>
        <w:ind w:firstLine="480"/>
        <w:rPr>
          <w:rFonts w:ascii="Times New Roman" w:hAnsi="Times New Roman"/>
        </w:rPr>
      </w:pPr>
      <w:r w:rsidRPr="00683E6F">
        <w:rPr>
          <w:rFonts w:ascii="Times New Roman" w:hAnsi="Times New Roman"/>
        </w:rPr>
        <w:t>------------     ------        ------    --------</w:t>
      </w:r>
    </w:p>
    <w:p w14:paraId="7EF1D3E3" w14:textId="77777777" w:rsidR="00A22433" w:rsidRPr="00683E6F" w:rsidRDefault="00A22433" w:rsidP="00A22433">
      <w:pPr>
        <w:ind w:firstLine="480"/>
        <w:rPr>
          <w:rFonts w:ascii="Times New Roman" w:hAnsi="Times New Roman"/>
        </w:rPr>
      </w:pPr>
      <w:r w:rsidRPr="00683E6F">
        <w:rPr>
          <w:rFonts w:ascii="Times New Roman" w:hAnsi="Times New Roman"/>
        </w:rPr>
        <w:t>2048             JUN-20-2015  11:41:12   tech               &lt;DIR&gt;</w:t>
      </w:r>
    </w:p>
    <w:p w14:paraId="1E5AB4A9" w14:textId="77777777" w:rsidR="00A22433" w:rsidRPr="00683E6F" w:rsidRDefault="00A22433" w:rsidP="00A22433">
      <w:pPr>
        <w:ind w:firstLine="480"/>
        <w:rPr>
          <w:rFonts w:ascii="Times New Roman" w:hAnsi="Times New Roman"/>
        </w:rPr>
      </w:pPr>
      <w:r w:rsidRPr="00683E6F">
        <w:rPr>
          <w:rFonts w:ascii="Times New Roman" w:hAnsi="Times New Roman"/>
        </w:rPr>
        <w:t xml:space="preserve">102397           JUN-20-2015  11:41:18   logging            </w:t>
      </w:r>
    </w:p>
    <w:p w14:paraId="18D1815A" w14:textId="77777777" w:rsidR="00A22433" w:rsidRPr="00683E6F" w:rsidRDefault="00A22433" w:rsidP="00A22433">
      <w:pPr>
        <w:ind w:firstLine="480"/>
        <w:rPr>
          <w:rFonts w:ascii="Times New Roman" w:hAnsi="Times New Roman"/>
        </w:rPr>
      </w:pPr>
      <w:r w:rsidRPr="00683E6F">
        <w:rPr>
          <w:rFonts w:ascii="Times New Roman" w:hAnsi="Times New Roman"/>
        </w:rPr>
        <w:t xml:space="preserve">0                JAN-01-1980  00:00:18   history            </w:t>
      </w:r>
    </w:p>
    <w:p w14:paraId="385C17E3" w14:textId="77777777" w:rsidR="00A22433" w:rsidRPr="00683E6F" w:rsidRDefault="00A22433" w:rsidP="00A22433">
      <w:pPr>
        <w:ind w:firstLine="480"/>
        <w:rPr>
          <w:rFonts w:ascii="Times New Roman" w:hAnsi="Times New Roman"/>
        </w:rPr>
      </w:pPr>
      <w:r w:rsidRPr="00683E6F">
        <w:rPr>
          <w:rFonts w:ascii="Times New Roman" w:hAnsi="Times New Roman"/>
        </w:rPr>
        <w:t xml:space="preserve">2                JUN-20-2015  11:39:40   PKISTORE           </w:t>
      </w:r>
    </w:p>
    <w:p w14:paraId="400D302A" w14:textId="77777777" w:rsidR="00A22433" w:rsidRPr="00683E6F" w:rsidRDefault="00A22433" w:rsidP="00A22433">
      <w:pPr>
        <w:ind w:firstLine="480"/>
        <w:rPr>
          <w:rFonts w:ascii="Times New Roman" w:hAnsi="Times New Roman"/>
        </w:rPr>
      </w:pPr>
      <w:r w:rsidRPr="00683E6F">
        <w:rPr>
          <w:rFonts w:ascii="Times New Roman" w:hAnsi="Times New Roman"/>
        </w:rPr>
        <w:t>2048             JAN-01-1980  00:01:14   snmp               &lt;DIR&gt;</w:t>
      </w:r>
    </w:p>
    <w:p w14:paraId="54FD86C9" w14:textId="77777777" w:rsidR="00A22433" w:rsidRPr="00683E6F" w:rsidRDefault="00A22433" w:rsidP="00A22433">
      <w:pPr>
        <w:ind w:firstLine="480"/>
        <w:rPr>
          <w:rFonts w:ascii="Times New Roman" w:hAnsi="Times New Roman"/>
        </w:rPr>
      </w:pPr>
      <w:r w:rsidRPr="00683E6F">
        <w:rPr>
          <w:rFonts w:ascii="Times New Roman" w:hAnsi="Times New Roman"/>
        </w:rPr>
        <w:t xml:space="preserve">4                JUN-20-2015  11:39:46   secret             </w:t>
      </w:r>
    </w:p>
    <w:p w14:paraId="1D28AA75" w14:textId="77777777" w:rsidR="00A22433" w:rsidRPr="00683E6F" w:rsidRDefault="00A22433" w:rsidP="00A22433">
      <w:pPr>
        <w:ind w:firstLine="480"/>
        <w:rPr>
          <w:rFonts w:ascii="Times New Roman" w:hAnsi="Times New Roman"/>
        </w:rPr>
      </w:pPr>
      <w:r w:rsidRPr="00683E6F">
        <w:rPr>
          <w:rFonts w:ascii="Times New Roman" w:hAnsi="Times New Roman"/>
        </w:rPr>
        <w:t xml:space="preserve">11528444         NOV-30-2014  11:23:46   </w:t>
      </w:r>
      <w:r w:rsidRPr="00683E6F">
        <w:rPr>
          <w:rFonts w:ascii="Times New Roman" w:hAnsi="Times New Roman"/>
          <w:b/>
        </w:rPr>
        <w:t>tftptextrp23.pck</w:t>
      </w:r>
      <w:r w:rsidRPr="00683E6F">
        <w:rPr>
          <w:rFonts w:ascii="Times New Roman" w:hAnsi="Times New Roman"/>
        </w:rPr>
        <w:t xml:space="preserve">   </w:t>
      </w:r>
    </w:p>
    <w:p w14:paraId="3C201163" w14:textId="77777777" w:rsidR="00A22433" w:rsidRPr="00683E6F" w:rsidRDefault="00A22433" w:rsidP="00A22433">
      <w:pPr>
        <w:ind w:firstLine="480"/>
        <w:rPr>
          <w:rFonts w:ascii="Times New Roman" w:hAnsi="Times New Roman"/>
        </w:rPr>
      </w:pPr>
      <w:r w:rsidRPr="00683E6F">
        <w:rPr>
          <w:rFonts w:ascii="Times New Roman" w:hAnsi="Times New Roman"/>
        </w:rPr>
        <w:t xml:space="preserve">1462             JUN-20-2015  11:39:42   startup          </w:t>
      </w:r>
    </w:p>
    <w:p w14:paraId="3547D65C" w14:textId="77777777" w:rsidR="00A22433" w:rsidRDefault="00A22433" w:rsidP="00A22433">
      <w:pPr>
        <w:ind w:firstLine="480"/>
        <w:rPr>
          <w:rFonts w:ascii="Times New Roman" w:hAnsi="Times New Roman"/>
        </w:rPr>
      </w:pPr>
      <w:r w:rsidRPr="00683E6F">
        <w:rPr>
          <w:rFonts w:ascii="Times New Roman" w:hAnsi="Times New Roman" w:hint="eastAsia"/>
        </w:rPr>
        <w:t>版本名称</w:t>
      </w:r>
      <w:r w:rsidRPr="00683E6F">
        <w:rPr>
          <w:rFonts w:ascii="Times New Roman" w:hAnsi="Times New Roman"/>
        </w:rPr>
        <w:t>已变</w:t>
      </w:r>
      <w:r w:rsidRPr="00683E6F">
        <w:rPr>
          <w:rFonts w:ascii="Times New Roman" w:hAnsi="Times New Roman" w:hint="eastAsia"/>
        </w:rPr>
        <w:t>为</w:t>
      </w:r>
      <w:r w:rsidRPr="00683E6F">
        <w:rPr>
          <w:rFonts w:ascii="Times New Roman" w:hAnsi="Times New Roman"/>
        </w:rPr>
        <w:t xml:space="preserve">tftptextrp23.pck </w:t>
      </w:r>
      <w:r w:rsidRPr="00683E6F">
        <w:rPr>
          <w:rFonts w:ascii="Times New Roman" w:hAnsi="Times New Roman" w:hint="eastAsia"/>
        </w:rPr>
        <w:t>。</w:t>
      </w:r>
      <w:r w:rsidRPr="00683E6F">
        <w:rPr>
          <w:rFonts w:ascii="Times New Roman" w:hAnsi="Times New Roman"/>
        </w:rPr>
        <w:t>系统软件</w:t>
      </w:r>
      <w:r w:rsidRPr="00683E6F">
        <w:rPr>
          <w:rFonts w:ascii="Times New Roman" w:hAnsi="Times New Roman" w:hint="eastAsia"/>
        </w:rPr>
        <w:t>恢复</w:t>
      </w:r>
      <w:r w:rsidRPr="00683E6F">
        <w:rPr>
          <w:rFonts w:ascii="Times New Roman" w:hAnsi="Times New Roman"/>
        </w:rPr>
        <w:t>成功。</w:t>
      </w:r>
    </w:p>
    <w:p w14:paraId="1FF767A2" w14:textId="77777777" w:rsidR="00A22433" w:rsidRPr="00631B15" w:rsidRDefault="00A22433" w:rsidP="00A22433">
      <w:pPr>
        <w:ind w:firstLine="480"/>
      </w:pPr>
      <w:r>
        <w:br w:type="page"/>
      </w:r>
    </w:p>
    <w:p w14:paraId="714F6E04" w14:textId="77777777" w:rsidR="00A22433" w:rsidRPr="00D1666A" w:rsidRDefault="00A22433" w:rsidP="00A22433">
      <w:pPr>
        <w:pStyle w:val="2"/>
        <w:numPr>
          <w:ilvl w:val="1"/>
          <w:numId w:val="11"/>
        </w:numPr>
        <w:spacing w:line="360" w:lineRule="auto"/>
        <w:rPr>
          <w:rFonts w:ascii="Times New Roman" w:hAnsi="Times New Roman"/>
        </w:rPr>
      </w:pPr>
      <w:bookmarkStart w:id="8" w:name="_Toc465170320"/>
      <w:r w:rsidRPr="00D1666A">
        <w:rPr>
          <w:rFonts w:ascii="Times New Roman" w:hAnsi="Times New Roman" w:hint="eastAsia"/>
        </w:rPr>
        <w:lastRenderedPageBreak/>
        <w:t>ARP</w:t>
      </w:r>
      <w:r w:rsidRPr="00D1666A">
        <w:rPr>
          <w:rFonts w:ascii="Times New Roman" w:hAnsi="Times New Roman" w:hint="eastAsia"/>
        </w:rPr>
        <w:t>获取</w:t>
      </w:r>
      <w:r w:rsidRPr="00D1666A">
        <w:rPr>
          <w:rFonts w:ascii="Times New Roman" w:hAnsi="Times New Roman"/>
        </w:rPr>
        <w:t>和释放</w:t>
      </w:r>
      <w:bookmarkEnd w:id="8"/>
    </w:p>
    <w:p w14:paraId="0F3C8A30" w14:textId="77777777" w:rsidR="00A22433" w:rsidRDefault="00A22433" w:rsidP="00A22433">
      <w:pPr>
        <w:ind w:firstLine="480"/>
        <w:rPr>
          <w:rFonts w:ascii="Times New Roman" w:hAnsi="Times New Roman"/>
        </w:rPr>
      </w:pPr>
      <w:r w:rsidRPr="00683E6F">
        <w:rPr>
          <w:rFonts w:ascii="Times New Roman" w:hAnsi="Times New Roman" w:hint="eastAsia"/>
        </w:rPr>
        <w:t>实验拓扑</w:t>
      </w:r>
      <w:r>
        <w:rPr>
          <w:rFonts w:ascii="Times New Roman" w:hAnsi="Times New Roman" w:hint="eastAsia"/>
        </w:rPr>
        <w:t>：</w:t>
      </w:r>
    </w:p>
    <w:p w14:paraId="208E1B4C" w14:textId="77777777" w:rsidR="00A22433" w:rsidRDefault="00A22433" w:rsidP="00A22433">
      <w:pPr>
        <w:ind w:firstLine="480"/>
        <w:jc w:val="center"/>
        <w:rPr>
          <w:rFonts w:ascii="Times New Roman" w:hAnsi="Times New Roman"/>
        </w:rPr>
      </w:pPr>
      <w:r>
        <w:rPr>
          <w:noProof/>
        </w:rPr>
        <w:drawing>
          <wp:inline distT="0" distB="0" distL="0" distR="0" wp14:anchorId="03546C39" wp14:editId="58C86966">
            <wp:extent cx="3886200" cy="20574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86200" cy="2057400"/>
                    </a:xfrm>
                    <a:prstGeom prst="rect">
                      <a:avLst/>
                    </a:prstGeom>
                  </pic:spPr>
                </pic:pic>
              </a:graphicData>
            </a:graphic>
          </wp:inline>
        </w:drawing>
      </w:r>
    </w:p>
    <w:p w14:paraId="06B9ED82" w14:textId="77777777" w:rsidR="00A22433" w:rsidRPr="00683E6F" w:rsidRDefault="00A22433" w:rsidP="00A22433">
      <w:pPr>
        <w:ind w:firstLine="480"/>
        <w:rPr>
          <w:rFonts w:ascii="Times New Roman" w:hAnsi="Times New Roman"/>
        </w:rPr>
      </w:pPr>
      <w:r w:rsidRPr="00683E6F">
        <w:rPr>
          <w:rFonts w:ascii="Times New Roman" w:hAnsi="Times New Roman" w:hint="eastAsia"/>
        </w:rPr>
        <w:t>实验</w:t>
      </w:r>
      <w:r w:rsidRPr="00683E6F">
        <w:rPr>
          <w:rFonts w:ascii="Times New Roman" w:hAnsi="Times New Roman"/>
        </w:rPr>
        <w:t>要求</w:t>
      </w:r>
      <w:r w:rsidRPr="00683E6F">
        <w:rPr>
          <w:rFonts w:ascii="Times New Roman" w:hAnsi="Times New Roman" w:hint="eastAsia"/>
        </w:rPr>
        <w:t>：</w:t>
      </w:r>
      <w:r w:rsidRPr="00683E6F">
        <w:rPr>
          <w:rFonts w:ascii="Times New Roman" w:hAnsi="Times New Roman"/>
        </w:rPr>
        <w:t>清空</w:t>
      </w:r>
      <w:r w:rsidRPr="00683E6F">
        <w:rPr>
          <w:rFonts w:ascii="Times New Roman" w:hAnsi="Times New Roman"/>
        </w:rPr>
        <w:t>ARP</w:t>
      </w:r>
      <w:r w:rsidRPr="00683E6F">
        <w:rPr>
          <w:rFonts w:ascii="Times New Roman" w:hAnsi="Times New Roman" w:hint="eastAsia"/>
        </w:rPr>
        <w:t>表项</w:t>
      </w:r>
      <w:r w:rsidRPr="00683E6F">
        <w:rPr>
          <w:rFonts w:ascii="Times New Roman" w:hAnsi="Times New Roman"/>
        </w:rPr>
        <w:t>后通过</w:t>
      </w:r>
      <w:r w:rsidRPr="00683E6F">
        <w:rPr>
          <w:rFonts w:ascii="Times New Roman" w:hAnsi="Times New Roman"/>
        </w:rPr>
        <w:t>ping</w:t>
      </w:r>
      <w:r w:rsidRPr="00683E6F">
        <w:rPr>
          <w:rFonts w:ascii="Times New Roman" w:hAnsi="Times New Roman"/>
        </w:rPr>
        <w:t>工具，</w:t>
      </w:r>
      <w:r w:rsidRPr="00683E6F">
        <w:rPr>
          <w:rFonts w:ascii="Times New Roman" w:hAnsi="Times New Roman" w:hint="eastAsia"/>
        </w:rPr>
        <w:t>PC</w:t>
      </w:r>
      <w:r w:rsidRPr="00683E6F">
        <w:rPr>
          <w:rFonts w:ascii="Times New Roman" w:hAnsi="Times New Roman" w:hint="eastAsia"/>
        </w:rPr>
        <w:t>机能够自动</w:t>
      </w:r>
      <w:r w:rsidRPr="00683E6F">
        <w:rPr>
          <w:rFonts w:ascii="Times New Roman" w:hAnsi="Times New Roman"/>
        </w:rPr>
        <w:t>发现</w:t>
      </w:r>
      <w:r w:rsidRPr="00683E6F">
        <w:rPr>
          <w:rFonts w:ascii="Times New Roman" w:hAnsi="Times New Roman" w:hint="eastAsia"/>
        </w:rPr>
        <w:t>服务器</w:t>
      </w:r>
      <w:r w:rsidRPr="00683E6F">
        <w:rPr>
          <w:rFonts w:ascii="Times New Roman" w:hAnsi="Times New Roman"/>
        </w:rPr>
        <w:t>Mac</w:t>
      </w:r>
      <w:r w:rsidRPr="00683E6F">
        <w:rPr>
          <w:rFonts w:ascii="Times New Roman" w:hAnsi="Times New Roman"/>
        </w:rPr>
        <w:t>地址</w:t>
      </w:r>
      <w:r w:rsidRPr="00683E6F">
        <w:rPr>
          <w:rFonts w:ascii="Times New Roman" w:hAnsi="Times New Roman" w:hint="eastAsia"/>
        </w:rPr>
        <w:t>。</w:t>
      </w:r>
      <w:r w:rsidRPr="00683E6F">
        <w:rPr>
          <w:rFonts w:ascii="Times New Roman" w:hAnsi="Times New Roman"/>
        </w:rPr>
        <w:t>服务器</w:t>
      </w:r>
      <w:r w:rsidRPr="00683E6F">
        <w:rPr>
          <w:rFonts w:ascii="Times New Roman" w:hAnsi="Times New Roman" w:hint="eastAsia"/>
        </w:rPr>
        <w:t>能够</w:t>
      </w:r>
      <w:r w:rsidRPr="00683E6F">
        <w:rPr>
          <w:rFonts w:ascii="Times New Roman" w:hAnsi="Times New Roman"/>
        </w:rPr>
        <w:t>自动发现</w:t>
      </w:r>
      <w:r w:rsidRPr="00683E6F">
        <w:rPr>
          <w:rFonts w:ascii="Times New Roman" w:hAnsi="Times New Roman" w:hint="eastAsia"/>
        </w:rPr>
        <w:t>PC</w:t>
      </w:r>
      <w:r w:rsidRPr="00683E6F">
        <w:rPr>
          <w:rFonts w:ascii="Times New Roman" w:hAnsi="Times New Roman" w:hint="eastAsia"/>
        </w:rPr>
        <w:t>机</w:t>
      </w:r>
      <w:r w:rsidRPr="00683E6F">
        <w:rPr>
          <w:rFonts w:ascii="Times New Roman" w:hAnsi="Times New Roman"/>
        </w:rPr>
        <w:t>的</w:t>
      </w:r>
      <w:r w:rsidRPr="00683E6F">
        <w:rPr>
          <w:rFonts w:ascii="Times New Roman" w:hAnsi="Times New Roman"/>
        </w:rPr>
        <w:t>Mac</w:t>
      </w:r>
      <w:r w:rsidRPr="00683E6F">
        <w:rPr>
          <w:rFonts w:ascii="Times New Roman" w:hAnsi="Times New Roman"/>
        </w:rPr>
        <w:t>地址。</w:t>
      </w:r>
    </w:p>
    <w:p w14:paraId="25D93EDD" w14:textId="77777777" w:rsidR="00A22433" w:rsidRPr="00683E6F" w:rsidRDefault="00A22433" w:rsidP="00A22433">
      <w:pPr>
        <w:ind w:firstLine="480"/>
        <w:rPr>
          <w:rFonts w:ascii="Times New Roman" w:hAnsi="Times New Roman"/>
        </w:rPr>
      </w:pPr>
      <w:r w:rsidRPr="00683E6F">
        <w:rPr>
          <w:rFonts w:ascii="Times New Roman" w:hAnsi="Times New Roman"/>
        </w:rPr>
        <w:t>C:\Users\Administrator&gt;arp –d</w:t>
      </w: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hint="eastAsia"/>
        </w:rPr>
        <w:t>//</w:t>
      </w:r>
      <w:r w:rsidRPr="00683E6F">
        <w:rPr>
          <w:rFonts w:ascii="Times New Roman" w:hAnsi="Times New Roman" w:hint="eastAsia"/>
        </w:rPr>
        <w:t>清空</w:t>
      </w:r>
      <w:r w:rsidRPr="00683E6F">
        <w:rPr>
          <w:rFonts w:ascii="Times New Roman" w:hAnsi="Times New Roman"/>
        </w:rPr>
        <w:t>ARP</w:t>
      </w:r>
      <w:r w:rsidRPr="00683E6F">
        <w:rPr>
          <w:rFonts w:ascii="Times New Roman" w:hAnsi="Times New Roman"/>
        </w:rPr>
        <w:t>表项</w:t>
      </w:r>
    </w:p>
    <w:p w14:paraId="1A4D6553" w14:textId="77777777" w:rsidR="00A22433" w:rsidRPr="00683E6F" w:rsidRDefault="00A22433" w:rsidP="00A22433">
      <w:pPr>
        <w:ind w:firstLine="480"/>
        <w:rPr>
          <w:rFonts w:ascii="Times New Roman" w:hAnsi="Times New Roman"/>
        </w:rPr>
      </w:pPr>
      <w:r w:rsidRPr="00683E6F">
        <w:rPr>
          <w:rFonts w:ascii="Times New Roman" w:hAnsi="Times New Roman"/>
        </w:rPr>
        <w:t>C:\Users\Administrator&gt;arp –a</w:t>
      </w: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rPr>
        <w:tab/>
        <w:t>//</w:t>
      </w:r>
      <w:r w:rsidRPr="00683E6F">
        <w:rPr>
          <w:rFonts w:ascii="Times New Roman" w:hAnsi="Times New Roman" w:hint="eastAsia"/>
        </w:rPr>
        <w:t>查看</w:t>
      </w:r>
      <w:r w:rsidRPr="00683E6F">
        <w:rPr>
          <w:rFonts w:ascii="Times New Roman" w:hAnsi="Times New Roman"/>
        </w:rPr>
        <w:t>此时</w:t>
      </w:r>
      <w:r w:rsidRPr="00683E6F">
        <w:rPr>
          <w:rFonts w:ascii="Times New Roman" w:hAnsi="Times New Roman"/>
        </w:rPr>
        <w:t>ARP</w:t>
      </w:r>
      <w:r w:rsidRPr="00683E6F">
        <w:rPr>
          <w:rFonts w:ascii="Times New Roman" w:hAnsi="Times New Roman"/>
        </w:rPr>
        <w:t>表项</w:t>
      </w:r>
    </w:p>
    <w:p w14:paraId="2634EE1B" w14:textId="77777777" w:rsidR="00A22433" w:rsidRPr="00D1666A" w:rsidRDefault="00A22433" w:rsidP="00A22433">
      <w:pPr>
        <w:ind w:firstLine="480"/>
        <w:jc w:val="center"/>
        <w:rPr>
          <w:rFonts w:ascii="Times New Roman" w:hAnsi="Times New Roman"/>
        </w:rPr>
      </w:pPr>
      <w:r w:rsidRPr="00D1666A">
        <w:rPr>
          <w:rFonts w:ascii="Times New Roman" w:hAnsi="Times New Roman"/>
          <w:noProof/>
        </w:rPr>
        <w:drawing>
          <wp:inline distT="0" distB="0" distL="0" distR="0" wp14:anchorId="1B804BB8" wp14:editId="23E59E46">
            <wp:extent cx="4791075" cy="9144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075" cy="914400"/>
                    </a:xfrm>
                    <a:prstGeom prst="rect">
                      <a:avLst/>
                    </a:prstGeom>
                  </pic:spPr>
                </pic:pic>
              </a:graphicData>
            </a:graphic>
          </wp:inline>
        </w:drawing>
      </w:r>
    </w:p>
    <w:p w14:paraId="579F4A30" w14:textId="77777777" w:rsidR="00A22433" w:rsidRPr="00683E6F" w:rsidRDefault="00A22433" w:rsidP="00A22433">
      <w:pPr>
        <w:ind w:firstLine="480"/>
        <w:rPr>
          <w:rFonts w:ascii="Times New Roman" w:hAnsi="Times New Roman"/>
        </w:rPr>
      </w:pPr>
      <w:r w:rsidRPr="00683E6F">
        <w:rPr>
          <w:rFonts w:ascii="Times New Roman" w:hAnsi="Times New Roman"/>
        </w:rPr>
        <w:t>P</w:t>
      </w:r>
      <w:r w:rsidRPr="00683E6F">
        <w:rPr>
          <w:rFonts w:ascii="Times New Roman" w:hAnsi="Times New Roman" w:hint="eastAsia"/>
        </w:rPr>
        <w:t xml:space="preserve">ing </w:t>
      </w:r>
      <w:r w:rsidRPr="00683E6F">
        <w:rPr>
          <w:rFonts w:ascii="Times New Roman" w:hAnsi="Times New Roman" w:hint="eastAsia"/>
        </w:rPr>
        <w:t>服务器</w:t>
      </w:r>
      <w:r w:rsidRPr="00683E6F">
        <w:rPr>
          <w:rFonts w:ascii="Times New Roman" w:hAnsi="Times New Roman" w:hint="eastAsia"/>
        </w:rPr>
        <w:t>g1</w:t>
      </w:r>
      <w:r w:rsidRPr="00683E6F">
        <w:rPr>
          <w:rFonts w:ascii="Times New Roman" w:hAnsi="Times New Roman" w:hint="eastAsia"/>
        </w:rPr>
        <w:t>接口</w:t>
      </w:r>
    </w:p>
    <w:p w14:paraId="14EDFF1D" w14:textId="77777777" w:rsidR="00A22433" w:rsidRPr="00D1666A" w:rsidRDefault="00A22433" w:rsidP="00A22433">
      <w:pPr>
        <w:ind w:firstLine="480"/>
        <w:jc w:val="center"/>
        <w:rPr>
          <w:rFonts w:ascii="Times New Roman" w:hAnsi="Times New Roman"/>
        </w:rPr>
      </w:pPr>
      <w:r w:rsidRPr="00D1666A">
        <w:rPr>
          <w:rFonts w:ascii="Times New Roman" w:hAnsi="Times New Roman"/>
          <w:noProof/>
        </w:rPr>
        <w:drawing>
          <wp:inline distT="0" distB="0" distL="0" distR="0" wp14:anchorId="3AF5A165" wp14:editId="7C3D81D8">
            <wp:extent cx="4819650" cy="19335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9650" cy="1933575"/>
                    </a:xfrm>
                    <a:prstGeom prst="rect">
                      <a:avLst/>
                    </a:prstGeom>
                  </pic:spPr>
                </pic:pic>
              </a:graphicData>
            </a:graphic>
          </wp:inline>
        </w:drawing>
      </w:r>
    </w:p>
    <w:p w14:paraId="0960AFB0" w14:textId="77777777" w:rsidR="00A22433" w:rsidRPr="00683E6F" w:rsidRDefault="00A22433" w:rsidP="00A22433">
      <w:pPr>
        <w:ind w:firstLine="480"/>
        <w:rPr>
          <w:rFonts w:ascii="Times New Roman" w:hAnsi="Times New Roman"/>
        </w:rPr>
      </w:pPr>
      <w:r w:rsidRPr="00683E6F">
        <w:rPr>
          <w:rFonts w:ascii="Times New Roman" w:hAnsi="Times New Roman" w:hint="eastAsia"/>
        </w:rPr>
        <w:t>ARP</w:t>
      </w:r>
      <w:r w:rsidRPr="00683E6F">
        <w:rPr>
          <w:rFonts w:ascii="Times New Roman" w:hAnsi="Times New Roman"/>
        </w:rPr>
        <w:t xml:space="preserve"> –a </w:t>
      </w:r>
      <w:r w:rsidRPr="00683E6F">
        <w:rPr>
          <w:rFonts w:ascii="Times New Roman" w:hAnsi="Times New Roman" w:hint="eastAsia"/>
        </w:rPr>
        <w:t>查看</w:t>
      </w:r>
      <w:r w:rsidRPr="00683E6F">
        <w:rPr>
          <w:rFonts w:ascii="Times New Roman" w:hAnsi="Times New Roman"/>
        </w:rPr>
        <w:t>此时是否</w:t>
      </w:r>
      <w:r w:rsidRPr="00683E6F">
        <w:rPr>
          <w:rFonts w:ascii="Times New Roman" w:hAnsi="Times New Roman" w:hint="eastAsia"/>
        </w:rPr>
        <w:t>自动</w:t>
      </w:r>
      <w:r w:rsidRPr="00683E6F">
        <w:rPr>
          <w:rFonts w:ascii="Times New Roman" w:hAnsi="Times New Roman"/>
        </w:rPr>
        <w:t>获取到服务器</w:t>
      </w:r>
      <w:r w:rsidRPr="00683E6F">
        <w:rPr>
          <w:rFonts w:ascii="Times New Roman" w:hAnsi="Times New Roman"/>
        </w:rPr>
        <w:t>Mac</w:t>
      </w:r>
      <w:r w:rsidRPr="00683E6F">
        <w:rPr>
          <w:rFonts w:ascii="Times New Roman" w:hAnsi="Times New Roman"/>
        </w:rPr>
        <w:t>地址</w:t>
      </w:r>
    </w:p>
    <w:p w14:paraId="5D40B699" w14:textId="77777777" w:rsidR="00A22433" w:rsidRPr="00D1666A" w:rsidRDefault="00A22433" w:rsidP="00A22433">
      <w:pPr>
        <w:ind w:firstLine="480"/>
        <w:jc w:val="center"/>
        <w:rPr>
          <w:rFonts w:ascii="Times New Roman" w:hAnsi="Times New Roman"/>
        </w:rPr>
      </w:pPr>
      <w:r w:rsidRPr="00D1666A">
        <w:rPr>
          <w:rFonts w:ascii="Times New Roman" w:hAnsi="Times New Roman"/>
          <w:noProof/>
        </w:rPr>
        <w:lastRenderedPageBreak/>
        <w:drawing>
          <wp:inline distT="0" distB="0" distL="0" distR="0" wp14:anchorId="5EAB39B9" wp14:editId="69D24A97">
            <wp:extent cx="4686300" cy="1028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6300" cy="1028700"/>
                    </a:xfrm>
                    <a:prstGeom prst="rect">
                      <a:avLst/>
                    </a:prstGeom>
                  </pic:spPr>
                </pic:pic>
              </a:graphicData>
            </a:graphic>
          </wp:inline>
        </w:drawing>
      </w:r>
    </w:p>
    <w:p w14:paraId="16A9E640" w14:textId="77777777" w:rsidR="00A22433" w:rsidRPr="00683E6F" w:rsidRDefault="00A22433" w:rsidP="00A22433">
      <w:pPr>
        <w:ind w:firstLine="480"/>
        <w:rPr>
          <w:rFonts w:ascii="Times New Roman" w:hAnsi="Times New Roman"/>
        </w:rPr>
      </w:pPr>
      <w:r w:rsidRPr="00683E6F">
        <w:rPr>
          <w:rFonts w:ascii="Times New Roman" w:hAnsi="Times New Roman" w:hint="eastAsia"/>
        </w:rPr>
        <w:t>由</w:t>
      </w:r>
      <w:r w:rsidRPr="00683E6F">
        <w:rPr>
          <w:rFonts w:ascii="Times New Roman" w:hAnsi="Times New Roman"/>
        </w:rPr>
        <w:t>图可知，</w:t>
      </w:r>
      <w:r w:rsidRPr="00683E6F">
        <w:rPr>
          <w:rFonts w:ascii="Times New Roman" w:hAnsi="Times New Roman" w:hint="eastAsia"/>
        </w:rPr>
        <w:t>PC</w:t>
      </w:r>
      <w:r w:rsidRPr="00683E6F">
        <w:rPr>
          <w:rFonts w:ascii="Times New Roman" w:hAnsi="Times New Roman" w:hint="eastAsia"/>
        </w:rPr>
        <w:t>机</w:t>
      </w:r>
      <w:r w:rsidRPr="00683E6F">
        <w:rPr>
          <w:rFonts w:ascii="Times New Roman" w:hAnsi="Times New Roman"/>
        </w:rPr>
        <w:t>获取到服务器</w:t>
      </w:r>
      <w:r w:rsidRPr="00683E6F">
        <w:rPr>
          <w:rFonts w:ascii="Times New Roman" w:hAnsi="Times New Roman"/>
        </w:rPr>
        <w:t>Mac</w:t>
      </w:r>
      <w:r w:rsidRPr="00683E6F">
        <w:rPr>
          <w:rFonts w:ascii="Times New Roman" w:hAnsi="Times New Roman"/>
        </w:rPr>
        <w:t>地址。</w:t>
      </w:r>
    </w:p>
    <w:p w14:paraId="0EF2D07D" w14:textId="77777777" w:rsidR="00A22433" w:rsidRPr="00683E6F" w:rsidRDefault="00A22433" w:rsidP="00A22433">
      <w:pPr>
        <w:ind w:firstLine="480"/>
        <w:rPr>
          <w:rFonts w:ascii="Times New Roman" w:hAnsi="Times New Roman"/>
        </w:rPr>
      </w:pPr>
      <w:r w:rsidRPr="00683E6F">
        <w:rPr>
          <w:rFonts w:ascii="Times New Roman" w:hAnsi="Times New Roman" w:hint="eastAsia"/>
        </w:rPr>
        <w:t>在</w:t>
      </w:r>
      <w:r w:rsidRPr="00683E6F">
        <w:rPr>
          <w:rFonts w:ascii="Times New Roman" w:hAnsi="Times New Roman"/>
        </w:rPr>
        <w:t>服务器上清空</w:t>
      </w:r>
      <w:r w:rsidRPr="00683E6F">
        <w:rPr>
          <w:rFonts w:ascii="Times New Roman" w:hAnsi="Times New Roman"/>
        </w:rPr>
        <w:t>ARP</w:t>
      </w:r>
      <w:r w:rsidRPr="00683E6F">
        <w:rPr>
          <w:rFonts w:ascii="Times New Roman" w:hAnsi="Times New Roman"/>
        </w:rPr>
        <w:t>表项：</w:t>
      </w:r>
    </w:p>
    <w:p w14:paraId="1434F779" w14:textId="77777777" w:rsidR="00A22433" w:rsidRPr="00683E6F" w:rsidRDefault="00A22433" w:rsidP="00A22433">
      <w:pPr>
        <w:ind w:firstLine="480"/>
        <w:rPr>
          <w:rFonts w:ascii="Times New Roman" w:hAnsi="Times New Roman"/>
        </w:rPr>
      </w:pPr>
      <w:r w:rsidRPr="00683E6F">
        <w:rPr>
          <w:rFonts w:ascii="Times New Roman" w:hAnsi="Times New Roman"/>
        </w:rPr>
        <w:t>R2#clear arp-cache</w:t>
      </w:r>
    </w:p>
    <w:p w14:paraId="4F0688F0" w14:textId="77777777" w:rsidR="00A22433" w:rsidRPr="00683E6F" w:rsidRDefault="00A22433" w:rsidP="00A22433">
      <w:pPr>
        <w:ind w:firstLine="480"/>
        <w:rPr>
          <w:rFonts w:ascii="Times New Roman" w:hAnsi="Times New Roman"/>
        </w:rPr>
      </w:pPr>
      <w:r w:rsidRPr="00683E6F">
        <w:rPr>
          <w:rFonts w:ascii="Times New Roman" w:hAnsi="Times New Roman"/>
        </w:rPr>
        <w:t>R2#show arp</w:t>
      </w:r>
    </w:p>
    <w:p w14:paraId="48C050EE" w14:textId="77777777" w:rsidR="00A22433" w:rsidRPr="00D1666A" w:rsidRDefault="00A22433" w:rsidP="00A22433">
      <w:pPr>
        <w:ind w:firstLine="480"/>
        <w:jc w:val="center"/>
        <w:rPr>
          <w:rFonts w:ascii="Times New Roman" w:hAnsi="Times New Roman"/>
        </w:rPr>
      </w:pPr>
      <w:r w:rsidRPr="00D1666A">
        <w:rPr>
          <w:rFonts w:ascii="Times New Roman" w:hAnsi="Times New Roman"/>
          <w:noProof/>
        </w:rPr>
        <w:drawing>
          <wp:inline distT="0" distB="0" distL="0" distR="0" wp14:anchorId="438481A2" wp14:editId="4D6E0A94">
            <wp:extent cx="4743450" cy="3251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3450" cy="325120"/>
                    </a:xfrm>
                    <a:prstGeom prst="rect">
                      <a:avLst/>
                    </a:prstGeom>
                  </pic:spPr>
                </pic:pic>
              </a:graphicData>
            </a:graphic>
          </wp:inline>
        </w:drawing>
      </w:r>
    </w:p>
    <w:p w14:paraId="14ED89F6" w14:textId="77777777" w:rsidR="00A22433" w:rsidRPr="00683E6F" w:rsidRDefault="00A22433" w:rsidP="00A22433">
      <w:pPr>
        <w:ind w:firstLine="480"/>
        <w:rPr>
          <w:rFonts w:ascii="Times New Roman" w:hAnsi="Times New Roman"/>
        </w:rPr>
      </w:pPr>
      <w:r w:rsidRPr="00683E6F">
        <w:rPr>
          <w:rFonts w:ascii="Times New Roman" w:hAnsi="Times New Roman"/>
        </w:rPr>
        <w:t>R2#ping 10.1.1.10</w:t>
      </w:r>
    </w:p>
    <w:p w14:paraId="77D2717D" w14:textId="77777777" w:rsidR="00A22433" w:rsidRPr="00683E6F" w:rsidRDefault="00A22433" w:rsidP="00A22433">
      <w:pPr>
        <w:ind w:firstLine="480"/>
        <w:rPr>
          <w:rFonts w:ascii="Times New Roman" w:hAnsi="Times New Roman"/>
        </w:rPr>
      </w:pPr>
      <w:r w:rsidRPr="00683E6F">
        <w:rPr>
          <w:rFonts w:ascii="Times New Roman" w:hAnsi="Times New Roman"/>
        </w:rPr>
        <w:t>R2#show arp</w:t>
      </w:r>
    </w:p>
    <w:p w14:paraId="5F58C16B" w14:textId="77777777" w:rsidR="00A22433" w:rsidRPr="00D1666A" w:rsidRDefault="00A22433" w:rsidP="00A22433">
      <w:pPr>
        <w:ind w:firstLine="480"/>
        <w:jc w:val="center"/>
        <w:rPr>
          <w:rFonts w:ascii="Times New Roman" w:hAnsi="Times New Roman"/>
        </w:rPr>
      </w:pPr>
      <w:r w:rsidRPr="00D1666A">
        <w:rPr>
          <w:rFonts w:ascii="Times New Roman" w:hAnsi="Times New Roman"/>
          <w:noProof/>
        </w:rPr>
        <w:drawing>
          <wp:inline distT="0" distB="0" distL="0" distR="0" wp14:anchorId="1198AABB" wp14:editId="28DA8F0B">
            <wp:extent cx="4750435" cy="42100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0435" cy="421005"/>
                    </a:xfrm>
                    <a:prstGeom prst="rect">
                      <a:avLst/>
                    </a:prstGeom>
                  </pic:spPr>
                </pic:pic>
              </a:graphicData>
            </a:graphic>
          </wp:inline>
        </w:drawing>
      </w:r>
    </w:p>
    <w:p w14:paraId="6B010D32" w14:textId="77777777" w:rsidR="00A22433" w:rsidRPr="00683E6F" w:rsidRDefault="00A22433" w:rsidP="00A22433">
      <w:pPr>
        <w:ind w:firstLine="480"/>
        <w:rPr>
          <w:rFonts w:ascii="Times New Roman" w:hAnsi="Times New Roman"/>
        </w:rPr>
      </w:pPr>
      <w:r w:rsidRPr="00683E6F">
        <w:rPr>
          <w:rFonts w:ascii="Times New Roman" w:hAnsi="Times New Roman" w:hint="eastAsia"/>
        </w:rPr>
        <w:t>可以</w:t>
      </w:r>
      <w:r w:rsidRPr="00683E6F">
        <w:rPr>
          <w:rFonts w:ascii="Times New Roman" w:hAnsi="Times New Roman"/>
        </w:rPr>
        <w:t>看到服务器获取到了</w:t>
      </w:r>
      <w:r w:rsidRPr="00683E6F">
        <w:rPr>
          <w:rFonts w:ascii="Times New Roman" w:hAnsi="Times New Roman" w:hint="eastAsia"/>
        </w:rPr>
        <w:t>PC</w:t>
      </w:r>
      <w:r w:rsidRPr="00683E6F">
        <w:rPr>
          <w:rFonts w:ascii="Times New Roman" w:hAnsi="Times New Roman" w:hint="eastAsia"/>
        </w:rPr>
        <w:t>机</w:t>
      </w:r>
      <w:r w:rsidRPr="00683E6F">
        <w:rPr>
          <w:rFonts w:ascii="Times New Roman" w:hAnsi="Times New Roman"/>
        </w:rPr>
        <w:t>的</w:t>
      </w:r>
      <w:r w:rsidRPr="00683E6F">
        <w:rPr>
          <w:rFonts w:ascii="Times New Roman" w:hAnsi="Times New Roman"/>
        </w:rPr>
        <w:t>Mac</w:t>
      </w:r>
      <w:r w:rsidRPr="00683E6F">
        <w:rPr>
          <w:rFonts w:ascii="Times New Roman" w:hAnsi="Times New Roman"/>
        </w:rPr>
        <w:t>地址</w:t>
      </w:r>
    </w:p>
    <w:p w14:paraId="22642383" w14:textId="77777777" w:rsidR="00A22433" w:rsidRPr="00683E6F" w:rsidRDefault="00A22433" w:rsidP="00A22433">
      <w:pPr>
        <w:ind w:firstLine="480"/>
        <w:rPr>
          <w:rFonts w:ascii="Times New Roman" w:hAnsi="Times New Roman"/>
        </w:rPr>
      </w:pPr>
      <w:r w:rsidRPr="00683E6F">
        <w:rPr>
          <w:rFonts w:ascii="Times New Roman" w:hAnsi="Times New Roman"/>
        </w:rPr>
        <w:t>Tracert</w:t>
      </w:r>
      <w:r w:rsidRPr="00683E6F">
        <w:rPr>
          <w:rFonts w:ascii="Times New Roman" w:hAnsi="Times New Roman" w:hint="eastAsia"/>
        </w:rPr>
        <w:t>命令</w:t>
      </w:r>
      <w:r w:rsidRPr="00683E6F">
        <w:rPr>
          <w:rFonts w:ascii="Times New Roman" w:hAnsi="Times New Roman"/>
        </w:rPr>
        <w:t>用于</w:t>
      </w:r>
      <w:r w:rsidRPr="00683E6F">
        <w:rPr>
          <w:rFonts w:ascii="Times New Roman" w:hAnsi="Times New Roman" w:hint="eastAsia"/>
        </w:rPr>
        <w:t>PC</w:t>
      </w:r>
      <w:r w:rsidRPr="00683E6F">
        <w:rPr>
          <w:rFonts w:ascii="Times New Roman" w:hAnsi="Times New Roman" w:hint="eastAsia"/>
        </w:rPr>
        <w:t>端</w:t>
      </w:r>
      <w:r w:rsidRPr="00683E6F">
        <w:rPr>
          <w:rFonts w:ascii="Times New Roman" w:hAnsi="Times New Roman"/>
        </w:rPr>
        <w:t>跟踪路由路径</w:t>
      </w:r>
      <w:r w:rsidRPr="00683E6F">
        <w:rPr>
          <w:rFonts w:ascii="Times New Roman" w:hAnsi="Times New Roman" w:hint="eastAsia"/>
        </w:rPr>
        <w:t>信息</w:t>
      </w:r>
      <w:r w:rsidRPr="00683E6F">
        <w:rPr>
          <w:rFonts w:ascii="Times New Roman" w:hAnsi="Times New Roman"/>
        </w:rPr>
        <w:t>。</w:t>
      </w:r>
      <w:r w:rsidRPr="00683E6F">
        <w:rPr>
          <w:rFonts w:ascii="Times New Roman" w:hAnsi="Times New Roman" w:hint="eastAsia"/>
        </w:rPr>
        <w:t>服务器</w:t>
      </w:r>
      <w:r w:rsidRPr="00683E6F">
        <w:rPr>
          <w:rFonts w:ascii="Times New Roman" w:hAnsi="Times New Roman"/>
        </w:rPr>
        <w:t>上</w:t>
      </w:r>
      <w:r w:rsidRPr="00683E6F">
        <w:rPr>
          <w:rFonts w:ascii="Times New Roman" w:hAnsi="Times New Roman" w:hint="eastAsia"/>
        </w:rPr>
        <w:t>另</w:t>
      </w:r>
      <w:r w:rsidRPr="00683E6F">
        <w:rPr>
          <w:rFonts w:ascii="Times New Roman" w:hAnsi="Times New Roman"/>
        </w:rPr>
        <w:t>加一台路由器地址段设为</w:t>
      </w:r>
      <w:r w:rsidRPr="00683E6F">
        <w:rPr>
          <w:rFonts w:ascii="Times New Roman" w:hAnsi="Times New Roman" w:hint="eastAsia"/>
        </w:rPr>
        <w:t>8.8.8.0/24</w:t>
      </w:r>
      <w:r>
        <w:rPr>
          <w:rFonts w:ascii="Times New Roman" w:hAnsi="Times New Roman" w:hint="eastAsia"/>
        </w:rPr>
        <w:t>。</w:t>
      </w:r>
    </w:p>
    <w:p w14:paraId="76B3253D" w14:textId="77777777" w:rsidR="00A22433" w:rsidRPr="00683E6F" w:rsidRDefault="00A22433" w:rsidP="00A22433">
      <w:pPr>
        <w:ind w:firstLine="480"/>
        <w:rPr>
          <w:rFonts w:ascii="Times New Roman" w:hAnsi="Times New Roman"/>
        </w:rPr>
      </w:pPr>
      <w:r w:rsidRPr="00683E6F">
        <w:rPr>
          <w:rFonts w:ascii="Times New Roman" w:hAnsi="Times New Roman" w:hint="eastAsia"/>
        </w:rPr>
        <w:t>在</w:t>
      </w:r>
      <w:r w:rsidRPr="00683E6F">
        <w:rPr>
          <w:rFonts w:ascii="Times New Roman" w:hAnsi="Times New Roman" w:hint="eastAsia"/>
        </w:rPr>
        <w:t>PC</w:t>
      </w:r>
      <w:r w:rsidRPr="00683E6F">
        <w:rPr>
          <w:rFonts w:ascii="Times New Roman" w:hAnsi="Times New Roman" w:hint="eastAsia"/>
        </w:rPr>
        <w:t>机</w:t>
      </w:r>
      <w:r w:rsidRPr="00683E6F">
        <w:rPr>
          <w:rFonts w:ascii="Times New Roman" w:hAnsi="Times New Roman"/>
        </w:rPr>
        <w:t>上</w:t>
      </w:r>
      <w:r w:rsidRPr="00683E6F">
        <w:rPr>
          <w:rFonts w:ascii="Times New Roman" w:hAnsi="Times New Roman"/>
        </w:rPr>
        <w:t>tracert 8.8.8.8</w:t>
      </w:r>
    </w:p>
    <w:p w14:paraId="51A88E65" w14:textId="77777777" w:rsidR="00A22433" w:rsidRPr="00D1666A" w:rsidRDefault="00A22433" w:rsidP="00A22433">
      <w:pPr>
        <w:ind w:firstLine="480"/>
        <w:jc w:val="center"/>
        <w:rPr>
          <w:rFonts w:ascii="Times New Roman" w:hAnsi="Times New Roman"/>
        </w:rPr>
      </w:pPr>
      <w:r w:rsidRPr="00D1666A">
        <w:rPr>
          <w:rFonts w:ascii="Times New Roman" w:hAnsi="Times New Roman"/>
          <w:noProof/>
        </w:rPr>
        <w:drawing>
          <wp:inline distT="0" distB="0" distL="0" distR="0" wp14:anchorId="63AE5AEE" wp14:editId="32E356AC">
            <wp:extent cx="4731385" cy="13906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1385" cy="1390650"/>
                    </a:xfrm>
                    <a:prstGeom prst="rect">
                      <a:avLst/>
                    </a:prstGeom>
                  </pic:spPr>
                </pic:pic>
              </a:graphicData>
            </a:graphic>
          </wp:inline>
        </w:drawing>
      </w:r>
    </w:p>
    <w:p w14:paraId="4A6B8EA2" w14:textId="77777777" w:rsidR="00A22433" w:rsidRPr="00683E6F" w:rsidRDefault="00A22433" w:rsidP="00A22433">
      <w:pPr>
        <w:ind w:firstLine="480"/>
        <w:rPr>
          <w:rFonts w:ascii="Times New Roman" w:hAnsi="Times New Roman"/>
        </w:rPr>
      </w:pPr>
      <w:r w:rsidRPr="00683E6F">
        <w:rPr>
          <w:rFonts w:ascii="Times New Roman" w:hAnsi="Times New Roman"/>
        </w:rPr>
        <w:t>Traceroute</w:t>
      </w:r>
      <w:r w:rsidRPr="00683E6F">
        <w:rPr>
          <w:rFonts w:ascii="Times New Roman" w:hAnsi="Times New Roman" w:hint="eastAsia"/>
        </w:rPr>
        <w:t>命令用于</w:t>
      </w:r>
      <w:r w:rsidRPr="00683E6F">
        <w:rPr>
          <w:rFonts w:ascii="Times New Roman" w:hAnsi="Times New Roman"/>
        </w:rPr>
        <w:t>网络设备</w:t>
      </w:r>
      <w:r w:rsidRPr="00683E6F">
        <w:rPr>
          <w:rFonts w:ascii="Times New Roman" w:hAnsi="Times New Roman" w:hint="eastAsia"/>
        </w:rPr>
        <w:t>端</w:t>
      </w:r>
      <w:r w:rsidRPr="00683E6F">
        <w:rPr>
          <w:rFonts w:ascii="Times New Roman" w:hAnsi="Times New Roman"/>
        </w:rPr>
        <w:t>跟踪路由路径</w:t>
      </w:r>
      <w:r w:rsidRPr="00683E6F">
        <w:rPr>
          <w:rFonts w:ascii="Times New Roman" w:hAnsi="Times New Roman" w:hint="eastAsia"/>
        </w:rPr>
        <w:t>信息</w:t>
      </w:r>
      <w:r w:rsidRPr="00683E6F">
        <w:rPr>
          <w:rFonts w:ascii="Times New Roman" w:hAnsi="Times New Roman"/>
        </w:rPr>
        <w:t>。</w:t>
      </w:r>
    </w:p>
    <w:p w14:paraId="1B4BC3CE" w14:textId="77777777" w:rsidR="00A22433" w:rsidRPr="00D1666A" w:rsidRDefault="00A22433" w:rsidP="00A22433">
      <w:pPr>
        <w:ind w:firstLine="480"/>
        <w:jc w:val="center"/>
        <w:rPr>
          <w:rFonts w:ascii="Times New Roman" w:hAnsi="Times New Roman"/>
        </w:rPr>
      </w:pPr>
      <w:r w:rsidRPr="00D1666A">
        <w:rPr>
          <w:rFonts w:ascii="Times New Roman" w:hAnsi="Times New Roman"/>
          <w:noProof/>
        </w:rPr>
        <w:drawing>
          <wp:inline distT="0" distB="0" distL="0" distR="0" wp14:anchorId="5680C1C6" wp14:editId="2496B919">
            <wp:extent cx="4752975" cy="1344930"/>
            <wp:effectExtent l="0" t="0" r="952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2975" cy="1344930"/>
                    </a:xfrm>
                    <a:prstGeom prst="rect">
                      <a:avLst/>
                    </a:prstGeom>
                  </pic:spPr>
                </pic:pic>
              </a:graphicData>
            </a:graphic>
          </wp:inline>
        </w:drawing>
      </w:r>
    </w:p>
    <w:p w14:paraId="44A37F57" w14:textId="77777777" w:rsidR="00A22433" w:rsidRDefault="00A22433" w:rsidP="00A22433">
      <w:pPr>
        <w:pStyle w:val="2"/>
        <w:numPr>
          <w:ilvl w:val="1"/>
          <w:numId w:val="11"/>
        </w:numPr>
      </w:pPr>
      <w:bookmarkStart w:id="9" w:name="_Toc465170321"/>
      <w:r>
        <w:lastRenderedPageBreak/>
        <w:t>MAC</w:t>
      </w:r>
      <w:r>
        <w:rPr>
          <w:rFonts w:hint="eastAsia"/>
        </w:rPr>
        <w:t>地址</w:t>
      </w:r>
      <w:r>
        <w:t>表、</w:t>
      </w:r>
      <w:r>
        <w:rPr>
          <w:rFonts w:hint="eastAsia"/>
        </w:rPr>
        <w:t>ARP</w:t>
      </w:r>
      <w:r>
        <w:rPr>
          <w:rFonts w:hint="eastAsia"/>
        </w:rPr>
        <w:t>表</w:t>
      </w:r>
      <w:r>
        <w:t>及其路由表</w:t>
      </w:r>
      <w:r>
        <w:rPr>
          <w:rFonts w:hint="eastAsia"/>
        </w:rPr>
        <w:t>基础</w:t>
      </w:r>
      <w:r>
        <w:t>实验</w:t>
      </w:r>
      <w:bookmarkEnd w:id="9"/>
    </w:p>
    <w:p w14:paraId="4F590DB6" w14:textId="77777777" w:rsidR="00A22433" w:rsidRDefault="00A22433" w:rsidP="00A22433">
      <w:pPr>
        <w:ind w:firstLine="480"/>
      </w:pPr>
      <w:r w:rsidRPr="00E94C00">
        <w:rPr>
          <w:rFonts w:hint="eastAsia"/>
          <w:szCs w:val="24"/>
        </w:rPr>
        <w:t>实验</w:t>
      </w:r>
      <w:r w:rsidRPr="00E94C00">
        <w:rPr>
          <w:szCs w:val="24"/>
        </w:rPr>
        <w:t>拓扑图下</w:t>
      </w:r>
      <w:r>
        <w:t>：</w:t>
      </w:r>
    </w:p>
    <w:p w14:paraId="266FE88B" w14:textId="77777777" w:rsidR="00A22433" w:rsidRDefault="00A22433" w:rsidP="00A22433">
      <w:pPr>
        <w:ind w:firstLine="480"/>
        <w:jc w:val="center"/>
      </w:pPr>
      <w:r>
        <w:rPr>
          <w:noProof/>
        </w:rPr>
        <w:drawing>
          <wp:inline distT="0" distB="0" distL="0" distR="0" wp14:anchorId="4547CAB3" wp14:editId="6E380DF7">
            <wp:extent cx="5543550" cy="245681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3550" cy="2456815"/>
                    </a:xfrm>
                    <a:prstGeom prst="rect">
                      <a:avLst/>
                    </a:prstGeom>
                  </pic:spPr>
                </pic:pic>
              </a:graphicData>
            </a:graphic>
          </wp:inline>
        </w:drawing>
      </w:r>
    </w:p>
    <w:p w14:paraId="2E38E5C7" w14:textId="77777777" w:rsidR="00A22433" w:rsidRPr="00E94C00" w:rsidRDefault="00A22433" w:rsidP="00A22433">
      <w:pPr>
        <w:ind w:firstLine="480"/>
        <w:rPr>
          <w:szCs w:val="24"/>
        </w:rPr>
      </w:pPr>
      <w:r w:rsidRPr="00E94C00">
        <w:rPr>
          <w:rFonts w:hint="eastAsia"/>
          <w:szCs w:val="24"/>
        </w:rPr>
        <w:t>实验</w:t>
      </w:r>
      <w:r w:rsidRPr="00E94C00">
        <w:rPr>
          <w:szCs w:val="24"/>
        </w:rPr>
        <w:t>要求：分别在每台设备上查看其</w:t>
      </w:r>
      <w:r w:rsidRPr="00E94C00">
        <w:rPr>
          <w:szCs w:val="24"/>
        </w:rPr>
        <w:t>mac</w:t>
      </w:r>
      <w:r w:rsidRPr="00E94C00">
        <w:rPr>
          <w:rFonts w:hint="eastAsia"/>
          <w:szCs w:val="24"/>
        </w:rPr>
        <w:t>地址</w:t>
      </w:r>
      <w:r w:rsidRPr="00E94C00">
        <w:rPr>
          <w:szCs w:val="24"/>
        </w:rPr>
        <w:t>表、</w:t>
      </w:r>
      <w:r w:rsidRPr="00E94C00">
        <w:rPr>
          <w:rFonts w:hint="eastAsia"/>
          <w:szCs w:val="24"/>
        </w:rPr>
        <w:t>arp</w:t>
      </w:r>
      <w:r w:rsidRPr="00E94C00">
        <w:rPr>
          <w:rFonts w:hint="eastAsia"/>
          <w:szCs w:val="24"/>
        </w:rPr>
        <w:t>表</w:t>
      </w:r>
      <w:r w:rsidRPr="00E94C00">
        <w:rPr>
          <w:szCs w:val="24"/>
        </w:rPr>
        <w:t>、及其路由表。</w:t>
      </w:r>
      <w:r>
        <w:rPr>
          <w:rFonts w:hint="eastAsia"/>
          <w:szCs w:val="24"/>
        </w:rPr>
        <w:t>理清各层</w:t>
      </w:r>
      <w:r>
        <w:rPr>
          <w:szCs w:val="24"/>
        </w:rPr>
        <w:t>设备转发</w:t>
      </w:r>
      <w:r>
        <w:rPr>
          <w:rFonts w:hint="eastAsia"/>
          <w:szCs w:val="24"/>
        </w:rPr>
        <w:t>特点</w:t>
      </w:r>
      <w:r>
        <w:rPr>
          <w:szCs w:val="24"/>
        </w:rPr>
        <w:t>及其依据</w:t>
      </w:r>
      <w:r>
        <w:rPr>
          <w:rFonts w:hint="eastAsia"/>
          <w:szCs w:val="24"/>
        </w:rPr>
        <w:t>。</w:t>
      </w:r>
      <w:r>
        <w:rPr>
          <w:rFonts w:hint="eastAsia"/>
          <w:szCs w:val="24"/>
        </w:rPr>
        <w:t>SW1/SW3</w:t>
      </w:r>
      <w:r>
        <w:rPr>
          <w:rFonts w:hint="eastAsia"/>
          <w:szCs w:val="24"/>
        </w:rPr>
        <w:t>为</w:t>
      </w:r>
      <w:r>
        <w:rPr>
          <w:szCs w:val="24"/>
        </w:rPr>
        <w:t>二层</w:t>
      </w:r>
      <w:r>
        <w:rPr>
          <w:rFonts w:hint="eastAsia"/>
          <w:szCs w:val="24"/>
        </w:rPr>
        <w:t>交换机</w:t>
      </w:r>
      <w:r>
        <w:rPr>
          <w:szCs w:val="24"/>
        </w:rPr>
        <w:t>。</w:t>
      </w:r>
      <w:r>
        <w:rPr>
          <w:rFonts w:hint="eastAsia"/>
          <w:szCs w:val="24"/>
        </w:rPr>
        <w:t>S</w:t>
      </w:r>
      <w:r>
        <w:rPr>
          <w:szCs w:val="24"/>
        </w:rPr>
        <w:t>W3</w:t>
      </w:r>
      <w:r>
        <w:rPr>
          <w:rFonts w:hint="eastAsia"/>
          <w:szCs w:val="24"/>
        </w:rPr>
        <w:t>为</w:t>
      </w:r>
      <w:r>
        <w:rPr>
          <w:szCs w:val="24"/>
        </w:rPr>
        <w:t>三层设备</w:t>
      </w:r>
      <w:r>
        <w:rPr>
          <w:rFonts w:hint="eastAsia"/>
          <w:szCs w:val="24"/>
        </w:rPr>
        <w:t>充当</w:t>
      </w:r>
      <w:r>
        <w:rPr>
          <w:rFonts w:hint="eastAsia"/>
          <w:szCs w:val="24"/>
        </w:rPr>
        <w:t>PC1</w:t>
      </w:r>
      <w:r>
        <w:rPr>
          <w:rFonts w:hint="eastAsia"/>
          <w:szCs w:val="24"/>
        </w:rPr>
        <w:t>和</w:t>
      </w:r>
      <w:r>
        <w:rPr>
          <w:rFonts w:hint="eastAsia"/>
          <w:szCs w:val="24"/>
        </w:rPr>
        <w:t>PC2</w:t>
      </w:r>
      <w:r>
        <w:rPr>
          <w:rFonts w:hint="eastAsia"/>
          <w:szCs w:val="24"/>
        </w:rPr>
        <w:t>的</w:t>
      </w:r>
      <w:r>
        <w:rPr>
          <w:szCs w:val="24"/>
        </w:rPr>
        <w:t>网关。</w:t>
      </w:r>
      <w:r>
        <w:rPr>
          <w:rFonts w:hint="eastAsia"/>
          <w:szCs w:val="24"/>
        </w:rPr>
        <w:t>PC2</w:t>
      </w:r>
      <w:r>
        <w:rPr>
          <w:rFonts w:hint="eastAsia"/>
          <w:szCs w:val="24"/>
        </w:rPr>
        <w:t>、</w:t>
      </w:r>
      <w:r>
        <w:rPr>
          <w:rFonts w:hint="eastAsia"/>
          <w:szCs w:val="24"/>
        </w:rPr>
        <w:t>PC3</w:t>
      </w:r>
      <w:r>
        <w:rPr>
          <w:rFonts w:hint="eastAsia"/>
          <w:szCs w:val="24"/>
        </w:rPr>
        <w:t>均</w:t>
      </w:r>
      <w:r>
        <w:rPr>
          <w:szCs w:val="24"/>
        </w:rPr>
        <w:t>用路由器模拟</w:t>
      </w:r>
      <w:r>
        <w:rPr>
          <w:rFonts w:hint="eastAsia"/>
          <w:szCs w:val="24"/>
        </w:rPr>
        <w:t>（</w:t>
      </w:r>
      <w:r>
        <w:rPr>
          <w:rFonts w:hint="eastAsia"/>
          <w:szCs w:val="24"/>
        </w:rPr>
        <w:t>PC</w:t>
      </w:r>
      <w:r>
        <w:rPr>
          <w:rFonts w:hint="eastAsia"/>
          <w:szCs w:val="24"/>
        </w:rPr>
        <w:t>设备</w:t>
      </w:r>
      <w:r>
        <w:rPr>
          <w:szCs w:val="24"/>
        </w:rPr>
        <w:t>有限）</w:t>
      </w:r>
      <w:r>
        <w:rPr>
          <w:rFonts w:hint="eastAsia"/>
          <w:szCs w:val="24"/>
        </w:rPr>
        <w:t>。</w:t>
      </w:r>
    </w:p>
    <w:p w14:paraId="57D3CF7E" w14:textId="77777777" w:rsidR="00A22433" w:rsidRDefault="00A22433" w:rsidP="00A22433">
      <w:pPr>
        <w:ind w:firstLine="480"/>
        <w:rPr>
          <w:szCs w:val="24"/>
        </w:rPr>
      </w:pPr>
      <w:r w:rsidRPr="00E94C00">
        <w:rPr>
          <w:rFonts w:hint="eastAsia"/>
          <w:szCs w:val="24"/>
        </w:rPr>
        <w:t>基本</w:t>
      </w:r>
      <w:r w:rsidRPr="00E94C00">
        <w:rPr>
          <w:szCs w:val="24"/>
        </w:rPr>
        <w:t>地址配置如下：</w:t>
      </w:r>
    </w:p>
    <w:p w14:paraId="73CC0A8F" w14:textId="77777777" w:rsidR="00A22433" w:rsidRPr="000B6B23" w:rsidRDefault="00A22433" w:rsidP="00A22433">
      <w:pPr>
        <w:ind w:firstLine="480"/>
        <w:rPr>
          <w:szCs w:val="24"/>
        </w:rPr>
      </w:pPr>
      <w:r w:rsidRPr="000B6B23">
        <w:rPr>
          <w:szCs w:val="24"/>
        </w:rPr>
        <w:t>SW2(config)#vlan 10,20</w:t>
      </w:r>
    </w:p>
    <w:p w14:paraId="75BDFE77" w14:textId="77777777" w:rsidR="00A22433" w:rsidRPr="000B6B23" w:rsidRDefault="00A22433" w:rsidP="00A22433">
      <w:pPr>
        <w:ind w:firstLine="480"/>
        <w:rPr>
          <w:szCs w:val="24"/>
        </w:rPr>
      </w:pPr>
      <w:r w:rsidRPr="000B6B23">
        <w:rPr>
          <w:szCs w:val="24"/>
        </w:rPr>
        <w:t>SW2(config)#interface vlan10</w:t>
      </w:r>
    </w:p>
    <w:p w14:paraId="14D81870" w14:textId="77777777" w:rsidR="00A22433" w:rsidRPr="000B6B23" w:rsidRDefault="00A22433" w:rsidP="00A22433">
      <w:pPr>
        <w:ind w:firstLine="480"/>
        <w:rPr>
          <w:szCs w:val="24"/>
        </w:rPr>
      </w:pPr>
      <w:r w:rsidRPr="000B6B23">
        <w:rPr>
          <w:szCs w:val="24"/>
        </w:rPr>
        <w:t>SW2(config-if-vlan10)# ip address 192.168.1.254 255.255.255.0</w:t>
      </w:r>
    </w:p>
    <w:p w14:paraId="412E483F" w14:textId="77777777" w:rsidR="00A22433" w:rsidRPr="000B6B23" w:rsidRDefault="00A22433" w:rsidP="00A22433">
      <w:pPr>
        <w:ind w:firstLine="480"/>
        <w:rPr>
          <w:szCs w:val="24"/>
        </w:rPr>
      </w:pPr>
      <w:r w:rsidRPr="000B6B23">
        <w:rPr>
          <w:szCs w:val="24"/>
        </w:rPr>
        <w:t>SW2(config-if-vlan10)# exit</w:t>
      </w:r>
    </w:p>
    <w:p w14:paraId="27965E46" w14:textId="77777777" w:rsidR="00A22433" w:rsidRPr="000B6B23" w:rsidRDefault="00A22433" w:rsidP="00A22433">
      <w:pPr>
        <w:ind w:firstLine="480"/>
        <w:rPr>
          <w:szCs w:val="24"/>
        </w:rPr>
      </w:pPr>
      <w:r w:rsidRPr="000B6B23">
        <w:rPr>
          <w:szCs w:val="24"/>
        </w:rPr>
        <w:t>SW2(config)#interface vlan20</w:t>
      </w:r>
    </w:p>
    <w:p w14:paraId="4EAB5E8C" w14:textId="77777777" w:rsidR="00A22433" w:rsidRPr="000B6B23" w:rsidRDefault="00A22433" w:rsidP="00A22433">
      <w:pPr>
        <w:ind w:firstLine="480"/>
        <w:rPr>
          <w:szCs w:val="24"/>
        </w:rPr>
      </w:pPr>
      <w:r w:rsidRPr="000B6B23">
        <w:rPr>
          <w:szCs w:val="24"/>
        </w:rPr>
        <w:t>SW2(config-if-vlan20)# ip address 192.168.2.254 255.255.255.0</w:t>
      </w:r>
    </w:p>
    <w:p w14:paraId="1F5706C4" w14:textId="77777777" w:rsidR="00A22433" w:rsidRDefault="00A22433" w:rsidP="00A22433">
      <w:pPr>
        <w:ind w:firstLine="480"/>
        <w:rPr>
          <w:szCs w:val="24"/>
        </w:rPr>
      </w:pPr>
      <w:r w:rsidRPr="000B6B23">
        <w:rPr>
          <w:szCs w:val="24"/>
        </w:rPr>
        <w:t>SW2(config-if-vlan20)# exit</w:t>
      </w:r>
      <w:r w:rsidRPr="006E6441">
        <w:rPr>
          <w:szCs w:val="24"/>
        </w:rPr>
        <w:t xml:space="preserve"> </w:t>
      </w:r>
    </w:p>
    <w:p w14:paraId="68AB41E0" w14:textId="77777777" w:rsidR="00A22433" w:rsidRPr="000B6B23" w:rsidRDefault="00A22433" w:rsidP="00A22433">
      <w:pPr>
        <w:ind w:firstLine="480"/>
        <w:rPr>
          <w:szCs w:val="24"/>
        </w:rPr>
      </w:pPr>
      <w:r w:rsidRPr="000B6B23">
        <w:rPr>
          <w:szCs w:val="24"/>
        </w:rPr>
        <w:t>SW2(config)#interface fastethernet0/0</w:t>
      </w:r>
    </w:p>
    <w:p w14:paraId="0D0B22D1" w14:textId="77777777" w:rsidR="00A22433" w:rsidRPr="000B6B23" w:rsidRDefault="00A22433" w:rsidP="00A22433">
      <w:pPr>
        <w:ind w:firstLine="480"/>
        <w:rPr>
          <w:szCs w:val="24"/>
        </w:rPr>
      </w:pPr>
      <w:r w:rsidRPr="000B6B23">
        <w:rPr>
          <w:szCs w:val="24"/>
        </w:rPr>
        <w:t>SW2(config-if-fastethernet0/0)# switchport access vlan 10</w:t>
      </w:r>
    </w:p>
    <w:p w14:paraId="7F4369BD" w14:textId="77777777" w:rsidR="00A22433" w:rsidRPr="000B6B23" w:rsidRDefault="00A22433" w:rsidP="00A22433">
      <w:pPr>
        <w:ind w:firstLine="480"/>
        <w:rPr>
          <w:szCs w:val="24"/>
        </w:rPr>
      </w:pPr>
      <w:r w:rsidRPr="000B6B23">
        <w:rPr>
          <w:szCs w:val="24"/>
        </w:rPr>
        <w:t>SW2(config-if-fastethernet0/0)# exit</w:t>
      </w:r>
    </w:p>
    <w:p w14:paraId="583C723E" w14:textId="77777777" w:rsidR="00A22433" w:rsidRPr="000B6B23" w:rsidRDefault="00A22433" w:rsidP="00A22433">
      <w:pPr>
        <w:ind w:firstLine="480"/>
        <w:rPr>
          <w:szCs w:val="24"/>
        </w:rPr>
      </w:pPr>
      <w:r w:rsidRPr="000B6B23">
        <w:rPr>
          <w:szCs w:val="24"/>
        </w:rPr>
        <w:t>SW2(config)#interface fastethernet0/1</w:t>
      </w:r>
    </w:p>
    <w:p w14:paraId="21F794A9" w14:textId="77777777" w:rsidR="00A22433" w:rsidRPr="000B6B23" w:rsidRDefault="00A22433" w:rsidP="00A22433">
      <w:pPr>
        <w:ind w:firstLine="480"/>
        <w:rPr>
          <w:szCs w:val="24"/>
        </w:rPr>
      </w:pPr>
      <w:r w:rsidRPr="000B6B23">
        <w:rPr>
          <w:szCs w:val="24"/>
        </w:rPr>
        <w:t>SW2(config-if-fastethernet0/1)# switchport access vlan 20</w:t>
      </w:r>
    </w:p>
    <w:p w14:paraId="320ECC98" w14:textId="77777777" w:rsidR="00A22433" w:rsidRPr="006E6441" w:rsidRDefault="00A22433" w:rsidP="00A22433">
      <w:pPr>
        <w:ind w:firstLine="480"/>
        <w:rPr>
          <w:szCs w:val="24"/>
        </w:rPr>
      </w:pPr>
      <w:r w:rsidRPr="000B6B23">
        <w:rPr>
          <w:szCs w:val="24"/>
        </w:rPr>
        <w:lastRenderedPageBreak/>
        <w:t>SW2(c</w:t>
      </w:r>
      <w:r>
        <w:rPr>
          <w:szCs w:val="24"/>
        </w:rPr>
        <w:t xml:space="preserve">onfig-if-fastethernet0/1)# exit </w:t>
      </w:r>
    </w:p>
    <w:p w14:paraId="7CCBBBB5" w14:textId="77777777" w:rsidR="00A22433" w:rsidRPr="006E6441" w:rsidRDefault="00A22433" w:rsidP="00A22433">
      <w:pPr>
        <w:ind w:firstLine="480"/>
        <w:rPr>
          <w:szCs w:val="24"/>
        </w:rPr>
      </w:pPr>
      <w:r w:rsidRPr="006E6441">
        <w:rPr>
          <w:szCs w:val="24"/>
        </w:rPr>
        <w:t>SW2(config)#interface gigabitethernet2</w:t>
      </w:r>
    </w:p>
    <w:p w14:paraId="2EECFC73" w14:textId="77777777" w:rsidR="00A22433" w:rsidRPr="006E6441" w:rsidRDefault="00A22433" w:rsidP="00A22433">
      <w:pPr>
        <w:ind w:firstLine="480"/>
        <w:rPr>
          <w:szCs w:val="24"/>
        </w:rPr>
      </w:pPr>
      <w:r w:rsidRPr="006E6441">
        <w:rPr>
          <w:szCs w:val="24"/>
        </w:rPr>
        <w:t>SW2(config-if-gigabitethernet2)# ip address 10.0.0.2 255.255.255.252</w:t>
      </w:r>
    </w:p>
    <w:p w14:paraId="549D9E9E" w14:textId="77777777" w:rsidR="00A22433" w:rsidRPr="006E6441" w:rsidRDefault="00A22433" w:rsidP="00A22433">
      <w:pPr>
        <w:ind w:firstLine="480"/>
        <w:rPr>
          <w:szCs w:val="24"/>
        </w:rPr>
      </w:pPr>
      <w:r w:rsidRPr="006E6441">
        <w:rPr>
          <w:szCs w:val="24"/>
        </w:rPr>
        <w:t>SW2(config-if-gigabitethernet2)# exit</w:t>
      </w:r>
    </w:p>
    <w:p w14:paraId="3DDB013E" w14:textId="77777777" w:rsidR="00A22433" w:rsidRPr="006E6441" w:rsidRDefault="00A22433" w:rsidP="00A22433">
      <w:pPr>
        <w:ind w:firstLine="480"/>
        <w:rPr>
          <w:szCs w:val="24"/>
        </w:rPr>
      </w:pPr>
      <w:r w:rsidRPr="006E6441">
        <w:rPr>
          <w:szCs w:val="24"/>
        </w:rPr>
        <w:t>SW2(config)#ip route 0.0.0.0 0.0.0.0 10.0.0.1</w:t>
      </w:r>
    </w:p>
    <w:p w14:paraId="15CB8C4E" w14:textId="77777777" w:rsidR="00A22433" w:rsidRPr="007E14E1" w:rsidRDefault="00A22433" w:rsidP="00A22433">
      <w:pPr>
        <w:ind w:firstLineChars="83" w:firstLine="199"/>
        <w:rPr>
          <w:szCs w:val="24"/>
        </w:rPr>
      </w:pPr>
    </w:p>
    <w:p w14:paraId="3CD24B93" w14:textId="77777777" w:rsidR="00A22433" w:rsidRPr="007E14E1" w:rsidRDefault="00A22433" w:rsidP="00A22433">
      <w:pPr>
        <w:ind w:firstLine="480"/>
        <w:rPr>
          <w:szCs w:val="24"/>
        </w:rPr>
      </w:pPr>
      <w:r w:rsidRPr="007E14E1">
        <w:rPr>
          <w:szCs w:val="24"/>
        </w:rPr>
        <w:t>R1(config)#interface gigabitethernet1</w:t>
      </w:r>
    </w:p>
    <w:p w14:paraId="6AAA2BEE" w14:textId="77777777" w:rsidR="00A22433" w:rsidRPr="007E14E1" w:rsidRDefault="00A22433" w:rsidP="00A22433">
      <w:pPr>
        <w:ind w:firstLine="480"/>
        <w:rPr>
          <w:szCs w:val="24"/>
        </w:rPr>
      </w:pPr>
      <w:r w:rsidRPr="007E14E1">
        <w:rPr>
          <w:szCs w:val="24"/>
        </w:rPr>
        <w:t>R1(config-if-gigabitethernet1)# ip address 192.168.3.254 255.255.255.0</w:t>
      </w:r>
    </w:p>
    <w:p w14:paraId="1D642806" w14:textId="77777777" w:rsidR="00A22433" w:rsidRPr="007E14E1" w:rsidRDefault="00A22433" w:rsidP="00A22433">
      <w:pPr>
        <w:ind w:firstLine="480"/>
        <w:rPr>
          <w:szCs w:val="24"/>
        </w:rPr>
      </w:pPr>
      <w:r w:rsidRPr="007E14E1">
        <w:rPr>
          <w:szCs w:val="24"/>
        </w:rPr>
        <w:t xml:space="preserve">R1(config-if-gigabitethernet1)# exit         </w:t>
      </w:r>
    </w:p>
    <w:p w14:paraId="26602A80" w14:textId="77777777" w:rsidR="00A22433" w:rsidRPr="007E14E1" w:rsidRDefault="00A22433" w:rsidP="00A22433">
      <w:pPr>
        <w:ind w:firstLine="480"/>
        <w:rPr>
          <w:szCs w:val="24"/>
        </w:rPr>
      </w:pPr>
      <w:r w:rsidRPr="007E14E1">
        <w:rPr>
          <w:szCs w:val="24"/>
        </w:rPr>
        <w:t>R1(config)#interface gigabitethernet2</w:t>
      </w:r>
    </w:p>
    <w:p w14:paraId="524B2C71" w14:textId="77777777" w:rsidR="00A22433" w:rsidRPr="007E14E1" w:rsidRDefault="00A22433" w:rsidP="00A22433">
      <w:pPr>
        <w:ind w:firstLine="480"/>
        <w:rPr>
          <w:szCs w:val="24"/>
        </w:rPr>
      </w:pPr>
      <w:r w:rsidRPr="007E14E1">
        <w:rPr>
          <w:szCs w:val="24"/>
        </w:rPr>
        <w:t>R1(config-if-gigabitethernet2)# ip address 10.0.0.1 255.255.255.252</w:t>
      </w:r>
    </w:p>
    <w:p w14:paraId="28F4D0E1" w14:textId="77777777" w:rsidR="00A22433" w:rsidRPr="007E14E1" w:rsidRDefault="00A22433" w:rsidP="00A22433">
      <w:pPr>
        <w:ind w:firstLine="480"/>
        <w:rPr>
          <w:szCs w:val="24"/>
        </w:rPr>
      </w:pPr>
      <w:r w:rsidRPr="007E14E1">
        <w:rPr>
          <w:szCs w:val="24"/>
        </w:rPr>
        <w:t>R1(config-if-gigabitethernet2)# exit</w:t>
      </w:r>
    </w:p>
    <w:p w14:paraId="52FE1BCF" w14:textId="77777777" w:rsidR="00A22433" w:rsidRPr="00D90152" w:rsidRDefault="00A22433" w:rsidP="00A22433">
      <w:pPr>
        <w:ind w:firstLine="480"/>
        <w:rPr>
          <w:szCs w:val="24"/>
        </w:rPr>
      </w:pPr>
      <w:r w:rsidRPr="007E14E1">
        <w:rPr>
          <w:szCs w:val="24"/>
        </w:rPr>
        <w:t>R1(config)#ip</w:t>
      </w:r>
      <w:r>
        <w:rPr>
          <w:szCs w:val="24"/>
        </w:rPr>
        <w:t xml:space="preserve"> route 0.0.0.0 0.0.0.0 10.0.0.2</w:t>
      </w:r>
    </w:p>
    <w:p w14:paraId="797DA664" w14:textId="77777777" w:rsidR="00A22433" w:rsidRDefault="00A22433" w:rsidP="00A22433">
      <w:pPr>
        <w:ind w:firstLine="480"/>
        <w:rPr>
          <w:szCs w:val="24"/>
        </w:rPr>
      </w:pPr>
      <w:r w:rsidRPr="007E14E1">
        <w:rPr>
          <w:rFonts w:hint="eastAsia"/>
          <w:szCs w:val="24"/>
        </w:rPr>
        <w:t>首先</w:t>
      </w:r>
      <w:r w:rsidRPr="007E14E1">
        <w:rPr>
          <w:szCs w:val="24"/>
        </w:rPr>
        <w:t>查看</w:t>
      </w:r>
      <w:r>
        <w:rPr>
          <w:rFonts w:hint="eastAsia"/>
          <w:szCs w:val="24"/>
        </w:rPr>
        <w:t>在</w:t>
      </w:r>
      <w:r>
        <w:rPr>
          <w:szCs w:val="24"/>
        </w:rPr>
        <w:t>没有数据流通过</w:t>
      </w:r>
      <w:r>
        <w:rPr>
          <w:rFonts w:hint="eastAsia"/>
          <w:szCs w:val="24"/>
        </w:rPr>
        <w:t>网络</w:t>
      </w:r>
      <w:r>
        <w:rPr>
          <w:szCs w:val="24"/>
        </w:rPr>
        <w:t>的情况下各个设备的</w:t>
      </w:r>
      <w:r>
        <w:rPr>
          <w:rFonts w:hint="eastAsia"/>
          <w:szCs w:val="24"/>
        </w:rPr>
        <w:t>Mac</w:t>
      </w:r>
      <w:r>
        <w:rPr>
          <w:rFonts w:hint="eastAsia"/>
          <w:szCs w:val="24"/>
        </w:rPr>
        <w:t>地址</w:t>
      </w:r>
      <w:r>
        <w:rPr>
          <w:szCs w:val="24"/>
        </w:rPr>
        <w:t>表、</w:t>
      </w:r>
      <w:r>
        <w:rPr>
          <w:szCs w:val="24"/>
        </w:rPr>
        <w:t>ARP</w:t>
      </w:r>
      <w:r>
        <w:rPr>
          <w:rFonts w:hint="eastAsia"/>
          <w:szCs w:val="24"/>
        </w:rPr>
        <w:t>表</w:t>
      </w:r>
      <w:r>
        <w:rPr>
          <w:szCs w:val="24"/>
        </w:rPr>
        <w:t>和路由表。</w:t>
      </w:r>
    </w:p>
    <w:p w14:paraId="6465547E" w14:textId="77777777" w:rsidR="00A22433" w:rsidRDefault="00A22433" w:rsidP="00A22433">
      <w:pPr>
        <w:ind w:firstLine="480"/>
        <w:rPr>
          <w:szCs w:val="24"/>
        </w:rPr>
      </w:pPr>
      <w:r>
        <w:rPr>
          <w:rFonts w:hint="eastAsia"/>
          <w:szCs w:val="24"/>
        </w:rPr>
        <w:t>首先</w:t>
      </w:r>
      <w:r>
        <w:rPr>
          <w:szCs w:val="24"/>
        </w:rPr>
        <w:t>是</w:t>
      </w:r>
      <w:r>
        <w:rPr>
          <w:rFonts w:hint="eastAsia"/>
          <w:szCs w:val="24"/>
        </w:rPr>
        <w:t>PC1</w:t>
      </w:r>
      <w:r>
        <w:rPr>
          <w:rFonts w:hint="eastAsia"/>
          <w:szCs w:val="24"/>
        </w:rPr>
        <w:t>，</w:t>
      </w:r>
      <w:r>
        <w:rPr>
          <w:szCs w:val="24"/>
        </w:rPr>
        <w:t>我们先删除</w:t>
      </w:r>
      <w:r>
        <w:rPr>
          <w:rFonts w:hint="eastAsia"/>
          <w:szCs w:val="24"/>
        </w:rPr>
        <w:t>PC1</w:t>
      </w:r>
      <w:r>
        <w:rPr>
          <w:rFonts w:hint="eastAsia"/>
          <w:szCs w:val="24"/>
        </w:rPr>
        <w:t>上</w:t>
      </w:r>
      <w:r>
        <w:rPr>
          <w:szCs w:val="24"/>
        </w:rPr>
        <w:t>的</w:t>
      </w:r>
      <w:r>
        <w:rPr>
          <w:szCs w:val="24"/>
        </w:rPr>
        <w:t>ARP</w:t>
      </w:r>
      <w:r>
        <w:rPr>
          <w:szCs w:val="24"/>
        </w:rPr>
        <w:t>表缓存。通过</w:t>
      </w:r>
      <w:r>
        <w:rPr>
          <w:rFonts w:hint="eastAsia"/>
          <w:szCs w:val="24"/>
        </w:rPr>
        <w:t>命令</w:t>
      </w:r>
      <w:r>
        <w:rPr>
          <w:szCs w:val="24"/>
        </w:rPr>
        <w:t>arp  -d</w:t>
      </w:r>
      <w:r>
        <w:rPr>
          <w:szCs w:val="24"/>
        </w:rPr>
        <w:t>删除其缓存信息，然后通过命令</w:t>
      </w:r>
      <w:r>
        <w:rPr>
          <w:szCs w:val="24"/>
        </w:rPr>
        <w:t xml:space="preserve">ARP  -a  </w:t>
      </w:r>
      <w:r>
        <w:rPr>
          <w:rFonts w:hint="eastAsia"/>
          <w:szCs w:val="24"/>
        </w:rPr>
        <w:t>查看</w:t>
      </w:r>
      <w:r>
        <w:rPr>
          <w:szCs w:val="24"/>
        </w:rPr>
        <w:t>其</w:t>
      </w:r>
      <w:r>
        <w:rPr>
          <w:szCs w:val="24"/>
        </w:rPr>
        <w:t>ARP</w:t>
      </w:r>
      <w:r>
        <w:rPr>
          <w:rFonts w:hint="eastAsia"/>
          <w:szCs w:val="24"/>
        </w:rPr>
        <w:t>表</w:t>
      </w:r>
      <w:r>
        <w:rPr>
          <w:szCs w:val="24"/>
        </w:rPr>
        <w:t>项</w:t>
      </w:r>
      <w:r>
        <w:rPr>
          <w:rFonts w:hint="eastAsia"/>
          <w:szCs w:val="24"/>
        </w:rPr>
        <w:t>。</w:t>
      </w:r>
    </w:p>
    <w:p w14:paraId="1E6763E1" w14:textId="77777777" w:rsidR="00A22433" w:rsidRPr="007E14E1" w:rsidRDefault="00A22433" w:rsidP="00A22433">
      <w:pPr>
        <w:ind w:firstLine="480"/>
        <w:rPr>
          <w:szCs w:val="24"/>
        </w:rPr>
      </w:pPr>
      <w:r>
        <w:rPr>
          <w:szCs w:val="24"/>
        </w:rPr>
        <w:t>C:\Users\Administrator&gt;arp -d</w:t>
      </w:r>
    </w:p>
    <w:p w14:paraId="7F6F7D1C" w14:textId="77777777" w:rsidR="00A22433" w:rsidRDefault="00A22433" w:rsidP="00A22433">
      <w:pPr>
        <w:ind w:firstLine="480"/>
        <w:rPr>
          <w:szCs w:val="24"/>
        </w:rPr>
      </w:pPr>
      <w:r w:rsidRPr="007E14E1">
        <w:rPr>
          <w:szCs w:val="24"/>
        </w:rPr>
        <w:t xml:space="preserve">C:\Users\Administrator&gt;arp </w:t>
      </w:r>
      <w:r>
        <w:rPr>
          <w:szCs w:val="24"/>
        </w:rPr>
        <w:t>–</w:t>
      </w:r>
      <w:r w:rsidRPr="007E14E1">
        <w:rPr>
          <w:szCs w:val="24"/>
        </w:rPr>
        <w:t>a</w:t>
      </w:r>
    </w:p>
    <w:p w14:paraId="731F9B39" w14:textId="77777777" w:rsidR="00A22433" w:rsidRDefault="00A22433" w:rsidP="00A22433">
      <w:pPr>
        <w:ind w:firstLine="480"/>
        <w:jc w:val="center"/>
        <w:rPr>
          <w:szCs w:val="24"/>
        </w:rPr>
      </w:pPr>
      <w:r>
        <w:rPr>
          <w:noProof/>
        </w:rPr>
        <w:drawing>
          <wp:inline distT="0" distB="0" distL="0" distR="0" wp14:anchorId="777CADDF" wp14:editId="052728A5">
            <wp:extent cx="5543550" cy="74739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3550" cy="747395"/>
                    </a:xfrm>
                    <a:prstGeom prst="rect">
                      <a:avLst/>
                    </a:prstGeom>
                  </pic:spPr>
                </pic:pic>
              </a:graphicData>
            </a:graphic>
          </wp:inline>
        </w:drawing>
      </w:r>
    </w:p>
    <w:p w14:paraId="1E92C3E2" w14:textId="77777777" w:rsidR="00A22433" w:rsidRDefault="00A22433" w:rsidP="00A22433">
      <w:pPr>
        <w:ind w:firstLine="480"/>
        <w:rPr>
          <w:szCs w:val="24"/>
        </w:rPr>
      </w:pPr>
      <w:r>
        <w:rPr>
          <w:rFonts w:hint="eastAsia"/>
          <w:szCs w:val="24"/>
        </w:rPr>
        <w:t>此时</w:t>
      </w:r>
      <w:r>
        <w:rPr>
          <w:szCs w:val="24"/>
        </w:rPr>
        <w:t>，</w:t>
      </w:r>
      <w:r>
        <w:rPr>
          <w:szCs w:val="24"/>
        </w:rPr>
        <w:t>ARP</w:t>
      </w:r>
      <w:r>
        <w:rPr>
          <w:szCs w:val="24"/>
        </w:rPr>
        <w:t>表项中</w:t>
      </w:r>
      <w:r>
        <w:rPr>
          <w:rFonts w:hint="eastAsia"/>
          <w:szCs w:val="24"/>
        </w:rPr>
        <w:t>无</w:t>
      </w:r>
      <w:r>
        <w:rPr>
          <w:szCs w:val="24"/>
        </w:rPr>
        <w:t>任何信息。</w:t>
      </w:r>
    </w:p>
    <w:p w14:paraId="7F717769" w14:textId="77777777" w:rsidR="00A22433" w:rsidRPr="00657614" w:rsidRDefault="00A22433" w:rsidP="00A22433">
      <w:pPr>
        <w:ind w:firstLine="480"/>
        <w:rPr>
          <w:szCs w:val="24"/>
        </w:rPr>
      </w:pPr>
      <w:r>
        <w:rPr>
          <w:rFonts w:hint="eastAsia"/>
          <w:szCs w:val="24"/>
        </w:rPr>
        <w:t>查看</w:t>
      </w:r>
      <w:r>
        <w:rPr>
          <w:szCs w:val="24"/>
        </w:rPr>
        <w:t>其</w:t>
      </w:r>
      <w:r>
        <w:rPr>
          <w:szCs w:val="24"/>
        </w:rPr>
        <w:t>Mac</w:t>
      </w:r>
      <w:r>
        <w:rPr>
          <w:szCs w:val="24"/>
        </w:rPr>
        <w:t>地址通过</w:t>
      </w:r>
      <w:r>
        <w:rPr>
          <w:szCs w:val="24"/>
        </w:rPr>
        <w:t>ipconfig/all</w:t>
      </w:r>
      <w:r>
        <w:rPr>
          <w:rFonts w:hint="eastAsia"/>
          <w:szCs w:val="24"/>
        </w:rPr>
        <w:t>命令</w:t>
      </w:r>
      <w:r>
        <w:rPr>
          <w:szCs w:val="24"/>
        </w:rPr>
        <w:t>可以看到</w:t>
      </w:r>
      <w:r>
        <w:rPr>
          <w:rFonts w:hint="eastAsia"/>
          <w:szCs w:val="24"/>
        </w:rPr>
        <w:t>PC</w:t>
      </w:r>
      <w:r>
        <w:rPr>
          <w:szCs w:val="24"/>
        </w:rPr>
        <w:t>1</w:t>
      </w:r>
      <w:r>
        <w:rPr>
          <w:szCs w:val="24"/>
        </w:rPr>
        <w:t>的网卡地址。</w:t>
      </w:r>
    </w:p>
    <w:p w14:paraId="3EFEEDD5" w14:textId="77777777" w:rsidR="00A22433" w:rsidRDefault="00A22433" w:rsidP="00A22433">
      <w:pPr>
        <w:ind w:firstLine="480"/>
        <w:rPr>
          <w:szCs w:val="24"/>
        </w:rPr>
      </w:pPr>
      <w:r w:rsidRPr="00657614">
        <w:rPr>
          <w:szCs w:val="24"/>
        </w:rPr>
        <w:t>C:\Users\Administrator&gt;ipconfig/all</w:t>
      </w:r>
    </w:p>
    <w:p w14:paraId="54F6D36D" w14:textId="77777777" w:rsidR="00A22433" w:rsidRDefault="00A22433" w:rsidP="00A22433">
      <w:pPr>
        <w:ind w:firstLine="480"/>
        <w:jc w:val="center"/>
        <w:rPr>
          <w:szCs w:val="24"/>
        </w:rPr>
      </w:pPr>
      <w:r>
        <w:rPr>
          <w:noProof/>
        </w:rPr>
        <w:lastRenderedPageBreak/>
        <w:drawing>
          <wp:inline distT="0" distB="0" distL="0" distR="0" wp14:anchorId="4A4EF352" wp14:editId="51D95F2A">
            <wp:extent cx="5543550" cy="1918970"/>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3550" cy="1918970"/>
                    </a:xfrm>
                    <a:prstGeom prst="rect">
                      <a:avLst/>
                    </a:prstGeom>
                  </pic:spPr>
                </pic:pic>
              </a:graphicData>
            </a:graphic>
          </wp:inline>
        </w:drawing>
      </w:r>
    </w:p>
    <w:p w14:paraId="1C19EEA4" w14:textId="77777777" w:rsidR="00A22433" w:rsidRDefault="00A22433" w:rsidP="00A22433">
      <w:pPr>
        <w:ind w:firstLine="480"/>
        <w:rPr>
          <w:szCs w:val="24"/>
        </w:rPr>
      </w:pPr>
      <w:r>
        <w:rPr>
          <w:rFonts w:hint="eastAsia"/>
          <w:szCs w:val="24"/>
        </w:rPr>
        <w:t>显示其</w:t>
      </w:r>
      <w:r>
        <w:rPr>
          <w:szCs w:val="24"/>
        </w:rPr>
        <w:t>网卡地址为</w:t>
      </w:r>
      <w:r>
        <w:rPr>
          <w:rFonts w:hint="eastAsia"/>
          <w:szCs w:val="24"/>
        </w:rPr>
        <w:t>20</w:t>
      </w:r>
      <w:r>
        <w:rPr>
          <w:szCs w:val="24"/>
        </w:rPr>
        <w:t>-1A-06-38-15-E1.</w:t>
      </w:r>
      <w:r>
        <w:rPr>
          <w:rFonts w:hint="eastAsia"/>
          <w:szCs w:val="24"/>
        </w:rPr>
        <w:t>。</w:t>
      </w:r>
    </w:p>
    <w:p w14:paraId="29E4CE97" w14:textId="77777777" w:rsidR="00A22433" w:rsidRDefault="00A22433" w:rsidP="00A22433">
      <w:pPr>
        <w:ind w:firstLine="480"/>
        <w:rPr>
          <w:szCs w:val="24"/>
        </w:rPr>
      </w:pPr>
      <w:r>
        <w:rPr>
          <w:rFonts w:hint="eastAsia"/>
          <w:szCs w:val="24"/>
        </w:rPr>
        <w:t>再</w:t>
      </w:r>
      <w:r>
        <w:rPr>
          <w:szCs w:val="24"/>
        </w:rPr>
        <w:t>看</w:t>
      </w:r>
      <w:r>
        <w:rPr>
          <w:rFonts w:hint="eastAsia"/>
          <w:szCs w:val="24"/>
        </w:rPr>
        <w:t>PC1</w:t>
      </w:r>
      <w:r>
        <w:rPr>
          <w:rFonts w:hint="eastAsia"/>
          <w:szCs w:val="24"/>
        </w:rPr>
        <w:t>上</w:t>
      </w:r>
      <w:r>
        <w:rPr>
          <w:szCs w:val="24"/>
        </w:rPr>
        <w:t>的</w:t>
      </w:r>
      <w:r>
        <w:rPr>
          <w:rFonts w:hint="eastAsia"/>
          <w:szCs w:val="24"/>
        </w:rPr>
        <w:t>路由</w:t>
      </w:r>
      <w:r>
        <w:rPr>
          <w:szCs w:val="24"/>
        </w:rPr>
        <w:t>表信息。</w:t>
      </w:r>
      <w:r>
        <w:rPr>
          <w:szCs w:val="24"/>
        </w:rPr>
        <w:t>Route print</w:t>
      </w:r>
    </w:p>
    <w:p w14:paraId="49D6357F" w14:textId="77777777" w:rsidR="00A22433" w:rsidRDefault="00A22433" w:rsidP="00A22433">
      <w:pPr>
        <w:ind w:firstLine="480"/>
        <w:rPr>
          <w:szCs w:val="24"/>
        </w:rPr>
      </w:pPr>
      <w:r w:rsidRPr="00657614">
        <w:rPr>
          <w:szCs w:val="24"/>
        </w:rPr>
        <w:t>C:\Users\Administrator&gt; route print</w:t>
      </w:r>
    </w:p>
    <w:p w14:paraId="39CF1D48" w14:textId="77777777" w:rsidR="00A22433" w:rsidRDefault="00A22433" w:rsidP="00A22433">
      <w:pPr>
        <w:ind w:firstLine="480"/>
        <w:jc w:val="center"/>
        <w:rPr>
          <w:szCs w:val="24"/>
        </w:rPr>
      </w:pPr>
      <w:r>
        <w:rPr>
          <w:noProof/>
        </w:rPr>
        <w:drawing>
          <wp:inline distT="0" distB="0" distL="0" distR="0" wp14:anchorId="1B24A7F3" wp14:editId="684BD903">
            <wp:extent cx="5543550" cy="2844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3550" cy="2844800"/>
                    </a:xfrm>
                    <a:prstGeom prst="rect">
                      <a:avLst/>
                    </a:prstGeom>
                  </pic:spPr>
                </pic:pic>
              </a:graphicData>
            </a:graphic>
          </wp:inline>
        </w:drawing>
      </w:r>
    </w:p>
    <w:p w14:paraId="59A32C52" w14:textId="77777777" w:rsidR="00A22433" w:rsidRDefault="00A22433" w:rsidP="00A22433">
      <w:pPr>
        <w:ind w:firstLine="480"/>
        <w:rPr>
          <w:szCs w:val="24"/>
        </w:rPr>
      </w:pPr>
      <w:r>
        <w:rPr>
          <w:rFonts w:hint="eastAsia"/>
          <w:szCs w:val="24"/>
        </w:rPr>
        <w:t>可以看到</w:t>
      </w:r>
      <w:r>
        <w:rPr>
          <w:szCs w:val="24"/>
        </w:rPr>
        <w:t>只</w:t>
      </w:r>
      <w:r>
        <w:rPr>
          <w:rFonts w:hint="eastAsia"/>
          <w:szCs w:val="24"/>
        </w:rPr>
        <w:t>配置</w:t>
      </w:r>
      <w:r>
        <w:rPr>
          <w:szCs w:val="24"/>
        </w:rPr>
        <w:t>了一条有效永久路由</w:t>
      </w:r>
      <w:r>
        <w:rPr>
          <w:rFonts w:hint="eastAsia"/>
          <w:szCs w:val="24"/>
        </w:rPr>
        <w:t>。默认</w:t>
      </w:r>
      <w:r>
        <w:rPr>
          <w:szCs w:val="24"/>
        </w:rPr>
        <w:t>路由的下一跳</w:t>
      </w:r>
      <w:r>
        <w:rPr>
          <w:rFonts w:hint="eastAsia"/>
          <w:szCs w:val="24"/>
        </w:rPr>
        <w:t>指向</w:t>
      </w:r>
      <w:r>
        <w:rPr>
          <w:szCs w:val="24"/>
        </w:rPr>
        <w:t>了</w:t>
      </w:r>
      <w:r>
        <w:rPr>
          <w:rFonts w:hint="eastAsia"/>
          <w:szCs w:val="24"/>
        </w:rPr>
        <w:t>网关</w:t>
      </w:r>
      <w:r>
        <w:rPr>
          <w:rFonts w:hint="eastAsia"/>
          <w:szCs w:val="24"/>
        </w:rPr>
        <w:t xml:space="preserve">192.168.1.254 </w:t>
      </w:r>
      <w:r>
        <w:rPr>
          <w:rFonts w:hint="eastAsia"/>
          <w:szCs w:val="24"/>
        </w:rPr>
        <w:t>。</w:t>
      </w:r>
    </w:p>
    <w:p w14:paraId="63E82578" w14:textId="77777777" w:rsidR="00A22433" w:rsidRDefault="00A22433" w:rsidP="00A22433">
      <w:pPr>
        <w:ind w:firstLine="480"/>
        <w:rPr>
          <w:szCs w:val="24"/>
        </w:rPr>
      </w:pPr>
      <w:r>
        <w:rPr>
          <w:rFonts w:hint="eastAsia"/>
          <w:szCs w:val="24"/>
        </w:rPr>
        <w:t>再分别查</w:t>
      </w:r>
      <w:r>
        <w:rPr>
          <w:szCs w:val="24"/>
        </w:rPr>
        <w:t>看</w:t>
      </w:r>
      <w:r>
        <w:rPr>
          <w:rFonts w:hint="eastAsia"/>
          <w:szCs w:val="24"/>
        </w:rPr>
        <w:t>SW1</w:t>
      </w:r>
      <w:r>
        <w:rPr>
          <w:rFonts w:hint="eastAsia"/>
          <w:szCs w:val="24"/>
        </w:rPr>
        <w:t>、</w:t>
      </w:r>
      <w:r>
        <w:rPr>
          <w:rFonts w:hint="eastAsia"/>
          <w:szCs w:val="24"/>
        </w:rPr>
        <w:t>SW2</w:t>
      </w:r>
      <w:r>
        <w:rPr>
          <w:rFonts w:hint="eastAsia"/>
          <w:szCs w:val="24"/>
        </w:rPr>
        <w:t>、</w:t>
      </w:r>
      <w:r>
        <w:rPr>
          <w:rFonts w:hint="eastAsia"/>
          <w:szCs w:val="24"/>
        </w:rPr>
        <w:t>SW3</w:t>
      </w:r>
      <w:r>
        <w:rPr>
          <w:rFonts w:hint="eastAsia"/>
          <w:szCs w:val="24"/>
        </w:rPr>
        <w:t>和</w:t>
      </w:r>
      <w:r>
        <w:rPr>
          <w:rFonts w:hint="eastAsia"/>
          <w:szCs w:val="24"/>
        </w:rPr>
        <w:t>R1</w:t>
      </w:r>
      <w:r>
        <w:rPr>
          <w:rFonts w:hint="eastAsia"/>
          <w:szCs w:val="24"/>
        </w:rPr>
        <w:t>的</w:t>
      </w:r>
      <w:r>
        <w:rPr>
          <w:szCs w:val="24"/>
        </w:rPr>
        <w:t>各个表项。</w:t>
      </w:r>
    </w:p>
    <w:p w14:paraId="5BF26B12" w14:textId="77777777" w:rsidR="00A22433" w:rsidRDefault="00A22433" w:rsidP="00A22433">
      <w:pPr>
        <w:ind w:firstLine="480"/>
        <w:rPr>
          <w:szCs w:val="24"/>
        </w:rPr>
      </w:pPr>
      <w:r>
        <w:rPr>
          <w:szCs w:val="24"/>
        </w:rPr>
        <w:t>SW1</w:t>
      </w:r>
      <w:r>
        <w:rPr>
          <w:rFonts w:hint="eastAsia"/>
          <w:szCs w:val="24"/>
        </w:rPr>
        <w:t>：</w:t>
      </w:r>
    </w:p>
    <w:p w14:paraId="7E0282C1" w14:textId="77777777" w:rsidR="00A22433" w:rsidRDefault="00A22433" w:rsidP="00A22433">
      <w:pPr>
        <w:ind w:firstLine="480"/>
        <w:rPr>
          <w:szCs w:val="24"/>
        </w:rPr>
      </w:pPr>
    </w:p>
    <w:p w14:paraId="415F1190" w14:textId="77777777" w:rsidR="00A22433" w:rsidRDefault="00A22433" w:rsidP="00A22433">
      <w:pPr>
        <w:ind w:firstLine="480"/>
        <w:jc w:val="center"/>
        <w:rPr>
          <w:szCs w:val="24"/>
        </w:rPr>
      </w:pPr>
      <w:r>
        <w:rPr>
          <w:noProof/>
        </w:rPr>
        <w:lastRenderedPageBreak/>
        <w:drawing>
          <wp:inline distT="0" distB="0" distL="0" distR="0" wp14:anchorId="40D129B9" wp14:editId="333A6BAF">
            <wp:extent cx="5543550" cy="1767205"/>
            <wp:effectExtent l="0" t="0" r="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3550" cy="1767205"/>
                    </a:xfrm>
                    <a:prstGeom prst="rect">
                      <a:avLst/>
                    </a:prstGeom>
                  </pic:spPr>
                </pic:pic>
              </a:graphicData>
            </a:graphic>
          </wp:inline>
        </w:drawing>
      </w:r>
    </w:p>
    <w:p w14:paraId="77318711" w14:textId="77777777" w:rsidR="00A22433" w:rsidRDefault="00A22433" w:rsidP="00A22433">
      <w:pPr>
        <w:ind w:firstLine="480"/>
        <w:rPr>
          <w:szCs w:val="24"/>
        </w:rPr>
      </w:pPr>
      <w:r>
        <w:rPr>
          <w:rFonts w:hint="eastAsia"/>
          <w:szCs w:val="24"/>
        </w:rPr>
        <w:t>没有数据</w:t>
      </w:r>
      <w:r>
        <w:rPr>
          <w:szCs w:val="24"/>
        </w:rPr>
        <w:t>通过网络时二层设备</w:t>
      </w:r>
      <w:r>
        <w:rPr>
          <w:rFonts w:hint="eastAsia"/>
          <w:szCs w:val="24"/>
        </w:rPr>
        <w:t>SW1</w:t>
      </w:r>
      <w:r>
        <w:rPr>
          <w:rFonts w:hint="eastAsia"/>
          <w:szCs w:val="24"/>
        </w:rPr>
        <w:t>的</w:t>
      </w:r>
      <w:r>
        <w:rPr>
          <w:szCs w:val="24"/>
        </w:rPr>
        <w:t>Mac</w:t>
      </w:r>
      <w:r>
        <w:rPr>
          <w:szCs w:val="24"/>
        </w:rPr>
        <w:t>地址表项为空。</w:t>
      </w:r>
      <w:r>
        <w:rPr>
          <w:rFonts w:hint="eastAsia"/>
          <w:szCs w:val="24"/>
        </w:rPr>
        <w:t>无</w:t>
      </w:r>
      <w:r>
        <w:rPr>
          <w:szCs w:val="24"/>
        </w:rPr>
        <w:t>ARP</w:t>
      </w:r>
      <w:r>
        <w:rPr>
          <w:szCs w:val="24"/>
        </w:rPr>
        <w:t>表项</w:t>
      </w:r>
      <w:r>
        <w:rPr>
          <w:rFonts w:hint="eastAsia"/>
          <w:szCs w:val="24"/>
        </w:rPr>
        <w:t>。二层</w:t>
      </w:r>
      <w:r>
        <w:rPr>
          <w:szCs w:val="24"/>
        </w:rPr>
        <w:t>设备</w:t>
      </w:r>
      <w:r>
        <w:rPr>
          <w:rFonts w:hint="eastAsia"/>
          <w:szCs w:val="24"/>
        </w:rPr>
        <w:t>无路由</w:t>
      </w:r>
      <w:r>
        <w:rPr>
          <w:szCs w:val="24"/>
        </w:rPr>
        <w:t>表</w:t>
      </w:r>
      <w:r>
        <w:rPr>
          <w:rFonts w:hint="eastAsia"/>
          <w:szCs w:val="24"/>
        </w:rPr>
        <w:t>。</w:t>
      </w:r>
    </w:p>
    <w:p w14:paraId="42179B80" w14:textId="77777777" w:rsidR="00A22433" w:rsidRDefault="00A22433" w:rsidP="00A22433">
      <w:pPr>
        <w:ind w:firstLine="480"/>
        <w:rPr>
          <w:szCs w:val="24"/>
        </w:rPr>
      </w:pPr>
      <w:r>
        <w:rPr>
          <w:rFonts w:hint="eastAsia"/>
          <w:szCs w:val="24"/>
        </w:rPr>
        <w:t>在三层</w:t>
      </w:r>
      <w:r>
        <w:rPr>
          <w:szCs w:val="24"/>
        </w:rPr>
        <w:t>设备</w:t>
      </w:r>
      <w:r>
        <w:rPr>
          <w:rFonts w:hint="eastAsia"/>
          <w:szCs w:val="24"/>
        </w:rPr>
        <w:t>SW2</w:t>
      </w:r>
      <w:r>
        <w:rPr>
          <w:rFonts w:hint="eastAsia"/>
          <w:szCs w:val="24"/>
        </w:rPr>
        <w:t>上看</w:t>
      </w:r>
      <w:r>
        <w:rPr>
          <w:szCs w:val="24"/>
        </w:rPr>
        <w:t>三张表。</w:t>
      </w:r>
    </w:p>
    <w:p w14:paraId="1EB54EF3" w14:textId="77777777" w:rsidR="00A22433" w:rsidRDefault="00A22433" w:rsidP="00A22433">
      <w:pPr>
        <w:ind w:firstLine="480"/>
        <w:jc w:val="center"/>
        <w:rPr>
          <w:szCs w:val="24"/>
        </w:rPr>
      </w:pPr>
      <w:r>
        <w:rPr>
          <w:noProof/>
        </w:rPr>
        <w:drawing>
          <wp:inline distT="0" distB="0" distL="0" distR="0" wp14:anchorId="6341EB5E" wp14:editId="72EF6A55">
            <wp:extent cx="5543550" cy="2207260"/>
            <wp:effectExtent l="0" t="0" r="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550" cy="2207260"/>
                    </a:xfrm>
                    <a:prstGeom prst="rect">
                      <a:avLst/>
                    </a:prstGeom>
                  </pic:spPr>
                </pic:pic>
              </a:graphicData>
            </a:graphic>
          </wp:inline>
        </w:drawing>
      </w:r>
    </w:p>
    <w:p w14:paraId="2CA284C3" w14:textId="77777777" w:rsidR="00A22433" w:rsidRDefault="00A22433" w:rsidP="00A22433">
      <w:pPr>
        <w:ind w:firstLine="480"/>
        <w:jc w:val="center"/>
        <w:rPr>
          <w:szCs w:val="24"/>
        </w:rPr>
      </w:pPr>
      <w:r>
        <w:rPr>
          <w:noProof/>
        </w:rPr>
        <w:drawing>
          <wp:inline distT="0" distB="0" distL="0" distR="0" wp14:anchorId="65CF4260" wp14:editId="5B3254AF">
            <wp:extent cx="5543550" cy="158559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3550" cy="1585595"/>
                    </a:xfrm>
                    <a:prstGeom prst="rect">
                      <a:avLst/>
                    </a:prstGeom>
                  </pic:spPr>
                </pic:pic>
              </a:graphicData>
            </a:graphic>
          </wp:inline>
        </w:drawing>
      </w:r>
    </w:p>
    <w:p w14:paraId="71CC076D" w14:textId="77777777" w:rsidR="00A22433" w:rsidRDefault="00A22433" w:rsidP="00A22433">
      <w:pPr>
        <w:ind w:firstLine="480"/>
        <w:rPr>
          <w:szCs w:val="24"/>
        </w:rPr>
      </w:pPr>
      <w:r>
        <w:rPr>
          <w:rFonts w:hint="eastAsia"/>
          <w:szCs w:val="24"/>
        </w:rPr>
        <w:t>可以</w:t>
      </w:r>
      <w:r>
        <w:rPr>
          <w:szCs w:val="24"/>
        </w:rPr>
        <w:t>看到只有其相应</w:t>
      </w:r>
      <w:r>
        <w:rPr>
          <w:rFonts w:hint="eastAsia"/>
          <w:szCs w:val="24"/>
        </w:rPr>
        <w:t>本地</w:t>
      </w:r>
      <w:r>
        <w:rPr>
          <w:szCs w:val="24"/>
        </w:rPr>
        <w:t>接口的</w:t>
      </w:r>
      <w:r>
        <w:rPr>
          <w:rFonts w:hint="eastAsia"/>
          <w:szCs w:val="24"/>
        </w:rPr>
        <w:t>Mac</w:t>
      </w:r>
      <w:r>
        <w:rPr>
          <w:rFonts w:hint="eastAsia"/>
          <w:szCs w:val="24"/>
        </w:rPr>
        <w:t>地址</w:t>
      </w:r>
      <w:r>
        <w:rPr>
          <w:szCs w:val="24"/>
        </w:rPr>
        <w:t>和路由。</w:t>
      </w:r>
      <w:r>
        <w:rPr>
          <w:rFonts w:hint="eastAsia"/>
          <w:szCs w:val="24"/>
        </w:rPr>
        <w:t>其中</w:t>
      </w:r>
      <w:r>
        <w:rPr>
          <w:szCs w:val="24"/>
        </w:rPr>
        <w:t>ARP</w:t>
      </w:r>
      <w:r>
        <w:rPr>
          <w:szCs w:val="24"/>
        </w:rPr>
        <w:t>表项由于此时</w:t>
      </w:r>
      <w:r>
        <w:rPr>
          <w:rFonts w:hint="eastAsia"/>
          <w:szCs w:val="24"/>
        </w:rPr>
        <w:t>PC1</w:t>
      </w:r>
      <w:r>
        <w:rPr>
          <w:rFonts w:hint="eastAsia"/>
          <w:szCs w:val="24"/>
        </w:rPr>
        <w:t>和</w:t>
      </w:r>
      <w:r>
        <w:rPr>
          <w:rFonts w:hint="eastAsia"/>
          <w:szCs w:val="24"/>
        </w:rPr>
        <w:t>PC2</w:t>
      </w:r>
      <w:r>
        <w:rPr>
          <w:rFonts w:hint="eastAsia"/>
          <w:szCs w:val="24"/>
        </w:rPr>
        <w:t>相应</w:t>
      </w:r>
      <w:r>
        <w:rPr>
          <w:szCs w:val="24"/>
        </w:rPr>
        <w:t>接口均处于</w:t>
      </w:r>
      <w:r>
        <w:rPr>
          <w:szCs w:val="24"/>
        </w:rPr>
        <w:t>down</w:t>
      </w:r>
      <w:r>
        <w:rPr>
          <w:szCs w:val="24"/>
        </w:rPr>
        <w:t>状态，所以学习不到</w:t>
      </w:r>
      <w:r>
        <w:rPr>
          <w:rFonts w:hint="eastAsia"/>
          <w:szCs w:val="24"/>
        </w:rPr>
        <w:t>PC1</w:t>
      </w:r>
      <w:r>
        <w:rPr>
          <w:rFonts w:hint="eastAsia"/>
          <w:szCs w:val="24"/>
        </w:rPr>
        <w:t>和</w:t>
      </w:r>
      <w:r>
        <w:rPr>
          <w:rFonts w:hint="eastAsia"/>
          <w:szCs w:val="24"/>
        </w:rPr>
        <w:t>PC2</w:t>
      </w:r>
      <w:r>
        <w:rPr>
          <w:rFonts w:hint="eastAsia"/>
          <w:szCs w:val="24"/>
        </w:rPr>
        <w:t>的</w:t>
      </w:r>
      <w:r>
        <w:rPr>
          <w:szCs w:val="24"/>
        </w:rPr>
        <w:t>相关信息。</w:t>
      </w:r>
      <w:r>
        <w:rPr>
          <w:rFonts w:hint="eastAsia"/>
          <w:szCs w:val="24"/>
        </w:rPr>
        <w:t>但与</w:t>
      </w:r>
      <w:r>
        <w:rPr>
          <w:szCs w:val="24"/>
        </w:rPr>
        <w:t>对端</w:t>
      </w:r>
      <w:r>
        <w:rPr>
          <w:rFonts w:hint="eastAsia"/>
          <w:szCs w:val="24"/>
        </w:rPr>
        <w:t>R1</w:t>
      </w:r>
      <w:r>
        <w:rPr>
          <w:rFonts w:hint="eastAsia"/>
          <w:szCs w:val="24"/>
        </w:rPr>
        <w:t>所</w:t>
      </w:r>
      <w:r>
        <w:rPr>
          <w:szCs w:val="24"/>
        </w:rPr>
        <w:t>连接口处于</w:t>
      </w:r>
      <w:r>
        <w:rPr>
          <w:szCs w:val="24"/>
        </w:rPr>
        <w:t>up,</w:t>
      </w:r>
      <w:r>
        <w:rPr>
          <w:rFonts w:hint="eastAsia"/>
          <w:szCs w:val="24"/>
        </w:rPr>
        <w:t>所以</w:t>
      </w:r>
      <w:r>
        <w:rPr>
          <w:rFonts w:hint="eastAsia"/>
          <w:szCs w:val="24"/>
        </w:rPr>
        <w:t>ARP</w:t>
      </w:r>
      <w:r>
        <w:rPr>
          <w:szCs w:val="24"/>
        </w:rPr>
        <w:t>可以</w:t>
      </w:r>
      <w:r>
        <w:rPr>
          <w:rFonts w:hint="eastAsia"/>
          <w:szCs w:val="24"/>
        </w:rPr>
        <w:t>解析</w:t>
      </w:r>
      <w:r>
        <w:rPr>
          <w:szCs w:val="24"/>
        </w:rPr>
        <w:t>到</w:t>
      </w:r>
      <w:r>
        <w:rPr>
          <w:rFonts w:hint="eastAsia"/>
          <w:szCs w:val="24"/>
        </w:rPr>
        <w:t>R1</w:t>
      </w:r>
      <w:r>
        <w:rPr>
          <w:rFonts w:hint="eastAsia"/>
          <w:szCs w:val="24"/>
        </w:rPr>
        <w:t>的</w:t>
      </w:r>
      <w:r>
        <w:rPr>
          <w:szCs w:val="24"/>
        </w:rPr>
        <w:t>mac</w:t>
      </w:r>
      <w:r>
        <w:rPr>
          <w:szCs w:val="24"/>
        </w:rPr>
        <w:t>地址。</w:t>
      </w:r>
    </w:p>
    <w:p w14:paraId="3B45D197" w14:textId="77777777" w:rsidR="00A22433" w:rsidRDefault="00A22433" w:rsidP="00A22433">
      <w:pPr>
        <w:ind w:firstLine="480"/>
        <w:rPr>
          <w:szCs w:val="24"/>
        </w:rPr>
      </w:pPr>
      <w:r>
        <w:rPr>
          <w:rFonts w:hint="eastAsia"/>
          <w:szCs w:val="24"/>
        </w:rPr>
        <w:t>SW3</w:t>
      </w:r>
      <w:r>
        <w:rPr>
          <w:rFonts w:hint="eastAsia"/>
          <w:szCs w:val="24"/>
        </w:rPr>
        <w:t>：</w:t>
      </w:r>
    </w:p>
    <w:p w14:paraId="00866467" w14:textId="77777777" w:rsidR="00A22433" w:rsidRDefault="00A22433" w:rsidP="00A22433">
      <w:pPr>
        <w:ind w:firstLine="480"/>
        <w:rPr>
          <w:szCs w:val="24"/>
        </w:rPr>
      </w:pPr>
      <w:r>
        <w:rPr>
          <w:noProof/>
        </w:rPr>
        <w:lastRenderedPageBreak/>
        <w:drawing>
          <wp:inline distT="0" distB="0" distL="0" distR="0" wp14:anchorId="34E7A86C" wp14:editId="363511D3">
            <wp:extent cx="5543550" cy="170434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3550" cy="1704340"/>
                    </a:xfrm>
                    <a:prstGeom prst="rect">
                      <a:avLst/>
                    </a:prstGeom>
                  </pic:spPr>
                </pic:pic>
              </a:graphicData>
            </a:graphic>
          </wp:inline>
        </w:drawing>
      </w:r>
    </w:p>
    <w:p w14:paraId="3EC66F07" w14:textId="77777777" w:rsidR="00A22433" w:rsidRDefault="00A22433" w:rsidP="00A22433">
      <w:pPr>
        <w:ind w:firstLine="480"/>
        <w:rPr>
          <w:szCs w:val="24"/>
        </w:rPr>
      </w:pPr>
      <w:r>
        <w:rPr>
          <w:rFonts w:hint="eastAsia"/>
          <w:szCs w:val="24"/>
        </w:rPr>
        <w:t>没有</w:t>
      </w:r>
      <w:r>
        <w:rPr>
          <w:szCs w:val="24"/>
        </w:rPr>
        <w:t>任何</w:t>
      </w:r>
      <w:r>
        <w:rPr>
          <w:rFonts w:hint="eastAsia"/>
          <w:szCs w:val="24"/>
        </w:rPr>
        <w:t>流量</w:t>
      </w:r>
      <w:r>
        <w:rPr>
          <w:szCs w:val="24"/>
        </w:rPr>
        <w:t>通过，所以为空表</w:t>
      </w:r>
    </w:p>
    <w:p w14:paraId="5D9E2E71" w14:textId="77777777" w:rsidR="00A22433" w:rsidRDefault="00A22433" w:rsidP="00A22433">
      <w:pPr>
        <w:ind w:firstLine="480"/>
        <w:rPr>
          <w:szCs w:val="24"/>
        </w:rPr>
      </w:pPr>
      <w:r>
        <w:rPr>
          <w:rFonts w:hint="eastAsia"/>
          <w:szCs w:val="24"/>
        </w:rPr>
        <w:t>R1</w:t>
      </w:r>
      <w:r>
        <w:rPr>
          <w:rFonts w:hint="eastAsia"/>
          <w:szCs w:val="24"/>
        </w:rPr>
        <w:t>：</w:t>
      </w:r>
    </w:p>
    <w:p w14:paraId="1868949F" w14:textId="77777777" w:rsidR="00A22433" w:rsidRDefault="00A22433" w:rsidP="00A22433">
      <w:pPr>
        <w:ind w:firstLine="480"/>
        <w:jc w:val="center"/>
        <w:rPr>
          <w:szCs w:val="24"/>
        </w:rPr>
      </w:pPr>
      <w:r>
        <w:rPr>
          <w:noProof/>
        </w:rPr>
        <w:drawing>
          <wp:inline distT="0" distB="0" distL="0" distR="0" wp14:anchorId="2CF99648" wp14:editId="7E071EB2">
            <wp:extent cx="5543550" cy="1632585"/>
            <wp:effectExtent l="0" t="0" r="0"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3550" cy="1632585"/>
                    </a:xfrm>
                    <a:prstGeom prst="rect">
                      <a:avLst/>
                    </a:prstGeom>
                  </pic:spPr>
                </pic:pic>
              </a:graphicData>
            </a:graphic>
          </wp:inline>
        </w:drawing>
      </w:r>
    </w:p>
    <w:p w14:paraId="7F1A5CFE" w14:textId="77777777" w:rsidR="00A22433" w:rsidRDefault="00A22433" w:rsidP="00A22433">
      <w:pPr>
        <w:ind w:firstLine="480"/>
        <w:rPr>
          <w:szCs w:val="24"/>
        </w:rPr>
      </w:pPr>
      <w:r>
        <w:rPr>
          <w:rFonts w:hint="eastAsia"/>
          <w:szCs w:val="24"/>
        </w:rPr>
        <w:t>（这里</w:t>
      </w:r>
      <w:r>
        <w:rPr>
          <w:szCs w:val="24"/>
        </w:rPr>
        <w:t>需</w:t>
      </w:r>
      <w:r>
        <w:rPr>
          <w:szCs w:val="24"/>
        </w:rPr>
        <w:t>down</w:t>
      </w:r>
      <w:r>
        <w:rPr>
          <w:szCs w:val="24"/>
        </w:rPr>
        <w:t>掉</w:t>
      </w:r>
      <w:r>
        <w:rPr>
          <w:rFonts w:hint="eastAsia"/>
          <w:szCs w:val="24"/>
        </w:rPr>
        <w:t>R1</w:t>
      </w:r>
      <w:r>
        <w:rPr>
          <w:rFonts w:hint="eastAsia"/>
          <w:szCs w:val="24"/>
        </w:rPr>
        <w:t>的</w:t>
      </w:r>
      <w:r>
        <w:rPr>
          <w:rFonts w:hint="eastAsia"/>
          <w:szCs w:val="24"/>
        </w:rPr>
        <w:t>g1</w:t>
      </w:r>
      <w:r>
        <w:rPr>
          <w:rFonts w:hint="eastAsia"/>
          <w:szCs w:val="24"/>
        </w:rPr>
        <w:t>接口）与</w:t>
      </w:r>
      <w:r>
        <w:rPr>
          <w:rFonts w:hint="eastAsia"/>
          <w:szCs w:val="24"/>
        </w:rPr>
        <w:t>SW2</w:t>
      </w:r>
      <w:r>
        <w:rPr>
          <w:rFonts w:hint="eastAsia"/>
          <w:szCs w:val="24"/>
        </w:rPr>
        <w:t>的</w:t>
      </w:r>
      <w:r>
        <w:rPr>
          <w:szCs w:val="24"/>
        </w:rPr>
        <w:t>连接口</w:t>
      </w:r>
      <w:r>
        <w:rPr>
          <w:szCs w:val="24"/>
        </w:rPr>
        <w:t>up</w:t>
      </w:r>
      <w:r>
        <w:rPr>
          <w:szCs w:val="24"/>
        </w:rPr>
        <w:t>，</w:t>
      </w:r>
      <w:r>
        <w:rPr>
          <w:szCs w:val="24"/>
        </w:rPr>
        <w:t>ARP</w:t>
      </w:r>
      <w:r>
        <w:rPr>
          <w:szCs w:val="24"/>
        </w:rPr>
        <w:t>能解析到</w:t>
      </w:r>
      <w:r>
        <w:rPr>
          <w:rFonts w:hint="eastAsia"/>
          <w:szCs w:val="24"/>
        </w:rPr>
        <w:t>SW2</w:t>
      </w:r>
      <w:r>
        <w:rPr>
          <w:rFonts w:hint="eastAsia"/>
          <w:szCs w:val="24"/>
        </w:rPr>
        <w:t>的</w:t>
      </w:r>
      <w:r>
        <w:rPr>
          <w:szCs w:val="24"/>
        </w:rPr>
        <w:t>接口地址。</w:t>
      </w:r>
    </w:p>
    <w:p w14:paraId="316E762F" w14:textId="77777777" w:rsidR="00A22433" w:rsidRDefault="00A22433" w:rsidP="00A22433">
      <w:pPr>
        <w:ind w:firstLine="480"/>
        <w:rPr>
          <w:szCs w:val="24"/>
        </w:rPr>
      </w:pPr>
      <w:r w:rsidRPr="00BC2F86">
        <w:rPr>
          <w:rFonts w:hint="eastAsia"/>
          <w:b/>
          <w:szCs w:val="24"/>
        </w:rPr>
        <w:t>现在我们</w:t>
      </w:r>
      <w:r w:rsidRPr="00BC2F86">
        <w:rPr>
          <w:b/>
          <w:szCs w:val="24"/>
        </w:rPr>
        <w:t>在</w:t>
      </w:r>
      <w:r w:rsidRPr="00BC2F86">
        <w:rPr>
          <w:rFonts w:hint="eastAsia"/>
          <w:b/>
          <w:szCs w:val="24"/>
        </w:rPr>
        <w:t>PC1</w:t>
      </w:r>
      <w:r w:rsidRPr="00BC2F86">
        <w:rPr>
          <w:rFonts w:hint="eastAsia"/>
          <w:b/>
          <w:szCs w:val="24"/>
        </w:rPr>
        <w:t>上</w:t>
      </w:r>
      <w:r w:rsidRPr="00BC2F86">
        <w:rPr>
          <w:b/>
          <w:szCs w:val="24"/>
        </w:rPr>
        <w:t>ping</w:t>
      </w:r>
      <w:r w:rsidRPr="00BC2F86">
        <w:rPr>
          <w:b/>
          <w:szCs w:val="24"/>
        </w:rPr>
        <w:t>主机</w:t>
      </w:r>
      <w:r w:rsidRPr="00BC2F86">
        <w:rPr>
          <w:rFonts w:hint="eastAsia"/>
          <w:b/>
          <w:szCs w:val="24"/>
        </w:rPr>
        <w:t>PC2</w:t>
      </w:r>
      <w:r>
        <w:rPr>
          <w:rFonts w:hint="eastAsia"/>
          <w:szCs w:val="24"/>
        </w:rPr>
        <w:t>。</w:t>
      </w:r>
      <w:r>
        <w:rPr>
          <w:szCs w:val="24"/>
        </w:rPr>
        <w:t>然后</w:t>
      </w:r>
      <w:r>
        <w:rPr>
          <w:rFonts w:hint="eastAsia"/>
          <w:szCs w:val="24"/>
        </w:rPr>
        <w:t>观察</w:t>
      </w:r>
      <w:r>
        <w:rPr>
          <w:szCs w:val="24"/>
        </w:rPr>
        <w:t>相应设备的三张表。</w:t>
      </w:r>
    </w:p>
    <w:p w14:paraId="75B8B0ED" w14:textId="77777777" w:rsidR="00A22433" w:rsidRDefault="00A22433" w:rsidP="00A22433">
      <w:pPr>
        <w:ind w:firstLine="480"/>
        <w:rPr>
          <w:szCs w:val="24"/>
        </w:rPr>
      </w:pPr>
      <w:r>
        <w:rPr>
          <w:noProof/>
        </w:rPr>
        <w:drawing>
          <wp:inline distT="0" distB="0" distL="0" distR="0" wp14:anchorId="72318AFF" wp14:editId="71AE4E0C">
            <wp:extent cx="5238750" cy="2945130"/>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38750" cy="2945130"/>
                    </a:xfrm>
                    <a:prstGeom prst="rect">
                      <a:avLst/>
                    </a:prstGeom>
                  </pic:spPr>
                </pic:pic>
              </a:graphicData>
            </a:graphic>
          </wp:inline>
        </w:drawing>
      </w:r>
    </w:p>
    <w:p w14:paraId="49687BB8" w14:textId="77777777" w:rsidR="00A22433" w:rsidRDefault="00A22433" w:rsidP="00A22433">
      <w:pPr>
        <w:ind w:firstLine="480"/>
        <w:rPr>
          <w:szCs w:val="24"/>
        </w:rPr>
      </w:pPr>
      <w:r>
        <w:rPr>
          <w:rFonts w:hint="eastAsia"/>
          <w:szCs w:val="24"/>
        </w:rPr>
        <w:lastRenderedPageBreak/>
        <w:t>在</w:t>
      </w:r>
      <w:r>
        <w:rPr>
          <w:rFonts w:hint="eastAsia"/>
          <w:szCs w:val="24"/>
        </w:rPr>
        <w:t>PC1</w:t>
      </w:r>
      <w:r>
        <w:rPr>
          <w:rFonts w:hint="eastAsia"/>
          <w:szCs w:val="24"/>
        </w:rPr>
        <w:t>上</w:t>
      </w:r>
      <w:r>
        <w:rPr>
          <w:rFonts w:hint="eastAsia"/>
          <w:szCs w:val="24"/>
        </w:rPr>
        <w:t xml:space="preserve">ping </w:t>
      </w:r>
      <w:r>
        <w:rPr>
          <w:rFonts w:hint="eastAsia"/>
          <w:szCs w:val="24"/>
        </w:rPr>
        <w:t>通</w:t>
      </w:r>
      <w:r>
        <w:rPr>
          <w:rFonts w:hint="eastAsia"/>
          <w:szCs w:val="24"/>
        </w:rPr>
        <w:t>PC2</w:t>
      </w:r>
      <w:r>
        <w:rPr>
          <w:rFonts w:hint="eastAsia"/>
          <w:szCs w:val="24"/>
        </w:rPr>
        <w:t>后</w:t>
      </w:r>
      <w:r>
        <w:rPr>
          <w:szCs w:val="24"/>
        </w:rPr>
        <w:t>，可以看到，主机将</w:t>
      </w:r>
      <w:r>
        <w:rPr>
          <w:rFonts w:hint="eastAsia"/>
          <w:szCs w:val="24"/>
        </w:rPr>
        <w:t>数据</w:t>
      </w:r>
      <w:r>
        <w:rPr>
          <w:szCs w:val="24"/>
        </w:rPr>
        <w:t>包交给网关后，网关由于</w:t>
      </w:r>
      <w:r>
        <w:rPr>
          <w:rFonts w:hint="eastAsia"/>
          <w:szCs w:val="24"/>
        </w:rPr>
        <w:t>默认</w:t>
      </w:r>
      <w:r>
        <w:rPr>
          <w:szCs w:val="24"/>
        </w:rPr>
        <w:t>启用了代理</w:t>
      </w:r>
      <w:r>
        <w:rPr>
          <w:rFonts w:hint="eastAsia"/>
          <w:szCs w:val="24"/>
        </w:rPr>
        <w:t>ARP</w:t>
      </w:r>
      <w:r>
        <w:rPr>
          <w:rFonts w:hint="eastAsia"/>
          <w:szCs w:val="24"/>
        </w:rPr>
        <w:t>，</w:t>
      </w:r>
      <w:r>
        <w:rPr>
          <w:szCs w:val="24"/>
        </w:rPr>
        <w:t>所以</w:t>
      </w:r>
      <w:r>
        <w:rPr>
          <w:rFonts w:hint="eastAsia"/>
          <w:szCs w:val="24"/>
        </w:rPr>
        <w:t>PC1</w:t>
      </w:r>
      <w:r>
        <w:rPr>
          <w:rFonts w:hint="eastAsia"/>
          <w:szCs w:val="24"/>
        </w:rPr>
        <w:t>学到</w:t>
      </w:r>
      <w:r>
        <w:rPr>
          <w:szCs w:val="24"/>
        </w:rPr>
        <w:t>了网关的</w:t>
      </w:r>
      <w:r>
        <w:rPr>
          <w:szCs w:val="24"/>
        </w:rPr>
        <w:t xml:space="preserve"> Mac</w:t>
      </w:r>
      <w:r>
        <w:rPr>
          <w:szCs w:val="24"/>
        </w:rPr>
        <w:t>地址</w:t>
      </w:r>
      <w:r>
        <w:rPr>
          <w:rFonts w:hint="eastAsia"/>
          <w:szCs w:val="24"/>
        </w:rPr>
        <w:t>00</w:t>
      </w:r>
      <w:r>
        <w:rPr>
          <w:szCs w:val="24"/>
        </w:rPr>
        <w:t>-01-7a-c4-12-e1</w:t>
      </w:r>
      <w:r>
        <w:rPr>
          <w:rFonts w:hint="eastAsia"/>
          <w:szCs w:val="24"/>
        </w:rPr>
        <w:t>。</w:t>
      </w:r>
    </w:p>
    <w:p w14:paraId="485F12FE" w14:textId="77777777" w:rsidR="00A22433" w:rsidRDefault="00A22433" w:rsidP="00A22433">
      <w:pPr>
        <w:ind w:firstLine="480"/>
        <w:rPr>
          <w:szCs w:val="24"/>
        </w:rPr>
      </w:pPr>
      <w:r>
        <w:rPr>
          <w:rFonts w:hint="eastAsia"/>
          <w:szCs w:val="24"/>
        </w:rPr>
        <w:t>SW1</w:t>
      </w:r>
      <w:r>
        <w:rPr>
          <w:rFonts w:hint="eastAsia"/>
          <w:szCs w:val="24"/>
        </w:rPr>
        <w:t>：</w:t>
      </w:r>
    </w:p>
    <w:p w14:paraId="02686940" w14:textId="77777777" w:rsidR="00A22433" w:rsidRDefault="00A22433" w:rsidP="00A22433">
      <w:pPr>
        <w:ind w:firstLine="480"/>
        <w:rPr>
          <w:szCs w:val="24"/>
        </w:rPr>
      </w:pPr>
      <w:r>
        <w:rPr>
          <w:noProof/>
        </w:rPr>
        <w:drawing>
          <wp:inline distT="0" distB="0" distL="0" distR="0" wp14:anchorId="46F5147A" wp14:editId="431F585F">
            <wp:extent cx="5543550" cy="1954530"/>
            <wp:effectExtent l="0" t="0" r="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3550" cy="1954530"/>
                    </a:xfrm>
                    <a:prstGeom prst="rect">
                      <a:avLst/>
                    </a:prstGeom>
                  </pic:spPr>
                </pic:pic>
              </a:graphicData>
            </a:graphic>
          </wp:inline>
        </w:drawing>
      </w:r>
    </w:p>
    <w:p w14:paraId="7A9A80F5" w14:textId="77777777" w:rsidR="00A22433" w:rsidRDefault="00A22433" w:rsidP="00A22433">
      <w:pPr>
        <w:ind w:firstLine="480"/>
        <w:rPr>
          <w:szCs w:val="24"/>
        </w:rPr>
      </w:pPr>
      <w:r>
        <w:rPr>
          <w:rFonts w:hint="eastAsia"/>
          <w:szCs w:val="24"/>
        </w:rPr>
        <w:t>当数据包第一次</w:t>
      </w:r>
      <w:r>
        <w:rPr>
          <w:szCs w:val="24"/>
        </w:rPr>
        <w:t>从</w:t>
      </w:r>
      <w:r>
        <w:rPr>
          <w:rFonts w:hint="eastAsia"/>
          <w:szCs w:val="24"/>
        </w:rPr>
        <w:t>PC1</w:t>
      </w:r>
      <w:r>
        <w:rPr>
          <w:rFonts w:hint="eastAsia"/>
          <w:szCs w:val="24"/>
        </w:rPr>
        <w:t>经</w:t>
      </w:r>
      <w:r>
        <w:rPr>
          <w:rFonts w:hint="eastAsia"/>
          <w:szCs w:val="24"/>
        </w:rPr>
        <w:t>SW1</w:t>
      </w:r>
      <w:r>
        <w:rPr>
          <w:rFonts w:hint="eastAsia"/>
          <w:szCs w:val="24"/>
        </w:rPr>
        <w:t>的</w:t>
      </w:r>
      <w:r>
        <w:rPr>
          <w:szCs w:val="24"/>
        </w:rPr>
        <w:t>fa0/1</w:t>
      </w:r>
      <w:r>
        <w:rPr>
          <w:rFonts w:hint="eastAsia"/>
          <w:szCs w:val="24"/>
        </w:rPr>
        <w:t>口</w:t>
      </w:r>
      <w:r>
        <w:rPr>
          <w:szCs w:val="24"/>
        </w:rPr>
        <w:t>进入，交换机将</w:t>
      </w:r>
      <w:r>
        <w:rPr>
          <w:rFonts w:hint="eastAsia"/>
          <w:szCs w:val="24"/>
        </w:rPr>
        <w:t>PC1</w:t>
      </w:r>
      <w:r>
        <w:rPr>
          <w:rFonts w:hint="eastAsia"/>
          <w:szCs w:val="24"/>
        </w:rPr>
        <w:t>的</w:t>
      </w:r>
      <w:r>
        <w:rPr>
          <w:szCs w:val="24"/>
        </w:rPr>
        <w:t>Mac</w:t>
      </w:r>
      <w:r>
        <w:rPr>
          <w:szCs w:val="24"/>
        </w:rPr>
        <w:t>地址对应到</w:t>
      </w:r>
      <w:r>
        <w:rPr>
          <w:szCs w:val="24"/>
        </w:rPr>
        <w:t>fa0/1</w:t>
      </w:r>
      <w:r>
        <w:rPr>
          <w:rFonts w:hint="eastAsia"/>
          <w:szCs w:val="24"/>
        </w:rPr>
        <w:t>口，后续若</w:t>
      </w:r>
      <w:r>
        <w:rPr>
          <w:szCs w:val="24"/>
        </w:rPr>
        <w:t>有数据</w:t>
      </w:r>
      <w:r>
        <w:rPr>
          <w:rFonts w:hint="eastAsia"/>
          <w:szCs w:val="24"/>
        </w:rPr>
        <w:t>帧</w:t>
      </w:r>
      <w:r>
        <w:rPr>
          <w:szCs w:val="24"/>
        </w:rPr>
        <w:t>要发往</w:t>
      </w:r>
      <w:r>
        <w:rPr>
          <w:rFonts w:hint="eastAsia"/>
          <w:szCs w:val="24"/>
        </w:rPr>
        <w:t>PC</w:t>
      </w:r>
      <w:r>
        <w:rPr>
          <w:szCs w:val="24"/>
        </w:rPr>
        <w:t>1</w:t>
      </w:r>
      <w:r>
        <w:rPr>
          <w:rFonts w:hint="eastAsia"/>
          <w:szCs w:val="24"/>
        </w:rPr>
        <w:t>，则</w:t>
      </w:r>
      <w:r>
        <w:rPr>
          <w:szCs w:val="24"/>
        </w:rPr>
        <w:t>通过查找</w:t>
      </w:r>
      <w:r>
        <w:rPr>
          <w:rFonts w:hint="eastAsia"/>
          <w:szCs w:val="24"/>
        </w:rPr>
        <w:t>其</w:t>
      </w:r>
      <w:r>
        <w:rPr>
          <w:szCs w:val="24"/>
        </w:rPr>
        <w:t>Mac</w:t>
      </w:r>
      <w:r>
        <w:rPr>
          <w:szCs w:val="24"/>
        </w:rPr>
        <w:t>地址对应的接口发送数据帧。而</w:t>
      </w:r>
      <w:r>
        <w:rPr>
          <w:rFonts w:hint="eastAsia"/>
          <w:szCs w:val="24"/>
        </w:rPr>
        <w:t>PC2</w:t>
      </w:r>
      <w:r>
        <w:rPr>
          <w:rFonts w:hint="eastAsia"/>
          <w:szCs w:val="24"/>
        </w:rPr>
        <w:t>在</w:t>
      </w:r>
      <w:r>
        <w:rPr>
          <w:szCs w:val="24"/>
        </w:rPr>
        <w:t>给</w:t>
      </w:r>
      <w:r>
        <w:rPr>
          <w:rFonts w:hint="eastAsia"/>
          <w:szCs w:val="24"/>
        </w:rPr>
        <w:t>PC1</w:t>
      </w:r>
      <w:r>
        <w:rPr>
          <w:rFonts w:hint="eastAsia"/>
          <w:szCs w:val="24"/>
        </w:rPr>
        <w:t>回</w:t>
      </w:r>
      <w:r>
        <w:rPr>
          <w:szCs w:val="24"/>
        </w:rPr>
        <w:t>包的过程中，通过</w:t>
      </w:r>
      <w:r>
        <w:rPr>
          <w:rFonts w:hint="eastAsia"/>
          <w:szCs w:val="24"/>
        </w:rPr>
        <w:t>SW2</w:t>
      </w:r>
      <w:r>
        <w:rPr>
          <w:rFonts w:hint="eastAsia"/>
          <w:szCs w:val="24"/>
        </w:rPr>
        <w:t>发往</w:t>
      </w:r>
      <w:r>
        <w:rPr>
          <w:rFonts w:hint="eastAsia"/>
          <w:szCs w:val="24"/>
        </w:rPr>
        <w:t>SW1</w:t>
      </w:r>
      <w:r>
        <w:rPr>
          <w:rFonts w:hint="eastAsia"/>
          <w:szCs w:val="24"/>
        </w:rPr>
        <w:t>，</w:t>
      </w:r>
      <w:r>
        <w:rPr>
          <w:szCs w:val="24"/>
        </w:rPr>
        <w:t>再回到</w:t>
      </w:r>
      <w:r>
        <w:rPr>
          <w:rFonts w:hint="eastAsia"/>
          <w:szCs w:val="24"/>
        </w:rPr>
        <w:t>PC1</w:t>
      </w:r>
      <w:r>
        <w:rPr>
          <w:rFonts w:hint="eastAsia"/>
          <w:szCs w:val="24"/>
        </w:rPr>
        <w:t>，交换机</w:t>
      </w:r>
      <w:r>
        <w:rPr>
          <w:rFonts w:hint="eastAsia"/>
          <w:szCs w:val="24"/>
        </w:rPr>
        <w:t>SW1</w:t>
      </w:r>
      <w:r>
        <w:rPr>
          <w:rFonts w:hint="eastAsia"/>
          <w:szCs w:val="24"/>
        </w:rPr>
        <w:t>将</w:t>
      </w:r>
      <w:r>
        <w:rPr>
          <w:szCs w:val="24"/>
        </w:rPr>
        <w:t>学习到</w:t>
      </w:r>
      <w:r>
        <w:rPr>
          <w:rFonts w:hint="eastAsia"/>
          <w:szCs w:val="24"/>
        </w:rPr>
        <w:t>SW2</w:t>
      </w:r>
      <w:r>
        <w:rPr>
          <w:szCs w:val="24"/>
        </w:rPr>
        <w:t>对应的</w:t>
      </w:r>
      <w:r>
        <w:rPr>
          <w:szCs w:val="24"/>
        </w:rPr>
        <w:t>Mac</w:t>
      </w:r>
      <w:r>
        <w:rPr>
          <w:szCs w:val="24"/>
        </w:rPr>
        <w:t>地址</w:t>
      </w:r>
      <w:r>
        <w:rPr>
          <w:rFonts w:hint="eastAsia"/>
          <w:szCs w:val="24"/>
        </w:rPr>
        <w:t>，</w:t>
      </w:r>
      <w:r>
        <w:rPr>
          <w:szCs w:val="24"/>
        </w:rPr>
        <w:t>并将其添加到对应的</w:t>
      </w:r>
      <w:r>
        <w:rPr>
          <w:szCs w:val="24"/>
        </w:rPr>
        <w:t>Mac</w:t>
      </w:r>
      <w:r>
        <w:rPr>
          <w:szCs w:val="24"/>
        </w:rPr>
        <w:t>地址表中。</w:t>
      </w:r>
      <w:r>
        <w:rPr>
          <w:rFonts w:hint="eastAsia"/>
          <w:szCs w:val="24"/>
        </w:rPr>
        <w:t>二层</w:t>
      </w:r>
      <w:r>
        <w:rPr>
          <w:szCs w:val="24"/>
        </w:rPr>
        <w:t>设备转发依据的是</w:t>
      </w:r>
      <w:r>
        <w:rPr>
          <w:szCs w:val="24"/>
        </w:rPr>
        <w:t>Mac</w:t>
      </w:r>
      <w:r>
        <w:rPr>
          <w:szCs w:val="24"/>
        </w:rPr>
        <w:t>地址表，所以没有</w:t>
      </w:r>
      <w:r>
        <w:rPr>
          <w:szCs w:val="24"/>
        </w:rPr>
        <w:t>ARP</w:t>
      </w:r>
      <w:r>
        <w:rPr>
          <w:szCs w:val="24"/>
        </w:rPr>
        <w:t>信息和路由信息。</w:t>
      </w:r>
    </w:p>
    <w:p w14:paraId="14522681" w14:textId="77777777" w:rsidR="00A22433" w:rsidRDefault="00A22433" w:rsidP="00A22433">
      <w:pPr>
        <w:ind w:firstLine="480"/>
        <w:rPr>
          <w:szCs w:val="24"/>
        </w:rPr>
      </w:pPr>
      <w:r>
        <w:rPr>
          <w:rFonts w:hint="eastAsia"/>
          <w:szCs w:val="24"/>
        </w:rPr>
        <w:t>S</w:t>
      </w:r>
      <w:r>
        <w:rPr>
          <w:szCs w:val="24"/>
        </w:rPr>
        <w:t>W2</w:t>
      </w:r>
      <w:r>
        <w:rPr>
          <w:rFonts w:hint="eastAsia"/>
          <w:szCs w:val="24"/>
        </w:rPr>
        <w:t>：</w:t>
      </w:r>
    </w:p>
    <w:p w14:paraId="2E9BD1D8" w14:textId="77777777" w:rsidR="00A22433" w:rsidRDefault="00A22433" w:rsidP="00A22433">
      <w:pPr>
        <w:ind w:firstLine="480"/>
        <w:rPr>
          <w:szCs w:val="24"/>
        </w:rPr>
      </w:pPr>
      <w:r>
        <w:rPr>
          <w:noProof/>
        </w:rPr>
        <w:drawing>
          <wp:inline distT="0" distB="0" distL="0" distR="0" wp14:anchorId="248E1C5D" wp14:editId="7AE2EC2E">
            <wp:extent cx="5543550" cy="196723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3550" cy="1967230"/>
                    </a:xfrm>
                    <a:prstGeom prst="rect">
                      <a:avLst/>
                    </a:prstGeom>
                  </pic:spPr>
                </pic:pic>
              </a:graphicData>
            </a:graphic>
          </wp:inline>
        </w:drawing>
      </w:r>
    </w:p>
    <w:p w14:paraId="2ACE210A" w14:textId="77777777" w:rsidR="00A22433" w:rsidRDefault="00A22433" w:rsidP="00A22433">
      <w:pPr>
        <w:ind w:firstLine="480"/>
        <w:rPr>
          <w:szCs w:val="24"/>
        </w:rPr>
      </w:pPr>
      <w:r>
        <w:rPr>
          <w:rFonts w:hint="eastAsia"/>
          <w:szCs w:val="24"/>
        </w:rPr>
        <w:t>这里的</w:t>
      </w:r>
      <w:r>
        <w:rPr>
          <w:szCs w:val="24"/>
        </w:rPr>
        <w:t>三层设备使用的是</w:t>
      </w:r>
      <w:r>
        <w:rPr>
          <w:rFonts w:hint="eastAsia"/>
          <w:szCs w:val="24"/>
        </w:rPr>
        <w:t>SVI</w:t>
      </w:r>
      <w:r>
        <w:rPr>
          <w:rFonts w:hint="eastAsia"/>
          <w:szCs w:val="24"/>
        </w:rPr>
        <w:t>接口</w:t>
      </w:r>
      <w:r>
        <w:rPr>
          <w:szCs w:val="24"/>
        </w:rPr>
        <w:t>，所以可以看到</w:t>
      </w:r>
      <w:r>
        <w:rPr>
          <w:rFonts w:hint="eastAsia"/>
          <w:szCs w:val="24"/>
        </w:rPr>
        <w:t>在</w:t>
      </w:r>
      <w:r>
        <w:rPr>
          <w:rFonts w:hint="eastAsia"/>
          <w:szCs w:val="24"/>
        </w:rPr>
        <w:t>SW2</w:t>
      </w:r>
      <w:r>
        <w:rPr>
          <w:rFonts w:hint="eastAsia"/>
          <w:szCs w:val="24"/>
        </w:rPr>
        <w:t>上</w:t>
      </w:r>
      <w:r>
        <w:rPr>
          <w:szCs w:val="24"/>
        </w:rPr>
        <w:t>也学习到了</w:t>
      </w:r>
      <w:r>
        <w:rPr>
          <w:rFonts w:hint="eastAsia"/>
          <w:szCs w:val="24"/>
        </w:rPr>
        <w:t>PC1</w:t>
      </w:r>
      <w:r>
        <w:rPr>
          <w:rFonts w:hint="eastAsia"/>
          <w:szCs w:val="24"/>
        </w:rPr>
        <w:t>的</w:t>
      </w:r>
      <w:r>
        <w:rPr>
          <w:szCs w:val="24"/>
        </w:rPr>
        <w:t>Mac</w:t>
      </w:r>
      <w:r>
        <w:rPr>
          <w:szCs w:val="24"/>
        </w:rPr>
        <w:t>地址</w:t>
      </w:r>
      <w:r>
        <w:rPr>
          <w:rFonts w:hint="eastAsia"/>
          <w:szCs w:val="24"/>
        </w:rPr>
        <w:t>信息</w:t>
      </w:r>
      <w:r>
        <w:rPr>
          <w:szCs w:val="24"/>
        </w:rPr>
        <w:t>和</w:t>
      </w:r>
      <w:r>
        <w:rPr>
          <w:rFonts w:hint="eastAsia"/>
          <w:szCs w:val="24"/>
        </w:rPr>
        <w:t>PC2</w:t>
      </w:r>
      <w:r>
        <w:rPr>
          <w:rFonts w:hint="eastAsia"/>
          <w:szCs w:val="24"/>
        </w:rPr>
        <w:t>的</w:t>
      </w:r>
      <w:r>
        <w:rPr>
          <w:szCs w:val="24"/>
        </w:rPr>
        <w:t>Mac</w:t>
      </w:r>
      <w:r>
        <w:rPr>
          <w:szCs w:val="24"/>
        </w:rPr>
        <w:t>地址信息</w:t>
      </w:r>
      <w:r>
        <w:rPr>
          <w:rFonts w:hint="eastAsia"/>
          <w:szCs w:val="24"/>
        </w:rPr>
        <w:t>，</w:t>
      </w:r>
      <w:r>
        <w:rPr>
          <w:szCs w:val="24"/>
        </w:rPr>
        <w:t>并分别对应</w:t>
      </w:r>
      <w:r>
        <w:rPr>
          <w:rFonts w:hint="eastAsia"/>
          <w:szCs w:val="24"/>
        </w:rPr>
        <w:t>到</w:t>
      </w:r>
      <w:r>
        <w:rPr>
          <w:szCs w:val="24"/>
        </w:rPr>
        <w:t>相应的接口。</w:t>
      </w:r>
    </w:p>
    <w:p w14:paraId="40D640BE" w14:textId="77777777" w:rsidR="00A22433" w:rsidRDefault="00A22433" w:rsidP="00A22433">
      <w:pPr>
        <w:ind w:firstLine="480"/>
        <w:rPr>
          <w:szCs w:val="24"/>
        </w:rPr>
      </w:pPr>
      <w:r>
        <w:rPr>
          <w:noProof/>
        </w:rPr>
        <w:lastRenderedPageBreak/>
        <w:drawing>
          <wp:inline distT="0" distB="0" distL="0" distR="0" wp14:anchorId="6E8B9D17" wp14:editId="7D166946">
            <wp:extent cx="5543550" cy="8572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3550" cy="857250"/>
                    </a:xfrm>
                    <a:prstGeom prst="rect">
                      <a:avLst/>
                    </a:prstGeom>
                  </pic:spPr>
                </pic:pic>
              </a:graphicData>
            </a:graphic>
          </wp:inline>
        </w:drawing>
      </w:r>
    </w:p>
    <w:p w14:paraId="767E9721" w14:textId="77777777" w:rsidR="00A22433" w:rsidRDefault="00A22433" w:rsidP="00A22433">
      <w:pPr>
        <w:ind w:firstLine="480"/>
        <w:rPr>
          <w:szCs w:val="24"/>
        </w:rPr>
      </w:pPr>
      <w:r>
        <w:rPr>
          <w:rFonts w:hint="eastAsia"/>
          <w:szCs w:val="24"/>
        </w:rPr>
        <w:t>以上</w:t>
      </w:r>
      <w:r>
        <w:rPr>
          <w:rFonts w:hint="eastAsia"/>
          <w:szCs w:val="24"/>
        </w:rPr>
        <w:t>ARP</w:t>
      </w:r>
      <w:r>
        <w:rPr>
          <w:rFonts w:hint="eastAsia"/>
          <w:szCs w:val="24"/>
        </w:rPr>
        <w:t>表项</w:t>
      </w:r>
      <w:r>
        <w:rPr>
          <w:szCs w:val="24"/>
        </w:rPr>
        <w:t>表明了相应主机对应</w:t>
      </w:r>
      <w:r>
        <w:rPr>
          <w:rFonts w:hint="eastAsia"/>
          <w:szCs w:val="24"/>
        </w:rPr>
        <w:t>各自的</w:t>
      </w:r>
      <w:r>
        <w:rPr>
          <w:szCs w:val="24"/>
        </w:rPr>
        <w:t>Mac</w:t>
      </w:r>
      <w:r>
        <w:rPr>
          <w:szCs w:val="24"/>
        </w:rPr>
        <w:t>地址</w:t>
      </w:r>
      <w:r>
        <w:rPr>
          <w:rFonts w:hint="eastAsia"/>
          <w:szCs w:val="24"/>
        </w:rPr>
        <w:t>及其数据</w:t>
      </w:r>
      <w:r>
        <w:rPr>
          <w:szCs w:val="24"/>
        </w:rPr>
        <w:t>出接口。</w:t>
      </w:r>
    </w:p>
    <w:p w14:paraId="7178D295" w14:textId="77777777" w:rsidR="00A22433" w:rsidRDefault="00A22433" w:rsidP="00A22433">
      <w:pPr>
        <w:ind w:firstLine="480"/>
        <w:rPr>
          <w:szCs w:val="24"/>
        </w:rPr>
      </w:pPr>
      <w:r>
        <w:rPr>
          <w:noProof/>
        </w:rPr>
        <w:drawing>
          <wp:inline distT="0" distB="0" distL="0" distR="0" wp14:anchorId="5FD18E40" wp14:editId="054B15C7">
            <wp:extent cx="5543550" cy="156400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3550" cy="1564005"/>
                    </a:xfrm>
                    <a:prstGeom prst="rect">
                      <a:avLst/>
                    </a:prstGeom>
                  </pic:spPr>
                </pic:pic>
              </a:graphicData>
            </a:graphic>
          </wp:inline>
        </w:drawing>
      </w:r>
    </w:p>
    <w:p w14:paraId="4333993C" w14:textId="77777777" w:rsidR="00A22433" w:rsidRDefault="00A22433" w:rsidP="00A22433">
      <w:pPr>
        <w:ind w:firstLine="480"/>
        <w:rPr>
          <w:szCs w:val="24"/>
        </w:rPr>
      </w:pPr>
      <w:r>
        <w:rPr>
          <w:rFonts w:hint="eastAsia"/>
          <w:szCs w:val="24"/>
        </w:rPr>
        <w:t>三层</w:t>
      </w:r>
      <w:r>
        <w:rPr>
          <w:szCs w:val="24"/>
        </w:rPr>
        <w:t>设备的转发依靠的是查找路由表，</w:t>
      </w:r>
      <w:r>
        <w:rPr>
          <w:rFonts w:hint="eastAsia"/>
          <w:szCs w:val="24"/>
        </w:rPr>
        <w:t>路由</w:t>
      </w:r>
      <w:r>
        <w:rPr>
          <w:szCs w:val="24"/>
        </w:rPr>
        <w:t>器收到一</w:t>
      </w:r>
      <w:r>
        <w:rPr>
          <w:rFonts w:hint="eastAsia"/>
          <w:szCs w:val="24"/>
        </w:rPr>
        <w:t>个</w:t>
      </w:r>
      <w:r>
        <w:rPr>
          <w:szCs w:val="24"/>
        </w:rPr>
        <w:t>数据包</w:t>
      </w:r>
      <w:r>
        <w:rPr>
          <w:rFonts w:hint="eastAsia"/>
          <w:szCs w:val="24"/>
        </w:rPr>
        <w:t>时</w:t>
      </w:r>
      <w:r>
        <w:rPr>
          <w:szCs w:val="24"/>
        </w:rPr>
        <w:t>，首先会在</w:t>
      </w:r>
      <w:r>
        <w:rPr>
          <w:rFonts w:hint="eastAsia"/>
          <w:szCs w:val="24"/>
        </w:rPr>
        <w:t>其</w:t>
      </w:r>
      <w:r>
        <w:rPr>
          <w:szCs w:val="24"/>
        </w:rPr>
        <w:t>路由表中查找是否有相应的路由信息，如果没有，则直接</w:t>
      </w:r>
      <w:r>
        <w:rPr>
          <w:rFonts w:hint="eastAsia"/>
          <w:szCs w:val="24"/>
        </w:rPr>
        <w:t>丢弃</w:t>
      </w:r>
      <w:r>
        <w:rPr>
          <w:szCs w:val="24"/>
        </w:rPr>
        <w:t>该报文，</w:t>
      </w:r>
      <w:r>
        <w:rPr>
          <w:rFonts w:hint="eastAsia"/>
          <w:szCs w:val="24"/>
        </w:rPr>
        <w:t>如果</w:t>
      </w:r>
      <w:r>
        <w:rPr>
          <w:szCs w:val="24"/>
        </w:rPr>
        <w:t>有路由信息，则查看其相应的路由</w:t>
      </w:r>
      <w:r>
        <w:rPr>
          <w:rFonts w:hint="eastAsia"/>
          <w:szCs w:val="24"/>
        </w:rPr>
        <w:t>条目</w:t>
      </w:r>
      <w:r>
        <w:rPr>
          <w:szCs w:val="24"/>
        </w:rPr>
        <w:t>对应的接口</w:t>
      </w:r>
      <w:r>
        <w:rPr>
          <w:rFonts w:hint="eastAsia"/>
          <w:szCs w:val="24"/>
        </w:rPr>
        <w:t>，二层</w:t>
      </w:r>
      <w:r>
        <w:rPr>
          <w:szCs w:val="24"/>
        </w:rPr>
        <w:t>目</w:t>
      </w:r>
      <w:r>
        <w:rPr>
          <w:rFonts w:hint="eastAsia"/>
          <w:szCs w:val="24"/>
        </w:rPr>
        <w:t>的</w:t>
      </w:r>
      <w:r>
        <w:rPr>
          <w:szCs w:val="24"/>
        </w:rPr>
        <w:t>Mac</w:t>
      </w:r>
      <w:r>
        <w:rPr>
          <w:szCs w:val="24"/>
        </w:rPr>
        <w:t>地址的封装</w:t>
      </w:r>
      <w:r>
        <w:rPr>
          <w:rFonts w:hint="eastAsia"/>
          <w:szCs w:val="24"/>
        </w:rPr>
        <w:t>不变，</w:t>
      </w:r>
      <w:r>
        <w:rPr>
          <w:szCs w:val="24"/>
        </w:rPr>
        <w:t>然后</w:t>
      </w:r>
      <w:r>
        <w:rPr>
          <w:rFonts w:hint="eastAsia"/>
          <w:szCs w:val="24"/>
        </w:rPr>
        <w:t>通过</w:t>
      </w:r>
      <w:r>
        <w:rPr>
          <w:szCs w:val="24"/>
        </w:rPr>
        <w:t>接口发送出去。</w:t>
      </w:r>
    </w:p>
    <w:p w14:paraId="2D8A7D6C" w14:textId="77777777" w:rsidR="00A22433" w:rsidRDefault="00A22433" w:rsidP="00A22433">
      <w:pPr>
        <w:ind w:firstLine="480"/>
        <w:rPr>
          <w:szCs w:val="24"/>
        </w:rPr>
      </w:pPr>
      <w:r>
        <w:rPr>
          <w:rFonts w:hint="eastAsia"/>
          <w:szCs w:val="24"/>
        </w:rPr>
        <w:t>SW3</w:t>
      </w:r>
      <w:r>
        <w:rPr>
          <w:rFonts w:hint="eastAsia"/>
          <w:szCs w:val="24"/>
        </w:rPr>
        <w:t>：</w:t>
      </w:r>
    </w:p>
    <w:p w14:paraId="34FA5DEB" w14:textId="77777777" w:rsidR="00A22433" w:rsidRDefault="00A22433" w:rsidP="00A22433">
      <w:pPr>
        <w:ind w:firstLine="480"/>
        <w:rPr>
          <w:szCs w:val="24"/>
        </w:rPr>
      </w:pPr>
      <w:r>
        <w:rPr>
          <w:noProof/>
        </w:rPr>
        <w:drawing>
          <wp:inline distT="0" distB="0" distL="0" distR="0" wp14:anchorId="2C8F35AE" wp14:editId="0D0B2B81">
            <wp:extent cx="5543550" cy="1918970"/>
            <wp:effectExtent l="0" t="0" r="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3550" cy="1918970"/>
                    </a:xfrm>
                    <a:prstGeom prst="rect">
                      <a:avLst/>
                    </a:prstGeom>
                  </pic:spPr>
                </pic:pic>
              </a:graphicData>
            </a:graphic>
          </wp:inline>
        </w:drawing>
      </w:r>
    </w:p>
    <w:p w14:paraId="03F1D75E" w14:textId="77777777" w:rsidR="00A22433" w:rsidRDefault="00A22433" w:rsidP="00A22433">
      <w:pPr>
        <w:ind w:firstLine="480"/>
        <w:rPr>
          <w:szCs w:val="24"/>
        </w:rPr>
      </w:pPr>
      <w:r>
        <w:rPr>
          <w:rFonts w:hint="eastAsia"/>
          <w:szCs w:val="24"/>
        </w:rPr>
        <w:t>交换机</w:t>
      </w:r>
      <w:r>
        <w:rPr>
          <w:rFonts w:hint="eastAsia"/>
          <w:szCs w:val="24"/>
        </w:rPr>
        <w:t>SW3</w:t>
      </w:r>
      <w:r>
        <w:rPr>
          <w:rFonts w:hint="eastAsia"/>
          <w:szCs w:val="24"/>
        </w:rPr>
        <w:t>学习</w:t>
      </w:r>
      <w:r>
        <w:rPr>
          <w:szCs w:val="24"/>
        </w:rPr>
        <w:t>到了</w:t>
      </w:r>
      <w:r>
        <w:rPr>
          <w:rFonts w:hint="eastAsia"/>
          <w:szCs w:val="24"/>
        </w:rPr>
        <w:t>PC2</w:t>
      </w:r>
      <w:r>
        <w:rPr>
          <w:rFonts w:hint="eastAsia"/>
          <w:szCs w:val="24"/>
        </w:rPr>
        <w:t>的</w:t>
      </w:r>
      <w:r>
        <w:rPr>
          <w:szCs w:val="24"/>
        </w:rPr>
        <w:t>Mac</w:t>
      </w:r>
      <w:r>
        <w:rPr>
          <w:szCs w:val="24"/>
        </w:rPr>
        <w:t>地址并对应到</w:t>
      </w:r>
      <w:r>
        <w:rPr>
          <w:rFonts w:hint="eastAsia"/>
          <w:szCs w:val="24"/>
        </w:rPr>
        <w:t>Fa0/0</w:t>
      </w:r>
      <w:r>
        <w:rPr>
          <w:rFonts w:hint="eastAsia"/>
          <w:szCs w:val="24"/>
        </w:rPr>
        <w:t>。</w:t>
      </w:r>
      <w:r>
        <w:rPr>
          <w:szCs w:val="24"/>
        </w:rPr>
        <w:t>学习</w:t>
      </w:r>
      <w:r>
        <w:rPr>
          <w:rFonts w:hint="eastAsia"/>
          <w:szCs w:val="24"/>
        </w:rPr>
        <w:t>到</w:t>
      </w:r>
      <w:r>
        <w:rPr>
          <w:szCs w:val="24"/>
        </w:rPr>
        <w:t>了</w:t>
      </w:r>
      <w:r>
        <w:rPr>
          <w:rFonts w:hint="eastAsia"/>
          <w:szCs w:val="24"/>
        </w:rPr>
        <w:t>三层</w:t>
      </w:r>
      <w:r>
        <w:rPr>
          <w:szCs w:val="24"/>
        </w:rPr>
        <w:t>设备</w:t>
      </w:r>
      <w:r>
        <w:rPr>
          <w:rFonts w:hint="eastAsia"/>
          <w:szCs w:val="24"/>
        </w:rPr>
        <w:t xml:space="preserve">SW2 </w:t>
      </w:r>
      <w:r>
        <w:rPr>
          <w:szCs w:val="24"/>
        </w:rPr>
        <w:t>Mac</w:t>
      </w:r>
      <w:r>
        <w:rPr>
          <w:szCs w:val="24"/>
        </w:rPr>
        <w:t>地址</w:t>
      </w:r>
      <w:r>
        <w:rPr>
          <w:rFonts w:hint="eastAsia"/>
          <w:szCs w:val="24"/>
        </w:rPr>
        <w:t>且</w:t>
      </w:r>
      <w:r>
        <w:rPr>
          <w:szCs w:val="24"/>
        </w:rPr>
        <w:t>对应到</w:t>
      </w:r>
      <w:r>
        <w:rPr>
          <w:szCs w:val="24"/>
        </w:rPr>
        <w:t>fa0/1</w:t>
      </w:r>
      <w:r>
        <w:rPr>
          <w:rFonts w:hint="eastAsia"/>
          <w:szCs w:val="24"/>
        </w:rPr>
        <w:t>。</w:t>
      </w:r>
    </w:p>
    <w:p w14:paraId="6FDFE033" w14:textId="77777777" w:rsidR="00A22433" w:rsidRPr="001D0634" w:rsidRDefault="00A22433" w:rsidP="00A22433">
      <w:pPr>
        <w:ind w:firstLine="480"/>
        <w:rPr>
          <w:b/>
          <w:szCs w:val="24"/>
        </w:rPr>
      </w:pPr>
      <w:r w:rsidRPr="001D0634">
        <w:rPr>
          <w:rFonts w:hint="eastAsia"/>
          <w:b/>
          <w:szCs w:val="24"/>
        </w:rPr>
        <w:t>再从</w:t>
      </w:r>
      <w:r w:rsidRPr="001D0634">
        <w:rPr>
          <w:rFonts w:hint="eastAsia"/>
          <w:b/>
          <w:szCs w:val="24"/>
        </w:rPr>
        <w:t>PC1</w:t>
      </w:r>
      <w:r w:rsidRPr="001D0634">
        <w:rPr>
          <w:rFonts w:hint="eastAsia"/>
          <w:b/>
          <w:szCs w:val="24"/>
        </w:rPr>
        <w:t>上</w:t>
      </w:r>
      <w:r w:rsidRPr="001D0634">
        <w:rPr>
          <w:rFonts w:hint="eastAsia"/>
          <w:b/>
          <w:szCs w:val="24"/>
        </w:rPr>
        <w:t xml:space="preserve">ping </w:t>
      </w:r>
      <w:r w:rsidRPr="001D0634">
        <w:rPr>
          <w:b/>
          <w:szCs w:val="24"/>
        </w:rPr>
        <w:t>PC3</w:t>
      </w:r>
      <w:r w:rsidRPr="001D0634">
        <w:rPr>
          <w:rFonts w:hint="eastAsia"/>
          <w:b/>
          <w:szCs w:val="24"/>
        </w:rPr>
        <w:t>。</w:t>
      </w:r>
    </w:p>
    <w:p w14:paraId="7AA9076C" w14:textId="77777777" w:rsidR="00A22433" w:rsidRDefault="00A22433" w:rsidP="00A22433">
      <w:pPr>
        <w:ind w:firstLine="480"/>
        <w:rPr>
          <w:szCs w:val="24"/>
        </w:rPr>
      </w:pPr>
      <w:r>
        <w:rPr>
          <w:rFonts w:hint="eastAsia"/>
          <w:szCs w:val="24"/>
        </w:rPr>
        <w:t>SW1</w:t>
      </w:r>
      <w:r>
        <w:rPr>
          <w:rFonts w:hint="eastAsia"/>
          <w:szCs w:val="24"/>
        </w:rPr>
        <w:t>：</w:t>
      </w:r>
    </w:p>
    <w:p w14:paraId="418EC706" w14:textId="77777777" w:rsidR="00A22433" w:rsidRDefault="00A22433" w:rsidP="00A22433">
      <w:pPr>
        <w:ind w:firstLine="480"/>
        <w:rPr>
          <w:szCs w:val="24"/>
        </w:rPr>
      </w:pPr>
      <w:r>
        <w:rPr>
          <w:noProof/>
        </w:rPr>
        <w:lastRenderedPageBreak/>
        <w:drawing>
          <wp:inline distT="0" distB="0" distL="0" distR="0" wp14:anchorId="0090BECC" wp14:editId="4BF43DCC">
            <wp:extent cx="5543550" cy="1784985"/>
            <wp:effectExtent l="0" t="0" r="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3550" cy="1784985"/>
                    </a:xfrm>
                    <a:prstGeom prst="rect">
                      <a:avLst/>
                    </a:prstGeom>
                  </pic:spPr>
                </pic:pic>
              </a:graphicData>
            </a:graphic>
          </wp:inline>
        </w:drawing>
      </w:r>
    </w:p>
    <w:p w14:paraId="1D7616B6" w14:textId="77777777" w:rsidR="00A22433" w:rsidRDefault="00A22433" w:rsidP="00A22433">
      <w:pPr>
        <w:ind w:firstLine="480"/>
        <w:rPr>
          <w:szCs w:val="24"/>
        </w:rPr>
      </w:pPr>
      <w:r>
        <w:rPr>
          <w:rFonts w:hint="eastAsia"/>
          <w:szCs w:val="24"/>
        </w:rPr>
        <w:t>由于在</w:t>
      </w:r>
      <w:r>
        <w:rPr>
          <w:rFonts w:hint="eastAsia"/>
          <w:szCs w:val="24"/>
        </w:rPr>
        <w:t>PC1</w:t>
      </w:r>
      <w:r>
        <w:rPr>
          <w:rFonts w:hint="eastAsia"/>
          <w:szCs w:val="24"/>
        </w:rPr>
        <w:t>上</w:t>
      </w:r>
      <w:r>
        <w:rPr>
          <w:szCs w:val="24"/>
        </w:rPr>
        <w:t>设置的网关是</w:t>
      </w:r>
      <w:r>
        <w:rPr>
          <w:rFonts w:hint="eastAsia"/>
          <w:szCs w:val="24"/>
        </w:rPr>
        <w:t>SW2</w:t>
      </w:r>
      <w:r>
        <w:rPr>
          <w:rFonts w:hint="eastAsia"/>
          <w:szCs w:val="24"/>
        </w:rPr>
        <w:t>，</w:t>
      </w:r>
      <w:r>
        <w:rPr>
          <w:szCs w:val="24"/>
        </w:rPr>
        <w:t>即</w:t>
      </w:r>
      <w:r>
        <w:rPr>
          <w:rFonts w:hint="eastAsia"/>
          <w:szCs w:val="24"/>
        </w:rPr>
        <w:t>去往</w:t>
      </w:r>
      <w:r>
        <w:rPr>
          <w:szCs w:val="24"/>
        </w:rPr>
        <w:t>任何网段的路由都</w:t>
      </w:r>
      <w:r>
        <w:rPr>
          <w:rFonts w:hint="eastAsia"/>
          <w:szCs w:val="24"/>
        </w:rPr>
        <w:t>是首先</w:t>
      </w:r>
      <w:r>
        <w:rPr>
          <w:szCs w:val="24"/>
        </w:rPr>
        <w:t>交给网关</w:t>
      </w:r>
      <w:r>
        <w:rPr>
          <w:rFonts w:hint="eastAsia"/>
          <w:szCs w:val="24"/>
        </w:rPr>
        <w:t>进行</w:t>
      </w:r>
      <w:r>
        <w:rPr>
          <w:szCs w:val="24"/>
        </w:rPr>
        <w:t>ARP</w:t>
      </w:r>
      <w:r>
        <w:rPr>
          <w:szCs w:val="24"/>
        </w:rPr>
        <w:t>代理，因此，</w:t>
      </w:r>
      <w:r>
        <w:rPr>
          <w:rFonts w:hint="eastAsia"/>
          <w:szCs w:val="24"/>
        </w:rPr>
        <w:t>在</w:t>
      </w:r>
      <w:r>
        <w:rPr>
          <w:rFonts w:hint="eastAsia"/>
          <w:szCs w:val="24"/>
        </w:rPr>
        <w:t>SW1</w:t>
      </w:r>
      <w:r>
        <w:rPr>
          <w:rFonts w:hint="eastAsia"/>
          <w:szCs w:val="24"/>
        </w:rPr>
        <w:t>上</w:t>
      </w:r>
      <w:r>
        <w:rPr>
          <w:szCs w:val="24"/>
        </w:rPr>
        <w:t>的</w:t>
      </w:r>
      <w:r>
        <w:rPr>
          <w:szCs w:val="24"/>
        </w:rPr>
        <w:t>Mac</w:t>
      </w:r>
      <w:r>
        <w:rPr>
          <w:szCs w:val="24"/>
        </w:rPr>
        <w:t>地址表不变。</w:t>
      </w:r>
    </w:p>
    <w:p w14:paraId="5651FC50" w14:textId="77777777" w:rsidR="00A22433" w:rsidRDefault="00A22433" w:rsidP="00A22433">
      <w:pPr>
        <w:ind w:firstLine="480"/>
        <w:rPr>
          <w:szCs w:val="24"/>
        </w:rPr>
      </w:pPr>
      <w:r>
        <w:rPr>
          <w:rFonts w:hint="eastAsia"/>
          <w:szCs w:val="24"/>
        </w:rPr>
        <w:t>SW2</w:t>
      </w:r>
      <w:r>
        <w:rPr>
          <w:rFonts w:hint="eastAsia"/>
          <w:szCs w:val="24"/>
        </w:rPr>
        <w:t>：</w:t>
      </w:r>
    </w:p>
    <w:p w14:paraId="22496BBF" w14:textId="77777777" w:rsidR="00A22433" w:rsidRDefault="00A22433" w:rsidP="00A22433">
      <w:pPr>
        <w:ind w:firstLine="480"/>
        <w:rPr>
          <w:szCs w:val="24"/>
        </w:rPr>
      </w:pPr>
      <w:r>
        <w:rPr>
          <w:noProof/>
        </w:rPr>
        <w:drawing>
          <wp:inline distT="0" distB="0" distL="0" distR="0" wp14:anchorId="73F3A2F5" wp14:editId="64BF933A">
            <wp:extent cx="5543550" cy="2171065"/>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3550" cy="2171065"/>
                    </a:xfrm>
                    <a:prstGeom prst="rect">
                      <a:avLst/>
                    </a:prstGeom>
                  </pic:spPr>
                </pic:pic>
              </a:graphicData>
            </a:graphic>
          </wp:inline>
        </w:drawing>
      </w:r>
    </w:p>
    <w:p w14:paraId="75B73A54" w14:textId="77777777" w:rsidR="00A22433" w:rsidRDefault="00A22433" w:rsidP="00A22433">
      <w:pPr>
        <w:ind w:firstLine="480"/>
        <w:rPr>
          <w:szCs w:val="24"/>
        </w:rPr>
      </w:pPr>
      <w:r>
        <w:rPr>
          <w:noProof/>
        </w:rPr>
        <w:drawing>
          <wp:inline distT="0" distB="0" distL="0" distR="0" wp14:anchorId="24800C96" wp14:editId="5F6F9B46">
            <wp:extent cx="5543550" cy="80581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3550" cy="805815"/>
                    </a:xfrm>
                    <a:prstGeom prst="rect">
                      <a:avLst/>
                    </a:prstGeom>
                  </pic:spPr>
                </pic:pic>
              </a:graphicData>
            </a:graphic>
          </wp:inline>
        </w:drawing>
      </w:r>
    </w:p>
    <w:p w14:paraId="11458E59" w14:textId="77777777" w:rsidR="00A22433" w:rsidRDefault="00A22433" w:rsidP="00A22433">
      <w:pPr>
        <w:ind w:firstLine="480"/>
        <w:rPr>
          <w:szCs w:val="24"/>
        </w:rPr>
      </w:pPr>
      <w:r>
        <w:rPr>
          <w:noProof/>
        </w:rPr>
        <w:drawing>
          <wp:inline distT="0" distB="0" distL="0" distR="0" wp14:anchorId="57A4C2E4" wp14:editId="66D58555">
            <wp:extent cx="5543550" cy="158369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3550" cy="1583690"/>
                    </a:xfrm>
                    <a:prstGeom prst="rect">
                      <a:avLst/>
                    </a:prstGeom>
                  </pic:spPr>
                </pic:pic>
              </a:graphicData>
            </a:graphic>
          </wp:inline>
        </w:drawing>
      </w:r>
    </w:p>
    <w:p w14:paraId="34729A1D" w14:textId="77777777" w:rsidR="00A22433" w:rsidRDefault="00A22433" w:rsidP="00A22433">
      <w:pPr>
        <w:ind w:firstLine="480"/>
        <w:rPr>
          <w:szCs w:val="24"/>
        </w:rPr>
      </w:pPr>
      <w:r>
        <w:rPr>
          <w:rFonts w:hint="eastAsia"/>
          <w:szCs w:val="24"/>
        </w:rPr>
        <w:t>可以</w:t>
      </w:r>
      <w:r>
        <w:rPr>
          <w:szCs w:val="24"/>
        </w:rPr>
        <w:t>看到在</w:t>
      </w:r>
      <w:r>
        <w:rPr>
          <w:rFonts w:hint="eastAsia"/>
          <w:szCs w:val="24"/>
        </w:rPr>
        <w:t>SW2</w:t>
      </w:r>
      <w:r>
        <w:rPr>
          <w:rFonts w:hint="eastAsia"/>
          <w:szCs w:val="24"/>
        </w:rPr>
        <w:t>中的</w:t>
      </w:r>
      <w:r>
        <w:rPr>
          <w:rFonts w:hint="eastAsia"/>
          <w:szCs w:val="24"/>
        </w:rPr>
        <w:t>mac</w:t>
      </w:r>
      <w:r>
        <w:rPr>
          <w:rFonts w:hint="eastAsia"/>
          <w:szCs w:val="24"/>
        </w:rPr>
        <w:t>地址</w:t>
      </w:r>
      <w:r>
        <w:rPr>
          <w:szCs w:val="24"/>
        </w:rPr>
        <w:t>并没有关于</w:t>
      </w:r>
      <w:r>
        <w:rPr>
          <w:rFonts w:hint="eastAsia"/>
          <w:szCs w:val="24"/>
        </w:rPr>
        <w:t>PC3</w:t>
      </w:r>
      <w:r>
        <w:rPr>
          <w:rFonts w:hint="eastAsia"/>
          <w:szCs w:val="24"/>
        </w:rPr>
        <w:t>的</w:t>
      </w:r>
      <w:r>
        <w:rPr>
          <w:szCs w:val="24"/>
        </w:rPr>
        <w:t>有关信息，即</w:t>
      </w:r>
      <w:r>
        <w:rPr>
          <w:rFonts w:hint="eastAsia"/>
          <w:szCs w:val="24"/>
        </w:rPr>
        <w:t>三层</w:t>
      </w:r>
      <w:r>
        <w:rPr>
          <w:szCs w:val="24"/>
        </w:rPr>
        <w:t>设备间的转发是依靠路由表来进行。</w:t>
      </w:r>
    </w:p>
    <w:p w14:paraId="2B8F23B4" w14:textId="77777777" w:rsidR="00A22433" w:rsidRDefault="00A22433" w:rsidP="00A22433">
      <w:pPr>
        <w:ind w:firstLine="480"/>
        <w:rPr>
          <w:szCs w:val="24"/>
        </w:rPr>
      </w:pPr>
      <w:r>
        <w:rPr>
          <w:rFonts w:hint="eastAsia"/>
          <w:szCs w:val="24"/>
        </w:rPr>
        <w:lastRenderedPageBreak/>
        <w:t>R1</w:t>
      </w:r>
      <w:r>
        <w:rPr>
          <w:rFonts w:hint="eastAsia"/>
          <w:szCs w:val="24"/>
        </w:rPr>
        <w:t>：</w:t>
      </w:r>
    </w:p>
    <w:p w14:paraId="2D5969B6" w14:textId="77777777" w:rsidR="00A22433" w:rsidRDefault="00A22433" w:rsidP="00A22433">
      <w:pPr>
        <w:ind w:firstLine="480"/>
        <w:rPr>
          <w:szCs w:val="24"/>
        </w:rPr>
      </w:pPr>
      <w:r>
        <w:rPr>
          <w:noProof/>
        </w:rPr>
        <w:drawing>
          <wp:inline distT="0" distB="0" distL="0" distR="0" wp14:anchorId="28690C49" wp14:editId="61091067">
            <wp:extent cx="5543550" cy="172275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3550" cy="1722755"/>
                    </a:xfrm>
                    <a:prstGeom prst="rect">
                      <a:avLst/>
                    </a:prstGeom>
                  </pic:spPr>
                </pic:pic>
              </a:graphicData>
            </a:graphic>
          </wp:inline>
        </w:drawing>
      </w:r>
    </w:p>
    <w:p w14:paraId="5A39433B" w14:textId="77777777" w:rsidR="00A22433" w:rsidRDefault="00A22433" w:rsidP="00A22433">
      <w:pPr>
        <w:ind w:firstLine="480"/>
        <w:rPr>
          <w:szCs w:val="24"/>
        </w:rPr>
      </w:pPr>
      <w:r>
        <w:rPr>
          <w:noProof/>
        </w:rPr>
        <w:drawing>
          <wp:inline distT="0" distB="0" distL="0" distR="0" wp14:anchorId="33C72EFD" wp14:editId="7B626524">
            <wp:extent cx="5543550" cy="158369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3550" cy="1583690"/>
                    </a:xfrm>
                    <a:prstGeom prst="rect">
                      <a:avLst/>
                    </a:prstGeom>
                  </pic:spPr>
                </pic:pic>
              </a:graphicData>
            </a:graphic>
          </wp:inline>
        </w:drawing>
      </w:r>
    </w:p>
    <w:p w14:paraId="61D51FA6" w14:textId="77777777" w:rsidR="00A22433" w:rsidRDefault="00A22433" w:rsidP="00A22433">
      <w:pPr>
        <w:ind w:firstLine="480"/>
        <w:rPr>
          <w:szCs w:val="24"/>
        </w:rPr>
      </w:pPr>
      <w:r>
        <w:rPr>
          <w:rFonts w:hint="eastAsia"/>
          <w:szCs w:val="24"/>
        </w:rPr>
        <w:t>可以看到</w:t>
      </w:r>
      <w:r>
        <w:rPr>
          <w:szCs w:val="24"/>
        </w:rPr>
        <w:t>，在路由</w:t>
      </w:r>
      <w:r>
        <w:rPr>
          <w:rFonts w:hint="eastAsia"/>
          <w:szCs w:val="24"/>
        </w:rPr>
        <w:t>器</w:t>
      </w:r>
      <w:r>
        <w:rPr>
          <w:rFonts w:hint="eastAsia"/>
          <w:szCs w:val="24"/>
        </w:rPr>
        <w:t>R1</w:t>
      </w:r>
      <w:r>
        <w:rPr>
          <w:rFonts w:hint="eastAsia"/>
          <w:szCs w:val="24"/>
        </w:rPr>
        <w:t>上的</w:t>
      </w:r>
      <w:r>
        <w:rPr>
          <w:rFonts w:hint="eastAsia"/>
          <w:szCs w:val="24"/>
        </w:rPr>
        <w:t>ARP</w:t>
      </w:r>
      <w:r>
        <w:rPr>
          <w:rFonts w:hint="eastAsia"/>
          <w:szCs w:val="24"/>
        </w:rPr>
        <w:t>表</w:t>
      </w:r>
      <w:r>
        <w:rPr>
          <w:szCs w:val="24"/>
        </w:rPr>
        <w:t>中有</w:t>
      </w:r>
      <w:r>
        <w:rPr>
          <w:rFonts w:hint="eastAsia"/>
          <w:szCs w:val="24"/>
        </w:rPr>
        <w:t>着</w:t>
      </w:r>
      <w:r>
        <w:rPr>
          <w:rFonts w:hint="eastAsia"/>
          <w:szCs w:val="24"/>
        </w:rPr>
        <w:t>PC3</w:t>
      </w:r>
      <w:r>
        <w:rPr>
          <w:rFonts w:hint="eastAsia"/>
          <w:szCs w:val="24"/>
        </w:rPr>
        <w:t>的</w:t>
      </w:r>
      <w:r>
        <w:rPr>
          <w:szCs w:val="24"/>
        </w:rPr>
        <w:t>ip</w:t>
      </w:r>
      <w:r>
        <w:rPr>
          <w:szCs w:val="24"/>
        </w:rPr>
        <w:t>地址对应的</w:t>
      </w:r>
      <w:r>
        <w:rPr>
          <w:szCs w:val="24"/>
        </w:rPr>
        <w:t>Mac</w:t>
      </w:r>
      <w:r>
        <w:rPr>
          <w:szCs w:val="24"/>
        </w:rPr>
        <w:t>地址</w:t>
      </w:r>
      <w:r>
        <w:rPr>
          <w:rFonts w:hint="eastAsia"/>
          <w:szCs w:val="24"/>
        </w:rPr>
        <w:t>，</w:t>
      </w:r>
      <w:r>
        <w:rPr>
          <w:szCs w:val="24"/>
        </w:rPr>
        <w:t>但其三层接口并不会学习有关</w:t>
      </w:r>
      <w:r>
        <w:rPr>
          <w:szCs w:val="24"/>
        </w:rPr>
        <w:t>mac</w:t>
      </w:r>
      <w:r>
        <w:rPr>
          <w:szCs w:val="24"/>
        </w:rPr>
        <w:t>地址信息。</w:t>
      </w:r>
      <w:r>
        <w:rPr>
          <w:rFonts w:hint="eastAsia"/>
          <w:szCs w:val="24"/>
        </w:rPr>
        <w:t>同样</w:t>
      </w:r>
      <w:r>
        <w:rPr>
          <w:szCs w:val="24"/>
        </w:rPr>
        <w:t>转发数据是通过路由表来进行。</w:t>
      </w:r>
    </w:p>
    <w:p w14:paraId="482C0EC0" w14:textId="77777777" w:rsidR="00A22433" w:rsidRDefault="00A22433" w:rsidP="00A22433">
      <w:pPr>
        <w:widowControl/>
        <w:spacing w:line="240" w:lineRule="auto"/>
        <w:ind w:firstLineChars="0" w:firstLine="0"/>
        <w:jc w:val="left"/>
        <w:rPr>
          <w:szCs w:val="24"/>
        </w:rPr>
      </w:pPr>
      <w:r>
        <w:rPr>
          <w:szCs w:val="24"/>
        </w:rPr>
        <w:br w:type="page"/>
      </w:r>
    </w:p>
    <w:p w14:paraId="5D3EC7B8" w14:textId="77777777" w:rsidR="00A22433" w:rsidRPr="00D1666A" w:rsidRDefault="00A22433" w:rsidP="00A22433">
      <w:pPr>
        <w:pStyle w:val="2"/>
        <w:numPr>
          <w:ilvl w:val="1"/>
          <w:numId w:val="11"/>
        </w:numPr>
        <w:spacing w:line="360" w:lineRule="auto"/>
        <w:rPr>
          <w:rFonts w:ascii="Times New Roman" w:hAnsi="Times New Roman"/>
        </w:rPr>
      </w:pPr>
      <w:bookmarkStart w:id="10" w:name="_Toc422754621"/>
      <w:bookmarkStart w:id="11" w:name="_Toc465170322"/>
      <w:r w:rsidRPr="00D1666A">
        <w:rPr>
          <w:rFonts w:ascii="Times New Roman" w:hAnsi="Times New Roman"/>
        </w:rPr>
        <w:lastRenderedPageBreak/>
        <w:t>DHCP</w:t>
      </w:r>
      <w:r w:rsidRPr="00D1666A">
        <w:rPr>
          <w:rFonts w:ascii="Times New Roman" w:hAnsi="Times New Roman" w:hint="eastAsia"/>
        </w:rPr>
        <w:t>实验</w:t>
      </w:r>
      <w:bookmarkEnd w:id="10"/>
      <w:bookmarkEnd w:id="11"/>
    </w:p>
    <w:p w14:paraId="4C80D43B" w14:textId="77777777" w:rsidR="00A22433" w:rsidRPr="00683E6F" w:rsidRDefault="00A22433" w:rsidP="00A22433">
      <w:pPr>
        <w:ind w:firstLine="480"/>
        <w:rPr>
          <w:rFonts w:ascii="Times New Roman" w:hAnsi="Times New Roman"/>
          <w:szCs w:val="24"/>
        </w:rPr>
      </w:pPr>
      <w:r w:rsidRPr="00683E6F">
        <w:rPr>
          <w:rFonts w:ascii="Times New Roman" w:hAnsi="Times New Roman" w:hint="eastAsia"/>
          <w:szCs w:val="24"/>
        </w:rPr>
        <w:t>实验</w:t>
      </w:r>
      <w:r w:rsidRPr="00683E6F">
        <w:rPr>
          <w:rFonts w:ascii="Times New Roman" w:hAnsi="Times New Roman"/>
          <w:szCs w:val="24"/>
        </w:rPr>
        <w:t>拓扑如图</w:t>
      </w:r>
    </w:p>
    <w:p w14:paraId="055AB4FA" w14:textId="77777777" w:rsidR="00A22433" w:rsidRPr="00D1666A" w:rsidRDefault="00A22433" w:rsidP="00A22433">
      <w:pPr>
        <w:ind w:firstLine="480"/>
        <w:jc w:val="center"/>
        <w:rPr>
          <w:rFonts w:ascii="Times New Roman" w:hAnsi="Times New Roman"/>
        </w:rPr>
      </w:pPr>
      <w:r w:rsidRPr="00D1666A">
        <w:rPr>
          <w:rFonts w:ascii="Times New Roman" w:hAnsi="Times New Roman"/>
          <w:noProof/>
        </w:rPr>
        <w:drawing>
          <wp:inline distT="0" distB="0" distL="0" distR="0" wp14:anchorId="08CF0FFD" wp14:editId="0AA524C5">
            <wp:extent cx="5274310" cy="24980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98090"/>
                    </a:xfrm>
                    <a:prstGeom prst="rect">
                      <a:avLst/>
                    </a:prstGeom>
                  </pic:spPr>
                </pic:pic>
              </a:graphicData>
            </a:graphic>
          </wp:inline>
        </w:drawing>
      </w:r>
    </w:p>
    <w:p w14:paraId="03DD909F" w14:textId="77777777" w:rsidR="00A22433" w:rsidRPr="00D1666A" w:rsidRDefault="00A22433" w:rsidP="00A22433">
      <w:pPr>
        <w:ind w:firstLine="480"/>
        <w:jc w:val="center"/>
        <w:rPr>
          <w:rFonts w:ascii="Times New Roman" w:hAnsi="Times New Roman"/>
        </w:rPr>
      </w:pPr>
      <w:r w:rsidRPr="00D1666A">
        <w:rPr>
          <w:rFonts w:ascii="Times New Roman" w:hAnsi="Times New Roman" w:hint="eastAsia"/>
        </w:rPr>
        <w:t>图</w:t>
      </w:r>
      <w:r w:rsidRPr="00D1666A">
        <w:rPr>
          <w:rFonts w:ascii="Times New Roman" w:hAnsi="Times New Roman" w:hint="eastAsia"/>
        </w:rPr>
        <w:t xml:space="preserve"> 1</w:t>
      </w:r>
    </w:p>
    <w:p w14:paraId="6601E745" w14:textId="77777777" w:rsidR="00A22433" w:rsidRPr="00683E6F" w:rsidRDefault="00A22433" w:rsidP="00A22433">
      <w:pPr>
        <w:ind w:firstLine="480"/>
        <w:rPr>
          <w:rFonts w:ascii="Times New Roman" w:hAnsi="Times New Roman"/>
        </w:rPr>
      </w:pPr>
      <w:r w:rsidRPr="00683E6F">
        <w:rPr>
          <w:rFonts w:ascii="Times New Roman" w:hAnsi="Times New Roman" w:hint="eastAsia"/>
        </w:rPr>
        <w:t>实验要求</w:t>
      </w:r>
      <w:r w:rsidRPr="00683E6F">
        <w:rPr>
          <w:rFonts w:ascii="Times New Roman" w:hAnsi="Times New Roman"/>
        </w:rPr>
        <w:t>：</w:t>
      </w:r>
    </w:p>
    <w:p w14:paraId="72123527" w14:textId="77777777" w:rsidR="00A22433" w:rsidRPr="00683E6F" w:rsidRDefault="00A22433" w:rsidP="00A22433">
      <w:pPr>
        <w:ind w:firstLine="480"/>
        <w:rPr>
          <w:rFonts w:ascii="Times New Roman" w:hAnsi="Times New Roman"/>
        </w:rPr>
      </w:pPr>
      <w:r w:rsidRPr="00683E6F">
        <w:rPr>
          <w:rFonts w:ascii="Times New Roman" w:hAnsi="Times New Roman"/>
        </w:rPr>
        <w:t>PC</w:t>
      </w:r>
      <w:r w:rsidRPr="00683E6F">
        <w:rPr>
          <w:rFonts w:ascii="Times New Roman" w:hAnsi="Times New Roman" w:hint="eastAsia"/>
        </w:rPr>
        <w:t>能够</w:t>
      </w:r>
      <w:r w:rsidRPr="00683E6F">
        <w:rPr>
          <w:rFonts w:ascii="Times New Roman" w:hAnsi="Times New Roman"/>
        </w:rPr>
        <w:t>从</w:t>
      </w:r>
      <w:r w:rsidRPr="00683E6F">
        <w:rPr>
          <w:rFonts w:ascii="Times New Roman" w:hAnsi="Times New Roman" w:hint="eastAsia"/>
        </w:rPr>
        <w:t>DCHP</w:t>
      </w:r>
      <w:r w:rsidRPr="00683E6F">
        <w:rPr>
          <w:rFonts w:ascii="Times New Roman" w:hAnsi="Times New Roman" w:hint="eastAsia"/>
        </w:rPr>
        <w:t>服务器自动</w:t>
      </w:r>
      <w:r w:rsidRPr="00683E6F">
        <w:rPr>
          <w:rFonts w:ascii="Times New Roman" w:hAnsi="Times New Roman"/>
        </w:rPr>
        <w:t>获取</w:t>
      </w:r>
      <w:r w:rsidRPr="00683E6F">
        <w:rPr>
          <w:rFonts w:ascii="Times New Roman" w:hAnsi="Times New Roman" w:hint="eastAsia"/>
        </w:rPr>
        <w:t>到</w:t>
      </w:r>
      <w:r w:rsidRPr="00683E6F">
        <w:rPr>
          <w:rFonts w:ascii="Times New Roman" w:hAnsi="Times New Roman"/>
        </w:rPr>
        <w:t>ip</w:t>
      </w:r>
      <w:r w:rsidRPr="00683E6F">
        <w:rPr>
          <w:rFonts w:ascii="Times New Roman" w:hAnsi="Times New Roman"/>
        </w:rPr>
        <w:t>地址</w:t>
      </w:r>
    </w:p>
    <w:p w14:paraId="3F8E195F" w14:textId="77777777" w:rsidR="00A22433" w:rsidRPr="00683E6F" w:rsidRDefault="00A22433" w:rsidP="00A22433">
      <w:pPr>
        <w:ind w:firstLine="480"/>
        <w:rPr>
          <w:rFonts w:ascii="Times New Roman" w:hAnsi="Times New Roman"/>
        </w:rPr>
      </w:pPr>
      <w:r w:rsidRPr="00683E6F">
        <w:rPr>
          <w:rFonts w:ascii="Times New Roman" w:hAnsi="Times New Roman" w:hint="eastAsia"/>
        </w:rPr>
        <w:t>DHCP</w:t>
      </w:r>
      <w:r w:rsidRPr="00683E6F">
        <w:rPr>
          <w:rFonts w:ascii="Times New Roman" w:hAnsi="Times New Roman" w:hint="eastAsia"/>
        </w:rPr>
        <w:t>服务器</w:t>
      </w:r>
      <w:r w:rsidRPr="00683E6F">
        <w:rPr>
          <w:rFonts w:ascii="Times New Roman" w:hAnsi="Times New Roman"/>
        </w:rPr>
        <w:t>配置如下：</w:t>
      </w:r>
    </w:p>
    <w:p w14:paraId="49702342" w14:textId="77777777" w:rsidR="00A22433" w:rsidRPr="00683E6F" w:rsidRDefault="00A22433" w:rsidP="00A22433">
      <w:pPr>
        <w:ind w:firstLine="480"/>
        <w:rPr>
          <w:rFonts w:ascii="Times New Roman" w:hAnsi="Times New Roman"/>
        </w:rPr>
      </w:pPr>
      <w:r w:rsidRPr="00683E6F">
        <w:rPr>
          <w:rFonts w:ascii="Times New Roman" w:hAnsi="Times New Roman"/>
        </w:rPr>
        <w:t>R2#config terminal</w:t>
      </w:r>
    </w:p>
    <w:p w14:paraId="6E057B55" w14:textId="77777777" w:rsidR="00A22433" w:rsidRPr="00683E6F" w:rsidRDefault="00A22433" w:rsidP="00A22433">
      <w:pPr>
        <w:ind w:firstLine="480"/>
        <w:rPr>
          <w:rFonts w:ascii="Times New Roman" w:hAnsi="Times New Roman"/>
        </w:rPr>
      </w:pPr>
      <w:r w:rsidRPr="00683E6F">
        <w:rPr>
          <w:rFonts w:ascii="Times New Roman" w:hAnsi="Times New Roman"/>
        </w:rPr>
        <w:t>R2(config)#interface g1</w:t>
      </w:r>
    </w:p>
    <w:p w14:paraId="63595C58" w14:textId="77777777" w:rsidR="00A22433" w:rsidRPr="00683E6F" w:rsidRDefault="00A22433" w:rsidP="00A22433">
      <w:pPr>
        <w:ind w:firstLine="480"/>
        <w:rPr>
          <w:rFonts w:ascii="Times New Roman" w:hAnsi="Times New Roman"/>
        </w:rPr>
      </w:pPr>
      <w:r w:rsidRPr="00683E6F">
        <w:rPr>
          <w:rFonts w:ascii="Times New Roman" w:hAnsi="Times New Roman"/>
        </w:rPr>
        <w:t>R2(config-if-gigabitethernet1)#ip address 10.1.1.2 24</w:t>
      </w:r>
      <w:r w:rsidRPr="00683E6F">
        <w:rPr>
          <w:rFonts w:ascii="Times New Roman" w:hAnsi="Times New Roman"/>
        </w:rPr>
        <w:tab/>
      </w:r>
      <w:r w:rsidRPr="00683E6F">
        <w:rPr>
          <w:rFonts w:ascii="Times New Roman" w:hAnsi="Times New Roman"/>
        </w:rPr>
        <w:tab/>
      </w:r>
      <w:r w:rsidRPr="00683E6F">
        <w:rPr>
          <w:rFonts w:ascii="Times New Roman" w:hAnsi="Times New Roman"/>
        </w:rPr>
        <w:tab/>
        <w:t>//</w:t>
      </w:r>
      <w:r w:rsidRPr="00683E6F">
        <w:rPr>
          <w:rFonts w:ascii="Times New Roman" w:hAnsi="Times New Roman" w:hint="eastAsia"/>
        </w:rPr>
        <w:t>配置</w:t>
      </w:r>
      <w:r w:rsidRPr="00683E6F">
        <w:rPr>
          <w:rFonts w:ascii="Times New Roman" w:hAnsi="Times New Roman"/>
        </w:rPr>
        <w:t>g1</w:t>
      </w:r>
      <w:r w:rsidRPr="00683E6F">
        <w:rPr>
          <w:rFonts w:ascii="Times New Roman" w:hAnsi="Times New Roman" w:hint="eastAsia"/>
        </w:rPr>
        <w:t>口</w:t>
      </w:r>
      <w:r w:rsidRPr="00683E6F">
        <w:rPr>
          <w:rFonts w:ascii="Times New Roman" w:hAnsi="Times New Roman"/>
        </w:rPr>
        <w:t>ip</w:t>
      </w:r>
      <w:r w:rsidRPr="00683E6F">
        <w:rPr>
          <w:rFonts w:ascii="Times New Roman" w:hAnsi="Times New Roman"/>
        </w:rPr>
        <w:t>地址</w:t>
      </w:r>
    </w:p>
    <w:p w14:paraId="76388E88" w14:textId="77777777" w:rsidR="00A22433" w:rsidRPr="00683E6F" w:rsidRDefault="00A22433" w:rsidP="00A22433">
      <w:pPr>
        <w:ind w:firstLine="480"/>
        <w:rPr>
          <w:rFonts w:ascii="Times New Roman" w:hAnsi="Times New Roman"/>
        </w:rPr>
      </w:pPr>
      <w:r w:rsidRPr="00683E6F">
        <w:rPr>
          <w:rFonts w:ascii="Times New Roman" w:hAnsi="Times New Roman"/>
        </w:rPr>
        <w:t>R2(config)#ip dhcp service</w:t>
      </w: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rPr>
        <w:tab/>
        <w:t>//</w:t>
      </w:r>
      <w:r w:rsidRPr="00683E6F">
        <w:rPr>
          <w:rFonts w:ascii="Times New Roman" w:hAnsi="Times New Roman" w:hint="eastAsia"/>
        </w:rPr>
        <w:t>启动</w:t>
      </w:r>
      <w:r w:rsidRPr="00683E6F">
        <w:rPr>
          <w:rFonts w:ascii="Times New Roman" w:hAnsi="Times New Roman"/>
        </w:rPr>
        <w:t>dhcp</w:t>
      </w:r>
      <w:r w:rsidRPr="00683E6F">
        <w:rPr>
          <w:rFonts w:ascii="Times New Roman" w:hAnsi="Times New Roman"/>
        </w:rPr>
        <w:t>服务</w:t>
      </w:r>
    </w:p>
    <w:p w14:paraId="72C0ED31" w14:textId="77777777" w:rsidR="00A22433" w:rsidRPr="00683E6F" w:rsidRDefault="00A22433" w:rsidP="00A22433">
      <w:pPr>
        <w:ind w:firstLine="480"/>
        <w:rPr>
          <w:rFonts w:ascii="Times New Roman" w:hAnsi="Times New Roman"/>
        </w:rPr>
      </w:pPr>
      <w:r w:rsidRPr="00683E6F">
        <w:rPr>
          <w:rFonts w:ascii="Times New Roman" w:hAnsi="Times New Roman"/>
        </w:rPr>
        <w:t>R2(config)#ip dhcp pool p1</w:t>
      </w: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hint="eastAsia"/>
        </w:rPr>
        <w:t>//</w:t>
      </w:r>
      <w:r w:rsidRPr="00683E6F">
        <w:rPr>
          <w:rFonts w:ascii="Times New Roman" w:hAnsi="Times New Roman" w:hint="eastAsia"/>
        </w:rPr>
        <w:t>设置</w:t>
      </w:r>
      <w:r w:rsidRPr="00683E6F">
        <w:rPr>
          <w:rFonts w:ascii="Times New Roman" w:hAnsi="Times New Roman"/>
        </w:rPr>
        <w:t>dhcp</w:t>
      </w:r>
      <w:r w:rsidRPr="00683E6F">
        <w:rPr>
          <w:rFonts w:ascii="Times New Roman" w:hAnsi="Times New Roman"/>
        </w:rPr>
        <w:t>地址池</w:t>
      </w:r>
    </w:p>
    <w:p w14:paraId="6E585F51" w14:textId="77777777" w:rsidR="00A22433" w:rsidRPr="009D610D" w:rsidRDefault="00A22433" w:rsidP="00A22433">
      <w:pPr>
        <w:ind w:firstLine="480"/>
        <w:rPr>
          <w:rFonts w:ascii="Times New Roman" w:hAnsi="Times New Roman"/>
          <w:b/>
        </w:rPr>
      </w:pPr>
      <w:r w:rsidRPr="00683E6F">
        <w:rPr>
          <w:rFonts w:ascii="Times New Roman" w:hAnsi="Times New Roman"/>
        </w:rPr>
        <w:t>R2(dhcp-config)#range 10.1.1.10 10.1.1.100 255.255.255.0</w:t>
      </w:r>
      <w:r w:rsidRPr="00683E6F">
        <w:rPr>
          <w:rFonts w:ascii="Times New Roman" w:hAnsi="Times New Roman"/>
        </w:rPr>
        <w:tab/>
      </w:r>
      <w:r w:rsidRPr="00683E6F">
        <w:rPr>
          <w:rFonts w:ascii="Times New Roman" w:hAnsi="Times New Roman"/>
        </w:rPr>
        <w:tab/>
      </w:r>
      <w:r w:rsidRPr="009D610D">
        <w:rPr>
          <w:rFonts w:ascii="Times New Roman" w:hAnsi="Times New Roman" w:hint="eastAsia"/>
          <w:b/>
        </w:rPr>
        <w:t>//</w:t>
      </w:r>
      <w:r w:rsidRPr="009D610D">
        <w:rPr>
          <w:rFonts w:ascii="Times New Roman" w:hAnsi="Times New Roman" w:hint="eastAsia"/>
          <w:b/>
        </w:rPr>
        <w:t>设置</w:t>
      </w:r>
      <w:r w:rsidRPr="009D610D">
        <w:rPr>
          <w:rFonts w:ascii="Times New Roman" w:hAnsi="Times New Roman"/>
          <w:b/>
        </w:rPr>
        <w:t>dhcp</w:t>
      </w:r>
      <w:r w:rsidRPr="009D610D">
        <w:rPr>
          <w:rFonts w:ascii="Times New Roman" w:hAnsi="Times New Roman"/>
          <w:b/>
        </w:rPr>
        <w:t>池地址范围</w:t>
      </w:r>
    </w:p>
    <w:p w14:paraId="4F4DA3A1" w14:textId="77777777" w:rsidR="00A22433" w:rsidRPr="00683E6F" w:rsidRDefault="00A22433" w:rsidP="00A22433">
      <w:pPr>
        <w:ind w:firstLine="480"/>
        <w:rPr>
          <w:rFonts w:ascii="Times New Roman" w:hAnsi="Times New Roman"/>
        </w:rPr>
      </w:pPr>
      <w:r w:rsidRPr="00683E6F">
        <w:rPr>
          <w:rFonts w:ascii="Times New Roman" w:hAnsi="Times New Roman"/>
        </w:rPr>
        <w:t>R2(dhcp-config)#default-router 10.1.1.254</w:t>
      </w: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rPr>
        <w:tab/>
        <w:t>//</w:t>
      </w:r>
      <w:r w:rsidRPr="00683E6F">
        <w:rPr>
          <w:rFonts w:ascii="Times New Roman" w:hAnsi="Times New Roman" w:hint="eastAsia"/>
        </w:rPr>
        <w:t>配置</w:t>
      </w:r>
      <w:r w:rsidRPr="00683E6F">
        <w:rPr>
          <w:rFonts w:ascii="Times New Roman" w:hAnsi="Times New Roman"/>
        </w:rPr>
        <w:t>默认网关</w:t>
      </w:r>
    </w:p>
    <w:p w14:paraId="708B4568" w14:textId="77777777" w:rsidR="00A22433" w:rsidRPr="00683E6F" w:rsidRDefault="00A22433" w:rsidP="00A22433">
      <w:pPr>
        <w:ind w:firstLine="480"/>
        <w:rPr>
          <w:rFonts w:ascii="Times New Roman" w:hAnsi="Times New Roman"/>
        </w:rPr>
      </w:pPr>
      <w:r w:rsidRPr="00683E6F">
        <w:rPr>
          <w:rFonts w:ascii="Times New Roman" w:hAnsi="Times New Roman"/>
        </w:rPr>
        <w:t>R2(dhcp-config)#dns-server 10.1.1.1</w:t>
      </w: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rPr>
        <w:tab/>
        <w:t>//</w:t>
      </w:r>
      <w:r w:rsidRPr="00683E6F">
        <w:rPr>
          <w:rFonts w:ascii="Times New Roman" w:hAnsi="Times New Roman" w:hint="eastAsia"/>
        </w:rPr>
        <w:t>设置</w:t>
      </w:r>
      <w:r w:rsidRPr="00683E6F">
        <w:rPr>
          <w:rFonts w:ascii="Times New Roman" w:hAnsi="Times New Roman"/>
        </w:rPr>
        <w:t>DNS</w:t>
      </w:r>
      <w:r w:rsidRPr="00683E6F">
        <w:rPr>
          <w:rFonts w:ascii="Times New Roman" w:hAnsi="Times New Roman"/>
        </w:rPr>
        <w:t>服务器地址</w:t>
      </w:r>
    </w:p>
    <w:p w14:paraId="29F29288" w14:textId="77777777" w:rsidR="00A22433" w:rsidRPr="00683E6F" w:rsidRDefault="00A22433" w:rsidP="00A22433">
      <w:pPr>
        <w:ind w:firstLine="480"/>
        <w:rPr>
          <w:rFonts w:ascii="Times New Roman" w:hAnsi="Times New Roman"/>
        </w:rPr>
      </w:pPr>
      <w:r w:rsidRPr="00683E6F">
        <w:rPr>
          <w:rFonts w:ascii="Times New Roman" w:hAnsi="Times New Roman"/>
        </w:rPr>
        <w:t>R2(dhcp-con</w:t>
      </w:r>
      <w:r>
        <w:rPr>
          <w:rFonts w:ascii="Times New Roman" w:hAnsi="Times New Roman"/>
        </w:rPr>
        <w:t>fig)#lease 0 8</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683E6F">
        <w:rPr>
          <w:rFonts w:ascii="Times New Roman" w:hAnsi="Times New Roman"/>
        </w:rPr>
        <w:t>//</w:t>
      </w:r>
      <w:r w:rsidRPr="00683E6F">
        <w:rPr>
          <w:rFonts w:ascii="Times New Roman" w:hAnsi="Times New Roman" w:hint="eastAsia"/>
        </w:rPr>
        <w:t>设定</w:t>
      </w:r>
      <w:r w:rsidRPr="00683E6F">
        <w:rPr>
          <w:rFonts w:ascii="Times New Roman" w:hAnsi="Times New Roman"/>
        </w:rPr>
        <w:t>dhcp</w:t>
      </w:r>
      <w:r w:rsidRPr="00683E6F">
        <w:rPr>
          <w:rFonts w:ascii="Times New Roman" w:hAnsi="Times New Roman"/>
        </w:rPr>
        <w:t>地址租约期</w:t>
      </w:r>
      <w:r w:rsidRPr="00683E6F">
        <w:rPr>
          <w:rFonts w:ascii="Times New Roman" w:hAnsi="Times New Roman" w:hint="eastAsia"/>
        </w:rPr>
        <w:t>8</w:t>
      </w:r>
      <w:r w:rsidRPr="00683E6F">
        <w:rPr>
          <w:rFonts w:ascii="Times New Roman" w:hAnsi="Times New Roman" w:hint="eastAsia"/>
        </w:rPr>
        <w:t>小时</w:t>
      </w:r>
    </w:p>
    <w:p w14:paraId="59EC26AC" w14:textId="77777777" w:rsidR="00A22433" w:rsidRPr="00683E6F" w:rsidRDefault="00A22433" w:rsidP="00A22433">
      <w:pPr>
        <w:ind w:firstLine="480"/>
        <w:rPr>
          <w:rFonts w:ascii="Times New Roman" w:hAnsi="Times New Roman"/>
        </w:rPr>
      </w:pPr>
      <w:r w:rsidRPr="00683E6F">
        <w:rPr>
          <w:rFonts w:ascii="Times New Roman" w:hAnsi="Times New Roman" w:hint="eastAsia"/>
        </w:rPr>
        <w:t>在</w:t>
      </w:r>
      <w:r w:rsidRPr="00683E6F">
        <w:rPr>
          <w:rFonts w:ascii="Times New Roman" w:hAnsi="Times New Roman" w:hint="eastAsia"/>
        </w:rPr>
        <w:t>PC</w:t>
      </w:r>
      <w:r w:rsidRPr="00683E6F">
        <w:rPr>
          <w:rFonts w:ascii="Times New Roman" w:hAnsi="Times New Roman" w:hint="eastAsia"/>
        </w:rPr>
        <w:t>端</w:t>
      </w:r>
      <w:r w:rsidRPr="00683E6F">
        <w:rPr>
          <w:rFonts w:ascii="Times New Roman" w:hAnsi="Times New Roman"/>
        </w:rPr>
        <w:t>开启自动获取地址</w:t>
      </w:r>
      <w:r w:rsidRPr="00683E6F">
        <w:rPr>
          <w:rFonts w:ascii="Times New Roman" w:hAnsi="Times New Roman" w:hint="eastAsia"/>
        </w:rPr>
        <w:t>测试</w:t>
      </w:r>
      <w:r w:rsidRPr="00683E6F">
        <w:rPr>
          <w:rFonts w:ascii="Times New Roman" w:hAnsi="Times New Roman"/>
        </w:rPr>
        <w:t>是否成功</w:t>
      </w:r>
      <w:r w:rsidRPr="00683E6F">
        <w:rPr>
          <w:rFonts w:ascii="Times New Roman" w:hAnsi="Times New Roman" w:hint="eastAsia"/>
        </w:rPr>
        <w:t>获取</w:t>
      </w:r>
      <w:r w:rsidRPr="00683E6F">
        <w:rPr>
          <w:rFonts w:ascii="Times New Roman" w:hAnsi="Times New Roman"/>
        </w:rPr>
        <w:t>到了地址。</w:t>
      </w:r>
    </w:p>
    <w:p w14:paraId="53948853" w14:textId="77777777" w:rsidR="00A22433" w:rsidRPr="00D1666A" w:rsidRDefault="00A22433" w:rsidP="00A22433">
      <w:pPr>
        <w:ind w:firstLine="480"/>
        <w:jc w:val="center"/>
        <w:rPr>
          <w:rFonts w:ascii="Times New Roman" w:hAnsi="Times New Roman"/>
        </w:rPr>
      </w:pPr>
      <w:r w:rsidRPr="00D1666A">
        <w:rPr>
          <w:rFonts w:ascii="Times New Roman" w:hAnsi="Times New Roman"/>
          <w:noProof/>
        </w:rPr>
        <w:lastRenderedPageBreak/>
        <w:drawing>
          <wp:inline distT="0" distB="0" distL="0" distR="0" wp14:anchorId="7C805475" wp14:editId="623503DD">
            <wp:extent cx="3762375" cy="38766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62375" cy="3876675"/>
                    </a:xfrm>
                    <a:prstGeom prst="rect">
                      <a:avLst/>
                    </a:prstGeom>
                  </pic:spPr>
                </pic:pic>
              </a:graphicData>
            </a:graphic>
          </wp:inline>
        </w:drawing>
      </w:r>
    </w:p>
    <w:p w14:paraId="043EAAF4" w14:textId="77777777" w:rsidR="00A22433" w:rsidRPr="00D1666A" w:rsidRDefault="00A22433" w:rsidP="00A22433">
      <w:pPr>
        <w:ind w:firstLine="480"/>
        <w:jc w:val="center"/>
        <w:rPr>
          <w:rFonts w:ascii="Times New Roman" w:hAnsi="Times New Roman"/>
        </w:rPr>
      </w:pPr>
      <w:r w:rsidRPr="00D1666A">
        <w:rPr>
          <w:rFonts w:ascii="Times New Roman" w:hAnsi="Times New Roman"/>
          <w:noProof/>
        </w:rPr>
        <w:drawing>
          <wp:inline distT="0" distB="0" distL="0" distR="0" wp14:anchorId="26E21CC3" wp14:editId="4B7638C2">
            <wp:extent cx="3743325" cy="38671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43325" cy="3867150"/>
                    </a:xfrm>
                    <a:prstGeom prst="rect">
                      <a:avLst/>
                    </a:prstGeom>
                  </pic:spPr>
                </pic:pic>
              </a:graphicData>
            </a:graphic>
          </wp:inline>
        </w:drawing>
      </w:r>
    </w:p>
    <w:p w14:paraId="7330FB19" w14:textId="77777777" w:rsidR="00A22433" w:rsidRPr="00683E6F" w:rsidRDefault="00A22433" w:rsidP="00A22433">
      <w:pPr>
        <w:ind w:firstLine="480"/>
        <w:rPr>
          <w:rFonts w:ascii="Times New Roman" w:hAnsi="Times New Roman"/>
        </w:rPr>
      </w:pPr>
      <w:r w:rsidRPr="00683E6F">
        <w:rPr>
          <w:rFonts w:ascii="Times New Roman" w:hAnsi="Times New Roman" w:hint="eastAsia"/>
        </w:rPr>
        <w:t>在</w:t>
      </w:r>
      <w:r w:rsidRPr="00683E6F">
        <w:rPr>
          <w:rFonts w:ascii="Times New Roman" w:hAnsi="Times New Roman" w:hint="eastAsia"/>
        </w:rPr>
        <w:t>PC</w:t>
      </w:r>
      <w:r w:rsidRPr="00683E6F">
        <w:rPr>
          <w:rFonts w:ascii="Times New Roman" w:hAnsi="Times New Roman" w:hint="eastAsia"/>
        </w:rPr>
        <w:t>机</w:t>
      </w:r>
      <w:r w:rsidRPr="00683E6F">
        <w:rPr>
          <w:rFonts w:ascii="Times New Roman" w:hAnsi="Times New Roman"/>
        </w:rPr>
        <w:t>上打开</w:t>
      </w:r>
      <w:r w:rsidRPr="00683E6F">
        <w:rPr>
          <w:rFonts w:ascii="Times New Roman" w:hAnsi="Times New Roman"/>
        </w:rPr>
        <w:t>cmd</w:t>
      </w:r>
      <w:r w:rsidRPr="00683E6F">
        <w:rPr>
          <w:rFonts w:ascii="Times New Roman" w:hAnsi="Times New Roman"/>
        </w:rPr>
        <w:t>。</w:t>
      </w:r>
      <w:r w:rsidRPr="00683E6F">
        <w:rPr>
          <w:rFonts w:ascii="Times New Roman" w:hAnsi="Times New Roman" w:hint="eastAsia"/>
        </w:rPr>
        <w:t>输入</w:t>
      </w:r>
      <w:r w:rsidRPr="00683E6F">
        <w:rPr>
          <w:rFonts w:ascii="Times New Roman" w:hAnsi="Times New Roman"/>
        </w:rPr>
        <w:t>ipconfig/all</w:t>
      </w:r>
      <w:r w:rsidRPr="00683E6F">
        <w:rPr>
          <w:rFonts w:ascii="Times New Roman" w:hAnsi="Times New Roman" w:hint="eastAsia"/>
        </w:rPr>
        <w:t>可以</w:t>
      </w:r>
      <w:r w:rsidRPr="00683E6F">
        <w:rPr>
          <w:rFonts w:ascii="Times New Roman" w:hAnsi="Times New Roman"/>
        </w:rPr>
        <w:t>看到如下信息：</w:t>
      </w:r>
    </w:p>
    <w:p w14:paraId="391DF195" w14:textId="77777777" w:rsidR="00A22433" w:rsidRPr="00D1666A" w:rsidRDefault="00A22433" w:rsidP="00A22433">
      <w:pPr>
        <w:ind w:firstLine="480"/>
        <w:jc w:val="center"/>
        <w:rPr>
          <w:rFonts w:ascii="Times New Roman" w:hAnsi="Times New Roman"/>
        </w:rPr>
      </w:pPr>
      <w:r w:rsidRPr="00D1666A">
        <w:rPr>
          <w:rFonts w:ascii="Times New Roman" w:hAnsi="Times New Roman"/>
          <w:noProof/>
        </w:rPr>
        <w:lastRenderedPageBreak/>
        <w:drawing>
          <wp:inline distT="0" distB="0" distL="0" distR="0" wp14:anchorId="116C551A" wp14:editId="04098C22">
            <wp:extent cx="5274310" cy="26206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20645"/>
                    </a:xfrm>
                    <a:prstGeom prst="rect">
                      <a:avLst/>
                    </a:prstGeom>
                  </pic:spPr>
                </pic:pic>
              </a:graphicData>
            </a:graphic>
          </wp:inline>
        </w:drawing>
      </w:r>
    </w:p>
    <w:p w14:paraId="4CC9B293" w14:textId="77777777" w:rsidR="00A22433" w:rsidRPr="00683E6F" w:rsidRDefault="00A22433" w:rsidP="00A22433">
      <w:pPr>
        <w:ind w:firstLine="480"/>
        <w:rPr>
          <w:rFonts w:ascii="Times New Roman" w:hAnsi="Times New Roman"/>
        </w:rPr>
      </w:pPr>
      <w:r w:rsidRPr="00683E6F">
        <w:rPr>
          <w:rFonts w:ascii="Times New Roman" w:hAnsi="Times New Roman" w:hint="eastAsia"/>
        </w:rPr>
        <w:t>由</w:t>
      </w:r>
      <w:r w:rsidRPr="00683E6F">
        <w:rPr>
          <w:rFonts w:ascii="Times New Roman" w:hAnsi="Times New Roman"/>
        </w:rPr>
        <w:t>上图可知</w:t>
      </w:r>
      <w:r w:rsidRPr="00683E6F">
        <w:rPr>
          <w:rFonts w:ascii="Times New Roman" w:hAnsi="Times New Roman" w:hint="eastAsia"/>
        </w:rPr>
        <w:t>PC</w:t>
      </w:r>
      <w:r w:rsidRPr="00683E6F">
        <w:rPr>
          <w:rFonts w:ascii="Times New Roman" w:hAnsi="Times New Roman" w:hint="eastAsia"/>
        </w:rPr>
        <w:t>端</w:t>
      </w:r>
      <w:r w:rsidRPr="00683E6F">
        <w:rPr>
          <w:rFonts w:ascii="Times New Roman" w:hAnsi="Times New Roman"/>
        </w:rPr>
        <w:t>获取到了</w:t>
      </w:r>
      <w:r w:rsidRPr="00683E6F">
        <w:rPr>
          <w:rFonts w:ascii="Times New Roman" w:hAnsi="Times New Roman" w:hint="eastAsia"/>
        </w:rPr>
        <w:t>ip</w:t>
      </w:r>
      <w:r w:rsidRPr="00683E6F">
        <w:rPr>
          <w:rFonts w:ascii="Times New Roman" w:hAnsi="Times New Roman" w:hint="eastAsia"/>
        </w:rPr>
        <w:t>地址</w:t>
      </w:r>
      <w:r w:rsidRPr="00683E6F">
        <w:rPr>
          <w:rFonts w:ascii="Times New Roman" w:hAnsi="Times New Roman" w:hint="eastAsia"/>
        </w:rPr>
        <w:t>10.1.1.10</w:t>
      </w:r>
      <w:r w:rsidRPr="00683E6F">
        <w:rPr>
          <w:rFonts w:ascii="Times New Roman" w:hAnsi="Times New Roman" w:hint="eastAsia"/>
        </w:rPr>
        <w:t>。</w:t>
      </w:r>
    </w:p>
    <w:p w14:paraId="70D49C3F" w14:textId="77777777" w:rsidR="00A22433" w:rsidRPr="00D1666A" w:rsidRDefault="00A22433" w:rsidP="00A22433">
      <w:pPr>
        <w:widowControl/>
        <w:spacing w:line="240" w:lineRule="auto"/>
        <w:ind w:firstLineChars="0" w:firstLine="0"/>
        <w:jc w:val="left"/>
        <w:rPr>
          <w:rFonts w:ascii="Times New Roman" w:hAnsi="Times New Roman"/>
        </w:rPr>
      </w:pPr>
      <w:r>
        <w:rPr>
          <w:rFonts w:ascii="Times New Roman" w:hAnsi="Times New Roman"/>
        </w:rPr>
        <w:br w:type="page"/>
      </w:r>
    </w:p>
    <w:p w14:paraId="277B1DD7" w14:textId="77777777" w:rsidR="00E530F7" w:rsidRPr="00F35B83" w:rsidRDefault="00A22433" w:rsidP="00F27720">
      <w:pPr>
        <w:pStyle w:val="1"/>
        <w:ind w:left="425"/>
        <w:jc w:val="center"/>
        <w:rPr>
          <w:sz w:val="52"/>
          <w:szCs w:val="52"/>
        </w:rPr>
      </w:pPr>
      <w:bookmarkStart w:id="12" w:name="_Toc465170323"/>
      <w:r>
        <w:rPr>
          <w:rFonts w:hint="eastAsia"/>
        </w:rPr>
        <w:lastRenderedPageBreak/>
        <w:t>第二</w:t>
      </w:r>
      <w:r w:rsidR="00F27720">
        <w:rPr>
          <w:rFonts w:hint="eastAsia"/>
        </w:rPr>
        <w:t>章</w:t>
      </w:r>
      <w:r w:rsidR="006C363E">
        <w:rPr>
          <w:rFonts w:hint="eastAsia"/>
        </w:rPr>
        <w:t xml:space="preserve"> </w:t>
      </w:r>
      <w:r w:rsidR="004020D9" w:rsidRPr="00D1666A">
        <w:rPr>
          <w:rFonts w:hint="eastAsia"/>
        </w:rPr>
        <w:t>路由实验</w:t>
      </w:r>
      <w:bookmarkEnd w:id="0"/>
      <w:bookmarkEnd w:id="12"/>
    </w:p>
    <w:p w14:paraId="39348BCF" w14:textId="77777777" w:rsidR="00A22433" w:rsidRPr="00A22433" w:rsidRDefault="00A22433" w:rsidP="00A22433">
      <w:pPr>
        <w:pStyle w:val="ad"/>
        <w:keepNext/>
        <w:keepLines/>
        <w:numPr>
          <w:ilvl w:val="0"/>
          <w:numId w:val="11"/>
        </w:numPr>
        <w:spacing w:before="260" w:after="260"/>
        <w:ind w:firstLineChars="0"/>
        <w:jc w:val="left"/>
        <w:outlineLvl w:val="1"/>
        <w:rPr>
          <w:rFonts w:ascii="Times New Roman" w:eastAsiaTheme="majorEastAsia" w:hAnsi="Times New Roman" w:cstheme="majorBidi"/>
          <w:b/>
          <w:bCs/>
          <w:vanish/>
          <w:sz w:val="32"/>
          <w:szCs w:val="32"/>
        </w:rPr>
      </w:pPr>
      <w:bookmarkStart w:id="13" w:name="_Toc424758193"/>
      <w:bookmarkStart w:id="14" w:name="_Toc424758616"/>
      <w:bookmarkStart w:id="15" w:name="_Toc422754622"/>
      <w:bookmarkStart w:id="16" w:name="_Toc422754605"/>
      <w:bookmarkStart w:id="17" w:name="_Toc465166882"/>
      <w:bookmarkStart w:id="18" w:name="_Toc465169899"/>
      <w:bookmarkStart w:id="19" w:name="_Toc465169969"/>
      <w:bookmarkStart w:id="20" w:name="_Toc465170050"/>
      <w:bookmarkStart w:id="21" w:name="_Toc465170120"/>
      <w:bookmarkStart w:id="22" w:name="_Toc465170189"/>
      <w:bookmarkStart w:id="23" w:name="_Toc465170258"/>
      <w:bookmarkStart w:id="24" w:name="_Toc465170324"/>
      <w:bookmarkEnd w:id="13"/>
      <w:bookmarkEnd w:id="14"/>
      <w:bookmarkEnd w:id="17"/>
      <w:bookmarkEnd w:id="18"/>
      <w:bookmarkEnd w:id="19"/>
      <w:bookmarkEnd w:id="20"/>
      <w:bookmarkEnd w:id="21"/>
      <w:bookmarkEnd w:id="22"/>
      <w:bookmarkEnd w:id="23"/>
      <w:bookmarkEnd w:id="24"/>
    </w:p>
    <w:p w14:paraId="2FE461B6" w14:textId="77777777" w:rsidR="00F026F7" w:rsidRPr="00D1666A" w:rsidRDefault="00F026F7" w:rsidP="00A22433">
      <w:pPr>
        <w:pStyle w:val="2"/>
        <w:numPr>
          <w:ilvl w:val="1"/>
          <w:numId w:val="11"/>
        </w:numPr>
        <w:spacing w:line="360" w:lineRule="auto"/>
        <w:jc w:val="left"/>
        <w:rPr>
          <w:rFonts w:ascii="Times New Roman" w:hAnsi="Times New Roman"/>
        </w:rPr>
      </w:pPr>
      <w:bookmarkStart w:id="25" w:name="_Toc465170325"/>
      <w:r w:rsidRPr="00D1666A">
        <w:rPr>
          <w:rFonts w:ascii="Times New Roman" w:hAnsi="Times New Roman" w:hint="eastAsia"/>
        </w:rPr>
        <w:t>VLAN</w:t>
      </w:r>
      <w:r w:rsidRPr="00D1666A">
        <w:rPr>
          <w:rFonts w:ascii="Times New Roman" w:hAnsi="Times New Roman" w:hint="eastAsia"/>
        </w:rPr>
        <w:t>实验</w:t>
      </w:r>
      <w:bookmarkEnd w:id="25"/>
    </w:p>
    <w:p w14:paraId="678550F7" w14:textId="77777777" w:rsidR="00F026F7" w:rsidRPr="00D1666A" w:rsidRDefault="00F026F7" w:rsidP="00F026F7">
      <w:pPr>
        <w:pStyle w:val="3"/>
        <w:numPr>
          <w:ilvl w:val="2"/>
          <w:numId w:val="11"/>
        </w:numPr>
        <w:spacing w:line="360" w:lineRule="auto"/>
        <w:rPr>
          <w:rFonts w:ascii="Times New Roman" w:hAnsi="Times New Roman"/>
        </w:rPr>
      </w:pPr>
      <w:bookmarkStart w:id="26" w:name="_Toc465170326"/>
      <w:r>
        <w:rPr>
          <w:rFonts w:ascii="Times New Roman" w:hAnsi="Times New Roman" w:hint="eastAsia"/>
        </w:rPr>
        <w:t>不同</w:t>
      </w:r>
      <w:r>
        <w:rPr>
          <w:rFonts w:ascii="Times New Roman" w:hAnsi="Times New Roman"/>
        </w:rPr>
        <w:t>vlan</w:t>
      </w:r>
      <w:r>
        <w:rPr>
          <w:rFonts w:ascii="Times New Roman" w:hAnsi="Times New Roman" w:hint="eastAsia"/>
        </w:rPr>
        <w:t>相互</w:t>
      </w:r>
      <w:r>
        <w:rPr>
          <w:rFonts w:ascii="Times New Roman" w:hAnsi="Times New Roman"/>
        </w:rPr>
        <w:t>隔离</w:t>
      </w:r>
      <w:bookmarkEnd w:id="26"/>
    </w:p>
    <w:p w14:paraId="0080095F" w14:textId="77777777" w:rsidR="00F026F7" w:rsidRPr="007C3FFD" w:rsidRDefault="00F026F7" w:rsidP="00F026F7">
      <w:pPr>
        <w:ind w:firstLine="480"/>
        <w:rPr>
          <w:rFonts w:ascii="Times New Roman" w:hAnsi="Times New Roman"/>
        </w:rPr>
      </w:pPr>
      <w:r w:rsidRPr="007C3FFD">
        <w:rPr>
          <w:rFonts w:ascii="Times New Roman" w:hAnsi="Times New Roman" w:hint="eastAsia"/>
        </w:rPr>
        <w:t>实验</w:t>
      </w:r>
      <w:r w:rsidRPr="007C3FFD">
        <w:rPr>
          <w:rFonts w:ascii="Times New Roman" w:hAnsi="Times New Roman"/>
        </w:rPr>
        <w:t>目的：</w:t>
      </w:r>
    </w:p>
    <w:p w14:paraId="4AF43BBB" w14:textId="77777777" w:rsidR="00F026F7" w:rsidRPr="007C3FFD" w:rsidRDefault="00F026F7" w:rsidP="00F026F7">
      <w:pPr>
        <w:ind w:firstLine="480"/>
        <w:rPr>
          <w:rFonts w:ascii="Times New Roman" w:hAnsi="Times New Roman"/>
        </w:rPr>
      </w:pPr>
      <w:r w:rsidRPr="007C3FFD">
        <w:rPr>
          <w:rFonts w:ascii="Times New Roman" w:hAnsi="Times New Roman" w:hint="eastAsia"/>
        </w:rPr>
        <w:t>验证</w:t>
      </w:r>
      <w:r w:rsidRPr="007C3FFD">
        <w:rPr>
          <w:rFonts w:ascii="Times New Roman" w:hAnsi="Times New Roman"/>
        </w:rPr>
        <w:t>不同</w:t>
      </w:r>
      <w:r w:rsidRPr="007C3FFD">
        <w:rPr>
          <w:rFonts w:ascii="Times New Roman" w:hAnsi="Times New Roman"/>
        </w:rPr>
        <w:t>vlan</w:t>
      </w:r>
      <w:r w:rsidRPr="007C3FFD">
        <w:rPr>
          <w:rFonts w:ascii="Times New Roman" w:hAnsi="Times New Roman"/>
        </w:rPr>
        <w:t>之间不能互访。</w:t>
      </w:r>
    </w:p>
    <w:p w14:paraId="16A453F2" w14:textId="77777777" w:rsidR="00F026F7" w:rsidRPr="007C3FFD" w:rsidRDefault="00F026F7" w:rsidP="00F026F7">
      <w:pPr>
        <w:ind w:firstLine="480"/>
        <w:rPr>
          <w:rFonts w:ascii="Times New Roman" w:hAnsi="Times New Roman"/>
        </w:rPr>
      </w:pPr>
      <w:r w:rsidRPr="007C3FFD">
        <w:rPr>
          <w:rFonts w:ascii="Times New Roman" w:hAnsi="Times New Roman" w:hint="eastAsia"/>
        </w:rPr>
        <w:t>简单</w:t>
      </w:r>
      <w:r w:rsidRPr="007C3FFD">
        <w:rPr>
          <w:rFonts w:ascii="Times New Roman" w:hAnsi="Times New Roman"/>
        </w:rPr>
        <w:t>拓扑如下</w:t>
      </w:r>
      <w:r w:rsidRPr="007C3FFD">
        <w:rPr>
          <w:rFonts w:ascii="Times New Roman" w:hAnsi="Times New Roman" w:hint="eastAsia"/>
        </w:rPr>
        <w:t>：</w:t>
      </w:r>
    </w:p>
    <w:p w14:paraId="39353625" w14:textId="77777777" w:rsidR="00F026F7" w:rsidRPr="00D1666A" w:rsidRDefault="00F026F7" w:rsidP="00F026F7">
      <w:pPr>
        <w:ind w:firstLine="480"/>
        <w:jc w:val="center"/>
        <w:rPr>
          <w:rFonts w:ascii="Times New Roman" w:hAnsi="Times New Roman"/>
        </w:rPr>
      </w:pPr>
      <w:r w:rsidRPr="00D1666A">
        <w:rPr>
          <w:rFonts w:ascii="Times New Roman" w:hAnsi="Times New Roman"/>
          <w:noProof/>
        </w:rPr>
        <w:drawing>
          <wp:inline distT="0" distB="0" distL="0" distR="0" wp14:anchorId="7D51A4FA" wp14:editId="4033069A">
            <wp:extent cx="5274310" cy="264477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44775"/>
                    </a:xfrm>
                    <a:prstGeom prst="rect">
                      <a:avLst/>
                    </a:prstGeom>
                  </pic:spPr>
                </pic:pic>
              </a:graphicData>
            </a:graphic>
          </wp:inline>
        </w:drawing>
      </w:r>
    </w:p>
    <w:p w14:paraId="496AEB01" w14:textId="77777777" w:rsidR="00F026F7" w:rsidRPr="007C3FFD" w:rsidRDefault="00F026F7" w:rsidP="00F026F7">
      <w:pPr>
        <w:ind w:firstLine="480"/>
        <w:rPr>
          <w:rFonts w:asciiTheme="minorEastAsia" w:hAnsiTheme="minorEastAsia"/>
          <w:szCs w:val="24"/>
        </w:rPr>
      </w:pPr>
      <w:r w:rsidRPr="007C3FFD">
        <w:rPr>
          <w:rFonts w:asciiTheme="minorEastAsia" w:hAnsiTheme="minorEastAsia" w:hint="eastAsia"/>
          <w:szCs w:val="24"/>
        </w:rPr>
        <w:t>fa0/2和</w:t>
      </w:r>
      <w:r w:rsidRPr="007C3FFD">
        <w:rPr>
          <w:rFonts w:asciiTheme="minorEastAsia" w:hAnsiTheme="minorEastAsia"/>
          <w:szCs w:val="24"/>
        </w:rPr>
        <w:t>fa0/1</w:t>
      </w:r>
      <w:r w:rsidRPr="007C3FFD">
        <w:rPr>
          <w:rFonts w:asciiTheme="minorEastAsia" w:hAnsiTheme="minorEastAsia" w:hint="eastAsia"/>
          <w:szCs w:val="24"/>
        </w:rPr>
        <w:t>属于</w:t>
      </w:r>
      <w:r w:rsidRPr="007C3FFD">
        <w:rPr>
          <w:rFonts w:asciiTheme="minorEastAsia" w:hAnsiTheme="minorEastAsia"/>
          <w:szCs w:val="24"/>
        </w:rPr>
        <w:t>vlan10</w:t>
      </w:r>
      <w:r w:rsidRPr="007C3FFD">
        <w:rPr>
          <w:rFonts w:asciiTheme="minorEastAsia" w:hAnsiTheme="minorEastAsia" w:hint="eastAsia"/>
          <w:szCs w:val="24"/>
        </w:rPr>
        <w:t>。</w:t>
      </w:r>
      <w:r w:rsidRPr="007C3FFD">
        <w:rPr>
          <w:rFonts w:asciiTheme="minorEastAsia" w:hAnsiTheme="minorEastAsia"/>
          <w:szCs w:val="24"/>
        </w:rPr>
        <w:t>Fa0/11</w:t>
      </w:r>
      <w:r w:rsidRPr="007C3FFD">
        <w:rPr>
          <w:rFonts w:asciiTheme="minorEastAsia" w:hAnsiTheme="minorEastAsia" w:hint="eastAsia"/>
          <w:szCs w:val="24"/>
        </w:rPr>
        <w:t>和fa0/12同</w:t>
      </w:r>
      <w:r w:rsidRPr="007C3FFD">
        <w:rPr>
          <w:rFonts w:asciiTheme="minorEastAsia" w:hAnsiTheme="minorEastAsia"/>
          <w:szCs w:val="24"/>
        </w:rPr>
        <w:t>属vlan20</w:t>
      </w:r>
    </w:p>
    <w:p w14:paraId="25C65CBB" w14:textId="77777777" w:rsidR="00F026F7" w:rsidRPr="007C3FFD" w:rsidRDefault="00F026F7" w:rsidP="00F026F7">
      <w:pPr>
        <w:ind w:firstLine="480"/>
        <w:rPr>
          <w:rFonts w:asciiTheme="minorEastAsia" w:hAnsiTheme="minorEastAsia"/>
          <w:szCs w:val="24"/>
        </w:rPr>
      </w:pPr>
      <w:r w:rsidRPr="007C3FFD">
        <w:rPr>
          <w:rFonts w:asciiTheme="minorEastAsia" w:hAnsiTheme="minorEastAsia" w:hint="eastAsia"/>
          <w:szCs w:val="24"/>
        </w:rPr>
        <w:t>相关</w:t>
      </w:r>
      <w:r w:rsidRPr="007C3FFD">
        <w:rPr>
          <w:rFonts w:asciiTheme="minorEastAsia" w:hAnsiTheme="minorEastAsia"/>
          <w:szCs w:val="24"/>
        </w:rPr>
        <w:t>配置如下：</w:t>
      </w:r>
    </w:p>
    <w:p w14:paraId="45E043D5" w14:textId="77777777" w:rsidR="00F026F7" w:rsidRPr="007C3FFD" w:rsidRDefault="00F026F7" w:rsidP="00F026F7">
      <w:pPr>
        <w:ind w:firstLine="480"/>
        <w:rPr>
          <w:rFonts w:ascii="Times New Roman" w:hAnsi="Times New Roman"/>
        </w:rPr>
      </w:pPr>
      <w:r w:rsidRPr="007C3FFD">
        <w:rPr>
          <w:rFonts w:ascii="Times New Roman" w:hAnsi="Times New Roman"/>
        </w:rPr>
        <w:t>S1(config)#vlan 10</w:t>
      </w:r>
    </w:p>
    <w:p w14:paraId="47970A4F" w14:textId="77777777" w:rsidR="00F026F7" w:rsidRPr="007C3FFD" w:rsidRDefault="00F026F7" w:rsidP="00F026F7">
      <w:pPr>
        <w:ind w:firstLine="480"/>
        <w:rPr>
          <w:rFonts w:ascii="Times New Roman" w:hAnsi="Times New Roman"/>
        </w:rPr>
      </w:pPr>
      <w:r w:rsidRPr="007C3FFD">
        <w:rPr>
          <w:rFonts w:ascii="Times New Roman" w:hAnsi="Times New Roman"/>
        </w:rPr>
        <w:t>S1(config-vlan10)#exit</w:t>
      </w:r>
    </w:p>
    <w:p w14:paraId="087360EE" w14:textId="77777777" w:rsidR="00F026F7" w:rsidRPr="007C3FFD" w:rsidRDefault="00F026F7" w:rsidP="00F026F7">
      <w:pPr>
        <w:ind w:firstLine="480"/>
        <w:rPr>
          <w:rFonts w:ascii="Times New Roman" w:hAnsi="Times New Roman"/>
        </w:rPr>
      </w:pPr>
      <w:r w:rsidRPr="007C3FFD">
        <w:rPr>
          <w:rFonts w:ascii="Times New Roman" w:hAnsi="Times New Roman"/>
        </w:rPr>
        <w:t>S1(config)#vlan 20</w:t>
      </w:r>
    </w:p>
    <w:p w14:paraId="4D5A30F9" w14:textId="77777777" w:rsidR="00F026F7" w:rsidRPr="007C3FFD" w:rsidRDefault="00F026F7" w:rsidP="00F026F7">
      <w:pPr>
        <w:ind w:firstLine="480"/>
        <w:rPr>
          <w:rFonts w:ascii="Times New Roman" w:hAnsi="Times New Roman"/>
        </w:rPr>
      </w:pPr>
      <w:r w:rsidRPr="007C3FFD">
        <w:rPr>
          <w:rFonts w:ascii="Times New Roman" w:hAnsi="Times New Roman"/>
        </w:rPr>
        <w:t>S1(config-vlan20)#exit</w:t>
      </w:r>
    </w:p>
    <w:p w14:paraId="1815A83C" w14:textId="77777777" w:rsidR="00F026F7" w:rsidRPr="007C3FFD" w:rsidRDefault="00F026F7" w:rsidP="00F026F7">
      <w:pPr>
        <w:ind w:firstLine="480"/>
        <w:rPr>
          <w:rFonts w:ascii="Times New Roman" w:hAnsi="Times New Roman"/>
        </w:rPr>
      </w:pPr>
      <w:r w:rsidRPr="007C3FFD">
        <w:rPr>
          <w:rFonts w:ascii="Times New Roman" w:hAnsi="Times New Roman"/>
        </w:rPr>
        <w:t>S1(config)#interface fastethernet 0/1-0/2</w:t>
      </w:r>
    </w:p>
    <w:p w14:paraId="11E3CF3B" w14:textId="77777777" w:rsidR="00F026F7" w:rsidRPr="00B173FD" w:rsidRDefault="00F026F7" w:rsidP="00F026F7">
      <w:pPr>
        <w:ind w:firstLine="480"/>
        <w:rPr>
          <w:rFonts w:ascii="Times New Roman" w:hAnsi="Times New Roman"/>
          <w:b/>
        </w:rPr>
      </w:pPr>
      <w:r w:rsidRPr="007C3FFD">
        <w:rPr>
          <w:rFonts w:ascii="Times New Roman" w:hAnsi="Times New Roman"/>
        </w:rPr>
        <w:t>S1(config-if-range)</w:t>
      </w:r>
      <w:r w:rsidRPr="00B173FD">
        <w:rPr>
          <w:rFonts w:ascii="Times New Roman" w:hAnsi="Times New Roman"/>
          <w:b/>
        </w:rPr>
        <w:t xml:space="preserve">#switchport mode access  </w:t>
      </w:r>
      <w:r w:rsidRPr="00B173FD">
        <w:rPr>
          <w:rFonts w:ascii="Times New Roman" w:hAnsi="Times New Roman"/>
          <w:b/>
        </w:rPr>
        <w:tab/>
      </w:r>
      <w:r w:rsidRPr="00B173FD">
        <w:rPr>
          <w:rFonts w:ascii="Times New Roman" w:hAnsi="Times New Roman"/>
          <w:b/>
        </w:rPr>
        <w:tab/>
        <w:t>//</w:t>
      </w:r>
      <w:r w:rsidRPr="00B173FD">
        <w:rPr>
          <w:rFonts w:ascii="Times New Roman" w:hAnsi="Times New Roman" w:hint="eastAsia"/>
          <w:b/>
        </w:rPr>
        <w:t>设置</w:t>
      </w:r>
      <w:r w:rsidRPr="00B173FD">
        <w:rPr>
          <w:rFonts w:ascii="Times New Roman" w:hAnsi="Times New Roman"/>
          <w:b/>
        </w:rPr>
        <w:t>接口模式为</w:t>
      </w:r>
      <w:r w:rsidRPr="00B173FD">
        <w:rPr>
          <w:rFonts w:ascii="Times New Roman" w:hAnsi="Times New Roman"/>
          <w:b/>
        </w:rPr>
        <w:t>access</w:t>
      </w:r>
    </w:p>
    <w:p w14:paraId="6B91BE35" w14:textId="77777777" w:rsidR="00F026F7" w:rsidRPr="007C3FFD" w:rsidRDefault="00F026F7" w:rsidP="00F026F7">
      <w:pPr>
        <w:ind w:firstLine="480"/>
        <w:rPr>
          <w:rFonts w:ascii="Times New Roman" w:hAnsi="Times New Roman"/>
        </w:rPr>
      </w:pPr>
      <w:r w:rsidRPr="007C3FFD">
        <w:rPr>
          <w:rFonts w:ascii="Times New Roman" w:hAnsi="Times New Roman"/>
        </w:rPr>
        <w:t>S1(config-if-range)#</w:t>
      </w:r>
      <w:r w:rsidRPr="00B173FD">
        <w:rPr>
          <w:rFonts w:ascii="Times New Roman" w:hAnsi="Times New Roman"/>
          <w:b/>
        </w:rPr>
        <w:t>switchport access vlan 10</w:t>
      </w:r>
      <w:r w:rsidRPr="00B173FD">
        <w:rPr>
          <w:rFonts w:ascii="Times New Roman" w:hAnsi="Times New Roman"/>
          <w:b/>
        </w:rPr>
        <w:tab/>
      </w:r>
      <w:r w:rsidRPr="00B173FD">
        <w:rPr>
          <w:rFonts w:ascii="Times New Roman" w:hAnsi="Times New Roman"/>
          <w:b/>
        </w:rPr>
        <w:tab/>
        <w:t>//</w:t>
      </w:r>
      <w:r w:rsidRPr="00B173FD">
        <w:rPr>
          <w:rFonts w:ascii="Times New Roman" w:hAnsi="Times New Roman" w:hint="eastAsia"/>
          <w:b/>
        </w:rPr>
        <w:t>将</w:t>
      </w:r>
      <w:r w:rsidRPr="00B173FD">
        <w:rPr>
          <w:rFonts w:ascii="Times New Roman" w:hAnsi="Times New Roman"/>
          <w:b/>
        </w:rPr>
        <w:t>该接口划分进</w:t>
      </w:r>
      <w:r w:rsidRPr="00B173FD">
        <w:rPr>
          <w:rFonts w:ascii="Times New Roman" w:hAnsi="Times New Roman"/>
          <w:b/>
        </w:rPr>
        <w:t>vlan10</w:t>
      </w:r>
    </w:p>
    <w:p w14:paraId="513AE4CC" w14:textId="77777777" w:rsidR="00F026F7" w:rsidRPr="007C3FFD" w:rsidRDefault="00F026F7" w:rsidP="00F026F7">
      <w:pPr>
        <w:ind w:firstLine="480"/>
        <w:rPr>
          <w:rFonts w:ascii="Times New Roman" w:hAnsi="Times New Roman"/>
        </w:rPr>
      </w:pPr>
      <w:r w:rsidRPr="007C3FFD">
        <w:rPr>
          <w:rFonts w:ascii="Times New Roman" w:hAnsi="Times New Roman"/>
        </w:rPr>
        <w:lastRenderedPageBreak/>
        <w:t>S1(config)#interface fastethernet 0/11-0/12</w:t>
      </w:r>
    </w:p>
    <w:p w14:paraId="5B685587" w14:textId="77777777" w:rsidR="00F026F7" w:rsidRPr="007C3FFD" w:rsidRDefault="00F026F7" w:rsidP="00F026F7">
      <w:pPr>
        <w:ind w:firstLine="480"/>
        <w:rPr>
          <w:rFonts w:ascii="Times New Roman" w:hAnsi="Times New Roman"/>
        </w:rPr>
      </w:pPr>
      <w:r w:rsidRPr="007C3FFD">
        <w:rPr>
          <w:rFonts w:ascii="Times New Roman" w:hAnsi="Times New Roman"/>
        </w:rPr>
        <w:t xml:space="preserve">S1(config-if-range)#switchport mode access </w:t>
      </w:r>
    </w:p>
    <w:p w14:paraId="4CA5F9B4" w14:textId="77777777" w:rsidR="00F026F7" w:rsidRPr="00B173FD" w:rsidRDefault="00F026F7" w:rsidP="00F026F7">
      <w:pPr>
        <w:ind w:firstLine="480"/>
        <w:rPr>
          <w:rFonts w:ascii="Times New Roman" w:hAnsi="Times New Roman"/>
          <w:b/>
        </w:rPr>
      </w:pPr>
      <w:r w:rsidRPr="007C3FFD">
        <w:rPr>
          <w:rFonts w:ascii="Times New Roman" w:hAnsi="Times New Roman"/>
        </w:rPr>
        <w:t>S1(config-if-range)#</w:t>
      </w:r>
      <w:r w:rsidRPr="00B173FD">
        <w:rPr>
          <w:rFonts w:ascii="Times New Roman" w:hAnsi="Times New Roman"/>
          <w:b/>
        </w:rPr>
        <w:t>switchport access vlan 20</w:t>
      </w:r>
      <w:r w:rsidRPr="00B173FD">
        <w:rPr>
          <w:rFonts w:ascii="Times New Roman" w:hAnsi="Times New Roman"/>
          <w:b/>
        </w:rPr>
        <w:tab/>
      </w:r>
      <w:r w:rsidRPr="00B173FD">
        <w:rPr>
          <w:rFonts w:ascii="Times New Roman" w:hAnsi="Times New Roman"/>
          <w:b/>
        </w:rPr>
        <w:tab/>
        <w:t>//</w:t>
      </w:r>
      <w:r w:rsidRPr="00B173FD">
        <w:rPr>
          <w:rFonts w:ascii="Times New Roman" w:hAnsi="Times New Roman" w:hint="eastAsia"/>
          <w:b/>
        </w:rPr>
        <w:t>将</w:t>
      </w:r>
      <w:r w:rsidRPr="00B173FD">
        <w:rPr>
          <w:rFonts w:ascii="Times New Roman" w:hAnsi="Times New Roman"/>
          <w:b/>
        </w:rPr>
        <w:t>该接口划分进</w:t>
      </w:r>
      <w:r w:rsidRPr="00B173FD">
        <w:rPr>
          <w:rFonts w:ascii="Times New Roman" w:hAnsi="Times New Roman"/>
          <w:b/>
        </w:rPr>
        <w:t>vlan20</w:t>
      </w:r>
    </w:p>
    <w:p w14:paraId="16694A2E" w14:textId="77777777" w:rsidR="00F026F7" w:rsidRPr="007C3FFD" w:rsidRDefault="00F026F7" w:rsidP="00F026F7">
      <w:pPr>
        <w:ind w:firstLine="480"/>
        <w:rPr>
          <w:rFonts w:ascii="Times New Roman" w:hAnsi="Times New Roman"/>
        </w:rPr>
      </w:pPr>
      <w:r w:rsidRPr="007C3FFD">
        <w:rPr>
          <w:rFonts w:ascii="Times New Roman" w:hAnsi="Times New Roman" w:hint="eastAsia"/>
        </w:rPr>
        <w:t>验证</w:t>
      </w:r>
      <w:r w:rsidRPr="007C3FFD">
        <w:rPr>
          <w:rFonts w:ascii="Times New Roman" w:hAnsi="Times New Roman"/>
        </w:rPr>
        <w:t>结果：</w:t>
      </w:r>
    </w:p>
    <w:p w14:paraId="604F8DBE" w14:textId="77777777" w:rsidR="00F026F7" w:rsidRPr="007C3FFD" w:rsidRDefault="00F026F7" w:rsidP="00F026F7">
      <w:pPr>
        <w:ind w:firstLine="480"/>
        <w:rPr>
          <w:rFonts w:ascii="Times New Roman" w:hAnsi="Times New Roman"/>
        </w:rPr>
      </w:pPr>
      <w:r w:rsidRPr="007C3FFD">
        <w:rPr>
          <w:rFonts w:ascii="Times New Roman" w:hAnsi="Times New Roman" w:hint="eastAsia"/>
        </w:rPr>
        <w:t>在</w:t>
      </w:r>
      <w:r w:rsidRPr="007C3FFD">
        <w:rPr>
          <w:rFonts w:ascii="Times New Roman" w:hAnsi="Times New Roman" w:hint="eastAsia"/>
        </w:rPr>
        <w:t>PC1</w:t>
      </w:r>
      <w:r w:rsidRPr="007C3FFD">
        <w:rPr>
          <w:rFonts w:ascii="Times New Roman" w:hAnsi="Times New Roman" w:hint="eastAsia"/>
        </w:rPr>
        <w:t>上</w:t>
      </w:r>
      <w:r w:rsidRPr="007C3FFD">
        <w:rPr>
          <w:rFonts w:ascii="Times New Roman" w:hAnsi="Times New Roman"/>
        </w:rPr>
        <w:t>ping PC2</w:t>
      </w:r>
      <w:r w:rsidRPr="007C3FFD">
        <w:rPr>
          <w:rFonts w:ascii="Times New Roman" w:hAnsi="Times New Roman" w:hint="eastAsia"/>
        </w:rPr>
        <w:t>能</w:t>
      </w:r>
      <w:r w:rsidRPr="007C3FFD">
        <w:rPr>
          <w:rFonts w:ascii="Times New Roman" w:hAnsi="Times New Roman"/>
        </w:rPr>
        <w:t>通，</w:t>
      </w:r>
      <w:r w:rsidRPr="007C3FFD">
        <w:rPr>
          <w:rFonts w:ascii="Times New Roman" w:hAnsi="Times New Roman" w:hint="eastAsia"/>
        </w:rPr>
        <w:t>PC1</w:t>
      </w:r>
      <w:r w:rsidRPr="007C3FFD">
        <w:rPr>
          <w:rFonts w:ascii="Times New Roman" w:hAnsi="Times New Roman"/>
        </w:rPr>
        <w:t xml:space="preserve"> ping PC3</w:t>
      </w:r>
      <w:r w:rsidRPr="007C3FFD">
        <w:rPr>
          <w:rFonts w:ascii="Times New Roman" w:hAnsi="Times New Roman" w:hint="eastAsia"/>
        </w:rPr>
        <w:t>不能通</w:t>
      </w:r>
    </w:p>
    <w:p w14:paraId="66FD935A" w14:textId="77777777" w:rsidR="00F026F7" w:rsidRPr="00D1666A" w:rsidRDefault="00F026F7" w:rsidP="00F026F7">
      <w:pPr>
        <w:ind w:firstLine="480"/>
        <w:jc w:val="center"/>
        <w:rPr>
          <w:rFonts w:ascii="Times New Roman" w:hAnsi="Times New Roman"/>
        </w:rPr>
      </w:pPr>
      <w:r w:rsidRPr="00D1666A">
        <w:rPr>
          <w:rFonts w:ascii="Times New Roman" w:hAnsi="Times New Roman"/>
          <w:noProof/>
        </w:rPr>
        <w:drawing>
          <wp:inline distT="0" distB="0" distL="0" distR="0" wp14:anchorId="00911E7C" wp14:editId="5A4B3B09">
            <wp:extent cx="5274310" cy="135572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355725"/>
                    </a:xfrm>
                    <a:prstGeom prst="rect">
                      <a:avLst/>
                    </a:prstGeom>
                  </pic:spPr>
                </pic:pic>
              </a:graphicData>
            </a:graphic>
          </wp:inline>
        </w:drawing>
      </w:r>
    </w:p>
    <w:p w14:paraId="290AE207" w14:textId="77777777" w:rsidR="00F026F7" w:rsidRDefault="00F026F7" w:rsidP="00F026F7">
      <w:pPr>
        <w:ind w:firstLine="480"/>
        <w:jc w:val="center"/>
        <w:rPr>
          <w:rFonts w:ascii="Times New Roman" w:hAnsi="Times New Roman"/>
        </w:rPr>
      </w:pPr>
      <w:r w:rsidRPr="00D1666A">
        <w:rPr>
          <w:rFonts w:ascii="Times New Roman" w:hAnsi="Times New Roman"/>
          <w:noProof/>
        </w:rPr>
        <w:drawing>
          <wp:inline distT="0" distB="0" distL="0" distR="0" wp14:anchorId="1324A6C2" wp14:editId="001E214B">
            <wp:extent cx="5274310" cy="14484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48435"/>
                    </a:xfrm>
                    <a:prstGeom prst="rect">
                      <a:avLst/>
                    </a:prstGeom>
                  </pic:spPr>
                </pic:pic>
              </a:graphicData>
            </a:graphic>
          </wp:inline>
        </w:drawing>
      </w:r>
    </w:p>
    <w:p w14:paraId="218DE376" w14:textId="77777777" w:rsidR="00F026F7" w:rsidRPr="00D1666A" w:rsidRDefault="00F026F7" w:rsidP="00F026F7">
      <w:pPr>
        <w:widowControl/>
        <w:spacing w:line="240" w:lineRule="auto"/>
        <w:ind w:firstLineChars="0" w:firstLine="0"/>
        <w:jc w:val="left"/>
        <w:rPr>
          <w:rFonts w:ascii="Times New Roman" w:hAnsi="Times New Roman"/>
        </w:rPr>
      </w:pPr>
      <w:r>
        <w:rPr>
          <w:rFonts w:ascii="Times New Roman" w:hAnsi="Times New Roman"/>
        </w:rPr>
        <w:br w:type="page"/>
      </w:r>
    </w:p>
    <w:p w14:paraId="5B5BF331" w14:textId="77777777" w:rsidR="00F026F7" w:rsidRPr="00D1666A" w:rsidRDefault="00F026F7" w:rsidP="00F026F7">
      <w:pPr>
        <w:pStyle w:val="3"/>
        <w:numPr>
          <w:ilvl w:val="2"/>
          <w:numId w:val="11"/>
        </w:numPr>
        <w:spacing w:line="360" w:lineRule="auto"/>
        <w:rPr>
          <w:rFonts w:ascii="Times New Roman" w:hAnsi="Times New Roman"/>
        </w:rPr>
      </w:pPr>
      <w:bookmarkStart w:id="27" w:name="_Toc465170327"/>
      <w:r>
        <w:rPr>
          <w:rFonts w:ascii="Times New Roman" w:hAnsi="Times New Roman" w:hint="eastAsia"/>
        </w:rPr>
        <w:lastRenderedPageBreak/>
        <w:t>相同</w:t>
      </w:r>
      <w:r>
        <w:rPr>
          <w:rFonts w:ascii="Times New Roman" w:hAnsi="Times New Roman" w:hint="eastAsia"/>
        </w:rPr>
        <w:t>vlan</w:t>
      </w:r>
      <w:r>
        <w:rPr>
          <w:rFonts w:ascii="Times New Roman" w:hAnsi="Times New Roman"/>
        </w:rPr>
        <w:t>互通</w:t>
      </w:r>
      <w:bookmarkEnd w:id="27"/>
    </w:p>
    <w:p w14:paraId="718D8A05" w14:textId="77777777" w:rsidR="00F026F7" w:rsidRPr="007C3FFD" w:rsidRDefault="00F026F7" w:rsidP="00F026F7">
      <w:pPr>
        <w:ind w:firstLine="480"/>
        <w:rPr>
          <w:rFonts w:ascii="Times New Roman" w:hAnsi="Times New Roman"/>
        </w:rPr>
      </w:pPr>
      <w:r w:rsidRPr="007C3FFD">
        <w:rPr>
          <w:rFonts w:ascii="Times New Roman" w:hAnsi="Times New Roman" w:hint="eastAsia"/>
        </w:rPr>
        <w:t>实验</w:t>
      </w:r>
      <w:r w:rsidRPr="007C3FFD">
        <w:rPr>
          <w:rFonts w:ascii="Times New Roman" w:hAnsi="Times New Roman"/>
        </w:rPr>
        <w:t>目的：验证相同</w:t>
      </w:r>
      <w:r w:rsidRPr="007C3FFD">
        <w:rPr>
          <w:rFonts w:ascii="Times New Roman" w:hAnsi="Times New Roman"/>
        </w:rPr>
        <w:t>vlan</w:t>
      </w:r>
      <w:r w:rsidRPr="007C3FFD">
        <w:rPr>
          <w:rFonts w:ascii="Times New Roman" w:hAnsi="Times New Roman"/>
        </w:rPr>
        <w:t>之间能</w:t>
      </w:r>
      <w:r w:rsidRPr="007C3FFD">
        <w:rPr>
          <w:rFonts w:ascii="Times New Roman" w:hAnsi="Times New Roman" w:hint="eastAsia"/>
        </w:rPr>
        <w:t>互</w:t>
      </w:r>
      <w:r w:rsidRPr="007C3FFD">
        <w:rPr>
          <w:rFonts w:ascii="Times New Roman" w:hAnsi="Times New Roman"/>
        </w:rPr>
        <w:t>通，不同</w:t>
      </w:r>
      <w:r w:rsidRPr="007C3FFD">
        <w:rPr>
          <w:rFonts w:ascii="Times New Roman" w:hAnsi="Times New Roman"/>
        </w:rPr>
        <w:t>vlan</w:t>
      </w:r>
      <w:r w:rsidRPr="007C3FFD">
        <w:rPr>
          <w:rFonts w:ascii="Times New Roman" w:hAnsi="Times New Roman"/>
        </w:rPr>
        <w:t>之间不能互通。</w:t>
      </w:r>
    </w:p>
    <w:p w14:paraId="5DF4DF3F" w14:textId="77777777" w:rsidR="00F026F7" w:rsidRPr="007C3FFD" w:rsidRDefault="00F026F7" w:rsidP="00F026F7">
      <w:pPr>
        <w:ind w:firstLine="480"/>
        <w:rPr>
          <w:rFonts w:ascii="Times New Roman" w:hAnsi="Times New Roman"/>
        </w:rPr>
      </w:pPr>
      <w:r w:rsidRPr="007C3FFD">
        <w:rPr>
          <w:rFonts w:ascii="Times New Roman" w:hAnsi="Times New Roman" w:hint="eastAsia"/>
        </w:rPr>
        <w:t>网络</w:t>
      </w:r>
      <w:r w:rsidRPr="007C3FFD">
        <w:rPr>
          <w:rFonts w:ascii="Times New Roman" w:hAnsi="Times New Roman"/>
        </w:rPr>
        <w:t>拓扑如下：</w:t>
      </w:r>
    </w:p>
    <w:p w14:paraId="1625506D" w14:textId="77777777" w:rsidR="00F026F7" w:rsidRPr="00D1666A" w:rsidRDefault="00F026F7" w:rsidP="00F026F7">
      <w:pPr>
        <w:ind w:firstLine="480"/>
        <w:jc w:val="center"/>
        <w:rPr>
          <w:rFonts w:ascii="Times New Roman" w:hAnsi="Times New Roman"/>
        </w:rPr>
      </w:pPr>
      <w:r w:rsidRPr="00D1666A">
        <w:rPr>
          <w:rFonts w:ascii="Times New Roman" w:hAnsi="Times New Roman"/>
          <w:noProof/>
        </w:rPr>
        <w:drawing>
          <wp:inline distT="0" distB="0" distL="0" distR="0" wp14:anchorId="1EEFF24B" wp14:editId="762EFBFD">
            <wp:extent cx="5274310" cy="24936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93645"/>
                    </a:xfrm>
                    <a:prstGeom prst="rect">
                      <a:avLst/>
                    </a:prstGeom>
                  </pic:spPr>
                </pic:pic>
              </a:graphicData>
            </a:graphic>
          </wp:inline>
        </w:drawing>
      </w:r>
    </w:p>
    <w:p w14:paraId="308B2596" w14:textId="77777777" w:rsidR="00F026F7" w:rsidRPr="007C3FFD" w:rsidRDefault="00F026F7" w:rsidP="00F026F7">
      <w:pPr>
        <w:ind w:firstLine="480"/>
        <w:rPr>
          <w:rFonts w:ascii="Times New Roman" w:hAnsi="Times New Roman"/>
        </w:rPr>
      </w:pPr>
      <w:r w:rsidRPr="007C3FFD">
        <w:rPr>
          <w:rFonts w:ascii="Times New Roman" w:hAnsi="Times New Roman"/>
        </w:rPr>
        <w:t>PC1-PC4</w:t>
      </w:r>
      <w:r w:rsidRPr="007C3FFD">
        <w:rPr>
          <w:rFonts w:ascii="Times New Roman" w:hAnsi="Times New Roman" w:hint="eastAsia"/>
        </w:rPr>
        <w:t>地址</w:t>
      </w:r>
      <w:r w:rsidRPr="007C3FFD">
        <w:rPr>
          <w:rFonts w:ascii="Times New Roman" w:hAnsi="Times New Roman"/>
        </w:rPr>
        <w:t>分别设为</w:t>
      </w:r>
      <w:r w:rsidRPr="007C3FFD">
        <w:rPr>
          <w:rFonts w:ascii="Times New Roman" w:hAnsi="Times New Roman" w:hint="eastAsia"/>
        </w:rPr>
        <w:t>1.1.1.1</w:t>
      </w:r>
      <w:r w:rsidRPr="007C3FFD">
        <w:rPr>
          <w:rFonts w:ascii="Times New Roman" w:hAnsi="Times New Roman" w:hint="eastAsia"/>
        </w:rPr>
        <w:t>、</w:t>
      </w:r>
      <w:r w:rsidRPr="007C3FFD">
        <w:rPr>
          <w:rFonts w:ascii="Times New Roman" w:hAnsi="Times New Roman" w:hint="eastAsia"/>
        </w:rPr>
        <w:t>1.1.1.2</w:t>
      </w:r>
      <w:r w:rsidRPr="007C3FFD">
        <w:rPr>
          <w:rFonts w:ascii="Times New Roman" w:hAnsi="Times New Roman" w:hint="eastAsia"/>
        </w:rPr>
        <w:t>、</w:t>
      </w:r>
      <w:r w:rsidRPr="007C3FFD">
        <w:rPr>
          <w:rFonts w:ascii="Times New Roman" w:hAnsi="Times New Roman" w:hint="eastAsia"/>
        </w:rPr>
        <w:t>1</w:t>
      </w:r>
      <w:r w:rsidRPr="007C3FFD">
        <w:rPr>
          <w:rFonts w:ascii="Times New Roman" w:hAnsi="Times New Roman"/>
        </w:rPr>
        <w:t>.1.1.3</w:t>
      </w:r>
      <w:r w:rsidRPr="007C3FFD">
        <w:rPr>
          <w:rFonts w:ascii="Times New Roman" w:hAnsi="Times New Roman" w:hint="eastAsia"/>
        </w:rPr>
        <w:t>、</w:t>
      </w:r>
      <w:r w:rsidRPr="007C3FFD">
        <w:rPr>
          <w:rFonts w:ascii="Times New Roman" w:hAnsi="Times New Roman"/>
        </w:rPr>
        <w:t>1.1.1.4</w:t>
      </w:r>
    </w:p>
    <w:p w14:paraId="652DC9FA" w14:textId="77777777" w:rsidR="00F026F7" w:rsidRPr="007C3FFD" w:rsidRDefault="00F026F7" w:rsidP="00F026F7">
      <w:pPr>
        <w:ind w:firstLine="480"/>
        <w:rPr>
          <w:rFonts w:ascii="Times New Roman" w:hAnsi="Times New Roman"/>
        </w:rPr>
      </w:pPr>
      <w:r w:rsidRPr="007C3FFD">
        <w:rPr>
          <w:rFonts w:ascii="Times New Roman" w:hAnsi="Times New Roman" w:hint="eastAsia"/>
        </w:rPr>
        <w:t>SW1</w:t>
      </w:r>
      <w:r w:rsidRPr="007C3FFD">
        <w:rPr>
          <w:rFonts w:ascii="Times New Roman" w:hAnsi="Times New Roman" w:hint="eastAsia"/>
        </w:rPr>
        <w:t>配置</w:t>
      </w:r>
      <w:r w:rsidRPr="007C3FFD">
        <w:rPr>
          <w:rFonts w:ascii="Times New Roman" w:hAnsi="Times New Roman"/>
        </w:rPr>
        <w:t>如下：</w:t>
      </w:r>
    </w:p>
    <w:p w14:paraId="28AA5789" w14:textId="77777777" w:rsidR="00F026F7" w:rsidRPr="007C3FFD" w:rsidRDefault="00F026F7" w:rsidP="00F026F7">
      <w:pPr>
        <w:ind w:firstLine="480"/>
        <w:rPr>
          <w:rFonts w:ascii="Times New Roman" w:hAnsi="Times New Roman"/>
        </w:rPr>
      </w:pPr>
      <w:r w:rsidRPr="007C3FFD">
        <w:rPr>
          <w:rFonts w:ascii="Times New Roman" w:hAnsi="Times New Roman"/>
        </w:rPr>
        <w:t>S1(config)#vlan 10,20</w:t>
      </w:r>
      <w:r w:rsidRPr="007C3FFD">
        <w:rPr>
          <w:rFonts w:ascii="Times New Roman" w:hAnsi="Times New Roman"/>
        </w:rPr>
        <w:tab/>
      </w:r>
      <w:r w:rsidRPr="007C3FFD">
        <w:rPr>
          <w:rFonts w:ascii="Times New Roman" w:hAnsi="Times New Roman"/>
        </w:rPr>
        <w:tab/>
      </w:r>
      <w:r w:rsidRPr="007C3FFD">
        <w:rPr>
          <w:rFonts w:ascii="Times New Roman" w:hAnsi="Times New Roman"/>
        </w:rPr>
        <w:tab/>
      </w:r>
      <w:r w:rsidRPr="007C3FFD">
        <w:rPr>
          <w:rFonts w:ascii="Times New Roman" w:hAnsi="Times New Roman"/>
        </w:rPr>
        <w:tab/>
      </w:r>
      <w:r w:rsidRPr="007C3FFD">
        <w:rPr>
          <w:rFonts w:ascii="Times New Roman" w:hAnsi="Times New Roman"/>
        </w:rPr>
        <w:tab/>
      </w:r>
      <w:r w:rsidRPr="007C3FFD">
        <w:rPr>
          <w:rFonts w:ascii="Times New Roman" w:hAnsi="Times New Roman"/>
        </w:rPr>
        <w:tab/>
      </w:r>
      <w:r w:rsidRPr="007C3FFD">
        <w:rPr>
          <w:rFonts w:ascii="Times New Roman" w:hAnsi="Times New Roman"/>
        </w:rPr>
        <w:tab/>
      </w:r>
      <w:r w:rsidRPr="007C3FFD">
        <w:rPr>
          <w:rFonts w:ascii="Times New Roman" w:hAnsi="Times New Roman"/>
        </w:rPr>
        <w:tab/>
      </w:r>
      <w:r w:rsidRPr="007C3FFD">
        <w:rPr>
          <w:rFonts w:ascii="Times New Roman" w:hAnsi="Times New Roman"/>
        </w:rPr>
        <w:tab/>
        <w:t>//</w:t>
      </w:r>
      <w:r w:rsidRPr="007C3FFD">
        <w:rPr>
          <w:rFonts w:ascii="Times New Roman" w:hAnsi="Times New Roman" w:hint="eastAsia"/>
        </w:rPr>
        <w:t>创建</w:t>
      </w:r>
      <w:r w:rsidRPr="007C3FFD">
        <w:rPr>
          <w:rFonts w:ascii="Times New Roman" w:hAnsi="Times New Roman"/>
        </w:rPr>
        <w:t>vlan 10</w:t>
      </w:r>
      <w:r w:rsidRPr="007C3FFD">
        <w:rPr>
          <w:rFonts w:ascii="Times New Roman" w:hAnsi="Times New Roman" w:hint="eastAsia"/>
        </w:rPr>
        <w:t>,</w:t>
      </w:r>
      <w:r w:rsidRPr="007C3FFD">
        <w:rPr>
          <w:rFonts w:ascii="Times New Roman" w:hAnsi="Times New Roman"/>
        </w:rPr>
        <w:t xml:space="preserve">vlan </w:t>
      </w:r>
      <w:r w:rsidRPr="007C3FFD">
        <w:rPr>
          <w:rFonts w:ascii="Times New Roman" w:hAnsi="Times New Roman" w:hint="eastAsia"/>
        </w:rPr>
        <w:t>20</w:t>
      </w:r>
    </w:p>
    <w:p w14:paraId="29ECE2D6" w14:textId="77777777" w:rsidR="00F026F7" w:rsidRPr="007C3FFD" w:rsidRDefault="00F026F7" w:rsidP="00F026F7">
      <w:pPr>
        <w:ind w:firstLine="480"/>
        <w:rPr>
          <w:rFonts w:ascii="Times New Roman" w:hAnsi="Times New Roman"/>
        </w:rPr>
      </w:pPr>
      <w:r w:rsidRPr="007C3FFD">
        <w:rPr>
          <w:rFonts w:ascii="Times New Roman" w:hAnsi="Times New Roman"/>
        </w:rPr>
        <w:t>S1(config)#interface fastethernet 0/1</w:t>
      </w:r>
    </w:p>
    <w:p w14:paraId="7FC6EAD4" w14:textId="77777777" w:rsidR="00F026F7" w:rsidRPr="007C3FFD" w:rsidRDefault="00F026F7" w:rsidP="00F026F7">
      <w:pPr>
        <w:ind w:firstLine="480"/>
        <w:rPr>
          <w:rFonts w:ascii="Times New Roman" w:hAnsi="Times New Roman"/>
        </w:rPr>
      </w:pPr>
      <w:r w:rsidRPr="007C3FFD">
        <w:rPr>
          <w:rFonts w:ascii="Times New Roman" w:hAnsi="Times New Roman"/>
        </w:rPr>
        <w:t>S1(config-if-fastethernet0/1)#switchport mode trunk</w:t>
      </w:r>
      <w:r>
        <w:rPr>
          <w:rFonts w:ascii="Times New Roman" w:hAnsi="Times New Roman"/>
        </w:rPr>
        <w:tab/>
      </w:r>
      <w:r>
        <w:rPr>
          <w:rFonts w:ascii="Times New Roman" w:hAnsi="Times New Roman"/>
        </w:rPr>
        <w:tab/>
      </w:r>
      <w:r w:rsidRPr="007C3FFD">
        <w:rPr>
          <w:rFonts w:ascii="Times New Roman" w:hAnsi="Times New Roman"/>
        </w:rPr>
        <w:t>//</w:t>
      </w:r>
      <w:r w:rsidRPr="007C3FFD">
        <w:rPr>
          <w:rFonts w:ascii="Times New Roman" w:hAnsi="Times New Roman" w:hint="eastAsia"/>
        </w:rPr>
        <w:t>设置</w:t>
      </w:r>
      <w:r w:rsidRPr="007C3FFD">
        <w:rPr>
          <w:rFonts w:ascii="Times New Roman" w:hAnsi="Times New Roman"/>
        </w:rPr>
        <w:t>接口为</w:t>
      </w:r>
      <w:r w:rsidRPr="007C3FFD">
        <w:rPr>
          <w:rFonts w:ascii="Times New Roman" w:hAnsi="Times New Roman"/>
        </w:rPr>
        <w:t>trunk</w:t>
      </w:r>
      <w:r w:rsidRPr="007C3FFD">
        <w:rPr>
          <w:rFonts w:ascii="Times New Roman" w:hAnsi="Times New Roman"/>
        </w:rPr>
        <w:t>模式</w:t>
      </w:r>
    </w:p>
    <w:p w14:paraId="0D2BC4F9" w14:textId="77777777" w:rsidR="00F026F7" w:rsidRDefault="00F026F7" w:rsidP="00F026F7">
      <w:pPr>
        <w:ind w:firstLine="480"/>
        <w:rPr>
          <w:rFonts w:ascii="Times New Roman" w:hAnsi="Times New Roman"/>
        </w:rPr>
      </w:pPr>
      <w:r w:rsidRPr="007C3FFD">
        <w:rPr>
          <w:rFonts w:ascii="Times New Roman" w:hAnsi="Times New Roman"/>
        </w:rPr>
        <w:t>S1(config-if-fastethernet0/1)#switchport trunk allowed vlan add 10,20</w:t>
      </w:r>
      <w:r w:rsidRPr="007C3FFD">
        <w:rPr>
          <w:rFonts w:ascii="Times New Roman" w:hAnsi="Times New Roman"/>
        </w:rPr>
        <w:tab/>
      </w:r>
    </w:p>
    <w:p w14:paraId="633044F8" w14:textId="77777777" w:rsidR="00F026F7" w:rsidRPr="007C3FFD" w:rsidRDefault="00F026F7" w:rsidP="00F026F7">
      <w:pPr>
        <w:ind w:left="2940" w:firstLineChars="0" w:firstLine="420"/>
        <w:rPr>
          <w:rFonts w:ascii="Times New Roman" w:hAnsi="Times New Roman"/>
          <w:b/>
        </w:rPr>
      </w:pPr>
      <w:r w:rsidRPr="007C3FFD">
        <w:rPr>
          <w:rFonts w:ascii="Times New Roman" w:hAnsi="Times New Roman"/>
          <w:b/>
        </w:rPr>
        <w:t>//</w:t>
      </w:r>
      <w:r w:rsidRPr="007C3FFD">
        <w:rPr>
          <w:rFonts w:ascii="Times New Roman" w:hAnsi="Times New Roman" w:hint="eastAsia"/>
          <w:b/>
        </w:rPr>
        <w:t>接口</w:t>
      </w:r>
      <w:r w:rsidRPr="007C3FFD">
        <w:rPr>
          <w:rFonts w:ascii="Times New Roman" w:hAnsi="Times New Roman"/>
          <w:b/>
        </w:rPr>
        <w:t>trunk</w:t>
      </w:r>
      <w:r w:rsidRPr="007C3FFD">
        <w:rPr>
          <w:rFonts w:ascii="Times New Roman" w:hAnsi="Times New Roman"/>
          <w:b/>
        </w:rPr>
        <w:t>模式</w:t>
      </w:r>
      <w:r w:rsidRPr="007C3FFD">
        <w:rPr>
          <w:rFonts w:ascii="Times New Roman" w:hAnsi="Times New Roman" w:hint="eastAsia"/>
          <w:b/>
        </w:rPr>
        <w:t>允许</w:t>
      </w:r>
      <w:r w:rsidRPr="007C3FFD">
        <w:rPr>
          <w:rFonts w:ascii="Times New Roman" w:hAnsi="Times New Roman"/>
          <w:b/>
        </w:rPr>
        <w:t>vlan 10</w:t>
      </w:r>
      <w:r w:rsidRPr="007C3FFD">
        <w:rPr>
          <w:rFonts w:ascii="Times New Roman" w:hAnsi="Times New Roman" w:hint="eastAsia"/>
          <w:b/>
        </w:rPr>
        <w:t>，</w:t>
      </w:r>
      <w:r w:rsidRPr="007C3FFD">
        <w:rPr>
          <w:rFonts w:ascii="Times New Roman" w:hAnsi="Times New Roman"/>
          <w:b/>
        </w:rPr>
        <w:t xml:space="preserve">vlan 20 </w:t>
      </w:r>
      <w:r w:rsidRPr="007C3FFD">
        <w:rPr>
          <w:rFonts w:ascii="Times New Roman" w:hAnsi="Times New Roman" w:hint="eastAsia"/>
          <w:b/>
        </w:rPr>
        <w:t>通过</w:t>
      </w:r>
      <w:r w:rsidRPr="007C3FFD">
        <w:rPr>
          <w:rFonts w:ascii="Times New Roman" w:hAnsi="Times New Roman"/>
          <w:b/>
        </w:rPr>
        <w:t>。</w:t>
      </w:r>
    </w:p>
    <w:p w14:paraId="4DD2C6FE" w14:textId="77777777" w:rsidR="00F026F7" w:rsidRPr="007C3FFD" w:rsidRDefault="00F026F7" w:rsidP="00F026F7">
      <w:pPr>
        <w:ind w:firstLine="480"/>
        <w:rPr>
          <w:rFonts w:ascii="Times New Roman" w:hAnsi="Times New Roman"/>
        </w:rPr>
      </w:pPr>
      <w:r w:rsidRPr="007C3FFD">
        <w:rPr>
          <w:rFonts w:ascii="Times New Roman" w:hAnsi="Times New Roman"/>
        </w:rPr>
        <w:t>S1(config)#interface fa0/10</w:t>
      </w:r>
    </w:p>
    <w:p w14:paraId="2A28E381" w14:textId="77777777" w:rsidR="00F026F7" w:rsidRPr="007C3FFD" w:rsidRDefault="00F026F7" w:rsidP="00F026F7">
      <w:pPr>
        <w:ind w:firstLine="480"/>
        <w:rPr>
          <w:rFonts w:ascii="Times New Roman" w:hAnsi="Times New Roman"/>
        </w:rPr>
      </w:pPr>
      <w:r w:rsidRPr="007C3FFD">
        <w:rPr>
          <w:rFonts w:ascii="Times New Roman" w:hAnsi="Times New Roman"/>
        </w:rPr>
        <w:t xml:space="preserve">S1(config-if-fastethernet0/10)#switchport mode access </w:t>
      </w:r>
    </w:p>
    <w:p w14:paraId="7DAC8E8C" w14:textId="77777777" w:rsidR="00F026F7" w:rsidRDefault="00F026F7" w:rsidP="00F026F7">
      <w:pPr>
        <w:ind w:firstLine="480"/>
        <w:rPr>
          <w:rFonts w:ascii="Times New Roman" w:hAnsi="Times New Roman"/>
        </w:rPr>
      </w:pPr>
      <w:r w:rsidRPr="007C3FFD">
        <w:rPr>
          <w:rFonts w:ascii="Times New Roman" w:hAnsi="Times New Roman"/>
        </w:rPr>
        <w:t>S1(config-if-fastethernet0/10)#switchport access vlan 10</w:t>
      </w:r>
      <w:r w:rsidRPr="007C3FFD">
        <w:rPr>
          <w:rFonts w:ascii="Times New Roman" w:hAnsi="Times New Roman"/>
        </w:rPr>
        <w:tab/>
      </w:r>
      <w:r w:rsidRPr="007C3FFD">
        <w:rPr>
          <w:rFonts w:ascii="Times New Roman" w:hAnsi="Times New Roman"/>
        </w:rPr>
        <w:tab/>
      </w:r>
    </w:p>
    <w:p w14:paraId="5FE58406" w14:textId="77777777" w:rsidR="00F026F7" w:rsidRPr="007C3FFD" w:rsidRDefault="00F026F7" w:rsidP="00F026F7">
      <w:pPr>
        <w:ind w:left="4200" w:firstLineChars="0" w:firstLine="420"/>
        <w:rPr>
          <w:rFonts w:ascii="Times New Roman" w:hAnsi="Times New Roman"/>
        </w:rPr>
      </w:pPr>
      <w:r w:rsidRPr="007C3FFD">
        <w:rPr>
          <w:rFonts w:ascii="Times New Roman" w:hAnsi="Times New Roman"/>
        </w:rPr>
        <w:t>//</w:t>
      </w:r>
      <w:r w:rsidRPr="007C3FFD">
        <w:rPr>
          <w:rFonts w:ascii="Times New Roman" w:hAnsi="Times New Roman" w:hint="eastAsia"/>
        </w:rPr>
        <w:t>接口</w:t>
      </w:r>
      <w:r w:rsidRPr="007C3FFD">
        <w:rPr>
          <w:rFonts w:ascii="Times New Roman" w:hAnsi="Times New Roman"/>
        </w:rPr>
        <w:t>划分到</w:t>
      </w:r>
      <w:r w:rsidRPr="007C3FFD">
        <w:rPr>
          <w:rFonts w:ascii="Times New Roman" w:hAnsi="Times New Roman"/>
        </w:rPr>
        <w:t>vlan10</w:t>
      </w:r>
    </w:p>
    <w:p w14:paraId="0306BB11" w14:textId="77777777" w:rsidR="00F026F7" w:rsidRPr="007C3FFD" w:rsidRDefault="00F026F7" w:rsidP="00F026F7">
      <w:pPr>
        <w:ind w:firstLine="480"/>
        <w:rPr>
          <w:rFonts w:ascii="Times New Roman" w:hAnsi="Times New Roman"/>
        </w:rPr>
      </w:pPr>
      <w:r w:rsidRPr="007C3FFD">
        <w:rPr>
          <w:rFonts w:ascii="Times New Roman" w:hAnsi="Times New Roman"/>
        </w:rPr>
        <w:t>S1(config)#interface fa0/20</w:t>
      </w:r>
    </w:p>
    <w:p w14:paraId="34432955" w14:textId="77777777" w:rsidR="00F026F7" w:rsidRPr="007C3FFD" w:rsidRDefault="00F026F7" w:rsidP="00F026F7">
      <w:pPr>
        <w:ind w:firstLine="480"/>
        <w:rPr>
          <w:rFonts w:ascii="Times New Roman" w:hAnsi="Times New Roman"/>
        </w:rPr>
      </w:pPr>
      <w:r w:rsidRPr="007C3FFD">
        <w:rPr>
          <w:rFonts w:ascii="Times New Roman" w:hAnsi="Times New Roman"/>
        </w:rPr>
        <w:t>S1(config-if-fastethernet0/20)#switchport mode access</w:t>
      </w:r>
    </w:p>
    <w:p w14:paraId="0F957787" w14:textId="77777777" w:rsidR="00F026F7" w:rsidRPr="007C3FFD" w:rsidRDefault="00F026F7" w:rsidP="00F026F7">
      <w:pPr>
        <w:ind w:firstLine="480"/>
        <w:rPr>
          <w:rFonts w:ascii="Times New Roman" w:hAnsi="Times New Roman"/>
        </w:rPr>
      </w:pPr>
      <w:r w:rsidRPr="007C3FFD">
        <w:rPr>
          <w:rFonts w:ascii="Times New Roman" w:hAnsi="Times New Roman"/>
        </w:rPr>
        <w:t>S1(config-if-fastethernet0/20)#switchport access vlan 20</w:t>
      </w:r>
    </w:p>
    <w:p w14:paraId="741731C2" w14:textId="77777777" w:rsidR="00F026F7" w:rsidRPr="007C3FFD" w:rsidRDefault="00F026F7" w:rsidP="00F026F7">
      <w:pPr>
        <w:ind w:firstLine="480"/>
        <w:rPr>
          <w:rFonts w:ascii="Times New Roman" w:hAnsi="Times New Roman"/>
        </w:rPr>
      </w:pPr>
      <w:r w:rsidRPr="007C3FFD">
        <w:rPr>
          <w:rFonts w:ascii="Times New Roman" w:hAnsi="Times New Roman"/>
        </w:rPr>
        <w:lastRenderedPageBreak/>
        <w:t>SW2</w:t>
      </w:r>
      <w:r w:rsidRPr="007C3FFD">
        <w:rPr>
          <w:rFonts w:ascii="Times New Roman" w:hAnsi="Times New Roman" w:hint="eastAsia"/>
        </w:rPr>
        <w:t>配置</w:t>
      </w:r>
      <w:r w:rsidRPr="007C3FFD">
        <w:rPr>
          <w:rFonts w:ascii="Times New Roman" w:hAnsi="Times New Roman"/>
        </w:rPr>
        <w:t>：</w:t>
      </w:r>
    </w:p>
    <w:p w14:paraId="38DCD6C3" w14:textId="77777777" w:rsidR="00F026F7" w:rsidRPr="007C3FFD" w:rsidRDefault="00F026F7" w:rsidP="00F026F7">
      <w:pPr>
        <w:ind w:firstLine="480"/>
        <w:rPr>
          <w:rFonts w:ascii="Times New Roman" w:hAnsi="Times New Roman"/>
        </w:rPr>
      </w:pPr>
      <w:r w:rsidRPr="007C3FFD">
        <w:rPr>
          <w:rFonts w:ascii="Times New Roman" w:hAnsi="Times New Roman"/>
        </w:rPr>
        <w:t>SW2(config)#vlan 10,20</w:t>
      </w:r>
    </w:p>
    <w:p w14:paraId="0B27D747" w14:textId="77777777" w:rsidR="00F026F7" w:rsidRPr="007C3FFD" w:rsidRDefault="00F026F7" w:rsidP="00F026F7">
      <w:pPr>
        <w:ind w:firstLine="480"/>
        <w:rPr>
          <w:rFonts w:ascii="Times New Roman" w:hAnsi="Times New Roman"/>
        </w:rPr>
      </w:pPr>
      <w:r w:rsidRPr="007C3FFD">
        <w:rPr>
          <w:rFonts w:ascii="Times New Roman" w:hAnsi="Times New Roman"/>
        </w:rPr>
        <w:t>SW2(config)#interface fa0/1</w:t>
      </w:r>
    </w:p>
    <w:p w14:paraId="127A6981" w14:textId="77777777" w:rsidR="00F026F7" w:rsidRPr="007C3FFD" w:rsidRDefault="00F026F7" w:rsidP="00F026F7">
      <w:pPr>
        <w:ind w:firstLine="480"/>
        <w:rPr>
          <w:rFonts w:ascii="Times New Roman" w:hAnsi="Times New Roman"/>
        </w:rPr>
      </w:pPr>
      <w:r w:rsidRPr="007C3FFD">
        <w:rPr>
          <w:rFonts w:ascii="Times New Roman" w:hAnsi="Times New Roman"/>
        </w:rPr>
        <w:t>SW2(config-if-fastethernet0/1)#switchport mode trunk</w:t>
      </w:r>
      <w:r w:rsidRPr="007C3FFD">
        <w:rPr>
          <w:rFonts w:ascii="Times New Roman" w:hAnsi="Times New Roman"/>
        </w:rPr>
        <w:tab/>
      </w:r>
      <w:r w:rsidRPr="007C3FFD">
        <w:rPr>
          <w:rFonts w:ascii="Times New Roman" w:hAnsi="Times New Roman"/>
        </w:rPr>
        <w:tab/>
        <w:t>//</w:t>
      </w:r>
      <w:r w:rsidRPr="007C3FFD">
        <w:rPr>
          <w:rFonts w:ascii="Times New Roman" w:hAnsi="Times New Roman" w:hint="eastAsia"/>
        </w:rPr>
        <w:t>设置</w:t>
      </w:r>
      <w:r w:rsidRPr="007C3FFD">
        <w:rPr>
          <w:rFonts w:ascii="Times New Roman" w:hAnsi="Times New Roman"/>
        </w:rPr>
        <w:t>接口为</w:t>
      </w:r>
      <w:r w:rsidRPr="007C3FFD">
        <w:rPr>
          <w:rFonts w:ascii="Times New Roman" w:hAnsi="Times New Roman"/>
        </w:rPr>
        <w:t>trunk</w:t>
      </w:r>
      <w:r w:rsidRPr="007C3FFD">
        <w:rPr>
          <w:rFonts w:ascii="Times New Roman" w:hAnsi="Times New Roman"/>
        </w:rPr>
        <w:t>模式</w:t>
      </w:r>
    </w:p>
    <w:p w14:paraId="7D2E41DE" w14:textId="77777777" w:rsidR="00F026F7" w:rsidRPr="007C3FFD" w:rsidRDefault="00F026F7" w:rsidP="00F026F7">
      <w:pPr>
        <w:ind w:firstLine="480"/>
        <w:rPr>
          <w:rFonts w:ascii="Times New Roman" w:hAnsi="Times New Roman"/>
        </w:rPr>
      </w:pPr>
      <w:r w:rsidRPr="007C3FFD">
        <w:rPr>
          <w:rFonts w:ascii="Times New Roman" w:hAnsi="Times New Roman"/>
        </w:rPr>
        <w:t>SW2(config-if-fastethernet0/1)#switchport trunk allowed vlan add 10,20</w:t>
      </w:r>
    </w:p>
    <w:p w14:paraId="72A1D0D7" w14:textId="77777777" w:rsidR="00F026F7" w:rsidRPr="007C3FFD" w:rsidRDefault="00F026F7" w:rsidP="00F026F7">
      <w:pPr>
        <w:ind w:firstLine="480"/>
        <w:rPr>
          <w:rFonts w:ascii="Times New Roman" w:hAnsi="Times New Roman"/>
        </w:rPr>
      </w:pPr>
      <w:r w:rsidRPr="007C3FFD">
        <w:rPr>
          <w:rFonts w:ascii="Times New Roman" w:hAnsi="Times New Roman"/>
        </w:rPr>
        <w:tab/>
      </w:r>
      <w:r w:rsidRPr="007C3FFD">
        <w:rPr>
          <w:rFonts w:ascii="Times New Roman" w:hAnsi="Times New Roman"/>
        </w:rPr>
        <w:tab/>
      </w:r>
      <w:r w:rsidRPr="007C3FFD">
        <w:rPr>
          <w:rFonts w:ascii="Times New Roman" w:hAnsi="Times New Roman"/>
        </w:rPr>
        <w:tab/>
      </w:r>
      <w:r w:rsidRPr="007C3FFD">
        <w:rPr>
          <w:rFonts w:ascii="Times New Roman" w:hAnsi="Times New Roman"/>
        </w:rPr>
        <w:tab/>
      </w:r>
      <w:r w:rsidRPr="007C3FFD">
        <w:rPr>
          <w:rFonts w:ascii="Times New Roman" w:hAnsi="Times New Roman"/>
        </w:rPr>
        <w:tab/>
      </w:r>
      <w:r w:rsidRPr="007C3FFD">
        <w:rPr>
          <w:rFonts w:ascii="Times New Roman" w:hAnsi="Times New Roman"/>
        </w:rPr>
        <w:tab/>
      </w:r>
      <w:r w:rsidRPr="007C3FFD">
        <w:rPr>
          <w:rFonts w:ascii="Times New Roman" w:hAnsi="Times New Roman"/>
        </w:rPr>
        <w:tab/>
      </w:r>
      <w:r w:rsidRPr="007C3FFD">
        <w:rPr>
          <w:rFonts w:ascii="Times New Roman" w:hAnsi="Times New Roman"/>
        </w:rPr>
        <w:tab/>
      </w:r>
      <w:r w:rsidRPr="007C3FFD">
        <w:rPr>
          <w:rFonts w:ascii="Times New Roman" w:hAnsi="Times New Roman"/>
        </w:rPr>
        <w:tab/>
      </w:r>
      <w:r w:rsidRPr="007C3FFD">
        <w:rPr>
          <w:rFonts w:ascii="Times New Roman" w:hAnsi="Times New Roman"/>
        </w:rPr>
        <w:tab/>
        <w:t>//</w:t>
      </w:r>
      <w:r w:rsidRPr="007C3FFD">
        <w:rPr>
          <w:rFonts w:ascii="Times New Roman" w:hAnsi="Times New Roman" w:hint="eastAsia"/>
        </w:rPr>
        <w:t>trunk</w:t>
      </w:r>
      <w:r w:rsidRPr="007C3FFD">
        <w:rPr>
          <w:rFonts w:ascii="Times New Roman" w:hAnsi="Times New Roman"/>
        </w:rPr>
        <w:t>模式允许</w:t>
      </w:r>
      <w:r w:rsidRPr="007C3FFD">
        <w:rPr>
          <w:rFonts w:ascii="Times New Roman" w:hAnsi="Times New Roman"/>
        </w:rPr>
        <w:t>vlan10</w:t>
      </w:r>
      <w:r w:rsidRPr="007C3FFD">
        <w:rPr>
          <w:rFonts w:ascii="Times New Roman" w:hAnsi="Times New Roman" w:hint="eastAsia"/>
        </w:rPr>
        <w:t>，</w:t>
      </w:r>
      <w:r w:rsidRPr="007C3FFD">
        <w:rPr>
          <w:rFonts w:ascii="Times New Roman" w:hAnsi="Times New Roman"/>
        </w:rPr>
        <w:t>vlan20</w:t>
      </w:r>
      <w:r w:rsidRPr="007C3FFD">
        <w:rPr>
          <w:rFonts w:ascii="Times New Roman" w:hAnsi="Times New Roman" w:hint="eastAsia"/>
        </w:rPr>
        <w:t>通过</w:t>
      </w:r>
    </w:p>
    <w:p w14:paraId="44D5B739" w14:textId="77777777" w:rsidR="00F026F7" w:rsidRPr="007C3FFD" w:rsidRDefault="00F026F7" w:rsidP="00F026F7">
      <w:pPr>
        <w:ind w:firstLine="480"/>
        <w:rPr>
          <w:rFonts w:ascii="Times New Roman" w:hAnsi="Times New Roman"/>
        </w:rPr>
      </w:pPr>
      <w:r w:rsidRPr="007C3FFD">
        <w:rPr>
          <w:rFonts w:ascii="Times New Roman" w:hAnsi="Times New Roman"/>
        </w:rPr>
        <w:t>SW2(config)#interface fa0/10</w:t>
      </w:r>
    </w:p>
    <w:p w14:paraId="55E2EDEE" w14:textId="77777777" w:rsidR="00F026F7" w:rsidRPr="007C3FFD" w:rsidRDefault="00F026F7" w:rsidP="00F026F7">
      <w:pPr>
        <w:ind w:firstLine="480"/>
        <w:rPr>
          <w:rFonts w:ascii="Times New Roman" w:hAnsi="Times New Roman"/>
        </w:rPr>
      </w:pPr>
      <w:r w:rsidRPr="007C3FFD">
        <w:rPr>
          <w:rFonts w:ascii="Times New Roman" w:hAnsi="Times New Roman"/>
        </w:rPr>
        <w:t>SW2(config-if-fastethernet0/10)#switchport mode access</w:t>
      </w:r>
    </w:p>
    <w:p w14:paraId="7DCEB6B2" w14:textId="77777777" w:rsidR="00F026F7" w:rsidRPr="007C3FFD" w:rsidRDefault="00F026F7" w:rsidP="00F026F7">
      <w:pPr>
        <w:ind w:firstLine="480"/>
        <w:rPr>
          <w:rFonts w:ascii="Times New Roman" w:hAnsi="Times New Roman"/>
        </w:rPr>
      </w:pPr>
      <w:r w:rsidRPr="007C3FFD">
        <w:rPr>
          <w:rFonts w:ascii="Times New Roman" w:hAnsi="Times New Roman"/>
        </w:rPr>
        <w:t>SW2(config-if-fastethernet0/10)#switchport access vlan 10</w:t>
      </w:r>
    </w:p>
    <w:p w14:paraId="7E43D8CD" w14:textId="77777777" w:rsidR="00F026F7" w:rsidRPr="007C3FFD" w:rsidRDefault="00F026F7" w:rsidP="00F026F7">
      <w:pPr>
        <w:ind w:firstLine="480"/>
        <w:rPr>
          <w:rFonts w:ascii="Times New Roman" w:hAnsi="Times New Roman"/>
        </w:rPr>
      </w:pPr>
      <w:r w:rsidRPr="007C3FFD">
        <w:rPr>
          <w:rFonts w:ascii="Times New Roman" w:hAnsi="Times New Roman"/>
        </w:rPr>
        <w:t>SW2(config)#interface fa0/20</w:t>
      </w:r>
    </w:p>
    <w:p w14:paraId="0BE12058" w14:textId="77777777" w:rsidR="00F026F7" w:rsidRPr="007C3FFD" w:rsidRDefault="00F026F7" w:rsidP="00F026F7">
      <w:pPr>
        <w:ind w:firstLine="480"/>
        <w:rPr>
          <w:rFonts w:ascii="Times New Roman" w:hAnsi="Times New Roman"/>
        </w:rPr>
      </w:pPr>
      <w:r w:rsidRPr="007C3FFD">
        <w:rPr>
          <w:rFonts w:ascii="Times New Roman" w:hAnsi="Times New Roman"/>
        </w:rPr>
        <w:t>SW2(config-if-fastethernet0/20)#switchport mode access</w:t>
      </w:r>
    </w:p>
    <w:p w14:paraId="56A28AC9" w14:textId="77777777" w:rsidR="00F026F7" w:rsidRPr="007C3FFD" w:rsidRDefault="00F026F7" w:rsidP="00F026F7">
      <w:pPr>
        <w:ind w:firstLine="480"/>
        <w:rPr>
          <w:rFonts w:ascii="Times New Roman" w:hAnsi="Times New Roman"/>
        </w:rPr>
      </w:pPr>
      <w:r w:rsidRPr="007C3FFD">
        <w:rPr>
          <w:rFonts w:ascii="Times New Roman" w:hAnsi="Times New Roman"/>
        </w:rPr>
        <w:t>SW2(config-if-fastethernet0/20)#switchport access vlan 20</w:t>
      </w:r>
    </w:p>
    <w:p w14:paraId="34B3316A" w14:textId="77777777" w:rsidR="00F026F7" w:rsidRPr="007C3FFD" w:rsidRDefault="00F026F7" w:rsidP="00F026F7">
      <w:pPr>
        <w:ind w:firstLine="480"/>
        <w:rPr>
          <w:rFonts w:ascii="Times New Roman" w:hAnsi="Times New Roman"/>
        </w:rPr>
      </w:pPr>
      <w:r w:rsidRPr="007C3FFD">
        <w:rPr>
          <w:rFonts w:ascii="Times New Roman" w:hAnsi="Times New Roman"/>
        </w:rPr>
        <w:t>PC1-PC4</w:t>
      </w:r>
      <w:r w:rsidRPr="007C3FFD">
        <w:rPr>
          <w:rFonts w:ascii="Times New Roman" w:hAnsi="Times New Roman" w:hint="eastAsia"/>
        </w:rPr>
        <w:t>均由</w:t>
      </w:r>
      <w:r w:rsidRPr="007C3FFD">
        <w:rPr>
          <w:rFonts w:ascii="Times New Roman" w:hAnsi="Times New Roman"/>
        </w:rPr>
        <w:t>路由器模拟</w:t>
      </w:r>
    </w:p>
    <w:p w14:paraId="597B74AA" w14:textId="77777777" w:rsidR="00F026F7" w:rsidRPr="007C3FFD" w:rsidRDefault="00F026F7" w:rsidP="00F026F7">
      <w:pPr>
        <w:ind w:firstLine="480"/>
        <w:rPr>
          <w:rFonts w:ascii="Times New Roman" w:hAnsi="Times New Roman"/>
        </w:rPr>
      </w:pPr>
      <w:r w:rsidRPr="007C3FFD">
        <w:rPr>
          <w:rFonts w:ascii="Times New Roman" w:hAnsi="Times New Roman" w:hint="eastAsia"/>
        </w:rPr>
        <w:t>在</w:t>
      </w:r>
      <w:r w:rsidRPr="007C3FFD">
        <w:rPr>
          <w:rFonts w:ascii="Times New Roman" w:hAnsi="Times New Roman"/>
        </w:rPr>
        <w:t>同一</w:t>
      </w:r>
      <w:r w:rsidRPr="007C3FFD">
        <w:rPr>
          <w:rFonts w:ascii="Times New Roman" w:hAnsi="Times New Roman"/>
        </w:rPr>
        <w:t>vlan10</w:t>
      </w:r>
      <w:r w:rsidRPr="007C3FFD">
        <w:rPr>
          <w:rFonts w:ascii="Times New Roman" w:hAnsi="Times New Roman" w:hint="eastAsia"/>
        </w:rPr>
        <w:t>里</w:t>
      </w:r>
      <w:r w:rsidRPr="007C3FFD">
        <w:rPr>
          <w:rFonts w:ascii="Times New Roman" w:hAnsi="Times New Roman" w:hint="eastAsia"/>
        </w:rPr>
        <w:t xml:space="preserve">PC1 ping PC3 </w:t>
      </w:r>
    </w:p>
    <w:p w14:paraId="703790B2" w14:textId="77777777" w:rsidR="00F026F7" w:rsidRPr="007C3FFD" w:rsidRDefault="00F026F7" w:rsidP="00F026F7">
      <w:pPr>
        <w:ind w:firstLine="480"/>
        <w:rPr>
          <w:rFonts w:ascii="Times New Roman" w:hAnsi="Times New Roman"/>
        </w:rPr>
      </w:pPr>
      <w:r w:rsidRPr="007C3FFD">
        <w:rPr>
          <w:rFonts w:ascii="Times New Roman" w:hAnsi="Times New Roman"/>
        </w:rPr>
        <w:t>pc1#ping 1.1.1.3</w:t>
      </w:r>
    </w:p>
    <w:p w14:paraId="1EB6EEEF" w14:textId="77777777" w:rsidR="00F026F7" w:rsidRPr="00D1666A" w:rsidRDefault="00F026F7" w:rsidP="00F026F7">
      <w:pPr>
        <w:ind w:firstLine="480"/>
        <w:jc w:val="center"/>
        <w:rPr>
          <w:rFonts w:ascii="Times New Roman" w:hAnsi="Times New Roman"/>
        </w:rPr>
      </w:pPr>
      <w:r w:rsidRPr="00D1666A">
        <w:rPr>
          <w:rFonts w:ascii="Times New Roman" w:hAnsi="Times New Roman"/>
          <w:noProof/>
        </w:rPr>
        <w:drawing>
          <wp:inline distT="0" distB="0" distL="0" distR="0" wp14:anchorId="038611D9" wp14:editId="49676BE7">
            <wp:extent cx="5274310" cy="13823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382395"/>
                    </a:xfrm>
                    <a:prstGeom prst="rect">
                      <a:avLst/>
                    </a:prstGeom>
                  </pic:spPr>
                </pic:pic>
              </a:graphicData>
            </a:graphic>
          </wp:inline>
        </w:drawing>
      </w:r>
    </w:p>
    <w:p w14:paraId="6AF8FA73" w14:textId="77777777" w:rsidR="00F026F7" w:rsidRPr="007C3FFD" w:rsidRDefault="00F026F7" w:rsidP="00F026F7">
      <w:pPr>
        <w:ind w:firstLine="480"/>
        <w:rPr>
          <w:rFonts w:ascii="Times New Roman" w:hAnsi="Times New Roman"/>
        </w:rPr>
      </w:pPr>
      <w:r w:rsidRPr="007C3FFD">
        <w:rPr>
          <w:rFonts w:ascii="Times New Roman" w:hAnsi="Times New Roman" w:hint="eastAsia"/>
        </w:rPr>
        <w:t>可以</w:t>
      </w:r>
      <w:r w:rsidRPr="007C3FFD">
        <w:rPr>
          <w:rFonts w:ascii="Times New Roman" w:hAnsi="Times New Roman"/>
        </w:rPr>
        <w:t>看到，相同</w:t>
      </w:r>
      <w:r w:rsidRPr="007C3FFD">
        <w:rPr>
          <w:rFonts w:ascii="Times New Roman" w:hAnsi="Times New Roman"/>
        </w:rPr>
        <w:t>vlan</w:t>
      </w:r>
      <w:r w:rsidRPr="007C3FFD">
        <w:rPr>
          <w:rFonts w:ascii="Times New Roman" w:hAnsi="Times New Roman"/>
        </w:rPr>
        <w:t>之间能够互通</w:t>
      </w:r>
    </w:p>
    <w:p w14:paraId="6CACED62" w14:textId="77777777" w:rsidR="00F026F7" w:rsidRPr="007C3FFD" w:rsidRDefault="00F026F7" w:rsidP="00F026F7">
      <w:pPr>
        <w:ind w:firstLine="480"/>
        <w:rPr>
          <w:rFonts w:ascii="Times New Roman" w:hAnsi="Times New Roman"/>
        </w:rPr>
      </w:pPr>
      <w:r w:rsidRPr="007C3FFD">
        <w:rPr>
          <w:rFonts w:ascii="Times New Roman" w:hAnsi="Times New Roman"/>
        </w:rPr>
        <w:t>PC1 Ping PC4:</w:t>
      </w:r>
    </w:p>
    <w:p w14:paraId="411BC01D" w14:textId="77777777" w:rsidR="00F026F7" w:rsidRPr="007C3FFD" w:rsidRDefault="00F026F7" w:rsidP="00F026F7">
      <w:pPr>
        <w:ind w:firstLine="480"/>
        <w:rPr>
          <w:rFonts w:ascii="Times New Roman" w:hAnsi="Times New Roman"/>
        </w:rPr>
      </w:pPr>
      <w:r w:rsidRPr="007C3FFD">
        <w:rPr>
          <w:rFonts w:ascii="Times New Roman" w:hAnsi="Times New Roman"/>
        </w:rPr>
        <w:t>pc1#ping 1.1.1.4</w:t>
      </w:r>
    </w:p>
    <w:p w14:paraId="60A5E795" w14:textId="77777777" w:rsidR="00F026F7" w:rsidRPr="00D1666A" w:rsidRDefault="00F026F7" w:rsidP="00F026F7">
      <w:pPr>
        <w:ind w:firstLine="480"/>
        <w:jc w:val="center"/>
        <w:rPr>
          <w:rFonts w:ascii="Times New Roman" w:hAnsi="Times New Roman"/>
        </w:rPr>
      </w:pPr>
      <w:r w:rsidRPr="00D1666A">
        <w:rPr>
          <w:rFonts w:ascii="Times New Roman" w:hAnsi="Times New Roman"/>
          <w:noProof/>
        </w:rPr>
        <w:lastRenderedPageBreak/>
        <w:drawing>
          <wp:inline distT="0" distB="0" distL="0" distR="0" wp14:anchorId="1FA34DFE" wp14:editId="56F3D147">
            <wp:extent cx="5274310" cy="12782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278255"/>
                    </a:xfrm>
                    <a:prstGeom prst="rect">
                      <a:avLst/>
                    </a:prstGeom>
                  </pic:spPr>
                </pic:pic>
              </a:graphicData>
            </a:graphic>
          </wp:inline>
        </w:drawing>
      </w:r>
    </w:p>
    <w:p w14:paraId="57B2312B" w14:textId="77777777" w:rsidR="00F026F7" w:rsidRDefault="00F026F7" w:rsidP="00F026F7">
      <w:pPr>
        <w:ind w:firstLine="480"/>
        <w:rPr>
          <w:rFonts w:ascii="Times New Roman" w:hAnsi="Times New Roman"/>
        </w:rPr>
      </w:pPr>
      <w:r w:rsidRPr="007C3FFD">
        <w:rPr>
          <w:rFonts w:ascii="Times New Roman" w:hAnsi="Times New Roman" w:hint="eastAsia"/>
        </w:rPr>
        <w:t>可以</w:t>
      </w:r>
      <w:r w:rsidRPr="007C3FFD">
        <w:rPr>
          <w:rFonts w:ascii="Times New Roman" w:hAnsi="Times New Roman"/>
        </w:rPr>
        <w:t>看到</w:t>
      </w:r>
      <w:r w:rsidRPr="007C3FFD">
        <w:rPr>
          <w:rFonts w:ascii="Times New Roman" w:hAnsi="Times New Roman" w:hint="eastAsia"/>
        </w:rPr>
        <w:t>一般</w:t>
      </w:r>
      <w:r w:rsidRPr="007C3FFD">
        <w:rPr>
          <w:rFonts w:ascii="Times New Roman" w:hAnsi="Times New Roman"/>
        </w:rPr>
        <w:t>情况下不同</w:t>
      </w:r>
      <w:r w:rsidRPr="007C3FFD">
        <w:rPr>
          <w:rFonts w:ascii="Times New Roman" w:hAnsi="Times New Roman"/>
        </w:rPr>
        <w:t>vlan</w:t>
      </w:r>
      <w:r w:rsidRPr="007C3FFD">
        <w:rPr>
          <w:rFonts w:ascii="Times New Roman" w:hAnsi="Times New Roman"/>
        </w:rPr>
        <w:t>之间</w:t>
      </w:r>
      <w:r>
        <w:rPr>
          <w:rFonts w:ascii="Times New Roman" w:hAnsi="Times New Roman" w:hint="eastAsia"/>
        </w:rPr>
        <w:t>一般</w:t>
      </w:r>
      <w:r>
        <w:rPr>
          <w:rFonts w:ascii="Times New Roman" w:hAnsi="Times New Roman"/>
        </w:rPr>
        <w:t>情况下</w:t>
      </w:r>
      <w:r w:rsidRPr="007C3FFD">
        <w:rPr>
          <w:rFonts w:ascii="Times New Roman" w:hAnsi="Times New Roman"/>
        </w:rPr>
        <w:t>是不能直接相互通信的。</w:t>
      </w:r>
    </w:p>
    <w:p w14:paraId="6A1529FE" w14:textId="77777777" w:rsidR="00F026F7" w:rsidRPr="008A21D2" w:rsidRDefault="00F026F7" w:rsidP="00F026F7">
      <w:pPr>
        <w:ind w:firstLine="480"/>
      </w:pPr>
      <w:r>
        <w:br w:type="page"/>
      </w:r>
    </w:p>
    <w:p w14:paraId="48F8DA47" w14:textId="77777777" w:rsidR="00F026F7" w:rsidRPr="00D1666A" w:rsidRDefault="00F026F7" w:rsidP="00F026F7">
      <w:pPr>
        <w:pStyle w:val="3"/>
        <w:numPr>
          <w:ilvl w:val="2"/>
          <w:numId w:val="11"/>
        </w:numPr>
        <w:spacing w:line="360" w:lineRule="auto"/>
        <w:rPr>
          <w:rFonts w:ascii="Times New Roman" w:hAnsi="Times New Roman"/>
        </w:rPr>
      </w:pPr>
      <w:bookmarkStart w:id="28" w:name="_Toc465170328"/>
      <w:r>
        <w:rPr>
          <w:rFonts w:ascii="Times New Roman" w:hAnsi="Times New Roman"/>
        </w:rPr>
        <w:lastRenderedPageBreak/>
        <w:t>Hybrid</w:t>
      </w:r>
      <w:r>
        <w:rPr>
          <w:rFonts w:ascii="Times New Roman" w:hAnsi="Times New Roman"/>
        </w:rPr>
        <w:t>模式</w:t>
      </w:r>
      <w:bookmarkEnd w:id="28"/>
    </w:p>
    <w:p w14:paraId="0DDAA9F1" w14:textId="77777777" w:rsidR="00F026F7" w:rsidRPr="007C3FFD" w:rsidRDefault="00F026F7" w:rsidP="00F026F7">
      <w:pPr>
        <w:ind w:firstLine="480"/>
        <w:rPr>
          <w:rFonts w:ascii="Times New Roman" w:hAnsi="Times New Roman"/>
          <w:szCs w:val="24"/>
        </w:rPr>
      </w:pPr>
      <w:r w:rsidRPr="007C3FFD">
        <w:rPr>
          <w:rFonts w:ascii="Times New Roman" w:hAnsi="Times New Roman" w:hint="eastAsia"/>
          <w:szCs w:val="24"/>
        </w:rPr>
        <w:t>实验</w:t>
      </w:r>
      <w:r w:rsidRPr="007C3FFD">
        <w:rPr>
          <w:rFonts w:ascii="Times New Roman" w:hAnsi="Times New Roman"/>
          <w:szCs w:val="24"/>
        </w:rPr>
        <w:t>拓扑如图：</w:t>
      </w:r>
    </w:p>
    <w:p w14:paraId="18B6355B" w14:textId="77777777" w:rsidR="00F026F7" w:rsidRPr="00D1666A" w:rsidRDefault="00F026F7" w:rsidP="00F026F7">
      <w:pPr>
        <w:ind w:firstLine="480"/>
        <w:jc w:val="center"/>
        <w:rPr>
          <w:rFonts w:ascii="Times New Roman" w:hAnsi="Times New Roman"/>
        </w:rPr>
      </w:pPr>
      <w:r w:rsidRPr="00D1666A">
        <w:rPr>
          <w:rFonts w:ascii="Times New Roman" w:hAnsi="Times New Roman"/>
          <w:noProof/>
        </w:rPr>
        <w:drawing>
          <wp:inline distT="0" distB="0" distL="0" distR="0" wp14:anchorId="62B07FFC" wp14:editId="282AD5AB">
            <wp:extent cx="5274310" cy="302069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020695"/>
                    </a:xfrm>
                    <a:prstGeom prst="rect">
                      <a:avLst/>
                    </a:prstGeom>
                  </pic:spPr>
                </pic:pic>
              </a:graphicData>
            </a:graphic>
          </wp:inline>
        </w:drawing>
      </w:r>
    </w:p>
    <w:p w14:paraId="21299D62" w14:textId="77777777" w:rsidR="00F026F7" w:rsidRPr="007C3FFD" w:rsidRDefault="00F026F7" w:rsidP="00F026F7">
      <w:pPr>
        <w:ind w:firstLine="480"/>
        <w:rPr>
          <w:rFonts w:ascii="Times New Roman" w:hAnsi="Times New Roman"/>
        </w:rPr>
      </w:pPr>
      <w:r w:rsidRPr="007C3FFD">
        <w:rPr>
          <w:rFonts w:ascii="Times New Roman" w:hAnsi="Times New Roman" w:hint="eastAsia"/>
        </w:rPr>
        <w:t>实验</w:t>
      </w:r>
      <w:r w:rsidRPr="007C3FFD">
        <w:rPr>
          <w:rFonts w:ascii="Times New Roman" w:hAnsi="Times New Roman"/>
        </w:rPr>
        <w:t>要求：</w:t>
      </w:r>
      <w:r w:rsidRPr="007C3FFD">
        <w:rPr>
          <w:rFonts w:ascii="Times New Roman" w:hAnsi="Times New Roman" w:hint="eastAsia"/>
        </w:rPr>
        <w:t>通过</w:t>
      </w:r>
      <w:r w:rsidRPr="007C3FFD">
        <w:rPr>
          <w:rFonts w:ascii="Times New Roman" w:hAnsi="Times New Roman" w:hint="eastAsia"/>
        </w:rPr>
        <w:t>H</w:t>
      </w:r>
      <w:r w:rsidRPr="007C3FFD">
        <w:rPr>
          <w:rFonts w:ascii="Times New Roman" w:hAnsi="Times New Roman"/>
        </w:rPr>
        <w:t>ybrid</w:t>
      </w:r>
      <w:r w:rsidRPr="007C3FFD">
        <w:rPr>
          <w:rFonts w:ascii="Times New Roman" w:hAnsi="Times New Roman" w:hint="eastAsia"/>
        </w:rPr>
        <w:t>端口</w:t>
      </w:r>
      <w:r w:rsidRPr="007C3FFD">
        <w:rPr>
          <w:rFonts w:ascii="Times New Roman" w:hAnsi="Times New Roman"/>
        </w:rPr>
        <w:t>模式实现不同</w:t>
      </w:r>
      <w:r w:rsidRPr="007C3FFD">
        <w:rPr>
          <w:rFonts w:ascii="Times New Roman" w:hAnsi="Times New Roman"/>
        </w:rPr>
        <w:t>vlan</w:t>
      </w:r>
      <w:r w:rsidRPr="007C3FFD">
        <w:rPr>
          <w:rFonts w:ascii="Times New Roman" w:hAnsi="Times New Roman"/>
        </w:rPr>
        <w:t>之间的互访和隔离。</w:t>
      </w:r>
      <w:r w:rsidRPr="007C3FFD">
        <w:rPr>
          <w:rFonts w:ascii="Times New Roman" w:hAnsi="Times New Roman" w:hint="eastAsia"/>
        </w:rPr>
        <w:t>PC1</w:t>
      </w:r>
      <w:r w:rsidRPr="007C3FFD">
        <w:rPr>
          <w:rFonts w:ascii="Times New Roman" w:hAnsi="Times New Roman" w:hint="eastAsia"/>
        </w:rPr>
        <w:t>和</w:t>
      </w:r>
      <w:r w:rsidRPr="007C3FFD">
        <w:rPr>
          <w:rFonts w:ascii="Times New Roman" w:hAnsi="Times New Roman" w:hint="eastAsia"/>
        </w:rPr>
        <w:t>PC2</w:t>
      </w:r>
      <w:r w:rsidRPr="007C3FFD">
        <w:rPr>
          <w:rFonts w:ascii="Times New Roman" w:hAnsi="Times New Roman" w:hint="eastAsia"/>
        </w:rPr>
        <w:t>之间</w:t>
      </w:r>
      <w:r w:rsidRPr="007C3FFD">
        <w:rPr>
          <w:rFonts w:ascii="Times New Roman" w:hAnsi="Times New Roman"/>
        </w:rPr>
        <w:t>不能互访</w:t>
      </w:r>
      <w:r w:rsidRPr="007C3FFD">
        <w:rPr>
          <w:rFonts w:ascii="Times New Roman" w:hAnsi="Times New Roman" w:hint="eastAsia"/>
        </w:rPr>
        <w:t>，但</w:t>
      </w:r>
      <w:r w:rsidRPr="007C3FFD">
        <w:rPr>
          <w:rFonts w:ascii="Times New Roman" w:hAnsi="Times New Roman" w:hint="eastAsia"/>
        </w:rPr>
        <w:t>PC1</w:t>
      </w:r>
      <w:r w:rsidRPr="007C3FFD">
        <w:rPr>
          <w:rFonts w:ascii="Times New Roman" w:hAnsi="Times New Roman" w:hint="eastAsia"/>
        </w:rPr>
        <w:t>、</w:t>
      </w:r>
      <w:r w:rsidRPr="007C3FFD">
        <w:rPr>
          <w:rFonts w:ascii="Times New Roman" w:hAnsi="Times New Roman" w:hint="eastAsia"/>
        </w:rPr>
        <w:t>PC2</w:t>
      </w:r>
      <w:r w:rsidRPr="007C3FFD">
        <w:rPr>
          <w:rFonts w:ascii="Times New Roman" w:hAnsi="Times New Roman" w:hint="eastAsia"/>
        </w:rPr>
        <w:t>均</w:t>
      </w:r>
      <w:r w:rsidRPr="007C3FFD">
        <w:rPr>
          <w:rFonts w:ascii="Times New Roman" w:hAnsi="Times New Roman"/>
        </w:rPr>
        <w:t>能互</w:t>
      </w:r>
      <w:r w:rsidRPr="007C3FFD">
        <w:rPr>
          <w:rFonts w:ascii="Times New Roman" w:hAnsi="Times New Roman" w:hint="eastAsia"/>
        </w:rPr>
        <w:t>PC3</w:t>
      </w:r>
      <w:r w:rsidRPr="007C3FFD">
        <w:rPr>
          <w:rFonts w:ascii="Times New Roman" w:hAnsi="Times New Roman" w:hint="eastAsia"/>
        </w:rPr>
        <w:t>相互</w:t>
      </w:r>
      <w:r w:rsidRPr="007C3FFD">
        <w:rPr>
          <w:rFonts w:ascii="Times New Roman" w:hAnsi="Times New Roman"/>
        </w:rPr>
        <w:t>通信。</w:t>
      </w:r>
      <w:r w:rsidRPr="007C3FFD">
        <w:rPr>
          <w:rFonts w:ascii="Times New Roman" w:hAnsi="Times New Roman" w:hint="eastAsia"/>
        </w:rPr>
        <w:t>地址规划</w:t>
      </w:r>
      <w:r w:rsidRPr="007C3FFD">
        <w:rPr>
          <w:rFonts w:ascii="Times New Roman" w:hAnsi="Times New Roman"/>
        </w:rPr>
        <w:t>如图所示</w:t>
      </w:r>
      <w:r w:rsidRPr="007C3FFD">
        <w:rPr>
          <w:rFonts w:ascii="Times New Roman" w:hAnsi="Times New Roman" w:hint="eastAsia"/>
        </w:rPr>
        <w:t>。</w:t>
      </w:r>
    </w:p>
    <w:p w14:paraId="54876A5A" w14:textId="77777777" w:rsidR="00F026F7" w:rsidRPr="007C3FFD" w:rsidRDefault="00F026F7" w:rsidP="00F026F7">
      <w:pPr>
        <w:ind w:firstLineChars="0" w:firstLine="0"/>
      </w:pPr>
      <w:r w:rsidRPr="007C3FFD">
        <w:rPr>
          <w:rFonts w:hint="eastAsia"/>
        </w:rPr>
        <w:t>（</w:t>
      </w:r>
      <w:r w:rsidRPr="007C3FFD">
        <w:rPr>
          <w:rFonts w:hint="eastAsia"/>
        </w:rPr>
        <w:t>1</w:t>
      </w:r>
      <w:r w:rsidRPr="007C3FFD">
        <w:t>）</w:t>
      </w:r>
      <w:r w:rsidRPr="007C3FFD">
        <w:rPr>
          <w:rFonts w:hint="eastAsia"/>
        </w:rPr>
        <w:t>给</w:t>
      </w:r>
      <w:r w:rsidRPr="007C3FFD">
        <w:t>各个</w:t>
      </w:r>
      <w:r w:rsidRPr="007C3FFD">
        <w:rPr>
          <w:rFonts w:hint="eastAsia"/>
        </w:rPr>
        <w:t>PC</w:t>
      </w:r>
      <w:r w:rsidRPr="007C3FFD">
        <w:rPr>
          <w:rFonts w:hint="eastAsia"/>
        </w:rPr>
        <w:t>机</w:t>
      </w:r>
      <w:r w:rsidRPr="007C3FFD">
        <w:t>配</w:t>
      </w:r>
      <w:r w:rsidRPr="007C3FFD">
        <w:rPr>
          <w:rFonts w:hint="eastAsia"/>
        </w:rPr>
        <w:t>上</w:t>
      </w:r>
      <w:r w:rsidRPr="007C3FFD">
        <w:t>ip</w:t>
      </w:r>
      <w:r w:rsidRPr="007C3FFD">
        <w:t>地址。</w:t>
      </w:r>
      <w:r w:rsidRPr="007C3FFD">
        <w:rPr>
          <w:rFonts w:hint="eastAsia"/>
        </w:rPr>
        <w:t>略</w:t>
      </w:r>
    </w:p>
    <w:p w14:paraId="6A07EFE9" w14:textId="77777777" w:rsidR="00F026F7" w:rsidRPr="007C3FFD" w:rsidRDefault="00F026F7" w:rsidP="00F026F7">
      <w:pPr>
        <w:ind w:firstLineChars="0" w:firstLine="0"/>
      </w:pPr>
      <w:r w:rsidRPr="007C3FFD">
        <w:rPr>
          <w:rFonts w:hint="eastAsia"/>
        </w:rPr>
        <w:t>（</w:t>
      </w:r>
      <w:r w:rsidRPr="007C3FFD">
        <w:rPr>
          <w:rFonts w:hint="eastAsia"/>
        </w:rPr>
        <w:t>2</w:t>
      </w:r>
      <w:r w:rsidRPr="007C3FFD">
        <w:t>）</w:t>
      </w:r>
      <w:r w:rsidRPr="007C3FFD">
        <w:rPr>
          <w:rFonts w:hint="eastAsia"/>
        </w:rPr>
        <w:t>两台</w:t>
      </w:r>
      <w:r w:rsidRPr="007C3FFD">
        <w:rPr>
          <w:rFonts w:hint="eastAsia"/>
        </w:rPr>
        <w:t>4120</w:t>
      </w:r>
      <w:r w:rsidRPr="007C3FFD">
        <w:rPr>
          <w:rFonts w:hint="eastAsia"/>
        </w:rPr>
        <w:t>交换机</w:t>
      </w:r>
      <w:r w:rsidRPr="007C3FFD">
        <w:t>配置如下</w:t>
      </w:r>
    </w:p>
    <w:p w14:paraId="4D8BA917" w14:textId="77777777" w:rsidR="00F026F7" w:rsidRPr="007C3FFD" w:rsidRDefault="00F026F7" w:rsidP="00F026F7">
      <w:pPr>
        <w:ind w:firstLine="480"/>
        <w:rPr>
          <w:rFonts w:ascii="Times New Roman" w:hAnsi="Times New Roman"/>
        </w:rPr>
      </w:pPr>
      <w:r w:rsidRPr="007C3FFD">
        <w:rPr>
          <w:rFonts w:ascii="Times New Roman" w:hAnsi="Times New Roman"/>
        </w:rPr>
        <w:t>S1(config)#vlan 10,20,30</w:t>
      </w:r>
      <w:r w:rsidRPr="007C3FFD">
        <w:rPr>
          <w:rFonts w:ascii="Times New Roman" w:hAnsi="Times New Roman"/>
        </w:rPr>
        <w:tab/>
      </w:r>
      <w:r w:rsidRPr="007C3FFD">
        <w:rPr>
          <w:rFonts w:ascii="Times New Roman" w:hAnsi="Times New Roman"/>
        </w:rPr>
        <w:tab/>
      </w:r>
      <w:r w:rsidRPr="007C3FFD">
        <w:rPr>
          <w:rFonts w:ascii="Times New Roman" w:hAnsi="Times New Roman"/>
        </w:rPr>
        <w:tab/>
      </w:r>
      <w:r w:rsidRPr="007C3FFD">
        <w:rPr>
          <w:rFonts w:ascii="Times New Roman" w:hAnsi="Times New Roman"/>
        </w:rPr>
        <w:tab/>
        <w:t>//</w:t>
      </w:r>
      <w:r w:rsidRPr="007C3FFD">
        <w:rPr>
          <w:rFonts w:ascii="Times New Roman" w:hAnsi="Times New Roman" w:hint="eastAsia"/>
        </w:rPr>
        <w:t>创建</w:t>
      </w:r>
      <w:r w:rsidRPr="007C3FFD">
        <w:rPr>
          <w:rFonts w:ascii="Times New Roman" w:hAnsi="Times New Roman"/>
        </w:rPr>
        <w:t>vlan10</w:t>
      </w:r>
      <w:r w:rsidRPr="007C3FFD">
        <w:rPr>
          <w:rFonts w:ascii="Times New Roman" w:hAnsi="Times New Roman" w:hint="eastAsia"/>
        </w:rPr>
        <w:t>,20,30</w:t>
      </w:r>
    </w:p>
    <w:p w14:paraId="01E2C355" w14:textId="77777777" w:rsidR="00F026F7" w:rsidRPr="007C3FFD" w:rsidRDefault="00F026F7" w:rsidP="00F026F7">
      <w:pPr>
        <w:ind w:firstLine="480"/>
        <w:rPr>
          <w:rFonts w:ascii="Times New Roman" w:hAnsi="Times New Roman"/>
        </w:rPr>
      </w:pPr>
      <w:r w:rsidRPr="007C3FFD">
        <w:rPr>
          <w:rFonts w:ascii="Times New Roman" w:hAnsi="Times New Roman"/>
        </w:rPr>
        <w:t>S1(config)#interface fa0/3</w:t>
      </w:r>
    </w:p>
    <w:p w14:paraId="736C3D89" w14:textId="77777777" w:rsidR="00F026F7" w:rsidRDefault="00F026F7" w:rsidP="00F026F7">
      <w:pPr>
        <w:ind w:firstLine="480"/>
        <w:rPr>
          <w:rFonts w:ascii="Times New Roman" w:hAnsi="Times New Roman"/>
        </w:rPr>
      </w:pPr>
      <w:r w:rsidRPr="007C3FFD">
        <w:rPr>
          <w:rFonts w:ascii="Times New Roman" w:hAnsi="Times New Roman"/>
        </w:rPr>
        <w:t xml:space="preserve">S1(config-if-fastethernet0/3)#switchport mode hybrid </w:t>
      </w:r>
      <w:r w:rsidRPr="007C3FFD">
        <w:rPr>
          <w:rFonts w:ascii="Times New Roman" w:hAnsi="Times New Roman"/>
        </w:rPr>
        <w:tab/>
      </w:r>
      <w:r w:rsidRPr="007C3FFD">
        <w:rPr>
          <w:rFonts w:ascii="Times New Roman" w:hAnsi="Times New Roman"/>
        </w:rPr>
        <w:tab/>
      </w:r>
    </w:p>
    <w:p w14:paraId="1A81B0AD" w14:textId="77777777" w:rsidR="00F026F7" w:rsidRPr="007C3FFD" w:rsidRDefault="00F026F7" w:rsidP="00F026F7">
      <w:pPr>
        <w:ind w:left="4980" w:firstLine="480"/>
        <w:rPr>
          <w:rFonts w:ascii="Times New Roman" w:hAnsi="Times New Roman"/>
          <w:b/>
        </w:rPr>
      </w:pPr>
      <w:r w:rsidRPr="007C3FFD">
        <w:rPr>
          <w:rFonts w:ascii="Times New Roman" w:hAnsi="Times New Roman" w:hint="eastAsia"/>
          <w:b/>
        </w:rPr>
        <w:t>//</w:t>
      </w:r>
      <w:r w:rsidRPr="007C3FFD">
        <w:rPr>
          <w:rFonts w:ascii="Times New Roman" w:hAnsi="Times New Roman" w:hint="eastAsia"/>
          <w:b/>
        </w:rPr>
        <w:t>设置</w:t>
      </w:r>
      <w:r w:rsidRPr="007C3FFD">
        <w:rPr>
          <w:rFonts w:ascii="Times New Roman" w:hAnsi="Times New Roman"/>
          <w:b/>
        </w:rPr>
        <w:t>端口模式为</w:t>
      </w:r>
      <w:r w:rsidRPr="007C3FFD">
        <w:rPr>
          <w:rFonts w:ascii="Times New Roman" w:hAnsi="Times New Roman"/>
          <w:b/>
        </w:rPr>
        <w:t>hybrid</w:t>
      </w:r>
      <w:r w:rsidRPr="007C3FFD">
        <w:rPr>
          <w:rFonts w:ascii="Times New Roman" w:hAnsi="Times New Roman" w:hint="eastAsia"/>
          <w:b/>
        </w:rPr>
        <w:t>模式</w:t>
      </w:r>
    </w:p>
    <w:p w14:paraId="7C63A9A5" w14:textId="77777777" w:rsidR="00F026F7" w:rsidRDefault="00F026F7" w:rsidP="00F026F7">
      <w:pPr>
        <w:ind w:firstLine="480"/>
        <w:rPr>
          <w:rFonts w:ascii="Times New Roman" w:hAnsi="Times New Roman"/>
        </w:rPr>
      </w:pPr>
      <w:r w:rsidRPr="007C3FFD">
        <w:rPr>
          <w:rFonts w:ascii="Times New Roman" w:hAnsi="Times New Roman"/>
        </w:rPr>
        <w:t>S1(config-if-fastethernet0/3)#</w:t>
      </w:r>
      <w:r w:rsidRPr="00B173FD">
        <w:rPr>
          <w:rFonts w:ascii="Times New Roman" w:hAnsi="Times New Roman"/>
          <w:b/>
          <w:i/>
        </w:rPr>
        <w:t>switchport hybrid pvid vlan 30</w:t>
      </w:r>
      <w:r w:rsidRPr="007C3FFD">
        <w:rPr>
          <w:rFonts w:ascii="Times New Roman" w:hAnsi="Times New Roman"/>
        </w:rPr>
        <w:tab/>
      </w:r>
    </w:p>
    <w:p w14:paraId="1670261D" w14:textId="77777777" w:rsidR="00F026F7" w:rsidRPr="007C3FFD" w:rsidRDefault="00F026F7" w:rsidP="00F026F7">
      <w:pPr>
        <w:ind w:left="5820" w:firstLineChars="25" w:firstLine="60"/>
        <w:rPr>
          <w:rFonts w:ascii="Times New Roman" w:hAnsi="Times New Roman"/>
          <w:b/>
        </w:rPr>
      </w:pPr>
      <w:r w:rsidRPr="007C3FFD">
        <w:rPr>
          <w:rFonts w:ascii="Times New Roman" w:hAnsi="Times New Roman"/>
          <w:b/>
        </w:rPr>
        <w:t>//</w:t>
      </w:r>
      <w:r w:rsidRPr="007C3FFD">
        <w:rPr>
          <w:rFonts w:ascii="Times New Roman" w:hAnsi="Times New Roman" w:hint="eastAsia"/>
          <w:b/>
        </w:rPr>
        <w:t>设置端口</w:t>
      </w:r>
      <w:r w:rsidRPr="007C3FFD">
        <w:rPr>
          <w:rFonts w:ascii="Times New Roman" w:hAnsi="Times New Roman"/>
          <w:b/>
        </w:rPr>
        <w:t>pvid</w:t>
      </w:r>
      <w:r w:rsidRPr="007C3FFD">
        <w:rPr>
          <w:rFonts w:ascii="Times New Roman" w:hAnsi="Times New Roman"/>
          <w:b/>
        </w:rPr>
        <w:t>为</w:t>
      </w:r>
      <w:r w:rsidRPr="007C3FFD">
        <w:rPr>
          <w:rFonts w:ascii="Times New Roman" w:hAnsi="Times New Roman"/>
          <w:b/>
        </w:rPr>
        <w:t>vlan30</w:t>
      </w:r>
    </w:p>
    <w:p w14:paraId="6772F415" w14:textId="77777777" w:rsidR="00F026F7" w:rsidRPr="00B173FD" w:rsidRDefault="00F026F7" w:rsidP="00F026F7">
      <w:pPr>
        <w:ind w:firstLine="480"/>
        <w:rPr>
          <w:rFonts w:ascii="Times New Roman" w:hAnsi="Times New Roman"/>
          <w:b/>
          <w:i/>
        </w:rPr>
      </w:pPr>
      <w:r w:rsidRPr="007C3FFD">
        <w:rPr>
          <w:rFonts w:ascii="Times New Roman" w:hAnsi="Times New Roman"/>
        </w:rPr>
        <w:t>S1(config-if-fastethernet0/3)#</w:t>
      </w:r>
      <w:r w:rsidRPr="00B173FD">
        <w:rPr>
          <w:rFonts w:ascii="Times New Roman" w:hAnsi="Times New Roman"/>
          <w:b/>
          <w:i/>
        </w:rPr>
        <w:t>switchport hybrid untagged vlan 10,20,30</w:t>
      </w:r>
    </w:p>
    <w:p w14:paraId="400AC9C2" w14:textId="77777777" w:rsidR="00F026F7" w:rsidRPr="007C3FFD" w:rsidRDefault="00F026F7" w:rsidP="00F026F7">
      <w:pPr>
        <w:ind w:firstLine="480"/>
        <w:rPr>
          <w:rFonts w:ascii="Times New Roman" w:hAnsi="Times New Roman"/>
          <w:b/>
        </w:rPr>
      </w:pPr>
      <w:r>
        <w:rPr>
          <w:rFonts w:ascii="Times New Roman" w:hAnsi="Times New Roman"/>
        </w:rPr>
        <w:tab/>
      </w:r>
      <w:r>
        <w:rPr>
          <w:rFonts w:ascii="Times New Roman" w:hAnsi="Times New Roman"/>
        </w:rPr>
        <w:tab/>
      </w:r>
      <w:r w:rsidRPr="007C3FFD">
        <w:rPr>
          <w:rFonts w:ascii="Times New Roman" w:hAnsi="Times New Roman"/>
          <w:b/>
        </w:rPr>
        <w:t>**//</w:t>
      </w:r>
      <w:r w:rsidRPr="007C3FFD">
        <w:rPr>
          <w:rFonts w:ascii="Times New Roman" w:hAnsi="Times New Roman" w:hint="eastAsia"/>
          <w:b/>
        </w:rPr>
        <w:t>剥离</w:t>
      </w:r>
      <w:r w:rsidRPr="007C3FFD">
        <w:rPr>
          <w:rFonts w:ascii="Times New Roman" w:hAnsi="Times New Roman"/>
          <w:b/>
        </w:rPr>
        <w:t>vlan10</w:t>
      </w:r>
      <w:r w:rsidRPr="007C3FFD">
        <w:rPr>
          <w:rFonts w:ascii="Times New Roman" w:hAnsi="Times New Roman" w:hint="eastAsia"/>
          <w:b/>
        </w:rPr>
        <w:t>，</w:t>
      </w:r>
      <w:r w:rsidRPr="007C3FFD">
        <w:rPr>
          <w:rFonts w:ascii="Times New Roman" w:hAnsi="Times New Roman"/>
          <w:b/>
        </w:rPr>
        <w:t>vlan20</w:t>
      </w:r>
      <w:r w:rsidRPr="007C3FFD">
        <w:rPr>
          <w:rFonts w:ascii="Times New Roman" w:hAnsi="Times New Roman" w:hint="eastAsia"/>
          <w:b/>
        </w:rPr>
        <w:t>的标签</w:t>
      </w:r>
      <w:r w:rsidRPr="007C3FFD">
        <w:rPr>
          <w:rFonts w:ascii="Times New Roman" w:hAnsi="Times New Roman"/>
          <w:b/>
        </w:rPr>
        <w:t>后</w:t>
      </w:r>
      <w:r w:rsidRPr="007C3FFD">
        <w:rPr>
          <w:rFonts w:ascii="Times New Roman" w:hAnsi="Times New Roman" w:hint="eastAsia"/>
          <w:b/>
        </w:rPr>
        <w:t>发送给</w:t>
      </w:r>
      <w:r w:rsidRPr="007C3FFD">
        <w:rPr>
          <w:rFonts w:ascii="Times New Roman" w:hAnsi="Times New Roman" w:hint="eastAsia"/>
          <w:b/>
        </w:rPr>
        <w:t>PC</w:t>
      </w:r>
      <w:r w:rsidRPr="007C3FFD">
        <w:rPr>
          <w:rFonts w:ascii="Times New Roman" w:hAnsi="Times New Roman"/>
          <w:b/>
        </w:rPr>
        <w:t>，并</w:t>
      </w:r>
      <w:r w:rsidRPr="007C3FFD">
        <w:rPr>
          <w:rFonts w:ascii="Times New Roman" w:hAnsi="Times New Roman" w:hint="eastAsia"/>
          <w:b/>
        </w:rPr>
        <w:t>允许</w:t>
      </w:r>
      <w:r w:rsidRPr="007C3FFD">
        <w:rPr>
          <w:rFonts w:ascii="Times New Roman" w:hAnsi="Times New Roman"/>
          <w:b/>
        </w:rPr>
        <w:t>vlan10</w:t>
      </w:r>
      <w:r w:rsidRPr="007C3FFD">
        <w:rPr>
          <w:rFonts w:ascii="Times New Roman" w:hAnsi="Times New Roman" w:hint="eastAsia"/>
          <w:b/>
        </w:rPr>
        <w:t>,20,30</w:t>
      </w:r>
      <w:r w:rsidRPr="007C3FFD">
        <w:rPr>
          <w:rFonts w:ascii="Times New Roman" w:hAnsi="Times New Roman" w:hint="eastAsia"/>
          <w:b/>
        </w:rPr>
        <w:t>通过</w:t>
      </w:r>
    </w:p>
    <w:p w14:paraId="78EAE22D" w14:textId="77777777" w:rsidR="00F026F7" w:rsidRPr="007C3FFD" w:rsidRDefault="00F026F7" w:rsidP="00F026F7">
      <w:pPr>
        <w:ind w:firstLine="480"/>
        <w:rPr>
          <w:rFonts w:ascii="Times New Roman" w:hAnsi="Times New Roman"/>
        </w:rPr>
      </w:pPr>
      <w:r w:rsidRPr="007C3FFD">
        <w:rPr>
          <w:rFonts w:ascii="Times New Roman" w:hAnsi="Times New Roman"/>
        </w:rPr>
        <w:t>S1(config-if-fastethernet0/3)#exit</w:t>
      </w:r>
    </w:p>
    <w:p w14:paraId="65F3DC38" w14:textId="77777777" w:rsidR="00F026F7" w:rsidRPr="007C3FFD" w:rsidRDefault="00F026F7" w:rsidP="00F026F7">
      <w:pPr>
        <w:ind w:firstLine="480"/>
        <w:rPr>
          <w:rFonts w:ascii="Times New Roman" w:hAnsi="Times New Roman"/>
        </w:rPr>
      </w:pPr>
      <w:r w:rsidRPr="007C3FFD">
        <w:rPr>
          <w:rFonts w:ascii="Times New Roman" w:hAnsi="Times New Roman"/>
        </w:rPr>
        <w:t>S1(config)#interface fa0/10</w:t>
      </w:r>
    </w:p>
    <w:p w14:paraId="5754448E" w14:textId="77777777" w:rsidR="00F026F7" w:rsidRPr="007C3FFD" w:rsidRDefault="00F026F7" w:rsidP="00F026F7">
      <w:pPr>
        <w:ind w:firstLine="480"/>
        <w:rPr>
          <w:rFonts w:ascii="Times New Roman" w:hAnsi="Times New Roman"/>
        </w:rPr>
      </w:pPr>
      <w:r w:rsidRPr="007C3FFD">
        <w:rPr>
          <w:rFonts w:ascii="Times New Roman" w:hAnsi="Times New Roman"/>
        </w:rPr>
        <w:lastRenderedPageBreak/>
        <w:t>S1(config-if-fastethernet0/10)#switchport mode hybrid</w:t>
      </w:r>
    </w:p>
    <w:p w14:paraId="56D6F139" w14:textId="77777777" w:rsidR="00F026F7" w:rsidRPr="004F4B45" w:rsidRDefault="00F026F7" w:rsidP="00F026F7">
      <w:pPr>
        <w:ind w:firstLine="480"/>
        <w:rPr>
          <w:rFonts w:ascii="Times New Roman" w:hAnsi="Times New Roman"/>
          <w:b/>
        </w:rPr>
      </w:pPr>
      <w:r w:rsidRPr="007C3FFD">
        <w:rPr>
          <w:rFonts w:ascii="Times New Roman" w:hAnsi="Times New Roman"/>
        </w:rPr>
        <w:t>S1(config-if-fastethernet0/10)#</w:t>
      </w:r>
      <w:r w:rsidRPr="004F4B45">
        <w:rPr>
          <w:rFonts w:ascii="Times New Roman" w:hAnsi="Times New Roman"/>
          <w:b/>
        </w:rPr>
        <w:t>switchport hybrid tagged vlan 10,20,30</w:t>
      </w:r>
    </w:p>
    <w:p w14:paraId="0EF0F84B" w14:textId="77777777" w:rsidR="00F026F7" w:rsidRPr="004F4B45" w:rsidRDefault="00F026F7" w:rsidP="00F026F7">
      <w:pPr>
        <w:ind w:firstLine="480"/>
        <w:rPr>
          <w:rFonts w:ascii="Times New Roman" w:hAnsi="Times New Roman"/>
          <w:b/>
        </w:rPr>
      </w:pPr>
      <w:r w:rsidRPr="007C3FFD">
        <w:rPr>
          <w:rFonts w:ascii="Times New Roman" w:hAnsi="Times New Roman"/>
        </w:rPr>
        <w:tab/>
      </w:r>
      <w:r w:rsidRPr="007C3FFD">
        <w:rPr>
          <w:rFonts w:ascii="Times New Roman" w:hAnsi="Times New Roman"/>
        </w:rPr>
        <w:tab/>
      </w:r>
      <w:r w:rsidRPr="007C3FFD">
        <w:rPr>
          <w:rFonts w:ascii="Times New Roman" w:hAnsi="Times New Roman"/>
        </w:rPr>
        <w:tab/>
      </w:r>
      <w:r w:rsidRPr="007C3FFD">
        <w:rPr>
          <w:rFonts w:ascii="Times New Roman" w:hAnsi="Times New Roman"/>
        </w:rPr>
        <w:tab/>
      </w:r>
      <w:r w:rsidRPr="004F4B45">
        <w:rPr>
          <w:rFonts w:ascii="Times New Roman" w:hAnsi="Times New Roman"/>
          <w:b/>
        </w:rPr>
        <w:t>**//</w:t>
      </w:r>
      <w:r w:rsidRPr="004F4B45">
        <w:rPr>
          <w:rFonts w:ascii="Times New Roman" w:hAnsi="Times New Roman" w:hint="eastAsia"/>
          <w:b/>
        </w:rPr>
        <w:t>允许</w:t>
      </w:r>
      <w:r w:rsidRPr="004F4B45">
        <w:rPr>
          <w:rFonts w:ascii="Times New Roman" w:hAnsi="Times New Roman"/>
          <w:b/>
        </w:rPr>
        <w:t>vlan10</w:t>
      </w:r>
      <w:r w:rsidRPr="004F4B45">
        <w:rPr>
          <w:rFonts w:ascii="Times New Roman" w:hAnsi="Times New Roman" w:hint="eastAsia"/>
          <w:b/>
        </w:rPr>
        <w:t>,20,30</w:t>
      </w:r>
      <w:r w:rsidRPr="004F4B45">
        <w:rPr>
          <w:rFonts w:ascii="Times New Roman" w:hAnsi="Times New Roman" w:hint="eastAsia"/>
          <w:b/>
        </w:rPr>
        <w:t>通过</w:t>
      </w:r>
    </w:p>
    <w:p w14:paraId="4D720DE4" w14:textId="77777777" w:rsidR="00F026F7" w:rsidRPr="007C3FFD" w:rsidRDefault="00F026F7" w:rsidP="00F026F7">
      <w:pPr>
        <w:ind w:firstLine="480"/>
        <w:rPr>
          <w:rFonts w:ascii="Times New Roman" w:hAnsi="Times New Roman"/>
        </w:rPr>
      </w:pPr>
      <w:r w:rsidRPr="007C3FFD">
        <w:rPr>
          <w:rFonts w:ascii="Times New Roman" w:hAnsi="Times New Roman"/>
        </w:rPr>
        <w:t>SW2(config)#vlan 10,20,30</w:t>
      </w:r>
    </w:p>
    <w:p w14:paraId="2B8BC9F5" w14:textId="77777777" w:rsidR="00F026F7" w:rsidRPr="007C3FFD" w:rsidRDefault="00F026F7" w:rsidP="00F026F7">
      <w:pPr>
        <w:ind w:firstLine="480"/>
        <w:rPr>
          <w:rFonts w:ascii="Times New Roman" w:hAnsi="Times New Roman"/>
        </w:rPr>
      </w:pPr>
      <w:r w:rsidRPr="007C3FFD">
        <w:rPr>
          <w:rFonts w:ascii="Times New Roman" w:hAnsi="Times New Roman"/>
        </w:rPr>
        <w:t>SW2(config)#interface fa0/1</w:t>
      </w:r>
    </w:p>
    <w:p w14:paraId="2CCF8596" w14:textId="77777777" w:rsidR="00F026F7" w:rsidRPr="007C3FFD" w:rsidRDefault="00F026F7" w:rsidP="00F026F7">
      <w:pPr>
        <w:ind w:firstLine="480"/>
        <w:rPr>
          <w:rFonts w:ascii="Times New Roman" w:hAnsi="Times New Roman"/>
        </w:rPr>
      </w:pPr>
      <w:r w:rsidRPr="007C3FFD">
        <w:rPr>
          <w:rFonts w:ascii="Times New Roman" w:hAnsi="Times New Roman"/>
        </w:rPr>
        <w:t>SW2(config-if-fastethernet0/1)#switchport mode hybrid</w:t>
      </w:r>
    </w:p>
    <w:p w14:paraId="30448D35" w14:textId="77777777" w:rsidR="00F026F7" w:rsidRDefault="00F026F7" w:rsidP="00F026F7">
      <w:pPr>
        <w:ind w:firstLine="480"/>
        <w:rPr>
          <w:rFonts w:ascii="Times New Roman" w:hAnsi="Times New Roman"/>
        </w:rPr>
      </w:pPr>
      <w:r w:rsidRPr="007C3FFD">
        <w:rPr>
          <w:rFonts w:ascii="Times New Roman" w:hAnsi="Times New Roman"/>
        </w:rPr>
        <w:t>SW2(config-if-fastethernet0/1)#</w:t>
      </w:r>
      <w:r w:rsidRPr="00B173FD">
        <w:rPr>
          <w:rFonts w:ascii="Times New Roman" w:hAnsi="Times New Roman"/>
          <w:b/>
          <w:i/>
        </w:rPr>
        <w:t>switchport hybrid pvid vlan 10</w:t>
      </w:r>
      <w:r w:rsidRPr="007C3FFD">
        <w:rPr>
          <w:rFonts w:ascii="Times New Roman" w:hAnsi="Times New Roman"/>
        </w:rPr>
        <w:tab/>
      </w:r>
    </w:p>
    <w:p w14:paraId="50E9E931" w14:textId="77777777" w:rsidR="00F026F7" w:rsidRPr="007C3FFD" w:rsidRDefault="00F026F7" w:rsidP="00F026F7">
      <w:pPr>
        <w:ind w:left="3720" w:firstLine="480"/>
        <w:rPr>
          <w:rFonts w:ascii="Times New Roman" w:hAnsi="Times New Roman"/>
        </w:rPr>
      </w:pPr>
      <w:r w:rsidRPr="007C3FFD">
        <w:rPr>
          <w:rFonts w:ascii="Times New Roman" w:hAnsi="Times New Roman"/>
        </w:rPr>
        <w:t>//</w:t>
      </w:r>
      <w:r w:rsidRPr="007C3FFD">
        <w:rPr>
          <w:rFonts w:ascii="Times New Roman" w:hAnsi="Times New Roman" w:hint="eastAsia"/>
        </w:rPr>
        <w:t>设置</w:t>
      </w:r>
      <w:r w:rsidRPr="007C3FFD">
        <w:rPr>
          <w:rFonts w:ascii="Times New Roman" w:hAnsi="Times New Roman"/>
        </w:rPr>
        <w:t>该端口的</w:t>
      </w:r>
      <w:r w:rsidRPr="007C3FFD">
        <w:rPr>
          <w:rFonts w:ascii="Times New Roman" w:hAnsi="Times New Roman"/>
        </w:rPr>
        <w:t>pvid</w:t>
      </w:r>
      <w:r w:rsidRPr="007C3FFD">
        <w:rPr>
          <w:rFonts w:ascii="Times New Roman" w:hAnsi="Times New Roman"/>
        </w:rPr>
        <w:t>为</w:t>
      </w:r>
      <w:r w:rsidRPr="007C3FFD">
        <w:rPr>
          <w:rFonts w:ascii="Times New Roman" w:hAnsi="Times New Roman"/>
        </w:rPr>
        <w:t>vlan10</w:t>
      </w:r>
    </w:p>
    <w:p w14:paraId="38A3ECD2" w14:textId="77777777" w:rsidR="00F026F7" w:rsidRPr="007C3FFD" w:rsidRDefault="00F026F7" w:rsidP="00F026F7">
      <w:pPr>
        <w:ind w:firstLine="480"/>
        <w:rPr>
          <w:rFonts w:ascii="Times New Roman" w:hAnsi="Times New Roman"/>
        </w:rPr>
      </w:pPr>
      <w:r w:rsidRPr="007C3FFD">
        <w:rPr>
          <w:rFonts w:ascii="Times New Roman" w:hAnsi="Times New Roman"/>
        </w:rPr>
        <w:t>SW2(config-if-fastethernet0/1)#</w:t>
      </w:r>
      <w:r w:rsidRPr="00B173FD">
        <w:rPr>
          <w:rFonts w:ascii="Times New Roman" w:hAnsi="Times New Roman"/>
          <w:b/>
        </w:rPr>
        <w:t>switchport hybrid untagged vlan 10</w:t>
      </w:r>
    </w:p>
    <w:p w14:paraId="03C0FCF9" w14:textId="77777777" w:rsidR="00F026F7" w:rsidRPr="007C3FFD" w:rsidRDefault="00F026F7" w:rsidP="00F026F7">
      <w:pPr>
        <w:ind w:firstLine="480"/>
        <w:rPr>
          <w:rFonts w:ascii="Times New Roman" w:hAnsi="Times New Roman"/>
          <w:b/>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7C3FFD">
        <w:rPr>
          <w:rFonts w:ascii="Times New Roman" w:hAnsi="Times New Roman" w:hint="eastAsia"/>
          <w:b/>
        </w:rPr>
        <w:t>//</w:t>
      </w:r>
      <w:r w:rsidRPr="007C3FFD">
        <w:rPr>
          <w:rFonts w:ascii="Times New Roman" w:hAnsi="Times New Roman"/>
          <w:b/>
        </w:rPr>
        <w:t>允许</w:t>
      </w:r>
      <w:r w:rsidRPr="007C3FFD">
        <w:rPr>
          <w:rFonts w:ascii="Times New Roman" w:hAnsi="Times New Roman"/>
          <w:b/>
        </w:rPr>
        <w:t>vlan10</w:t>
      </w:r>
      <w:r w:rsidRPr="007C3FFD">
        <w:rPr>
          <w:rFonts w:ascii="Times New Roman" w:hAnsi="Times New Roman" w:hint="eastAsia"/>
          <w:b/>
        </w:rPr>
        <w:t>通过，</w:t>
      </w:r>
      <w:r w:rsidRPr="007C3FFD">
        <w:rPr>
          <w:rFonts w:ascii="Times New Roman" w:hAnsi="Times New Roman"/>
          <w:b/>
        </w:rPr>
        <w:t>亦可用</w:t>
      </w:r>
      <w:r w:rsidRPr="007C3FFD">
        <w:rPr>
          <w:rFonts w:ascii="Times New Roman" w:hAnsi="Times New Roman"/>
          <w:b/>
        </w:rPr>
        <w:t>tagged vlan10</w:t>
      </w:r>
      <w:r w:rsidRPr="007C3FFD">
        <w:rPr>
          <w:rFonts w:ascii="Times New Roman" w:hAnsi="Times New Roman" w:hint="eastAsia"/>
          <w:b/>
        </w:rPr>
        <w:t>命令</w:t>
      </w:r>
      <w:r w:rsidRPr="007C3FFD">
        <w:rPr>
          <w:rFonts w:ascii="Times New Roman" w:hAnsi="Times New Roman"/>
          <w:b/>
        </w:rPr>
        <w:t>。</w:t>
      </w:r>
    </w:p>
    <w:p w14:paraId="1DB59747" w14:textId="77777777" w:rsidR="00F026F7" w:rsidRPr="00B173FD" w:rsidRDefault="00F026F7" w:rsidP="00F026F7">
      <w:pPr>
        <w:ind w:firstLine="480"/>
        <w:rPr>
          <w:rFonts w:ascii="Times New Roman" w:hAnsi="Times New Roman"/>
          <w:b/>
        </w:rPr>
      </w:pPr>
      <w:r w:rsidRPr="007C3FFD">
        <w:rPr>
          <w:rFonts w:ascii="Times New Roman" w:hAnsi="Times New Roman"/>
        </w:rPr>
        <w:t>SW2(config-if-fastethernet0/1)#</w:t>
      </w:r>
      <w:r w:rsidRPr="00B173FD">
        <w:rPr>
          <w:rFonts w:ascii="Times New Roman" w:hAnsi="Times New Roman"/>
          <w:b/>
        </w:rPr>
        <w:t>switchport hybrid untagged vlan 30</w:t>
      </w:r>
    </w:p>
    <w:p w14:paraId="5A7948D2" w14:textId="77777777" w:rsidR="00F026F7" w:rsidRPr="007C3FFD" w:rsidRDefault="00F026F7" w:rsidP="00F026F7">
      <w:pPr>
        <w:ind w:firstLine="480"/>
        <w:rPr>
          <w:rFonts w:ascii="Times New Roman" w:hAnsi="Times New Roman"/>
          <w:b/>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7C3FFD">
        <w:rPr>
          <w:rFonts w:ascii="Times New Roman" w:hAnsi="Times New Roman"/>
        </w:rPr>
        <w:tab/>
      </w:r>
      <w:r w:rsidRPr="007C3FFD">
        <w:rPr>
          <w:rFonts w:ascii="Times New Roman" w:hAnsi="Times New Roman"/>
          <w:b/>
        </w:rPr>
        <w:t>//</w:t>
      </w:r>
      <w:r w:rsidRPr="007C3FFD">
        <w:rPr>
          <w:rFonts w:ascii="Times New Roman" w:hAnsi="Times New Roman" w:hint="eastAsia"/>
          <w:b/>
        </w:rPr>
        <w:t>剥离</w:t>
      </w:r>
      <w:r w:rsidRPr="007C3FFD">
        <w:rPr>
          <w:rFonts w:ascii="Times New Roman" w:hAnsi="Times New Roman"/>
          <w:b/>
        </w:rPr>
        <w:t>vlan30</w:t>
      </w:r>
      <w:r w:rsidRPr="007C3FFD">
        <w:rPr>
          <w:rFonts w:ascii="Times New Roman" w:hAnsi="Times New Roman" w:hint="eastAsia"/>
          <w:b/>
        </w:rPr>
        <w:t>标签后</w:t>
      </w:r>
      <w:r w:rsidRPr="007C3FFD">
        <w:rPr>
          <w:rFonts w:ascii="Times New Roman" w:hAnsi="Times New Roman"/>
          <w:b/>
        </w:rPr>
        <w:t>发送</w:t>
      </w:r>
    </w:p>
    <w:p w14:paraId="79EB8BCF" w14:textId="77777777" w:rsidR="00F026F7" w:rsidRPr="007C3FFD" w:rsidRDefault="00F026F7" w:rsidP="00F026F7">
      <w:pPr>
        <w:ind w:firstLine="480"/>
        <w:rPr>
          <w:rFonts w:ascii="Times New Roman" w:hAnsi="Times New Roman"/>
        </w:rPr>
      </w:pPr>
      <w:r w:rsidRPr="007C3FFD">
        <w:rPr>
          <w:rFonts w:ascii="Times New Roman" w:hAnsi="Times New Roman"/>
        </w:rPr>
        <w:t xml:space="preserve">SW2(config-if-fastethernet0/1)#eixt   </w:t>
      </w:r>
    </w:p>
    <w:p w14:paraId="5C5F7723" w14:textId="77777777" w:rsidR="00F026F7" w:rsidRPr="007C3FFD" w:rsidRDefault="00F026F7" w:rsidP="00F026F7">
      <w:pPr>
        <w:ind w:firstLine="480"/>
        <w:rPr>
          <w:rFonts w:ascii="Times New Roman" w:hAnsi="Times New Roman"/>
        </w:rPr>
      </w:pPr>
      <w:r w:rsidRPr="007C3FFD">
        <w:rPr>
          <w:rFonts w:ascii="Times New Roman" w:hAnsi="Times New Roman"/>
        </w:rPr>
        <w:t>SW2(config)#interface fa0/2</w:t>
      </w:r>
    </w:p>
    <w:p w14:paraId="556A6C21" w14:textId="77777777" w:rsidR="00F026F7" w:rsidRPr="007C3FFD" w:rsidRDefault="00F026F7" w:rsidP="00F026F7">
      <w:pPr>
        <w:ind w:firstLine="480"/>
        <w:rPr>
          <w:rFonts w:ascii="Times New Roman" w:hAnsi="Times New Roman"/>
        </w:rPr>
      </w:pPr>
      <w:r w:rsidRPr="007C3FFD">
        <w:rPr>
          <w:rFonts w:ascii="Times New Roman" w:hAnsi="Times New Roman"/>
        </w:rPr>
        <w:t xml:space="preserve">SW2(config-if-fastethernet0/2)#switchport mode hybrid </w:t>
      </w:r>
    </w:p>
    <w:p w14:paraId="6EC315D6" w14:textId="77777777" w:rsidR="00F026F7" w:rsidRPr="007C3FFD" w:rsidRDefault="00F026F7" w:rsidP="00F026F7">
      <w:pPr>
        <w:ind w:firstLine="480"/>
        <w:rPr>
          <w:rFonts w:ascii="Times New Roman" w:hAnsi="Times New Roman"/>
        </w:rPr>
      </w:pPr>
      <w:r w:rsidRPr="007C3FFD">
        <w:rPr>
          <w:rFonts w:ascii="Times New Roman" w:hAnsi="Times New Roman"/>
        </w:rPr>
        <w:t>SW2(config-if-fastethernet0/2)#switchport hybrid pvid vlan 20</w:t>
      </w:r>
    </w:p>
    <w:p w14:paraId="4D29A981" w14:textId="77777777" w:rsidR="00F026F7" w:rsidRPr="007C3FFD" w:rsidRDefault="00F026F7" w:rsidP="00F026F7">
      <w:pPr>
        <w:ind w:firstLine="480"/>
        <w:rPr>
          <w:rFonts w:ascii="Times New Roman" w:hAnsi="Times New Roman"/>
        </w:rPr>
      </w:pPr>
      <w:r w:rsidRPr="007C3FFD">
        <w:rPr>
          <w:rFonts w:ascii="Times New Roman" w:hAnsi="Times New Roman"/>
        </w:rPr>
        <w:t>SW2(config-if-fastethernet0/2)#switchport hybrid untagged vlan 20</w:t>
      </w:r>
    </w:p>
    <w:p w14:paraId="52588FF5" w14:textId="77777777" w:rsidR="00F026F7" w:rsidRPr="007C3FFD" w:rsidRDefault="00F026F7" w:rsidP="00F026F7">
      <w:pPr>
        <w:ind w:firstLine="480"/>
        <w:rPr>
          <w:rFonts w:ascii="Times New Roman" w:hAnsi="Times New Roman"/>
        </w:rPr>
      </w:pPr>
      <w:r w:rsidRPr="007C3FFD">
        <w:rPr>
          <w:rFonts w:ascii="Times New Roman" w:hAnsi="Times New Roman"/>
        </w:rPr>
        <w:t>SW2(config-if-fastethernet0/2)#switchport hybrid untagged vlan 30</w:t>
      </w:r>
    </w:p>
    <w:p w14:paraId="2A977888" w14:textId="77777777" w:rsidR="00F026F7" w:rsidRPr="007C3FFD" w:rsidRDefault="00F026F7" w:rsidP="00F026F7">
      <w:pPr>
        <w:ind w:firstLine="480"/>
        <w:rPr>
          <w:rFonts w:ascii="Times New Roman" w:hAnsi="Times New Roman"/>
        </w:rPr>
      </w:pPr>
      <w:r w:rsidRPr="007C3FFD">
        <w:rPr>
          <w:rFonts w:ascii="Times New Roman" w:hAnsi="Times New Roman"/>
        </w:rPr>
        <w:t>SW2(config-if-fastethernet0/2)#exit</w:t>
      </w:r>
    </w:p>
    <w:p w14:paraId="0FF7BAAC" w14:textId="77777777" w:rsidR="00F026F7" w:rsidRPr="007C3FFD" w:rsidRDefault="00F026F7" w:rsidP="00F026F7">
      <w:pPr>
        <w:ind w:firstLine="480"/>
        <w:rPr>
          <w:rFonts w:ascii="Times New Roman" w:hAnsi="Times New Roman"/>
        </w:rPr>
      </w:pPr>
      <w:r w:rsidRPr="007C3FFD">
        <w:rPr>
          <w:rFonts w:ascii="Times New Roman" w:hAnsi="Times New Roman"/>
        </w:rPr>
        <w:t>SW2(config)#interface fa0/10</w:t>
      </w:r>
    </w:p>
    <w:p w14:paraId="2DC113FB" w14:textId="77777777" w:rsidR="00F026F7" w:rsidRPr="007C3FFD" w:rsidRDefault="00F026F7" w:rsidP="00F026F7">
      <w:pPr>
        <w:ind w:firstLine="480"/>
        <w:rPr>
          <w:rFonts w:ascii="Times New Roman" w:hAnsi="Times New Roman"/>
        </w:rPr>
      </w:pPr>
      <w:r w:rsidRPr="007C3FFD">
        <w:rPr>
          <w:rFonts w:ascii="Times New Roman" w:hAnsi="Times New Roman"/>
        </w:rPr>
        <w:t xml:space="preserve">SW2(config-if-fastethernet0/10)#switchport mode hybrid </w:t>
      </w:r>
    </w:p>
    <w:p w14:paraId="63284033" w14:textId="77777777" w:rsidR="00F026F7" w:rsidRPr="007C3FFD" w:rsidRDefault="00F026F7" w:rsidP="00F026F7">
      <w:pPr>
        <w:ind w:firstLine="480"/>
        <w:rPr>
          <w:rFonts w:ascii="Times New Roman" w:hAnsi="Times New Roman"/>
        </w:rPr>
      </w:pPr>
      <w:r w:rsidRPr="007C3FFD">
        <w:rPr>
          <w:rFonts w:ascii="Times New Roman" w:hAnsi="Times New Roman"/>
        </w:rPr>
        <w:t>SW2(config-if-fastethernet0/10)#switchport hybrid tagged vlan 10,20,30</w:t>
      </w:r>
    </w:p>
    <w:p w14:paraId="1A33D153" w14:textId="77777777" w:rsidR="00F026F7" w:rsidRPr="007C3FFD" w:rsidRDefault="00F026F7" w:rsidP="00F026F7">
      <w:pPr>
        <w:ind w:firstLineChars="0" w:firstLine="0"/>
      </w:pPr>
      <w:r w:rsidRPr="007C3FFD">
        <w:rPr>
          <w:rFonts w:hint="eastAsia"/>
        </w:rPr>
        <w:t>（</w:t>
      </w:r>
      <w:r w:rsidRPr="007C3FFD">
        <w:rPr>
          <w:rFonts w:hint="eastAsia"/>
        </w:rPr>
        <w:t>3</w:t>
      </w:r>
      <w:r w:rsidRPr="007C3FFD">
        <w:t>）</w:t>
      </w:r>
      <w:r w:rsidRPr="007C3FFD">
        <w:rPr>
          <w:rFonts w:hint="eastAsia"/>
        </w:rPr>
        <w:t>验证</w:t>
      </w:r>
    </w:p>
    <w:p w14:paraId="50F22D1A" w14:textId="77777777" w:rsidR="00F026F7" w:rsidRPr="007C3FFD" w:rsidRDefault="00F026F7" w:rsidP="00F026F7">
      <w:pPr>
        <w:ind w:firstLine="480"/>
        <w:rPr>
          <w:rFonts w:ascii="Times New Roman" w:hAnsi="Times New Roman"/>
          <w:szCs w:val="24"/>
        </w:rPr>
      </w:pPr>
      <w:r w:rsidRPr="007C3FFD">
        <w:rPr>
          <w:rFonts w:ascii="Times New Roman" w:hAnsi="Times New Roman" w:hint="eastAsia"/>
          <w:szCs w:val="24"/>
        </w:rPr>
        <w:t>在</w:t>
      </w:r>
      <w:r w:rsidRPr="007C3FFD">
        <w:rPr>
          <w:rFonts w:ascii="Times New Roman" w:hAnsi="Times New Roman" w:hint="eastAsia"/>
          <w:szCs w:val="24"/>
        </w:rPr>
        <w:t>PC</w:t>
      </w:r>
      <w:r w:rsidRPr="007C3FFD">
        <w:rPr>
          <w:rFonts w:ascii="Times New Roman" w:hAnsi="Times New Roman"/>
          <w:szCs w:val="24"/>
        </w:rPr>
        <w:t>3</w:t>
      </w:r>
      <w:r w:rsidRPr="007C3FFD">
        <w:rPr>
          <w:rFonts w:ascii="Times New Roman" w:hAnsi="Times New Roman" w:hint="eastAsia"/>
          <w:szCs w:val="24"/>
        </w:rPr>
        <w:t>上分别</w:t>
      </w:r>
      <w:r w:rsidRPr="007C3FFD">
        <w:rPr>
          <w:rFonts w:ascii="Times New Roman" w:hAnsi="Times New Roman" w:hint="eastAsia"/>
          <w:szCs w:val="24"/>
        </w:rPr>
        <w:t>ping PC1</w:t>
      </w:r>
      <w:r w:rsidRPr="007C3FFD">
        <w:rPr>
          <w:rFonts w:ascii="Times New Roman" w:hAnsi="Times New Roman" w:hint="eastAsia"/>
          <w:szCs w:val="24"/>
        </w:rPr>
        <w:t>和</w:t>
      </w:r>
      <w:r w:rsidRPr="007C3FFD">
        <w:rPr>
          <w:rFonts w:ascii="Times New Roman" w:hAnsi="Times New Roman" w:hint="eastAsia"/>
          <w:szCs w:val="24"/>
        </w:rPr>
        <w:t>PC2</w:t>
      </w:r>
      <w:r w:rsidRPr="007C3FFD">
        <w:rPr>
          <w:rFonts w:ascii="Times New Roman" w:hAnsi="Times New Roman" w:hint="eastAsia"/>
          <w:szCs w:val="24"/>
        </w:rPr>
        <w:t>，</w:t>
      </w:r>
      <w:r w:rsidRPr="007C3FFD">
        <w:rPr>
          <w:rFonts w:ascii="Times New Roman" w:hAnsi="Times New Roman"/>
          <w:szCs w:val="24"/>
        </w:rPr>
        <w:t>看</w:t>
      </w:r>
      <w:r w:rsidRPr="007C3FFD">
        <w:rPr>
          <w:rFonts w:ascii="Times New Roman" w:hAnsi="Times New Roman" w:hint="eastAsia"/>
          <w:szCs w:val="24"/>
        </w:rPr>
        <w:t>其</w:t>
      </w:r>
      <w:r w:rsidRPr="007C3FFD">
        <w:rPr>
          <w:rFonts w:ascii="Times New Roman" w:hAnsi="Times New Roman"/>
          <w:szCs w:val="24"/>
        </w:rPr>
        <w:t>能否相互通信。</w:t>
      </w:r>
    </w:p>
    <w:p w14:paraId="75B91103" w14:textId="77777777" w:rsidR="00F026F7" w:rsidRPr="00D1666A" w:rsidRDefault="00F026F7" w:rsidP="00F026F7">
      <w:pPr>
        <w:ind w:firstLine="480"/>
        <w:jc w:val="center"/>
        <w:rPr>
          <w:rFonts w:ascii="Times New Roman" w:hAnsi="Times New Roman"/>
        </w:rPr>
      </w:pPr>
      <w:r w:rsidRPr="00D1666A">
        <w:rPr>
          <w:rFonts w:ascii="Times New Roman" w:hAnsi="Times New Roman"/>
          <w:noProof/>
        </w:rPr>
        <w:lastRenderedPageBreak/>
        <w:drawing>
          <wp:inline distT="0" distB="0" distL="0" distR="0" wp14:anchorId="0E53C2E9" wp14:editId="3E692A8E">
            <wp:extent cx="5143500" cy="19335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43500" cy="1933575"/>
                    </a:xfrm>
                    <a:prstGeom prst="rect">
                      <a:avLst/>
                    </a:prstGeom>
                  </pic:spPr>
                </pic:pic>
              </a:graphicData>
            </a:graphic>
          </wp:inline>
        </w:drawing>
      </w:r>
    </w:p>
    <w:p w14:paraId="57CEA6BC" w14:textId="77777777" w:rsidR="00F026F7" w:rsidRPr="00D1666A" w:rsidRDefault="00F026F7" w:rsidP="00F026F7">
      <w:pPr>
        <w:ind w:firstLine="480"/>
        <w:jc w:val="center"/>
        <w:rPr>
          <w:rFonts w:ascii="Times New Roman" w:hAnsi="Times New Roman"/>
        </w:rPr>
      </w:pPr>
      <w:r w:rsidRPr="00D1666A">
        <w:rPr>
          <w:rFonts w:ascii="Times New Roman" w:hAnsi="Times New Roman"/>
          <w:noProof/>
        </w:rPr>
        <w:drawing>
          <wp:inline distT="0" distB="0" distL="0" distR="0" wp14:anchorId="63924F1E" wp14:editId="7EF22150">
            <wp:extent cx="5105400" cy="19716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05400" cy="1971675"/>
                    </a:xfrm>
                    <a:prstGeom prst="rect">
                      <a:avLst/>
                    </a:prstGeom>
                  </pic:spPr>
                </pic:pic>
              </a:graphicData>
            </a:graphic>
          </wp:inline>
        </w:drawing>
      </w:r>
    </w:p>
    <w:p w14:paraId="2DDF63DF" w14:textId="77777777" w:rsidR="00F026F7" w:rsidRPr="007C3FFD" w:rsidRDefault="00F026F7" w:rsidP="00F026F7">
      <w:pPr>
        <w:ind w:firstLine="480"/>
        <w:rPr>
          <w:rFonts w:ascii="Times New Roman" w:hAnsi="Times New Roman"/>
        </w:rPr>
      </w:pPr>
      <w:r w:rsidRPr="007C3FFD">
        <w:rPr>
          <w:rFonts w:ascii="Times New Roman" w:hAnsi="Times New Roman" w:hint="eastAsia"/>
        </w:rPr>
        <w:t>PC3</w:t>
      </w:r>
      <w:r w:rsidRPr="007C3FFD">
        <w:rPr>
          <w:rFonts w:ascii="Times New Roman" w:hAnsi="Times New Roman" w:hint="eastAsia"/>
        </w:rPr>
        <w:t>能够</w:t>
      </w:r>
      <w:r w:rsidRPr="007C3FFD">
        <w:rPr>
          <w:rFonts w:ascii="Times New Roman" w:hAnsi="Times New Roman"/>
        </w:rPr>
        <w:t>成功的</w:t>
      </w:r>
      <w:r w:rsidRPr="007C3FFD">
        <w:rPr>
          <w:rFonts w:ascii="Times New Roman" w:hAnsi="Times New Roman" w:hint="eastAsia"/>
        </w:rPr>
        <w:t>与</w:t>
      </w:r>
      <w:r w:rsidRPr="007C3FFD">
        <w:rPr>
          <w:rFonts w:ascii="Times New Roman" w:hAnsi="Times New Roman" w:hint="eastAsia"/>
        </w:rPr>
        <w:t>PC1</w:t>
      </w:r>
      <w:r w:rsidRPr="007C3FFD">
        <w:rPr>
          <w:rFonts w:ascii="Times New Roman" w:hAnsi="Times New Roman" w:hint="eastAsia"/>
        </w:rPr>
        <w:t>和</w:t>
      </w:r>
      <w:r w:rsidRPr="007C3FFD">
        <w:rPr>
          <w:rFonts w:ascii="Times New Roman" w:hAnsi="Times New Roman" w:hint="eastAsia"/>
        </w:rPr>
        <w:t>PC2</w:t>
      </w:r>
      <w:r w:rsidRPr="007C3FFD">
        <w:rPr>
          <w:rFonts w:ascii="Times New Roman" w:hAnsi="Times New Roman" w:hint="eastAsia"/>
        </w:rPr>
        <w:t>相互</w:t>
      </w:r>
      <w:r w:rsidRPr="007C3FFD">
        <w:rPr>
          <w:rFonts w:ascii="Times New Roman" w:hAnsi="Times New Roman"/>
        </w:rPr>
        <w:t>通信。</w:t>
      </w:r>
    </w:p>
    <w:p w14:paraId="6E07393A" w14:textId="77777777" w:rsidR="00F026F7" w:rsidRPr="007C3FFD" w:rsidRDefault="00F026F7" w:rsidP="00F026F7">
      <w:pPr>
        <w:ind w:firstLine="480"/>
        <w:rPr>
          <w:rFonts w:ascii="Times New Roman" w:hAnsi="Times New Roman"/>
        </w:rPr>
      </w:pPr>
      <w:r w:rsidRPr="007C3FFD">
        <w:rPr>
          <w:rFonts w:ascii="Times New Roman" w:hAnsi="Times New Roman" w:hint="eastAsia"/>
        </w:rPr>
        <w:t>在</w:t>
      </w:r>
      <w:r w:rsidRPr="007C3FFD">
        <w:rPr>
          <w:rFonts w:ascii="Times New Roman" w:hAnsi="Times New Roman" w:hint="eastAsia"/>
        </w:rPr>
        <w:t>PC1</w:t>
      </w:r>
      <w:r w:rsidRPr="007C3FFD">
        <w:rPr>
          <w:rFonts w:ascii="Times New Roman" w:hAnsi="Times New Roman" w:hint="eastAsia"/>
        </w:rPr>
        <w:t>上</w:t>
      </w:r>
      <w:r w:rsidRPr="007C3FFD">
        <w:rPr>
          <w:rFonts w:ascii="Times New Roman" w:hAnsi="Times New Roman"/>
        </w:rPr>
        <w:t>ping PC2</w:t>
      </w:r>
    </w:p>
    <w:p w14:paraId="262B5065" w14:textId="77777777" w:rsidR="00F026F7" w:rsidRPr="00D1666A" w:rsidRDefault="00F026F7" w:rsidP="00F026F7">
      <w:pPr>
        <w:ind w:firstLine="480"/>
        <w:jc w:val="center"/>
        <w:rPr>
          <w:rFonts w:ascii="Times New Roman" w:hAnsi="Times New Roman"/>
        </w:rPr>
      </w:pPr>
      <w:r w:rsidRPr="00D1666A">
        <w:rPr>
          <w:rFonts w:ascii="Times New Roman" w:hAnsi="Times New Roman"/>
          <w:noProof/>
        </w:rPr>
        <w:drawing>
          <wp:inline distT="0" distB="0" distL="0" distR="0" wp14:anchorId="29F4FE16" wp14:editId="36C46DEE">
            <wp:extent cx="5188585" cy="1565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88585" cy="1565275"/>
                    </a:xfrm>
                    <a:prstGeom prst="rect">
                      <a:avLst/>
                    </a:prstGeom>
                  </pic:spPr>
                </pic:pic>
              </a:graphicData>
            </a:graphic>
          </wp:inline>
        </w:drawing>
      </w:r>
    </w:p>
    <w:p w14:paraId="66B802F0" w14:textId="77777777" w:rsidR="00F026F7" w:rsidRPr="007C3FFD" w:rsidRDefault="00F026F7" w:rsidP="00F026F7">
      <w:pPr>
        <w:ind w:firstLine="480"/>
        <w:rPr>
          <w:rFonts w:ascii="Times New Roman" w:hAnsi="Times New Roman"/>
        </w:rPr>
      </w:pPr>
      <w:r w:rsidRPr="007C3FFD">
        <w:rPr>
          <w:rFonts w:ascii="Times New Roman" w:hAnsi="Times New Roman" w:hint="eastAsia"/>
        </w:rPr>
        <w:t>可以</w:t>
      </w:r>
      <w:r w:rsidRPr="007C3FFD">
        <w:rPr>
          <w:rFonts w:ascii="Times New Roman" w:hAnsi="Times New Roman"/>
        </w:rPr>
        <w:t>看到</w:t>
      </w:r>
      <w:r w:rsidRPr="007C3FFD">
        <w:rPr>
          <w:rFonts w:ascii="Times New Roman" w:hAnsi="Times New Roman" w:hint="eastAsia"/>
        </w:rPr>
        <w:t>PC1</w:t>
      </w:r>
      <w:r w:rsidRPr="007C3FFD">
        <w:rPr>
          <w:rFonts w:ascii="Times New Roman" w:hAnsi="Times New Roman" w:hint="eastAsia"/>
        </w:rPr>
        <w:t>和</w:t>
      </w:r>
      <w:r w:rsidRPr="007C3FFD">
        <w:rPr>
          <w:rFonts w:ascii="Times New Roman" w:hAnsi="Times New Roman" w:hint="eastAsia"/>
        </w:rPr>
        <w:t>PC2</w:t>
      </w:r>
      <w:r w:rsidRPr="007C3FFD">
        <w:rPr>
          <w:rFonts w:ascii="Times New Roman" w:hAnsi="Times New Roman" w:hint="eastAsia"/>
        </w:rPr>
        <w:t>不能</w:t>
      </w:r>
      <w:r w:rsidRPr="007C3FFD">
        <w:rPr>
          <w:rFonts w:ascii="Times New Roman" w:hAnsi="Times New Roman"/>
        </w:rPr>
        <w:t>相互通信。</w:t>
      </w:r>
    </w:p>
    <w:p w14:paraId="3C559FA2" w14:textId="77777777" w:rsidR="00F026F7" w:rsidRDefault="00F026F7" w:rsidP="00F026F7">
      <w:pPr>
        <w:ind w:firstLine="480"/>
        <w:rPr>
          <w:rFonts w:ascii="Times New Roman" w:hAnsi="Times New Roman"/>
        </w:rPr>
      </w:pPr>
      <w:r w:rsidRPr="007C3FFD">
        <w:rPr>
          <w:rFonts w:ascii="Times New Roman" w:hAnsi="Times New Roman" w:hint="eastAsia"/>
        </w:rPr>
        <w:t>实验</w:t>
      </w:r>
      <w:r w:rsidRPr="007C3FFD">
        <w:rPr>
          <w:rFonts w:ascii="Times New Roman" w:hAnsi="Times New Roman"/>
        </w:rPr>
        <w:t>总结：</w:t>
      </w:r>
      <w:r w:rsidRPr="007C3FFD">
        <w:rPr>
          <w:rFonts w:ascii="Times New Roman" w:hAnsi="Times New Roman" w:hint="eastAsia"/>
        </w:rPr>
        <w:t>说明</w:t>
      </w:r>
      <w:r w:rsidRPr="007C3FFD">
        <w:rPr>
          <w:rFonts w:ascii="Times New Roman" w:hAnsi="Times New Roman"/>
        </w:rPr>
        <w:t>在</w:t>
      </w:r>
      <w:r w:rsidRPr="007C3FFD">
        <w:rPr>
          <w:rFonts w:ascii="Times New Roman" w:hAnsi="Times New Roman" w:hint="eastAsia"/>
        </w:rPr>
        <w:t>H</w:t>
      </w:r>
      <w:r w:rsidRPr="007C3FFD">
        <w:rPr>
          <w:rFonts w:ascii="Times New Roman" w:hAnsi="Times New Roman"/>
        </w:rPr>
        <w:t>ybrid</w:t>
      </w:r>
      <w:r w:rsidRPr="007C3FFD">
        <w:rPr>
          <w:rFonts w:ascii="Times New Roman" w:hAnsi="Times New Roman" w:hint="eastAsia"/>
        </w:rPr>
        <w:t>模式</w:t>
      </w:r>
      <w:r w:rsidRPr="007C3FFD">
        <w:rPr>
          <w:rFonts w:ascii="Times New Roman" w:hAnsi="Times New Roman"/>
        </w:rPr>
        <w:t>下，不同</w:t>
      </w:r>
      <w:r w:rsidRPr="007C3FFD">
        <w:rPr>
          <w:rFonts w:ascii="Times New Roman" w:hAnsi="Times New Roman"/>
        </w:rPr>
        <w:t>vlan</w:t>
      </w:r>
      <w:r w:rsidRPr="007C3FFD">
        <w:rPr>
          <w:rFonts w:ascii="Times New Roman" w:hAnsi="Times New Roman"/>
        </w:rPr>
        <w:t>之间能够实现灵活的相互访问和相互隔离。</w:t>
      </w:r>
    </w:p>
    <w:p w14:paraId="3BD9D9A7" w14:textId="77777777" w:rsidR="00F026F7" w:rsidRPr="007C3FFD" w:rsidRDefault="00F026F7" w:rsidP="00F026F7">
      <w:pPr>
        <w:widowControl/>
        <w:spacing w:line="240" w:lineRule="auto"/>
        <w:ind w:firstLineChars="0" w:firstLine="0"/>
        <w:jc w:val="left"/>
        <w:rPr>
          <w:rFonts w:ascii="Times New Roman" w:hAnsi="Times New Roman"/>
        </w:rPr>
      </w:pPr>
      <w:r>
        <w:rPr>
          <w:rFonts w:ascii="Times New Roman" w:hAnsi="Times New Roman"/>
        </w:rPr>
        <w:br w:type="page"/>
      </w:r>
    </w:p>
    <w:p w14:paraId="2CEF2B72" w14:textId="77777777" w:rsidR="00AC1FD1" w:rsidRPr="00D1666A" w:rsidRDefault="00AC1FD1" w:rsidP="007E4898">
      <w:pPr>
        <w:pStyle w:val="2"/>
        <w:numPr>
          <w:ilvl w:val="1"/>
          <w:numId w:val="11"/>
        </w:numPr>
        <w:spacing w:line="360" w:lineRule="auto"/>
        <w:rPr>
          <w:rFonts w:ascii="Times New Roman" w:hAnsi="Times New Roman"/>
        </w:rPr>
      </w:pPr>
      <w:bookmarkStart w:id="29" w:name="_Toc422754623"/>
      <w:bookmarkStart w:id="30" w:name="_Toc465170329"/>
      <w:bookmarkEnd w:id="15"/>
      <w:r w:rsidRPr="00D1666A">
        <w:rPr>
          <w:rFonts w:ascii="Times New Roman" w:hAnsi="Times New Roman" w:hint="eastAsia"/>
        </w:rPr>
        <w:lastRenderedPageBreak/>
        <w:t>路由</w:t>
      </w:r>
      <w:r w:rsidRPr="00D1666A">
        <w:rPr>
          <w:rFonts w:ascii="Times New Roman" w:hAnsi="Times New Roman"/>
        </w:rPr>
        <w:t>基础</w:t>
      </w:r>
      <w:bookmarkEnd w:id="29"/>
      <w:bookmarkEnd w:id="30"/>
    </w:p>
    <w:p w14:paraId="6E6287E2" w14:textId="77777777" w:rsidR="00AC1FD1" w:rsidRPr="00D1666A" w:rsidRDefault="00AC1FD1" w:rsidP="007E4898">
      <w:pPr>
        <w:pStyle w:val="3"/>
        <w:numPr>
          <w:ilvl w:val="2"/>
          <w:numId w:val="11"/>
        </w:numPr>
        <w:spacing w:line="360" w:lineRule="auto"/>
        <w:rPr>
          <w:rFonts w:ascii="Times New Roman" w:eastAsiaTheme="majorEastAsia" w:hAnsi="Times New Roman"/>
        </w:rPr>
      </w:pPr>
      <w:bookmarkStart w:id="31" w:name="_Toc422754624"/>
      <w:bookmarkStart w:id="32" w:name="_Toc465170330"/>
      <w:r w:rsidRPr="00D1666A">
        <w:rPr>
          <w:rFonts w:ascii="Times New Roman" w:eastAsiaTheme="majorEastAsia" w:hAnsi="Times New Roman" w:hint="eastAsia"/>
        </w:rPr>
        <w:t>静态</w:t>
      </w:r>
      <w:r w:rsidRPr="00D1666A">
        <w:rPr>
          <w:rFonts w:ascii="Times New Roman" w:eastAsiaTheme="majorEastAsia" w:hAnsi="Times New Roman"/>
        </w:rPr>
        <w:t>路由</w:t>
      </w:r>
      <w:bookmarkEnd w:id="31"/>
      <w:bookmarkEnd w:id="32"/>
    </w:p>
    <w:p w14:paraId="5503D047" w14:textId="77777777" w:rsidR="00AC1FD1" w:rsidRPr="00D1666A" w:rsidRDefault="00AC1FD1" w:rsidP="00AC1FD1">
      <w:pPr>
        <w:ind w:firstLine="480"/>
        <w:jc w:val="center"/>
        <w:rPr>
          <w:rFonts w:ascii="Times New Roman" w:hAnsi="Times New Roman"/>
        </w:rPr>
      </w:pPr>
      <w:r w:rsidRPr="00D1666A">
        <w:rPr>
          <w:rFonts w:ascii="Times New Roman" w:hAnsi="Times New Roman"/>
          <w:noProof/>
        </w:rPr>
        <w:drawing>
          <wp:inline distT="0" distB="0" distL="0" distR="0" wp14:anchorId="6046A293" wp14:editId="10D7DC96">
            <wp:extent cx="5274310" cy="258508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585085"/>
                    </a:xfrm>
                    <a:prstGeom prst="rect">
                      <a:avLst/>
                    </a:prstGeom>
                  </pic:spPr>
                </pic:pic>
              </a:graphicData>
            </a:graphic>
          </wp:inline>
        </w:drawing>
      </w:r>
    </w:p>
    <w:p w14:paraId="0E5A1248" w14:textId="77777777" w:rsidR="00AC1FD1" w:rsidRPr="00683E6F" w:rsidRDefault="00AC1FD1" w:rsidP="00AC1FD1">
      <w:pPr>
        <w:ind w:firstLine="480"/>
        <w:rPr>
          <w:rFonts w:ascii="Times New Roman" w:hAnsi="Times New Roman"/>
        </w:rPr>
      </w:pPr>
      <w:r w:rsidRPr="00683E6F">
        <w:rPr>
          <w:rFonts w:ascii="Times New Roman" w:hAnsi="Times New Roman" w:hint="eastAsia"/>
        </w:rPr>
        <w:t>实验</w:t>
      </w:r>
      <w:r w:rsidRPr="00683E6F">
        <w:rPr>
          <w:rFonts w:ascii="Times New Roman" w:hAnsi="Times New Roman"/>
        </w:rPr>
        <w:t>要求：</w:t>
      </w:r>
    </w:p>
    <w:p w14:paraId="307C0982" w14:textId="77777777" w:rsidR="00AC1FD1" w:rsidRPr="00683E6F" w:rsidRDefault="00AC1FD1" w:rsidP="00AC1FD1">
      <w:pPr>
        <w:ind w:firstLine="480"/>
        <w:rPr>
          <w:rFonts w:ascii="Times New Roman" w:hAnsi="Times New Roman"/>
        </w:rPr>
      </w:pPr>
      <w:r w:rsidRPr="00683E6F">
        <w:rPr>
          <w:rFonts w:ascii="Times New Roman" w:hAnsi="Times New Roman" w:hint="eastAsia"/>
        </w:rPr>
        <w:t>配置</w:t>
      </w:r>
      <w:r w:rsidRPr="00683E6F">
        <w:rPr>
          <w:rFonts w:ascii="Times New Roman" w:hAnsi="Times New Roman"/>
        </w:rPr>
        <w:t>静态路由，实现</w:t>
      </w:r>
      <w:r w:rsidRPr="00683E6F">
        <w:rPr>
          <w:rFonts w:ascii="Times New Roman" w:hAnsi="Times New Roman" w:hint="eastAsia"/>
        </w:rPr>
        <w:t>PC1</w:t>
      </w:r>
      <w:r w:rsidRPr="00683E6F">
        <w:rPr>
          <w:rFonts w:ascii="Times New Roman" w:hAnsi="Times New Roman" w:hint="eastAsia"/>
        </w:rPr>
        <w:t>能</w:t>
      </w:r>
      <w:r w:rsidRPr="00683E6F">
        <w:rPr>
          <w:rFonts w:ascii="Times New Roman" w:hAnsi="Times New Roman"/>
        </w:rPr>
        <w:t>访问</w:t>
      </w:r>
      <w:r w:rsidRPr="00683E6F">
        <w:rPr>
          <w:rFonts w:ascii="Times New Roman" w:hAnsi="Times New Roman" w:hint="eastAsia"/>
        </w:rPr>
        <w:t>PC2</w:t>
      </w:r>
      <w:r w:rsidRPr="00683E6F">
        <w:rPr>
          <w:rFonts w:ascii="Times New Roman" w:hAnsi="Times New Roman" w:hint="eastAsia"/>
        </w:rPr>
        <w:t>。</w:t>
      </w:r>
    </w:p>
    <w:p w14:paraId="2185804B" w14:textId="77777777" w:rsidR="00AC1FD1" w:rsidRPr="00683E6F" w:rsidRDefault="00AC1FD1" w:rsidP="00AC1FD1">
      <w:pPr>
        <w:ind w:firstLine="480"/>
        <w:rPr>
          <w:rFonts w:ascii="Times New Roman" w:hAnsi="Times New Roman"/>
        </w:rPr>
      </w:pPr>
      <w:r w:rsidRPr="00683E6F">
        <w:rPr>
          <w:rFonts w:ascii="Times New Roman" w:hAnsi="Times New Roman" w:hint="eastAsia"/>
        </w:rPr>
        <w:t>注</w:t>
      </w:r>
      <w:r w:rsidRPr="00683E6F">
        <w:rPr>
          <w:rFonts w:ascii="Times New Roman" w:hAnsi="Times New Roman"/>
        </w:rPr>
        <w:t>：在</w:t>
      </w:r>
      <w:r w:rsidRPr="00683E6F">
        <w:rPr>
          <w:rFonts w:ascii="Times New Roman" w:hAnsi="Times New Roman" w:hint="eastAsia"/>
        </w:rPr>
        <w:t>PC1</w:t>
      </w:r>
      <w:r w:rsidRPr="00683E6F">
        <w:rPr>
          <w:rFonts w:ascii="Times New Roman" w:hAnsi="Times New Roman" w:hint="eastAsia"/>
        </w:rPr>
        <w:t>上</w:t>
      </w:r>
      <w:r w:rsidRPr="00683E6F">
        <w:rPr>
          <w:rFonts w:ascii="Times New Roman" w:hAnsi="Times New Roman"/>
        </w:rPr>
        <w:t>需设置</w:t>
      </w:r>
      <w:r w:rsidRPr="00683E6F">
        <w:rPr>
          <w:rFonts w:ascii="Times New Roman" w:hAnsi="Times New Roman" w:hint="eastAsia"/>
        </w:rPr>
        <w:t>默认</w:t>
      </w:r>
      <w:r w:rsidRPr="00683E6F">
        <w:rPr>
          <w:rFonts w:ascii="Times New Roman" w:hAnsi="Times New Roman"/>
        </w:rPr>
        <w:t>网关。关闭</w:t>
      </w:r>
      <w:r w:rsidRPr="00683E6F">
        <w:rPr>
          <w:rFonts w:ascii="Times New Roman" w:hAnsi="Times New Roman" w:hint="eastAsia"/>
        </w:rPr>
        <w:t>防火墙。</w:t>
      </w:r>
      <w:r w:rsidRPr="00683E6F">
        <w:rPr>
          <w:rFonts w:ascii="Times New Roman" w:hAnsi="Times New Roman" w:hint="eastAsia"/>
        </w:rPr>
        <w:t>PC2</w:t>
      </w:r>
      <w:r w:rsidRPr="00683E6F">
        <w:rPr>
          <w:rFonts w:ascii="Times New Roman" w:hAnsi="Times New Roman" w:hint="eastAsia"/>
        </w:rPr>
        <w:t>在</w:t>
      </w:r>
      <w:r w:rsidRPr="00683E6F">
        <w:rPr>
          <w:rFonts w:ascii="Times New Roman" w:hAnsi="Times New Roman" w:hint="eastAsia"/>
        </w:rPr>
        <w:t>R4</w:t>
      </w:r>
      <w:r w:rsidRPr="00683E6F">
        <w:rPr>
          <w:rFonts w:ascii="Times New Roman" w:hAnsi="Times New Roman" w:hint="eastAsia"/>
        </w:rPr>
        <w:t>上</w:t>
      </w:r>
      <w:r w:rsidRPr="00683E6F">
        <w:rPr>
          <w:rFonts w:ascii="Times New Roman" w:hAnsi="Times New Roman"/>
        </w:rPr>
        <w:t>使用环回接口模拟。</w:t>
      </w:r>
    </w:p>
    <w:p w14:paraId="19977C57" w14:textId="77777777" w:rsidR="00AC1FD1" w:rsidRPr="00D1666A" w:rsidRDefault="00AC1FD1" w:rsidP="00AC1FD1">
      <w:pPr>
        <w:ind w:firstLineChars="0" w:firstLine="0"/>
      </w:pPr>
      <w:r w:rsidRPr="00D1666A">
        <w:rPr>
          <w:rFonts w:hint="eastAsia"/>
        </w:rPr>
        <w:t>（</w:t>
      </w:r>
      <w:r w:rsidRPr="00D1666A">
        <w:rPr>
          <w:rFonts w:hint="eastAsia"/>
        </w:rPr>
        <w:t>1</w:t>
      </w:r>
      <w:r w:rsidRPr="00D1666A">
        <w:t>）</w:t>
      </w:r>
      <w:r w:rsidRPr="00D1666A">
        <w:rPr>
          <w:rFonts w:hint="eastAsia"/>
        </w:rPr>
        <w:t>各设备</w:t>
      </w:r>
      <w:r w:rsidRPr="00D1666A">
        <w:t>接口配置</w:t>
      </w:r>
    </w:p>
    <w:p w14:paraId="6389C6D5" w14:textId="77777777" w:rsidR="00AC1FD1" w:rsidRPr="00683E6F" w:rsidRDefault="00AC1FD1" w:rsidP="00AC1FD1">
      <w:pPr>
        <w:ind w:firstLine="480"/>
        <w:rPr>
          <w:rFonts w:ascii="Times New Roman" w:hAnsi="Times New Roman"/>
        </w:rPr>
      </w:pPr>
      <w:r w:rsidRPr="00683E6F">
        <w:rPr>
          <w:rFonts w:ascii="Times New Roman" w:hAnsi="Times New Roman"/>
        </w:rPr>
        <w:t>R1(config)#interface gigabitethernet 0</w:t>
      </w:r>
    </w:p>
    <w:p w14:paraId="379DC02E" w14:textId="77777777" w:rsidR="00AC1FD1" w:rsidRPr="00683E6F" w:rsidRDefault="00AC1FD1" w:rsidP="00AC1FD1">
      <w:pPr>
        <w:ind w:firstLine="480"/>
        <w:rPr>
          <w:rFonts w:ascii="Times New Roman" w:hAnsi="Times New Roman"/>
        </w:rPr>
      </w:pPr>
      <w:r w:rsidRPr="00683E6F">
        <w:rPr>
          <w:rFonts w:ascii="Times New Roman" w:hAnsi="Times New Roman"/>
        </w:rPr>
        <w:t>R1(config-if-gigabitethernet0)#ip address 12.1.1.1 24</w:t>
      </w:r>
    </w:p>
    <w:p w14:paraId="39E286A5" w14:textId="77777777" w:rsidR="00AC1FD1" w:rsidRPr="00683E6F" w:rsidRDefault="00AC1FD1" w:rsidP="00AC1FD1">
      <w:pPr>
        <w:ind w:firstLine="480"/>
        <w:rPr>
          <w:rFonts w:ascii="Times New Roman" w:hAnsi="Times New Roman"/>
        </w:rPr>
      </w:pPr>
      <w:r w:rsidRPr="00683E6F">
        <w:rPr>
          <w:rFonts w:ascii="Times New Roman" w:hAnsi="Times New Roman"/>
        </w:rPr>
        <w:t>R1(config-if-gigabitethernet0)#exit</w:t>
      </w:r>
    </w:p>
    <w:p w14:paraId="42542AED" w14:textId="77777777" w:rsidR="00AC1FD1" w:rsidRPr="00683E6F" w:rsidRDefault="00AC1FD1" w:rsidP="00AC1FD1">
      <w:pPr>
        <w:ind w:firstLine="480"/>
        <w:rPr>
          <w:rFonts w:ascii="Times New Roman" w:hAnsi="Times New Roman"/>
        </w:rPr>
      </w:pPr>
      <w:r w:rsidRPr="00683E6F">
        <w:rPr>
          <w:rFonts w:ascii="Times New Roman" w:hAnsi="Times New Roman"/>
        </w:rPr>
        <w:t>R1(config)#interface g1</w:t>
      </w:r>
    </w:p>
    <w:p w14:paraId="31FFAEC6" w14:textId="77777777" w:rsidR="00AC1FD1" w:rsidRPr="00683E6F" w:rsidRDefault="00AC1FD1" w:rsidP="00AC1FD1">
      <w:pPr>
        <w:ind w:firstLine="480"/>
        <w:rPr>
          <w:rFonts w:ascii="Times New Roman" w:hAnsi="Times New Roman"/>
        </w:rPr>
      </w:pPr>
      <w:r w:rsidRPr="00683E6F">
        <w:rPr>
          <w:rFonts w:ascii="Times New Roman" w:hAnsi="Times New Roman"/>
        </w:rPr>
        <w:t>R1(config-if-gigabitethernet1)#ip address 1.1.1.1 24</w:t>
      </w:r>
    </w:p>
    <w:p w14:paraId="38E0B241" w14:textId="77777777" w:rsidR="00AC1FD1" w:rsidRPr="00683E6F" w:rsidRDefault="00AC1FD1" w:rsidP="00AC1FD1">
      <w:pPr>
        <w:ind w:firstLine="480"/>
        <w:rPr>
          <w:rFonts w:ascii="Times New Roman" w:hAnsi="Times New Roman"/>
        </w:rPr>
      </w:pPr>
      <w:r w:rsidRPr="00683E6F">
        <w:rPr>
          <w:rFonts w:ascii="Times New Roman" w:hAnsi="Times New Roman"/>
        </w:rPr>
        <w:t>R1(config-if-gigabitethernet1)#exit</w:t>
      </w:r>
    </w:p>
    <w:p w14:paraId="1F2336AA" w14:textId="77777777" w:rsidR="00AC1FD1" w:rsidRPr="00D1666A" w:rsidRDefault="00AC1FD1" w:rsidP="00AC1FD1">
      <w:pPr>
        <w:ind w:firstLine="480"/>
        <w:rPr>
          <w:rFonts w:ascii="Times New Roman" w:hAnsi="Times New Roman"/>
        </w:rPr>
      </w:pPr>
    </w:p>
    <w:p w14:paraId="24F4E370" w14:textId="77777777" w:rsidR="00AC1FD1" w:rsidRPr="00683E6F" w:rsidRDefault="00AC1FD1" w:rsidP="00AC1FD1">
      <w:pPr>
        <w:ind w:firstLine="480"/>
        <w:rPr>
          <w:rFonts w:ascii="Times New Roman" w:hAnsi="Times New Roman"/>
        </w:rPr>
      </w:pPr>
      <w:r w:rsidRPr="00683E6F">
        <w:rPr>
          <w:rFonts w:ascii="Times New Roman" w:hAnsi="Times New Roman"/>
        </w:rPr>
        <w:t>R2(config)#interface g0</w:t>
      </w:r>
    </w:p>
    <w:p w14:paraId="61C604B2" w14:textId="77777777" w:rsidR="00AC1FD1" w:rsidRPr="00683E6F" w:rsidRDefault="00AC1FD1" w:rsidP="00AC1FD1">
      <w:pPr>
        <w:ind w:firstLine="480"/>
        <w:rPr>
          <w:rFonts w:ascii="Times New Roman" w:hAnsi="Times New Roman"/>
        </w:rPr>
      </w:pPr>
      <w:r w:rsidRPr="00683E6F">
        <w:rPr>
          <w:rFonts w:ascii="Times New Roman" w:hAnsi="Times New Roman"/>
        </w:rPr>
        <w:t>R2(config-if-gigabitethernet0)#ip address 12.1.1.2 24</w:t>
      </w:r>
    </w:p>
    <w:p w14:paraId="04AF05AC" w14:textId="77777777" w:rsidR="00AC1FD1" w:rsidRPr="00683E6F" w:rsidRDefault="00AC1FD1" w:rsidP="00AC1FD1">
      <w:pPr>
        <w:ind w:firstLine="480"/>
        <w:rPr>
          <w:rFonts w:ascii="Times New Roman" w:hAnsi="Times New Roman"/>
        </w:rPr>
      </w:pPr>
      <w:r w:rsidRPr="00683E6F">
        <w:rPr>
          <w:rFonts w:ascii="Times New Roman" w:hAnsi="Times New Roman"/>
        </w:rPr>
        <w:t>R2(config-if-gigabitethernet0)#exit</w:t>
      </w:r>
    </w:p>
    <w:p w14:paraId="49794544" w14:textId="77777777" w:rsidR="00AC1FD1" w:rsidRPr="00683E6F" w:rsidRDefault="00AC1FD1" w:rsidP="00AC1FD1">
      <w:pPr>
        <w:ind w:firstLine="480"/>
        <w:rPr>
          <w:rFonts w:ascii="Times New Roman" w:hAnsi="Times New Roman"/>
        </w:rPr>
      </w:pPr>
      <w:r w:rsidRPr="00683E6F">
        <w:rPr>
          <w:rFonts w:ascii="Times New Roman" w:hAnsi="Times New Roman"/>
        </w:rPr>
        <w:lastRenderedPageBreak/>
        <w:t>R2(config)#interface g1</w:t>
      </w:r>
    </w:p>
    <w:p w14:paraId="4C631ADE" w14:textId="77777777" w:rsidR="00AC1FD1" w:rsidRPr="00683E6F" w:rsidRDefault="00AC1FD1" w:rsidP="00AC1FD1">
      <w:pPr>
        <w:ind w:firstLine="480"/>
        <w:rPr>
          <w:rFonts w:ascii="Times New Roman" w:hAnsi="Times New Roman"/>
        </w:rPr>
      </w:pPr>
      <w:r w:rsidRPr="00683E6F">
        <w:rPr>
          <w:rFonts w:ascii="Times New Roman" w:hAnsi="Times New Roman"/>
        </w:rPr>
        <w:t>R2(config-if-gigabitethernet1)#ip address 23.1.1.2 24</w:t>
      </w:r>
    </w:p>
    <w:p w14:paraId="110A9656" w14:textId="77777777" w:rsidR="00AC1FD1" w:rsidRPr="00683E6F" w:rsidRDefault="00AC1FD1" w:rsidP="00AC1FD1">
      <w:pPr>
        <w:ind w:firstLine="480"/>
        <w:rPr>
          <w:rFonts w:ascii="Times New Roman" w:hAnsi="Times New Roman"/>
        </w:rPr>
      </w:pPr>
      <w:r w:rsidRPr="00683E6F">
        <w:rPr>
          <w:rFonts w:ascii="Times New Roman" w:hAnsi="Times New Roman"/>
        </w:rPr>
        <w:t>R2(config-if-gigabitethernet1)#exit</w:t>
      </w:r>
    </w:p>
    <w:p w14:paraId="5E3612FE" w14:textId="77777777" w:rsidR="00AC1FD1" w:rsidRPr="00D1666A" w:rsidRDefault="00AC1FD1" w:rsidP="00AC1FD1">
      <w:pPr>
        <w:ind w:firstLine="480"/>
        <w:rPr>
          <w:rFonts w:ascii="Times New Roman" w:hAnsi="Times New Roman"/>
        </w:rPr>
      </w:pPr>
    </w:p>
    <w:p w14:paraId="5B838B7D" w14:textId="77777777" w:rsidR="00AC1FD1" w:rsidRPr="00683E6F" w:rsidRDefault="00AC1FD1" w:rsidP="00AC1FD1">
      <w:pPr>
        <w:ind w:firstLine="480"/>
        <w:rPr>
          <w:rFonts w:ascii="Times New Roman" w:hAnsi="Times New Roman"/>
        </w:rPr>
      </w:pPr>
      <w:r w:rsidRPr="00683E6F">
        <w:rPr>
          <w:rFonts w:ascii="Times New Roman" w:hAnsi="Times New Roman"/>
        </w:rPr>
        <w:t>R3(config)#interface g1</w:t>
      </w:r>
    </w:p>
    <w:p w14:paraId="608B25DB" w14:textId="77777777" w:rsidR="00AC1FD1" w:rsidRPr="00683E6F" w:rsidRDefault="00AC1FD1" w:rsidP="00AC1FD1">
      <w:pPr>
        <w:ind w:firstLine="480"/>
        <w:rPr>
          <w:rFonts w:ascii="Times New Roman" w:hAnsi="Times New Roman"/>
        </w:rPr>
      </w:pPr>
      <w:r w:rsidRPr="00683E6F">
        <w:rPr>
          <w:rFonts w:ascii="Times New Roman" w:hAnsi="Times New Roman"/>
        </w:rPr>
        <w:t>R3(config-if-gigabitethernet1)#ip address 23.1.1.3 24</w:t>
      </w:r>
    </w:p>
    <w:p w14:paraId="55382E87" w14:textId="77777777" w:rsidR="00AC1FD1" w:rsidRPr="00683E6F" w:rsidRDefault="00AC1FD1" w:rsidP="00AC1FD1">
      <w:pPr>
        <w:ind w:firstLine="480"/>
        <w:rPr>
          <w:rFonts w:ascii="Times New Roman" w:hAnsi="Times New Roman"/>
        </w:rPr>
      </w:pPr>
      <w:r w:rsidRPr="00683E6F">
        <w:rPr>
          <w:rFonts w:ascii="Times New Roman" w:hAnsi="Times New Roman"/>
        </w:rPr>
        <w:t>R3(config-if-gigabitethernet1)#exit</w:t>
      </w:r>
    </w:p>
    <w:p w14:paraId="675DE76D" w14:textId="77777777" w:rsidR="00AC1FD1" w:rsidRPr="00683E6F" w:rsidRDefault="00AC1FD1" w:rsidP="00AC1FD1">
      <w:pPr>
        <w:ind w:firstLine="480"/>
        <w:rPr>
          <w:rFonts w:ascii="Times New Roman" w:hAnsi="Times New Roman"/>
        </w:rPr>
      </w:pPr>
      <w:r w:rsidRPr="00683E6F">
        <w:rPr>
          <w:rFonts w:ascii="Times New Roman" w:hAnsi="Times New Roman"/>
        </w:rPr>
        <w:t>R3(config)#interface g2</w:t>
      </w:r>
    </w:p>
    <w:p w14:paraId="18844081" w14:textId="77777777" w:rsidR="00AC1FD1" w:rsidRPr="00683E6F" w:rsidRDefault="00AC1FD1" w:rsidP="00AC1FD1">
      <w:pPr>
        <w:ind w:firstLine="480"/>
        <w:rPr>
          <w:rFonts w:ascii="Times New Roman" w:hAnsi="Times New Roman"/>
        </w:rPr>
      </w:pPr>
      <w:r w:rsidRPr="00683E6F">
        <w:rPr>
          <w:rFonts w:ascii="Times New Roman" w:hAnsi="Times New Roman"/>
        </w:rPr>
        <w:t>R3(config-if-gigabitethernet2)#ip address 34.1.1.3 24</w:t>
      </w:r>
    </w:p>
    <w:p w14:paraId="24AB4AAA" w14:textId="77777777" w:rsidR="00AC1FD1" w:rsidRPr="00683E6F" w:rsidRDefault="00AC1FD1" w:rsidP="00AC1FD1">
      <w:pPr>
        <w:ind w:firstLine="480"/>
        <w:rPr>
          <w:rFonts w:ascii="Times New Roman" w:hAnsi="Times New Roman"/>
        </w:rPr>
      </w:pPr>
      <w:r w:rsidRPr="00683E6F">
        <w:rPr>
          <w:rFonts w:ascii="Times New Roman" w:hAnsi="Times New Roman"/>
        </w:rPr>
        <w:t>R3(config-if-gigabitethernet2)#exit</w:t>
      </w:r>
    </w:p>
    <w:p w14:paraId="5A5C1F44" w14:textId="77777777" w:rsidR="00AC1FD1" w:rsidRPr="00683E6F" w:rsidRDefault="00AC1FD1" w:rsidP="00AC1FD1">
      <w:pPr>
        <w:ind w:firstLine="480"/>
        <w:rPr>
          <w:rFonts w:ascii="Times New Roman" w:hAnsi="Times New Roman"/>
        </w:rPr>
      </w:pPr>
    </w:p>
    <w:p w14:paraId="1B2866CC" w14:textId="77777777" w:rsidR="00AC1FD1" w:rsidRPr="00683E6F" w:rsidRDefault="00AC1FD1" w:rsidP="00AC1FD1">
      <w:pPr>
        <w:ind w:firstLine="480"/>
        <w:rPr>
          <w:rFonts w:ascii="Times New Roman" w:hAnsi="Times New Roman"/>
        </w:rPr>
      </w:pPr>
      <w:r w:rsidRPr="00683E6F">
        <w:rPr>
          <w:rFonts w:ascii="Times New Roman" w:hAnsi="Times New Roman"/>
        </w:rPr>
        <w:t>R4(config)#interface g2</w:t>
      </w:r>
    </w:p>
    <w:p w14:paraId="77FC5395" w14:textId="77777777" w:rsidR="00AC1FD1" w:rsidRPr="00683E6F" w:rsidRDefault="00AC1FD1" w:rsidP="00AC1FD1">
      <w:pPr>
        <w:ind w:firstLine="480"/>
        <w:rPr>
          <w:rFonts w:ascii="Times New Roman" w:hAnsi="Times New Roman"/>
        </w:rPr>
      </w:pPr>
      <w:r w:rsidRPr="00683E6F">
        <w:rPr>
          <w:rFonts w:ascii="Times New Roman" w:hAnsi="Times New Roman"/>
        </w:rPr>
        <w:t>R4(config-if-gigabitethernet2)#ip address 34.1.1.4 24</w:t>
      </w:r>
    </w:p>
    <w:p w14:paraId="261F732A" w14:textId="77777777" w:rsidR="00AC1FD1" w:rsidRPr="00683E6F" w:rsidRDefault="00AC1FD1" w:rsidP="00AC1FD1">
      <w:pPr>
        <w:ind w:firstLine="480"/>
        <w:rPr>
          <w:rFonts w:ascii="Times New Roman" w:hAnsi="Times New Roman"/>
        </w:rPr>
      </w:pPr>
      <w:r w:rsidRPr="00683E6F">
        <w:rPr>
          <w:rFonts w:ascii="Times New Roman" w:hAnsi="Times New Roman"/>
        </w:rPr>
        <w:t>R4(config-if-gigabitethernet2)#exit</w:t>
      </w:r>
    </w:p>
    <w:p w14:paraId="1F91EBCD" w14:textId="77777777" w:rsidR="00AC1FD1" w:rsidRPr="00683E6F" w:rsidRDefault="00AC1FD1" w:rsidP="00AC1FD1">
      <w:pPr>
        <w:ind w:firstLine="480"/>
        <w:rPr>
          <w:rFonts w:ascii="Times New Roman" w:hAnsi="Times New Roman"/>
        </w:rPr>
      </w:pPr>
      <w:r w:rsidRPr="00683E6F">
        <w:rPr>
          <w:rFonts w:ascii="Times New Roman" w:hAnsi="Times New Roman"/>
        </w:rPr>
        <w:t>R4(config)#interface loopback0</w:t>
      </w:r>
    </w:p>
    <w:p w14:paraId="3C0FCD46" w14:textId="77777777" w:rsidR="00AC1FD1" w:rsidRPr="00683E6F" w:rsidRDefault="00AC1FD1" w:rsidP="00AC1FD1">
      <w:pPr>
        <w:ind w:firstLine="480"/>
        <w:rPr>
          <w:rFonts w:ascii="Times New Roman" w:hAnsi="Times New Roman"/>
        </w:rPr>
      </w:pPr>
      <w:r w:rsidRPr="00683E6F">
        <w:rPr>
          <w:rFonts w:ascii="Times New Roman" w:hAnsi="Times New Roman"/>
        </w:rPr>
        <w:t>R4(config-if-loopback0)#ip address 4.4.4.4 24</w:t>
      </w:r>
    </w:p>
    <w:p w14:paraId="4542B9F1" w14:textId="77777777" w:rsidR="00AC1FD1" w:rsidRPr="00683E6F" w:rsidRDefault="00AC1FD1" w:rsidP="00AC1FD1">
      <w:pPr>
        <w:ind w:firstLine="480"/>
        <w:rPr>
          <w:rFonts w:ascii="Times New Roman" w:hAnsi="Times New Roman"/>
        </w:rPr>
      </w:pPr>
      <w:r w:rsidRPr="00683E6F">
        <w:rPr>
          <w:rFonts w:ascii="Times New Roman" w:hAnsi="Times New Roman"/>
        </w:rPr>
        <w:t>R4(config-if-loopback0)#exit</w:t>
      </w:r>
    </w:p>
    <w:p w14:paraId="2BE41F47" w14:textId="77777777" w:rsidR="00AC1FD1" w:rsidRPr="00D1666A" w:rsidRDefault="00AC1FD1" w:rsidP="00AC1FD1">
      <w:pPr>
        <w:ind w:firstLineChars="0" w:firstLine="0"/>
      </w:pPr>
      <w:r w:rsidRPr="00D1666A">
        <w:rPr>
          <w:rFonts w:hint="eastAsia"/>
        </w:rPr>
        <w:t>（</w:t>
      </w:r>
      <w:r w:rsidRPr="00D1666A">
        <w:rPr>
          <w:rFonts w:hint="eastAsia"/>
        </w:rPr>
        <w:t>2</w:t>
      </w:r>
      <w:r w:rsidRPr="00D1666A">
        <w:t>）</w:t>
      </w:r>
      <w:r w:rsidRPr="00D1666A">
        <w:rPr>
          <w:rFonts w:hint="eastAsia"/>
        </w:rPr>
        <w:t>配置</w:t>
      </w:r>
      <w:r w:rsidRPr="00D1666A">
        <w:t>静态路由</w:t>
      </w:r>
    </w:p>
    <w:p w14:paraId="6990C0A1" w14:textId="77777777" w:rsidR="00AC1FD1" w:rsidRDefault="00AC1FD1" w:rsidP="007C4864">
      <w:pPr>
        <w:ind w:firstLine="480"/>
        <w:rPr>
          <w:rFonts w:ascii="Times New Roman" w:hAnsi="Times New Roman"/>
        </w:rPr>
      </w:pPr>
      <w:r w:rsidRPr="00683E6F">
        <w:rPr>
          <w:rFonts w:ascii="Times New Roman" w:hAnsi="Times New Roman"/>
        </w:rPr>
        <w:t>R1(config)#ip route 0.0.0.0 0.0.0.0 12.1.1.2</w:t>
      </w:r>
      <w:r w:rsidRPr="00683E6F">
        <w:rPr>
          <w:rFonts w:ascii="Times New Roman" w:hAnsi="Times New Roman"/>
        </w:rPr>
        <w:tab/>
      </w:r>
      <w:r w:rsidRPr="00683E6F">
        <w:rPr>
          <w:rFonts w:ascii="Times New Roman" w:hAnsi="Times New Roman"/>
        </w:rPr>
        <w:tab/>
      </w:r>
      <w:r w:rsidRPr="00683E6F">
        <w:rPr>
          <w:rFonts w:ascii="Times New Roman" w:hAnsi="Times New Roman"/>
        </w:rPr>
        <w:tab/>
        <w:t>//</w:t>
      </w:r>
      <w:r w:rsidRPr="00683E6F">
        <w:rPr>
          <w:rFonts w:ascii="Times New Roman" w:hAnsi="Times New Roman" w:hint="eastAsia"/>
        </w:rPr>
        <w:t>根据</w:t>
      </w:r>
      <w:r w:rsidRPr="00683E6F">
        <w:rPr>
          <w:rFonts w:ascii="Times New Roman" w:hAnsi="Times New Roman"/>
        </w:rPr>
        <w:t>本实验拓扑的</w:t>
      </w:r>
      <w:r w:rsidRPr="00683E6F">
        <w:rPr>
          <w:rFonts w:ascii="Times New Roman" w:hAnsi="Times New Roman" w:hint="eastAsia"/>
        </w:rPr>
        <w:t>特点</w:t>
      </w:r>
      <w:r w:rsidRPr="00683E6F">
        <w:rPr>
          <w:rFonts w:ascii="Times New Roman" w:hAnsi="Times New Roman"/>
        </w:rPr>
        <w:t>，在</w:t>
      </w:r>
      <w:r w:rsidRPr="00683E6F">
        <w:rPr>
          <w:rFonts w:ascii="Times New Roman" w:hAnsi="Times New Roman" w:hint="eastAsia"/>
        </w:rPr>
        <w:t>R1</w:t>
      </w:r>
      <w:r w:rsidRPr="00683E6F">
        <w:rPr>
          <w:rFonts w:ascii="Times New Roman" w:hAnsi="Times New Roman" w:hint="eastAsia"/>
        </w:rPr>
        <w:t>上</w:t>
      </w:r>
      <w:r w:rsidRPr="00683E6F">
        <w:rPr>
          <w:rFonts w:ascii="Times New Roman" w:hAnsi="Times New Roman"/>
        </w:rPr>
        <w:t>只需要</w:t>
      </w:r>
      <w:r w:rsidRPr="00683E6F">
        <w:rPr>
          <w:rFonts w:ascii="Times New Roman" w:hAnsi="Times New Roman" w:hint="eastAsia"/>
        </w:rPr>
        <w:t>配置</w:t>
      </w:r>
      <w:r w:rsidRPr="00683E6F">
        <w:rPr>
          <w:rFonts w:ascii="Times New Roman" w:hAnsi="Times New Roman"/>
        </w:rPr>
        <w:t>一</w:t>
      </w:r>
      <w:r w:rsidRPr="00683E6F">
        <w:rPr>
          <w:rFonts w:ascii="Times New Roman" w:hAnsi="Times New Roman" w:hint="eastAsia"/>
        </w:rPr>
        <w:t>条</w:t>
      </w:r>
      <w:r w:rsidRPr="00683E6F">
        <w:rPr>
          <w:rFonts w:ascii="Times New Roman" w:hAnsi="Times New Roman"/>
        </w:rPr>
        <w:t>指向</w:t>
      </w:r>
      <w:r w:rsidRPr="00683E6F">
        <w:rPr>
          <w:rFonts w:ascii="Times New Roman" w:hAnsi="Times New Roman" w:hint="eastAsia"/>
        </w:rPr>
        <w:t>12.1.1.2</w:t>
      </w:r>
      <w:r w:rsidRPr="00683E6F">
        <w:rPr>
          <w:rFonts w:ascii="Times New Roman" w:hAnsi="Times New Roman" w:hint="eastAsia"/>
        </w:rPr>
        <w:t>的</w:t>
      </w:r>
      <w:r w:rsidRPr="00683E6F">
        <w:rPr>
          <w:rFonts w:ascii="Times New Roman" w:hAnsi="Times New Roman"/>
        </w:rPr>
        <w:t>缺省路由</w:t>
      </w:r>
    </w:p>
    <w:p w14:paraId="713AD885" w14:textId="77777777" w:rsidR="007C4864" w:rsidRPr="00D1666A" w:rsidRDefault="007C4864" w:rsidP="00DE23FE">
      <w:pPr>
        <w:ind w:firstLineChars="83" w:firstLine="199"/>
        <w:rPr>
          <w:rFonts w:ascii="Times New Roman" w:hAnsi="Times New Roman"/>
        </w:rPr>
      </w:pPr>
    </w:p>
    <w:p w14:paraId="79916611" w14:textId="77777777" w:rsidR="00AC1FD1" w:rsidRPr="00683E6F" w:rsidRDefault="00AC1FD1" w:rsidP="00AC1FD1">
      <w:pPr>
        <w:ind w:firstLine="480"/>
        <w:rPr>
          <w:rFonts w:ascii="Times New Roman" w:hAnsi="Times New Roman"/>
        </w:rPr>
      </w:pPr>
      <w:r w:rsidRPr="00683E6F">
        <w:rPr>
          <w:rFonts w:ascii="Times New Roman" w:hAnsi="Times New Roman"/>
        </w:rPr>
        <w:t>R2(config)#ip route 1.1.1.0 255.255.255.0 12.1.1.1</w:t>
      </w:r>
    </w:p>
    <w:p w14:paraId="5A058ED6" w14:textId="77777777" w:rsidR="00AC1FD1" w:rsidRPr="00683E6F" w:rsidRDefault="00AC1FD1" w:rsidP="00AC1FD1">
      <w:pPr>
        <w:ind w:firstLine="480"/>
        <w:rPr>
          <w:rFonts w:ascii="Times New Roman" w:hAnsi="Times New Roman"/>
        </w:rPr>
      </w:pPr>
      <w:r w:rsidRPr="00683E6F">
        <w:rPr>
          <w:rFonts w:ascii="Times New Roman" w:hAnsi="Times New Roman"/>
        </w:rPr>
        <w:t>R2(config)#ip route 34.1.1.0 255.255.255.0 23.1.1.3</w:t>
      </w:r>
    </w:p>
    <w:p w14:paraId="2245A0E7" w14:textId="77777777" w:rsidR="00AC1FD1" w:rsidRPr="00683E6F" w:rsidRDefault="00AC1FD1" w:rsidP="00AC1FD1">
      <w:pPr>
        <w:ind w:firstLine="480"/>
        <w:rPr>
          <w:rFonts w:ascii="Times New Roman" w:hAnsi="Times New Roman"/>
        </w:rPr>
      </w:pPr>
      <w:r w:rsidRPr="00683E6F">
        <w:rPr>
          <w:rFonts w:ascii="Times New Roman" w:hAnsi="Times New Roman"/>
        </w:rPr>
        <w:t>R2(config)#ip route 4.4.4.0 255.255.255.0 23.1.1.3</w:t>
      </w:r>
    </w:p>
    <w:p w14:paraId="643A8CBE" w14:textId="77777777" w:rsidR="00AC1FD1" w:rsidRPr="00D1666A" w:rsidRDefault="00AC1FD1" w:rsidP="00AC1FD1">
      <w:pPr>
        <w:ind w:firstLine="480"/>
        <w:rPr>
          <w:rFonts w:ascii="Times New Roman" w:hAnsi="Times New Roman"/>
        </w:rPr>
      </w:pPr>
    </w:p>
    <w:p w14:paraId="35363229" w14:textId="77777777" w:rsidR="00AC1FD1" w:rsidRPr="00683E6F" w:rsidRDefault="00AC1FD1" w:rsidP="00AC1FD1">
      <w:pPr>
        <w:ind w:firstLine="480"/>
        <w:rPr>
          <w:rFonts w:ascii="Times New Roman" w:hAnsi="Times New Roman"/>
        </w:rPr>
      </w:pPr>
      <w:r w:rsidRPr="00683E6F">
        <w:rPr>
          <w:rFonts w:ascii="Times New Roman" w:hAnsi="Times New Roman"/>
        </w:rPr>
        <w:t>R3(config)#ip route 1.1.1.0 255.255.255.0 23.1.1.2</w:t>
      </w:r>
    </w:p>
    <w:p w14:paraId="7B2F2043" w14:textId="77777777" w:rsidR="00AC1FD1" w:rsidRPr="00683E6F" w:rsidRDefault="00AC1FD1" w:rsidP="00AC1FD1">
      <w:pPr>
        <w:ind w:firstLine="480"/>
        <w:rPr>
          <w:rFonts w:ascii="Times New Roman" w:hAnsi="Times New Roman"/>
        </w:rPr>
      </w:pPr>
      <w:r w:rsidRPr="00683E6F">
        <w:rPr>
          <w:rFonts w:ascii="Times New Roman" w:hAnsi="Times New Roman"/>
        </w:rPr>
        <w:t>R3(config)#ip route 12.1.1.0 255.255.255.0 23.1.1.2</w:t>
      </w:r>
    </w:p>
    <w:p w14:paraId="59F5B495" w14:textId="77777777" w:rsidR="00AC1FD1" w:rsidRPr="00683E6F" w:rsidRDefault="00AC1FD1" w:rsidP="007C4864">
      <w:pPr>
        <w:ind w:firstLine="480"/>
        <w:rPr>
          <w:rFonts w:ascii="Times New Roman" w:hAnsi="Times New Roman"/>
        </w:rPr>
      </w:pPr>
      <w:r w:rsidRPr="00683E6F">
        <w:rPr>
          <w:rFonts w:ascii="Times New Roman" w:hAnsi="Times New Roman"/>
        </w:rPr>
        <w:lastRenderedPageBreak/>
        <w:t xml:space="preserve">R3(config)#ip route </w:t>
      </w:r>
      <w:r w:rsidR="007C4864">
        <w:rPr>
          <w:rFonts w:ascii="Times New Roman" w:hAnsi="Times New Roman"/>
        </w:rPr>
        <w:t xml:space="preserve">4.4.4.0 255.255.255.0 34.1.1.4 </w:t>
      </w:r>
    </w:p>
    <w:p w14:paraId="421D96EA" w14:textId="77777777" w:rsidR="00AC1FD1" w:rsidRPr="00683E6F" w:rsidRDefault="00AC1FD1" w:rsidP="00AC1FD1">
      <w:pPr>
        <w:ind w:firstLine="480"/>
        <w:rPr>
          <w:rFonts w:ascii="Times New Roman" w:hAnsi="Times New Roman"/>
        </w:rPr>
      </w:pPr>
      <w:r w:rsidRPr="00683E6F">
        <w:rPr>
          <w:rFonts w:ascii="Times New Roman" w:hAnsi="Times New Roman"/>
        </w:rPr>
        <w:t>R4(config)#ip route 0.0.0.0 0.0.0.0 34.1.1.3</w:t>
      </w:r>
    </w:p>
    <w:p w14:paraId="0433603C" w14:textId="77777777" w:rsidR="00AC1FD1" w:rsidRPr="00D1666A" w:rsidRDefault="00AC1FD1" w:rsidP="00AC1FD1">
      <w:pPr>
        <w:ind w:firstLine="480"/>
        <w:jc w:val="center"/>
        <w:rPr>
          <w:rFonts w:ascii="Times New Roman" w:hAnsi="Times New Roman"/>
        </w:rPr>
      </w:pPr>
      <w:r w:rsidRPr="00D1666A">
        <w:rPr>
          <w:rFonts w:ascii="Times New Roman" w:hAnsi="Times New Roman"/>
          <w:noProof/>
        </w:rPr>
        <w:drawing>
          <wp:inline distT="0" distB="0" distL="0" distR="0" wp14:anchorId="443631A5" wp14:editId="6E1B67E5">
            <wp:extent cx="5172075" cy="3943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72075" cy="3943350"/>
                    </a:xfrm>
                    <a:prstGeom prst="rect">
                      <a:avLst/>
                    </a:prstGeom>
                  </pic:spPr>
                </pic:pic>
              </a:graphicData>
            </a:graphic>
          </wp:inline>
        </w:drawing>
      </w:r>
    </w:p>
    <w:p w14:paraId="41FF8D60" w14:textId="77777777" w:rsidR="00AC1FD1" w:rsidRPr="00D1666A" w:rsidRDefault="00AC1FD1" w:rsidP="00AC1FD1">
      <w:pPr>
        <w:ind w:firstLine="480"/>
        <w:jc w:val="center"/>
        <w:rPr>
          <w:rFonts w:ascii="Times New Roman" w:hAnsi="Times New Roman"/>
        </w:rPr>
      </w:pPr>
      <w:r w:rsidRPr="00D1666A">
        <w:rPr>
          <w:rFonts w:ascii="Times New Roman" w:hAnsi="Times New Roman"/>
          <w:noProof/>
        </w:rPr>
        <w:drawing>
          <wp:inline distT="0" distB="0" distL="0" distR="0" wp14:anchorId="2C6DBE0B" wp14:editId="09207D99">
            <wp:extent cx="5160010" cy="30854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60010" cy="3085465"/>
                    </a:xfrm>
                    <a:prstGeom prst="rect">
                      <a:avLst/>
                    </a:prstGeom>
                  </pic:spPr>
                </pic:pic>
              </a:graphicData>
            </a:graphic>
          </wp:inline>
        </w:drawing>
      </w:r>
    </w:p>
    <w:p w14:paraId="03DF82D5" w14:textId="77777777" w:rsidR="00AC1FD1" w:rsidRPr="00683E6F" w:rsidRDefault="00AC1FD1" w:rsidP="00AC1FD1">
      <w:pPr>
        <w:ind w:firstLine="480"/>
        <w:rPr>
          <w:rFonts w:ascii="Times New Roman" w:hAnsi="Times New Roman"/>
        </w:rPr>
      </w:pPr>
      <w:r w:rsidRPr="00683E6F">
        <w:rPr>
          <w:rFonts w:ascii="Times New Roman" w:hAnsi="Times New Roman" w:hint="eastAsia"/>
        </w:rPr>
        <w:t>可以</w:t>
      </w:r>
      <w:r w:rsidRPr="00683E6F">
        <w:rPr>
          <w:rFonts w:ascii="Times New Roman" w:hAnsi="Times New Roman"/>
        </w:rPr>
        <w:t>看到</w:t>
      </w:r>
      <w:r w:rsidRPr="00683E6F">
        <w:rPr>
          <w:rFonts w:ascii="Times New Roman" w:hAnsi="Times New Roman" w:hint="eastAsia"/>
        </w:rPr>
        <w:t>PC</w:t>
      </w:r>
      <w:r w:rsidRPr="00683E6F">
        <w:rPr>
          <w:rFonts w:ascii="Times New Roman" w:hAnsi="Times New Roman" w:hint="eastAsia"/>
        </w:rPr>
        <w:t>端</w:t>
      </w:r>
      <w:r w:rsidRPr="00683E6F">
        <w:rPr>
          <w:rFonts w:ascii="Times New Roman" w:hAnsi="Times New Roman"/>
        </w:rPr>
        <w:t>路由下一跳为</w:t>
      </w:r>
      <w:r w:rsidRPr="00683E6F">
        <w:rPr>
          <w:rFonts w:ascii="Times New Roman" w:hAnsi="Times New Roman" w:hint="eastAsia"/>
        </w:rPr>
        <w:t>1.1.1.1</w:t>
      </w:r>
      <w:r w:rsidRPr="00683E6F">
        <w:rPr>
          <w:rFonts w:ascii="Times New Roman" w:hAnsi="Times New Roman" w:hint="eastAsia"/>
        </w:rPr>
        <w:t>。</w:t>
      </w:r>
    </w:p>
    <w:p w14:paraId="30AAC886" w14:textId="77777777" w:rsidR="00AC1FD1" w:rsidRPr="00683E6F" w:rsidRDefault="00AC1FD1" w:rsidP="00AC1FD1">
      <w:pPr>
        <w:ind w:firstLine="480"/>
        <w:rPr>
          <w:rFonts w:ascii="Times New Roman" w:hAnsi="Times New Roman"/>
        </w:rPr>
      </w:pPr>
      <w:r w:rsidRPr="00683E6F">
        <w:rPr>
          <w:rFonts w:ascii="Times New Roman" w:hAnsi="Times New Roman"/>
        </w:rPr>
        <w:lastRenderedPageBreak/>
        <w:t>C:\Users\Administrator&gt;ping 4.4.4.4</w:t>
      </w:r>
    </w:p>
    <w:p w14:paraId="22DB776D" w14:textId="77777777" w:rsidR="00AC1FD1" w:rsidRPr="00683E6F" w:rsidRDefault="00AC1FD1" w:rsidP="00AC1FD1">
      <w:pPr>
        <w:ind w:firstLine="480"/>
        <w:rPr>
          <w:rFonts w:ascii="Times New Roman" w:hAnsi="Times New Roman"/>
        </w:rPr>
      </w:pPr>
      <w:r w:rsidRPr="00683E6F">
        <w:rPr>
          <w:rFonts w:ascii="Times New Roman" w:hAnsi="Times New Roman" w:hint="eastAsia"/>
        </w:rPr>
        <w:t>正在</w:t>
      </w:r>
      <w:r w:rsidRPr="00683E6F">
        <w:rPr>
          <w:rFonts w:ascii="Times New Roman" w:hAnsi="Times New Roman" w:hint="eastAsia"/>
        </w:rPr>
        <w:t xml:space="preserve"> Ping 4.4.4.4 </w:t>
      </w:r>
      <w:r w:rsidRPr="00683E6F">
        <w:rPr>
          <w:rFonts w:ascii="Times New Roman" w:hAnsi="Times New Roman" w:hint="eastAsia"/>
        </w:rPr>
        <w:t>具有</w:t>
      </w:r>
      <w:r w:rsidRPr="00683E6F">
        <w:rPr>
          <w:rFonts w:ascii="Times New Roman" w:hAnsi="Times New Roman" w:hint="eastAsia"/>
        </w:rPr>
        <w:t xml:space="preserve"> 32 </w:t>
      </w:r>
      <w:r w:rsidRPr="00683E6F">
        <w:rPr>
          <w:rFonts w:ascii="Times New Roman" w:hAnsi="Times New Roman" w:hint="eastAsia"/>
        </w:rPr>
        <w:t>字节的数据</w:t>
      </w:r>
      <w:r w:rsidRPr="00683E6F">
        <w:rPr>
          <w:rFonts w:ascii="Times New Roman" w:hAnsi="Times New Roman" w:hint="eastAsia"/>
        </w:rPr>
        <w:t>:</w:t>
      </w:r>
    </w:p>
    <w:p w14:paraId="588153A8" w14:textId="77777777" w:rsidR="00AC1FD1" w:rsidRPr="00683E6F" w:rsidRDefault="00AC1FD1" w:rsidP="00AC1FD1">
      <w:pPr>
        <w:ind w:firstLine="480"/>
        <w:rPr>
          <w:rFonts w:ascii="Times New Roman" w:hAnsi="Times New Roman"/>
        </w:rPr>
      </w:pPr>
      <w:r w:rsidRPr="00683E6F">
        <w:rPr>
          <w:rFonts w:ascii="Times New Roman" w:hAnsi="Times New Roman" w:hint="eastAsia"/>
        </w:rPr>
        <w:t>来自</w:t>
      </w:r>
      <w:r w:rsidRPr="00683E6F">
        <w:rPr>
          <w:rFonts w:ascii="Times New Roman" w:hAnsi="Times New Roman" w:hint="eastAsia"/>
        </w:rPr>
        <w:t xml:space="preserve"> 4.4.4.4 </w:t>
      </w:r>
      <w:r w:rsidRPr="00683E6F">
        <w:rPr>
          <w:rFonts w:ascii="Times New Roman" w:hAnsi="Times New Roman" w:hint="eastAsia"/>
        </w:rPr>
        <w:t>的回复</w:t>
      </w:r>
      <w:r w:rsidRPr="00683E6F">
        <w:rPr>
          <w:rFonts w:ascii="Times New Roman" w:hAnsi="Times New Roman" w:hint="eastAsia"/>
        </w:rPr>
        <w:t xml:space="preserve">: </w:t>
      </w:r>
      <w:r w:rsidRPr="00683E6F">
        <w:rPr>
          <w:rFonts w:ascii="Times New Roman" w:hAnsi="Times New Roman" w:hint="eastAsia"/>
        </w:rPr>
        <w:t>字节</w:t>
      </w:r>
      <w:r w:rsidRPr="00683E6F">
        <w:rPr>
          <w:rFonts w:ascii="Times New Roman" w:hAnsi="Times New Roman" w:hint="eastAsia"/>
        </w:rPr>
        <w:t xml:space="preserve">=32 </w:t>
      </w:r>
      <w:r w:rsidRPr="00683E6F">
        <w:rPr>
          <w:rFonts w:ascii="Times New Roman" w:hAnsi="Times New Roman" w:hint="eastAsia"/>
        </w:rPr>
        <w:t>时间</w:t>
      </w:r>
      <w:r w:rsidRPr="00683E6F">
        <w:rPr>
          <w:rFonts w:ascii="Times New Roman" w:hAnsi="Times New Roman" w:hint="eastAsia"/>
        </w:rPr>
        <w:t>&lt;1ms TTL=252</w:t>
      </w:r>
    </w:p>
    <w:p w14:paraId="747343AC" w14:textId="77777777" w:rsidR="00AC1FD1" w:rsidRPr="00683E6F" w:rsidRDefault="00AC1FD1" w:rsidP="00AC1FD1">
      <w:pPr>
        <w:ind w:firstLine="480"/>
        <w:rPr>
          <w:rFonts w:ascii="Times New Roman" w:hAnsi="Times New Roman"/>
        </w:rPr>
      </w:pPr>
      <w:r w:rsidRPr="00683E6F">
        <w:rPr>
          <w:rFonts w:ascii="Times New Roman" w:hAnsi="Times New Roman" w:hint="eastAsia"/>
        </w:rPr>
        <w:t>来自</w:t>
      </w:r>
      <w:r w:rsidRPr="00683E6F">
        <w:rPr>
          <w:rFonts w:ascii="Times New Roman" w:hAnsi="Times New Roman" w:hint="eastAsia"/>
        </w:rPr>
        <w:t xml:space="preserve"> 4.4.4.4 </w:t>
      </w:r>
      <w:r w:rsidRPr="00683E6F">
        <w:rPr>
          <w:rFonts w:ascii="Times New Roman" w:hAnsi="Times New Roman" w:hint="eastAsia"/>
        </w:rPr>
        <w:t>的回复</w:t>
      </w:r>
      <w:r w:rsidRPr="00683E6F">
        <w:rPr>
          <w:rFonts w:ascii="Times New Roman" w:hAnsi="Times New Roman" w:hint="eastAsia"/>
        </w:rPr>
        <w:t xml:space="preserve">: </w:t>
      </w:r>
      <w:r w:rsidRPr="00683E6F">
        <w:rPr>
          <w:rFonts w:ascii="Times New Roman" w:hAnsi="Times New Roman" w:hint="eastAsia"/>
        </w:rPr>
        <w:t>字节</w:t>
      </w:r>
      <w:r w:rsidRPr="00683E6F">
        <w:rPr>
          <w:rFonts w:ascii="Times New Roman" w:hAnsi="Times New Roman" w:hint="eastAsia"/>
        </w:rPr>
        <w:t xml:space="preserve">=32 </w:t>
      </w:r>
      <w:r w:rsidRPr="00683E6F">
        <w:rPr>
          <w:rFonts w:ascii="Times New Roman" w:hAnsi="Times New Roman" w:hint="eastAsia"/>
        </w:rPr>
        <w:t>时间</w:t>
      </w:r>
      <w:r w:rsidRPr="00683E6F">
        <w:rPr>
          <w:rFonts w:ascii="Times New Roman" w:hAnsi="Times New Roman" w:hint="eastAsia"/>
        </w:rPr>
        <w:t>&lt;1ms TTL=252</w:t>
      </w:r>
    </w:p>
    <w:p w14:paraId="04F8100E" w14:textId="77777777" w:rsidR="00AC1FD1" w:rsidRPr="00683E6F" w:rsidRDefault="00AC1FD1" w:rsidP="00AC1FD1">
      <w:pPr>
        <w:ind w:firstLine="480"/>
        <w:rPr>
          <w:rFonts w:ascii="Times New Roman" w:hAnsi="Times New Roman"/>
        </w:rPr>
      </w:pPr>
      <w:r w:rsidRPr="00683E6F">
        <w:rPr>
          <w:rFonts w:ascii="Times New Roman" w:hAnsi="Times New Roman" w:hint="eastAsia"/>
        </w:rPr>
        <w:t>来自</w:t>
      </w:r>
      <w:r w:rsidRPr="00683E6F">
        <w:rPr>
          <w:rFonts w:ascii="Times New Roman" w:hAnsi="Times New Roman" w:hint="eastAsia"/>
        </w:rPr>
        <w:t xml:space="preserve"> 4.4.4.4 </w:t>
      </w:r>
      <w:r w:rsidRPr="00683E6F">
        <w:rPr>
          <w:rFonts w:ascii="Times New Roman" w:hAnsi="Times New Roman" w:hint="eastAsia"/>
        </w:rPr>
        <w:t>的回复</w:t>
      </w:r>
      <w:r w:rsidRPr="00683E6F">
        <w:rPr>
          <w:rFonts w:ascii="Times New Roman" w:hAnsi="Times New Roman" w:hint="eastAsia"/>
        </w:rPr>
        <w:t xml:space="preserve">: </w:t>
      </w:r>
      <w:r w:rsidRPr="00683E6F">
        <w:rPr>
          <w:rFonts w:ascii="Times New Roman" w:hAnsi="Times New Roman" w:hint="eastAsia"/>
        </w:rPr>
        <w:t>字节</w:t>
      </w:r>
      <w:r w:rsidRPr="00683E6F">
        <w:rPr>
          <w:rFonts w:ascii="Times New Roman" w:hAnsi="Times New Roman" w:hint="eastAsia"/>
        </w:rPr>
        <w:t xml:space="preserve">=32 </w:t>
      </w:r>
      <w:r w:rsidRPr="00683E6F">
        <w:rPr>
          <w:rFonts w:ascii="Times New Roman" w:hAnsi="Times New Roman" w:hint="eastAsia"/>
        </w:rPr>
        <w:t>时间</w:t>
      </w:r>
      <w:r w:rsidRPr="00683E6F">
        <w:rPr>
          <w:rFonts w:ascii="Times New Roman" w:hAnsi="Times New Roman" w:hint="eastAsia"/>
        </w:rPr>
        <w:t>&lt;1ms TTL=252</w:t>
      </w:r>
    </w:p>
    <w:p w14:paraId="3B8C9239" w14:textId="77777777" w:rsidR="00AC1FD1" w:rsidRPr="00683E6F" w:rsidRDefault="00AC1FD1" w:rsidP="00AC1FD1">
      <w:pPr>
        <w:ind w:firstLine="480"/>
        <w:rPr>
          <w:rFonts w:ascii="Times New Roman" w:hAnsi="Times New Roman"/>
        </w:rPr>
      </w:pPr>
      <w:r w:rsidRPr="00683E6F">
        <w:rPr>
          <w:rFonts w:ascii="Times New Roman" w:hAnsi="Times New Roman" w:hint="eastAsia"/>
        </w:rPr>
        <w:t>来自</w:t>
      </w:r>
      <w:r w:rsidRPr="00683E6F">
        <w:rPr>
          <w:rFonts w:ascii="Times New Roman" w:hAnsi="Times New Roman" w:hint="eastAsia"/>
        </w:rPr>
        <w:t xml:space="preserve"> 4.4.4.4 </w:t>
      </w:r>
      <w:r w:rsidRPr="00683E6F">
        <w:rPr>
          <w:rFonts w:ascii="Times New Roman" w:hAnsi="Times New Roman" w:hint="eastAsia"/>
        </w:rPr>
        <w:t>的回复</w:t>
      </w:r>
      <w:r w:rsidRPr="00683E6F">
        <w:rPr>
          <w:rFonts w:ascii="Times New Roman" w:hAnsi="Times New Roman" w:hint="eastAsia"/>
        </w:rPr>
        <w:t xml:space="preserve">: </w:t>
      </w:r>
      <w:r w:rsidRPr="00683E6F">
        <w:rPr>
          <w:rFonts w:ascii="Times New Roman" w:hAnsi="Times New Roman" w:hint="eastAsia"/>
        </w:rPr>
        <w:t>字节</w:t>
      </w:r>
      <w:r w:rsidRPr="00683E6F">
        <w:rPr>
          <w:rFonts w:ascii="Times New Roman" w:hAnsi="Times New Roman" w:hint="eastAsia"/>
        </w:rPr>
        <w:t xml:space="preserve">=32 </w:t>
      </w:r>
      <w:r w:rsidRPr="00683E6F">
        <w:rPr>
          <w:rFonts w:ascii="Times New Roman" w:hAnsi="Times New Roman" w:hint="eastAsia"/>
        </w:rPr>
        <w:t>时间</w:t>
      </w:r>
      <w:r w:rsidRPr="00683E6F">
        <w:rPr>
          <w:rFonts w:ascii="Times New Roman" w:hAnsi="Times New Roman" w:hint="eastAsia"/>
        </w:rPr>
        <w:t>&lt;1ms TTL=252</w:t>
      </w:r>
    </w:p>
    <w:p w14:paraId="1AD263D5" w14:textId="77777777" w:rsidR="00AC1FD1" w:rsidRPr="00683E6F" w:rsidRDefault="00AC1FD1" w:rsidP="00AC1FD1">
      <w:pPr>
        <w:ind w:firstLine="480"/>
        <w:rPr>
          <w:rFonts w:ascii="Times New Roman" w:hAnsi="Times New Roman"/>
        </w:rPr>
      </w:pPr>
      <w:r w:rsidRPr="00683E6F">
        <w:rPr>
          <w:rFonts w:ascii="Times New Roman" w:hAnsi="Times New Roman" w:hint="eastAsia"/>
        </w:rPr>
        <w:t xml:space="preserve">4.4.4.4 </w:t>
      </w:r>
      <w:r w:rsidRPr="00683E6F">
        <w:rPr>
          <w:rFonts w:ascii="Times New Roman" w:hAnsi="Times New Roman" w:hint="eastAsia"/>
        </w:rPr>
        <w:t>的</w:t>
      </w:r>
      <w:r w:rsidRPr="00683E6F">
        <w:rPr>
          <w:rFonts w:ascii="Times New Roman" w:hAnsi="Times New Roman" w:hint="eastAsia"/>
        </w:rPr>
        <w:t xml:space="preserve"> Ping </w:t>
      </w:r>
      <w:r w:rsidRPr="00683E6F">
        <w:rPr>
          <w:rFonts w:ascii="Times New Roman" w:hAnsi="Times New Roman" w:hint="eastAsia"/>
        </w:rPr>
        <w:t>统计信息</w:t>
      </w:r>
      <w:r w:rsidRPr="00683E6F">
        <w:rPr>
          <w:rFonts w:ascii="Times New Roman" w:hAnsi="Times New Roman" w:hint="eastAsia"/>
        </w:rPr>
        <w:t>:</w:t>
      </w:r>
    </w:p>
    <w:p w14:paraId="144CB507" w14:textId="77777777" w:rsidR="00AC1FD1" w:rsidRPr="00683E6F" w:rsidRDefault="00AC1FD1" w:rsidP="00AC1FD1">
      <w:pPr>
        <w:ind w:firstLine="480"/>
        <w:rPr>
          <w:rFonts w:ascii="Times New Roman" w:hAnsi="Times New Roman"/>
        </w:rPr>
      </w:pPr>
      <w:r w:rsidRPr="00683E6F">
        <w:rPr>
          <w:rFonts w:ascii="Times New Roman" w:hAnsi="Times New Roman" w:hint="eastAsia"/>
        </w:rPr>
        <w:t xml:space="preserve">    </w:t>
      </w:r>
      <w:r w:rsidRPr="00683E6F">
        <w:rPr>
          <w:rFonts w:ascii="Times New Roman" w:hAnsi="Times New Roman" w:hint="eastAsia"/>
        </w:rPr>
        <w:t>数据包</w:t>
      </w:r>
      <w:r w:rsidRPr="00683E6F">
        <w:rPr>
          <w:rFonts w:ascii="Times New Roman" w:hAnsi="Times New Roman" w:hint="eastAsia"/>
        </w:rPr>
        <w:t xml:space="preserve">: </w:t>
      </w:r>
      <w:r w:rsidRPr="00683E6F">
        <w:rPr>
          <w:rFonts w:ascii="Times New Roman" w:hAnsi="Times New Roman" w:hint="eastAsia"/>
        </w:rPr>
        <w:t>已发送</w:t>
      </w:r>
      <w:r w:rsidRPr="00683E6F">
        <w:rPr>
          <w:rFonts w:ascii="Times New Roman" w:hAnsi="Times New Roman" w:hint="eastAsia"/>
        </w:rPr>
        <w:t xml:space="preserve"> = 4</w:t>
      </w:r>
      <w:r w:rsidRPr="00683E6F">
        <w:rPr>
          <w:rFonts w:ascii="Times New Roman" w:hAnsi="Times New Roman" w:hint="eastAsia"/>
        </w:rPr>
        <w:t>，已接收</w:t>
      </w:r>
      <w:r w:rsidRPr="00683E6F">
        <w:rPr>
          <w:rFonts w:ascii="Times New Roman" w:hAnsi="Times New Roman" w:hint="eastAsia"/>
        </w:rPr>
        <w:t xml:space="preserve"> = 4</w:t>
      </w:r>
      <w:r w:rsidRPr="00683E6F">
        <w:rPr>
          <w:rFonts w:ascii="Times New Roman" w:hAnsi="Times New Roman" w:hint="eastAsia"/>
        </w:rPr>
        <w:t>，丢失</w:t>
      </w:r>
      <w:r w:rsidRPr="00683E6F">
        <w:rPr>
          <w:rFonts w:ascii="Times New Roman" w:hAnsi="Times New Roman" w:hint="eastAsia"/>
        </w:rPr>
        <w:t xml:space="preserve"> = 0 (0% </w:t>
      </w:r>
      <w:r w:rsidRPr="00683E6F">
        <w:rPr>
          <w:rFonts w:ascii="Times New Roman" w:hAnsi="Times New Roman" w:hint="eastAsia"/>
        </w:rPr>
        <w:t>丢失</w:t>
      </w:r>
      <w:r w:rsidRPr="00683E6F">
        <w:rPr>
          <w:rFonts w:ascii="Times New Roman" w:hAnsi="Times New Roman" w:hint="eastAsia"/>
        </w:rPr>
        <w:t>)</w:t>
      </w:r>
      <w:r w:rsidRPr="00683E6F">
        <w:rPr>
          <w:rFonts w:ascii="Times New Roman" w:hAnsi="Times New Roman" w:hint="eastAsia"/>
        </w:rPr>
        <w:t>，</w:t>
      </w:r>
    </w:p>
    <w:p w14:paraId="5DC98E6E" w14:textId="77777777" w:rsidR="00AC1FD1" w:rsidRPr="00683E6F" w:rsidRDefault="00AC1FD1" w:rsidP="00AC1FD1">
      <w:pPr>
        <w:ind w:firstLine="480"/>
        <w:rPr>
          <w:rFonts w:ascii="Times New Roman" w:hAnsi="Times New Roman"/>
        </w:rPr>
      </w:pPr>
      <w:r w:rsidRPr="00683E6F">
        <w:rPr>
          <w:rFonts w:ascii="Times New Roman" w:hAnsi="Times New Roman" w:hint="eastAsia"/>
        </w:rPr>
        <w:t>往返行程的估计时间</w:t>
      </w:r>
      <w:r w:rsidRPr="00683E6F">
        <w:rPr>
          <w:rFonts w:ascii="Times New Roman" w:hAnsi="Times New Roman" w:hint="eastAsia"/>
        </w:rPr>
        <w:t>(</w:t>
      </w:r>
      <w:r w:rsidRPr="00683E6F">
        <w:rPr>
          <w:rFonts w:ascii="Times New Roman" w:hAnsi="Times New Roman" w:hint="eastAsia"/>
        </w:rPr>
        <w:t>以毫秒为单位</w:t>
      </w:r>
      <w:r w:rsidRPr="00683E6F">
        <w:rPr>
          <w:rFonts w:ascii="Times New Roman" w:hAnsi="Times New Roman" w:hint="eastAsia"/>
        </w:rPr>
        <w:t>):</w:t>
      </w:r>
    </w:p>
    <w:p w14:paraId="1869F757" w14:textId="77777777" w:rsidR="00AC1FD1" w:rsidRPr="00683E6F" w:rsidRDefault="00AC1FD1" w:rsidP="00AC1FD1">
      <w:pPr>
        <w:ind w:firstLine="480"/>
        <w:rPr>
          <w:rFonts w:ascii="Times New Roman" w:hAnsi="Times New Roman"/>
        </w:rPr>
      </w:pPr>
      <w:r w:rsidRPr="00683E6F">
        <w:rPr>
          <w:rFonts w:ascii="Times New Roman" w:hAnsi="Times New Roman" w:hint="eastAsia"/>
        </w:rPr>
        <w:t>最短</w:t>
      </w:r>
      <w:r w:rsidRPr="00683E6F">
        <w:rPr>
          <w:rFonts w:ascii="Times New Roman" w:hAnsi="Times New Roman" w:hint="eastAsia"/>
        </w:rPr>
        <w:t xml:space="preserve"> = 0ms</w:t>
      </w:r>
      <w:r w:rsidRPr="00683E6F">
        <w:rPr>
          <w:rFonts w:ascii="Times New Roman" w:hAnsi="Times New Roman" w:hint="eastAsia"/>
        </w:rPr>
        <w:t>，最长</w:t>
      </w:r>
      <w:r w:rsidRPr="00683E6F">
        <w:rPr>
          <w:rFonts w:ascii="Times New Roman" w:hAnsi="Times New Roman" w:hint="eastAsia"/>
        </w:rPr>
        <w:t xml:space="preserve"> = 0ms</w:t>
      </w:r>
      <w:r w:rsidRPr="00683E6F">
        <w:rPr>
          <w:rFonts w:ascii="Times New Roman" w:hAnsi="Times New Roman" w:hint="eastAsia"/>
        </w:rPr>
        <w:t>，平均</w:t>
      </w:r>
      <w:r w:rsidRPr="00683E6F">
        <w:rPr>
          <w:rFonts w:ascii="Times New Roman" w:hAnsi="Times New Roman" w:hint="eastAsia"/>
        </w:rPr>
        <w:t xml:space="preserve"> = 0ms</w:t>
      </w:r>
    </w:p>
    <w:p w14:paraId="3442953B" w14:textId="77777777" w:rsidR="00AC1FD1" w:rsidRPr="00D1666A" w:rsidRDefault="00AC1FD1" w:rsidP="00AC1FD1">
      <w:pPr>
        <w:widowControl/>
        <w:spacing w:line="240" w:lineRule="auto"/>
        <w:ind w:firstLineChars="0" w:firstLine="0"/>
        <w:jc w:val="left"/>
        <w:rPr>
          <w:rFonts w:ascii="Times New Roman" w:hAnsi="Times New Roman"/>
        </w:rPr>
      </w:pPr>
      <w:r>
        <w:rPr>
          <w:rFonts w:ascii="Times New Roman" w:hAnsi="Times New Roman"/>
        </w:rPr>
        <w:br w:type="page"/>
      </w:r>
    </w:p>
    <w:p w14:paraId="7963BCFD" w14:textId="77777777" w:rsidR="00AC1FD1" w:rsidRPr="00D1666A" w:rsidRDefault="00AC1FD1" w:rsidP="00F026F7">
      <w:pPr>
        <w:pStyle w:val="3"/>
        <w:numPr>
          <w:ilvl w:val="2"/>
          <w:numId w:val="11"/>
        </w:numPr>
        <w:spacing w:line="360" w:lineRule="auto"/>
        <w:rPr>
          <w:rFonts w:ascii="Times New Roman" w:hAnsi="Times New Roman"/>
        </w:rPr>
      </w:pPr>
      <w:bookmarkStart w:id="33" w:name="_Toc422754625"/>
      <w:bookmarkStart w:id="34" w:name="_Toc465170331"/>
      <w:r w:rsidRPr="00D1666A">
        <w:rPr>
          <w:rFonts w:ascii="Times New Roman" w:hAnsi="Times New Roman" w:hint="eastAsia"/>
        </w:rPr>
        <w:lastRenderedPageBreak/>
        <w:t>静态</w:t>
      </w:r>
      <w:r w:rsidRPr="00D1666A">
        <w:rPr>
          <w:rFonts w:ascii="Times New Roman" w:hAnsi="Times New Roman"/>
        </w:rPr>
        <w:t>浮动路由实现主备</w:t>
      </w:r>
      <w:bookmarkEnd w:id="33"/>
      <w:bookmarkEnd w:id="34"/>
    </w:p>
    <w:p w14:paraId="02563DD6" w14:textId="77777777" w:rsidR="00AC1FD1" w:rsidRPr="00683E6F" w:rsidRDefault="00AC1FD1" w:rsidP="00AC1FD1">
      <w:pPr>
        <w:ind w:firstLine="480"/>
        <w:rPr>
          <w:rFonts w:ascii="Times New Roman" w:hAnsi="Times New Roman"/>
        </w:rPr>
      </w:pPr>
      <w:r w:rsidRPr="00683E6F">
        <w:rPr>
          <w:rFonts w:ascii="Times New Roman" w:hAnsi="Times New Roman" w:hint="eastAsia"/>
        </w:rPr>
        <w:t>实验</w:t>
      </w:r>
      <w:r w:rsidRPr="00683E6F">
        <w:rPr>
          <w:rFonts w:ascii="Times New Roman" w:hAnsi="Times New Roman"/>
        </w:rPr>
        <w:t>拓扑：</w:t>
      </w:r>
    </w:p>
    <w:p w14:paraId="418EDB09" w14:textId="77777777" w:rsidR="00AC1FD1" w:rsidRPr="00D1666A" w:rsidRDefault="00AC1FD1" w:rsidP="00AC1FD1">
      <w:pPr>
        <w:ind w:firstLine="480"/>
        <w:jc w:val="center"/>
        <w:rPr>
          <w:rFonts w:ascii="Times New Roman" w:hAnsi="Times New Roman"/>
        </w:rPr>
      </w:pPr>
      <w:r w:rsidRPr="00D1666A">
        <w:rPr>
          <w:rFonts w:ascii="Times New Roman" w:hAnsi="Times New Roman"/>
          <w:noProof/>
        </w:rPr>
        <w:drawing>
          <wp:inline distT="0" distB="0" distL="0" distR="0" wp14:anchorId="3E7F02A4" wp14:editId="29951FED">
            <wp:extent cx="5274310" cy="24104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10460"/>
                    </a:xfrm>
                    <a:prstGeom prst="rect">
                      <a:avLst/>
                    </a:prstGeom>
                  </pic:spPr>
                </pic:pic>
              </a:graphicData>
            </a:graphic>
          </wp:inline>
        </w:drawing>
      </w:r>
    </w:p>
    <w:p w14:paraId="2075CD21" w14:textId="77777777" w:rsidR="00AC1FD1" w:rsidRPr="00683E6F" w:rsidRDefault="00AC1FD1" w:rsidP="00AC1FD1">
      <w:pPr>
        <w:ind w:firstLine="480"/>
        <w:rPr>
          <w:rFonts w:ascii="Times New Roman" w:hAnsi="Times New Roman"/>
        </w:rPr>
      </w:pPr>
      <w:r w:rsidRPr="00683E6F">
        <w:rPr>
          <w:rFonts w:ascii="Times New Roman" w:hAnsi="Times New Roman" w:hint="eastAsia"/>
        </w:rPr>
        <w:t>实验</w:t>
      </w:r>
      <w:r w:rsidRPr="00683E6F">
        <w:rPr>
          <w:rFonts w:ascii="Times New Roman" w:hAnsi="Times New Roman"/>
        </w:rPr>
        <w:t>要求：</w:t>
      </w:r>
      <w:r w:rsidRPr="00683E6F">
        <w:rPr>
          <w:rFonts w:ascii="Times New Roman" w:hAnsi="Times New Roman" w:hint="eastAsia"/>
        </w:rPr>
        <w:t>PC1</w:t>
      </w:r>
      <w:r w:rsidRPr="00683E6F">
        <w:rPr>
          <w:rFonts w:ascii="Times New Roman" w:hAnsi="Times New Roman" w:hint="eastAsia"/>
        </w:rPr>
        <w:t>和</w:t>
      </w:r>
      <w:r w:rsidRPr="00683E6F">
        <w:rPr>
          <w:rFonts w:ascii="Times New Roman" w:hAnsi="Times New Roman" w:hint="eastAsia"/>
        </w:rPr>
        <w:t>PC2</w:t>
      </w:r>
      <w:r w:rsidRPr="00683E6F">
        <w:rPr>
          <w:rFonts w:ascii="Times New Roman" w:hAnsi="Times New Roman" w:hint="eastAsia"/>
        </w:rPr>
        <w:t>通过静态</w:t>
      </w:r>
      <w:r w:rsidRPr="00683E6F">
        <w:rPr>
          <w:rFonts w:ascii="Times New Roman" w:hAnsi="Times New Roman"/>
        </w:rPr>
        <w:t>浮动路由实现主备</w:t>
      </w:r>
      <w:r w:rsidRPr="00683E6F">
        <w:rPr>
          <w:rFonts w:ascii="Times New Roman" w:hAnsi="Times New Roman" w:hint="eastAsia"/>
        </w:rPr>
        <w:t>互访。</w:t>
      </w:r>
    </w:p>
    <w:p w14:paraId="624B21D6" w14:textId="77777777" w:rsidR="00AC1FD1" w:rsidRPr="00D1666A" w:rsidRDefault="00AC1FD1" w:rsidP="00AC1FD1">
      <w:pPr>
        <w:ind w:firstLineChars="0" w:firstLine="0"/>
      </w:pPr>
      <w:r>
        <w:rPr>
          <w:rFonts w:hint="eastAsia"/>
        </w:rPr>
        <w:t>（</w:t>
      </w:r>
      <w:r>
        <w:rPr>
          <w:rFonts w:hint="eastAsia"/>
        </w:rPr>
        <w:t>1</w:t>
      </w:r>
      <w:r>
        <w:t>）</w:t>
      </w:r>
      <w:r w:rsidRPr="00D1666A">
        <w:rPr>
          <w:rFonts w:hint="eastAsia"/>
        </w:rPr>
        <w:t>设备</w:t>
      </w:r>
      <w:r w:rsidRPr="00D1666A">
        <w:t>接口地址配置</w:t>
      </w:r>
    </w:p>
    <w:p w14:paraId="775DE714" w14:textId="77777777" w:rsidR="00AC1FD1" w:rsidRPr="00683E6F" w:rsidRDefault="00AC1FD1" w:rsidP="00AC1FD1">
      <w:pPr>
        <w:ind w:firstLine="480"/>
        <w:rPr>
          <w:rFonts w:ascii="Times New Roman" w:hAnsi="Times New Roman"/>
        </w:rPr>
      </w:pPr>
      <w:r w:rsidRPr="00683E6F">
        <w:rPr>
          <w:rFonts w:ascii="Times New Roman" w:hAnsi="Times New Roman"/>
        </w:rPr>
        <w:t>R1(config)#interface g0</w:t>
      </w:r>
    </w:p>
    <w:p w14:paraId="6876F063" w14:textId="77777777" w:rsidR="00AC1FD1" w:rsidRPr="00683E6F" w:rsidRDefault="00AC1FD1" w:rsidP="00AC1FD1">
      <w:pPr>
        <w:ind w:firstLine="480"/>
        <w:rPr>
          <w:rFonts w:ascii="Times New Roman" w:hAnsi="Times New Roman"/>
        </w:rPr>
      </w:pPr>
      <w:r w:rsidRPr="00683E6F">
        <w:rPr>
          <w:rFonts w:ascii="Times New Roman" w:hAnsi="Times New Roman"/>
        </w:rPr>
        <w:t>R1(config-if-gigabitethernet0)#ip address 1.1.1.1 24</w:t>
      </w:r>
    </w:p>
    <w:p w14:paraId="35F0E533" w14:textId="77777777" w:rsidR="00AC1FD1" w:rsidRPr="00683E6F" w:rsidRDefault="00AC1FD1" w:rsidP="00AC1FD1">
      <w:pPr>
        <w:ind w:firstLine="480"/>
        <w:rPr>
          <w:rFonts w:ascii="Times New Roman" w:hAnsi="Times New Roman"/>
        </w:rPr>
      </w:pPr>
      <w:r w:rsidRPr="00683E6F">
        <w:rPr>
          <w:rFonts w:ascii="Times New Roman" w:hAnsi="Times New Roman"/>
        </w:rPr>
        <w:t>R1(config-if-gigabitethernet0)#exit</w:t>
      </w:r>
    </w:p>
    <w:p w14:paraId="7595AA32" w14:textId="77777777" w:rsidR="00AC1FD1" w:rsidRPr="00683E6F" w:rsidRDefault="00AC1FD1" w:rsidP="00AC1FD1">
      <w:pPr>
        <w:ind w:firstLine="480"/>
        <w:rPr>
          <w:rFonts w:ascii="Times New Roman" w:hAnsi="Times New Roman"/>
        </w:rPr>
      </w:pPr>
      <w:r w:rsidRPr="00683E6F">
        <w:rPr>
          <w:rFonts w:ascii="Times New Roman" w:hAnsi="Times New Roman"/>
        </w:rPr>
        <w:t>R1(config)#interface g1</w:t>
      </w:r>
    </w:p>
    <w:p w14:paraId="09AF23BF" w14:textId="77777777" w:rsidR="00AC1FD1" w:rsidRPr="00683E6F" w:rsidRDefault="00AC1FD1" w:rsidP="00AC1FD1">
      <w:pPr>
        <w:ind w:firstLine="480"/>
        <w:rPr>
          <w:rFonts w:ascii="Times New Roman" w:hAnsi="Times New Roman"/>
        </w:rPr>
      </w:pPr>
      <w:r w:rsidRPr="00683E6F">
        <w:rPr>
          <w:rFonts w:ascii="Times New Roman" w:hAnsi="Times New Roman"/>
        </w:rPr>
        <w:t>R1(config-if-gigabitethernet1)#ip address 12.1.1.1 24</w:t>
      </w:r>
    </w:p>
    <w:p w14:paraId="1EFB194D" w14:textId="77777777" w:rsidR="00AC1FD1" w:rsidRPr="00683E6F" w:rsidRDefault="00AC1FD1" w:rsidP="00AC1FD1">
      <w:pPr>
        <w:ind w:firstLine="480"/>
        <w:rPr>
          <w:rFonts w:ascii="Times New Roman" w:hAnsi="Times New Roman"/>
        </w:rPr>
      </w:pPr>
      <w:r w:rsidRPr="00683E6F">
        <w:rPr>
          <w:rFonts w:ascii="Times New Roman" w:hAnsi="Times New Roman"/>
        </w:rPr>
        <w:t>R1(config-if-gigabitethernet1)#exit</w:t>
      </w:r>
    </w:p>
    <w:p w14:paraId="22065A51" w14:textId="77777777" w:rsidR="00AC1FD1" w:rsidRPr="00683E6F" w:rsidRDefault="00AC1FD1" w:rsidP="00AC1FD1">
      <w:pPr>
        <w:ind w:firstLine="480"/>
        <w:rPr>
          <w:rFonts w:ascii="Times New Roman" w:hAnsi="Times New Roman"/>
        </w:rPr>
      </w:pPr>
      <w:r w:rsidRPr="00683E6F">
        <w:rPr>
          <w:rFonts w:ascii="Times New Roman" w:hAnsi="Times New Roman"/>
        </w:rPr>
        <w:t>R1(config)#interface g2</w:t>
      </w:r>
    </w:p>
    <w:p w14:paraId="68C3A9DE" w14:textId="77777777" w:rsidR="00AC1FD1" w:rsidRPr="00683E6F" w:rsidRDefault="00AC1FD1" w:rsidP="00AC1FD1">
      <w:pPr>
        <w:ind w:firstLine="480"/>
        <w:rPr>
          <w:rFonts w:ascii="Times New Roman" w:hAnsi="Times New Roman"/>
        </w:rPr>
      </w:pPr>
      <w:r w:rsidRPr="00683E6F">
        <w:rPr>
          <w:rFonts w:ascii="Times New Roman" w:hAnsi="Times New Roman"/>
        </w:rPr>
        <w:t>R1(config-if-gigabitethernet2)#ip address 13.1.1.1 24</w:t>
      </w:r>
    </w:p>
    <w:p w14:paraId="35589EB0" w14:textId="77777777" w:rsidR="00AC1FD1" w:rsidRPr="00683E6F" w:rsidRDefault="00AC1FD1" w:rsidP="00AC1FD1">
      <w:pPr>
        <w:ind w:firstLine="480"/>
        <w:rPr>
          <w:rFonts w:ascii="Times New Roman" w:hAnsi="Times New Roman"/>
        </w:rPr>
      </w:pPr>
      <w:r w:rsidRPr="00683E6F">
        <w:rPr>
          <w:rFonts w:ascii="Times New Roman" w:hAnsi="Times New Roman"/>
        </w:rPr>
        <w:t>R1(config-if-gigabitethernet2)#exit</w:t>
      </w:r>
    </w:p>
    <w:p w14:paraId="23CC9524" w14:textId="77777777" w:rsidR="00AC1FD1" w:rsidRPr="00683E6F" w:rsidRDefault="00AC1FD1" w:rsidP="00AC1FD1">
      <w:pPr>
        <w:ind w:firstLine="480"/>
        <w:rPr>
          <w:rFonts w:ascii="Times New Roman" w:hAnsi="Times New Roman"/>
        </w:rPr>
      </w:pPr>
    </w:p>
    <w:p w14:paraId="7A823953" w14:textId="77777777" w:rsidR="00AC1FD1" w:rsidRPr="00683E6F" w:rsidRDefault="00AC1FD1" w:rsidP="00AC1FD1">
      <w:pPr>
        <w:ind w:firstLine="480"/>
        <w:rPr>
          <w:rFonts w:ascii="Times New Roman" w:hAnsi="Times New Roman"/>
        </w:rPr>
      </w:pPr>
      <w:r w:rsidRPr="00683E6F">
        <w:rPr>
          <w:rFonts w:ascii="Times New Roman" w:hAnsi="Times New Roman"/>
        </w:rPr>
        <w:t>R2(config)#interface g1</w:t>
      </w:r>
    </w:p>
    <w:p w14:paraId="70DE2EA5" w14:textId="77777777" w:rsidR="00AC1FD1" w:rsidRPr="00683E6F" w:rsidRDefault="00AC1FD1" w:rsidP="00AC1FD1">
      <w:pPr>
        <w:ind w:firstLine="480"/>
        <w:rPr>
          <w:rFonts w:ascii="Times New Roman" w:hAnsi="Times New Roman"/>
        </w:rPr>
      </w:pPr>
      <w:r w:rsidRPr="00683E6F">
        <w:rPr>
          <w:rFonts w:ascii="Times New Roman" w:hAnsi="Times New Roman"/>
        </w:rPr>
        <w:t>R2(config-if-gigabitethernet1)#ip address 12.1.1.2 24</w:t>
      </w:r>
    </w:p>
    <w:p w14:paraId="16B055C6" w14:textId="77777777" w:rsidR="00AC1FD1" w:rsidRPr="00683E6F" w:rsidRDefault="00AC1FD1" w:rsidP="00AC1FD1">
      <w:pPr>
        <w:ind w:firstLine="480"/>
        <w:rPr>
          <w:rFonts w:ascii="Times New Roman" w:hAnsi="Times New Roman"/>
        </w:rPr>
      </w:pPr>
      <w:r w:rsidRPr="00683E6F">
        <w:rPr>
          <w:rFonts w:ascii="Times New Roman" w:hAnsi="Times New Roman"/>
        </w:rPr>
        <w:t>R2(config-if-gigabitethernet1)#exit</w:t>
      </w:r>
    </w:p>
    <w:p w14:paraId="05D73AB7" w14:textId="77777777" w:rsidR="00AC1FD1" w:rsidRPr="00683E6F" w:rsidRDefault="00AC1FD1" w:rsidP="00AC1FD1">
      <w:pPr>
        <w:ind w:firstLine="480"/>
        <w:rPr>
          <w:rFonts w:ascii="Times New Roman" w:hAnsi="Times New Roman"/>
        </w:rPr>
      </w:pPr>
      <w:r w:rsidRPr="00683E6F">
        <w:rPr>
          <w:rFonts w:ascii="Times New Roman" w:hAnsi="Times New Roman"/>
        </w:rPr>
        <w:t>R2(config)#interface g2</w:t>
      </w:r>
    </w:p>
    <w:p w14:paraId="2CF43149" w14:textId="77777777" w:rsidR="00AC1FD1" w:rsidRPr="00683E6F" w:rsidRDefault="00AC1FD1" w:rsidP="00AC1FD1">
      <w:pPr>
        <w:ind w:firstLine="480"/>
        <w:rPr>
          <w:rFonts w:ascii="Times New Roman" w:hAnsi="Times New Roman"/>
        </w:rPr>
      </w:pPr>
      <w:r w:rsidRPr="00683E6F">
        <w:rPr>
          <w:rFonts w:ascii="Times New Roman" w:hAnsi="Times New Roman"/>
        </w:rPr>
        <w:lastRenderedPageBreak/>
        <w:t>R2(config-if-gigabitethernet2)#ip address 24.1.1.2 24</w:t>
      </w:r>
    </w:p>
    <w:p w14:paraId="2F1376D7" w14:textId="77777777" w:rsidR="00AC1FD1" w:rsidRPr="00683E6F" w:rsidRDefault="00AC1FD1" w:rsidP="00AC1FD1">
      <w:pPr>
        <w:ind w:firstLine="480"/>
        <w:rPr>
          <w:rFonts w:ascii="Times New Roman" w:hAnsi="Times New Roman"/>
        </w:rPr>
      </w:pPr>
      <w:r w:rsidRPr="00683E6F">
        <w:rPr>
          <w:rFonts w:ascii="Times New Roman" w:hAnsi="Times New Roman"/>
        </w:rPr>
        <w:t>R2(config-if-gigabitethernet2)#exit</w:t>
      </w:r>
    </w:p>
    <w:p w14:paraId="18C2EE39" w14:textId="77777777" w:rsidR="00AC1FD1" w:rsidRPr="00683E6F" w:rsidRDefault="00AC1FD1" w:rsidP="00AC1FD1">
      <w:pPr>
        <w:ind w:firstLine="480"/>
        <w:rPr>
          <w:rFonts w:ascii="Times New Roman" w:hAnsi="Times New Roman"/>
        </w:rPr>
      </w:pPr>
      <w:r w:rsidRPr="00683E6F">
        <w:rPr>
          <w:rFonts w:ascii="Times New Roman" w:hAnsi="Times New Roman"/>
        </w:rPr>
        <w:t>R2(config)#interface g0</w:t>
      </w:r>
    </w:p>
    <w:p w14:paraId="0939CB90" w14:textId="77777777" w:rsidR="00AC1FD1" w:rsidRPr="00683E6F" w:rsidRDefault="00AC1FD1" w:rsidP="00AC1FD1">
      <w:pPr>
        <w:ind w:firstLine="480"/>
        <w:rPr>
          <w:rFonts w:ascii="Times New Roman" w:hAnsi="Times New Roman"/>
        </w:rPr>
      </w:pPr>
      <w:r w:rsidRPr="00683E6F">
        <w:rPr>
          <w:rFonts w:ascii="Times New Roman" w:hAnsi="Times New Roman"/>
        </w:rPr>
        <w:t>R2(config-if-gigabitethernet0)#ip address 23.1.1.2 24</w:t>
      </w:r>
    </w:p>
    <w:p w14:paraId="09431866" w14:textId="77777777" w:rsidR="00AC1FD1" w:rsidRPr="00683E6F" w:rsidRDefault="00AC1FD1" w:rsidP="00AC1FD1">
      <w:pPr>
        <w:ind w:firstLine="480"/>
        <w:rPr>
          <w:rFonts w:ascii="Times New Roman" w:hAnsi="Times New Roman"/>
        </w:rPr>
      </w:pPr>
      <w:r w:rsidRPr="00683E6F">
        <w:rPr>
          <w:rFonts w:ascii="Times New Roman" w:hAnsi="Times New Roman"/>
        </w:rPr>
        <w:t>R2(config-if-gigabitethernet0)#exit</w:t>
      </w:r>
    </w:p>
    <w:p w14:paraId="6E0BC6A9" w14:textId="77777777" w:rsidR="00AC1FD1" w:rsidRPr="00D1666A" w:rsidRDefault="00AC1FD1" w:rsidP="00AC1FD1">
      <w:pPr>
        <w:ind w:firstLine="480"/>
        <w:rPr>
          <w:rFonts w:ascii="Times New Roman" w:hAnsi="Times New Roman"/>
        </w:rPr>
      </w:pPr>
    </w:p>
    <w:p w14:paraId="54D137C8" w14:textId="77777777" w:rsidR="00AC1FD1" w:rsidRPr="00683E6F" w:rsidRDefault="00AC1FD1" w:rsidP="00AC1FD1">
      <w:pPr>
        <w:ind w:firstLine="480"/>
        <w:rPr>
          <w:rFonts w:ascii="Times New Roman" w:hAnsi="Times New Roman"/>
        </w:rPr>
      </w:pPr>
      <w:r w:rsidRPr="00683E6F">
        <w:rPr>
          <w:rFonts w:ascii="Times New Roman" w:hAnsi="Times New Roman"/>
        </w:rPr>
        <w:t>R3(config)#interface g0</w:t>
      </w:r>
    </w:p>
    <w:p w14:paraId="7955CD31" w14:textId="77777777" w:rsidR="00AC1FD1" w:rsidRPr="00683E6F" w:rsidRDefault="00AC1FD1" w:rsidP="00AC1FD1">
      <w:pPr>
        <w:ind w:firstLine="480"/>
        <w:rPr>
          <w:rFonts w:ascii="Times New Roman" w:hAnsi="Times New Roman"/>
        </w:rPr>
      </w:pPr>
      <w:r w:rsidRPr="00683E6F">
        <w:rPr>
          <w:rFonts w:ascii="Times New Roman" w:hAnsi="Times New Roman"/>
        </w:rPr>
        <w:t>R3(config-if-gigabitethernet0)#ip address 23.1.1.3 24</w:t>
      </w:r>
    </w:p>
    <w:p w14:paraId="6BADD353" w14:textId="77777777" w:rsidR="00AC1FD1" w:rsidRPr="00683E6F" w:rsidRDefault="00AC1FD1" w:rsidP="00AC1FD1">
      <w:pPr>
        <w:ind w:firstLine="480"/>
        <w:rPr>
          <w:rFonts w:ascii="Times New Roman" w:hAnsi="Times New Roman"/>
        </w:rPr>
      </w:pPr>
      <w:r w:rsidRPr="00683E6F">
        <w:rPr>
          <w:rFonts w:ascii="Times New Roman" w:hAnsi="Times New Roman"/>
        </w:rPr>
        <w:t>R3(config-if-gigabitethernet0)#exit</w:t>
      </w:r>
    </w:p>
    <w:p w14:paraId="0691012E" w14:textId="77777777" w:rsidR="00AC1FD1" w:rsidRPr="00683E6F" w:rsidRDefault="00AC1FD1" w:rsidP="00AC1FD1">
      <w:pPr>
        <w:ind w:firstLine="480"/>
        <w:rPr>
          <w:rFonts w:ascii="Times New Roman" w:hAnsi="Times New Roman"/>
        </w:rPr>
      </w:pPr>
      <w:r w:rsidRPr="00683E6F">
        <w:rPr>
          <w:rFonts w:ascii="Times New Roman" w:hAnsi="Times New Roman"/>
        </w:rPr>
        <w:t>R3(config)#interface g1</w:t>
      </w:r>
    </w:p>
    <w:p w14:paraId="03E6F617" w14:textId="77777777" w:rsidR="00AC1FD1" w:rsidRPr="00683E6F" w:rsidRDefault="00AC1FD1" w:rsidP="00AC1FD1">
      <w:pPr>
        <w:ind w:firstLine="480"/>
        <w:rPr>
          <w:rFonts w:ascii="Times New Roman" w:hAnsi="Times New Roman"/>
        </w:rPr>
      </w:pPr>
      <w:r w:rsidRPr="00683E6F">
        <w:rPr>
          <w:rFonts w:ascii="Times New Roman" w:hAnsi="Times New Roman"/>
        </w:rPr>
        <w:t>R3(config-if-gigabitethernet1)#ip address 34.1.1.3 24</w:t>
      </w:r>
    </w:p>
    <w:p w14:paraId="4E7B828F" w14:textId="77777777" w:rsidR="00AC1FD1" w:rsidRPr="00683E6F" w:rsidRDefault="00AC1FD1" w:rsidP="00AC1FD1">
      <w:pPr>
        <w:ind w:firstLine="480"/>
        <w:rPr>
          <w:rFonts w:ascii="Times New Roman" w:hAnsi="Times New Roman"/>
        </w:rPr>
      </w:pPr>
      <w:r w:rsidRPr="00683E6F">
        <w:rPr>
          <w:rFonts w:ascii="Times New Roman" w:hAnsi="Times New Roman"/>
        </w:rPr>
        <w:t>R3(config-if-gigabitethernet1)#exit</w:t>
      </w:r>
    </w:p>
    <w:p w14:paraId="734C763F" w14:textId="77777777" w:rsidR="00AC1FD1" w:rsidRPr="00683E6F" w:rsidRDefault="00AC1FD1" w:rsidP="00AC1FD1">
      <w:pPr>
        <w:ind w:firstLine="480"/>
        <w:rPr>
          <w:rFonts w:ascii="Times New Roman" w:hAnsi="Times New Roman"/>
        </w:rPr>
      </w:pPr>
      <w:r w:rsidRPr="00683E6F">
        <w:rPr>
          <w:rFonts w:ascii="Times New Roman" w:hAnsi="Times New Roman"/>
        </w:rPr>
        <w:t>R3(config)#interface g2</w:t>
      </w:r>
    </w:p>
    <w:p w14:paraId="576147F8" w14:textId="77777777" w:rsidR="00AC1FD1" w:rsidRPr="00683E6F" w:rsidRDefault="00AC1FD1" w:rsidP="00AC1FD1">
      <w:pPr>
        <w:ind w:firstLine="480"/>
        <w:rPr>
          <w:rFonts w:ascii="Times New Roman" w:hAnsi="Times New Roman"/>
        </w:rPr>
      </w:pPr>
      <w:r w:rsidRPr="00683E6F">
        <w:rPr>
          <w:rFonts w:ascii="Times New Roman" w:hAnsi="Times New Roman"/>
        </w:rPr>
        <w:t>R3(config-if-gigabitethernet2)#ip address 13.1.1.3 24</w:t>
      </w:r>
    </w:p>
    <w:p w14:paraId="4A12E350" w14:textId="77777777" w:rsidR="00AC1FD1" w:rsidRPr="00683E6F" w:rsidRDefault="00AC1FD1" w:rsidP="00AC1FD1">
      <w:pPr>
        <w:ind w:firstLine="480"/>
        <w:rPr>
          <w:rFonts w:ascii="Times New Roman" w:hAnsi="Times New Roman"/>
        </w:rPr>
      </w:pPr>
      <w:r w:rsidRPr="00683E6F">
        <w:rPr>
          <w:rFonts w:ascii="Times New Roman" w:hAnsi="Times New Roman"/>
        </w:rPr>
        <w:t>R3(config-if-gigabitethernet2)#exit</w:t>
      </w:r>
    </w:p>
    <w:p w14:paraId="51A75552" w14:textId="77777777" w:rsidR="00AC1FD1" w:rsidRPr="00683E6F" w:rsidRDefault="00AC1FD1" w:rsidP="00AC1FD1">
      <w:pPr>
        <w:ind w:firstLine="480"/>
        <w:rPr>
          <w:rFonts w:ascii="Times New Roman" w:hAnsi="Times New Roman"/>
        </w:rPr>
      </w:pPr>
    </w:p>
    <w:p w14:paraId="1B80FBCA" w14:textId="77777777" w:rsidR="00AC1FD1" w:rsidRPr="00683E6F" w:rsidRDefault="00AC1FD1" w:rsidP="00AC1FD1">
      <w:pPr>
        <w:ind w:firstLine="480"/>
        <w:rPr>
          <w:rFonts w:ascii="Times New Roman" w:hAnsi="Times New Roman"/>
        </w:rPr>
      </w:pPr>
      <w:r w:rsidRPr="00683E6F">
        <w:rPr>
          <w:rFonts w:ascii="Times New Roman" w:hAnsi="Times New Roman"/>
        </w:rPr>
        <w:t>R4(config)#interface g2</w:t>
      </w:r>
    </w:p>
    <w:p w14:paraId="3E48356C" w14:textId="77777777" w:rsidR="00AC1FD1" w:rsidRPr="00683E6F" w:rsidRDefault="00AC1FD1" w:rsidP="00AC1FD1">
      <w:pPr>
        <w:ind w:firstLine="480"/>
        <w:rPr>
          <w:rFonts w:ascii="Times New Roman" w:hAnsi="Times New Roman"/>
        </w:rPr>
      </w:pPr>
      <w:r w:rsidRPr="00683E6F">
        <w:rPr>
          <w:rFonts w:ascii="Times New Roman" w:hAnsi="Times New Roman"/>
        </w:rPr>
        <w:t>R4(config-if-gigabitethernet2)#ip address 24.1.1.4 24</w:t>
      </w:r>
    </w:p>
    <w:p w14:paraId="73363D2F" w14:textId="77777777" w:rsidR="00AC1FD1" w:rsidRPr="00683E6F" w:rsidRDefault="00AC1FD1" w:rsidP="00AC1FD1">
      <w:pPr>
        <w:ind w:firstLine="480"/>
        <w:rPr>
          <w:rFonts w:ascii="Times New Roman" w:hAnsi="Times New Roman"/>
        </w:rPr>
      </w:pPr>
      <w:r w:rsidRPr="00683E6F">
        <w:rPr>
          <w:rFonts w:ascii="Times New Roman" w:hAnsi="Times New Roman"/>
        </w:rPr>
        <w:t>R4(config-if-gigabitethernet2)#exit</w:t>
      </w:r>
    </w:p>
    <w:p w14:paraId="02D622D3" w14:textId="77777777" w:rsidR="00AC1FD1" w:rsidRPr="00683E6F" w:rsidRDefault="00AC1FD1" w:rsidP="00AC1FD1">
      <w:pPr>
        <w:ind w:firstLine="480"/>
        <w:rPr>
          <w:rFonts w:ascii="Times New Roman" w:hAnsi="Times New Roman"/>
        </w:rPr>
      </w:pPr>
      <w:r w:rsidRPr="00683E6F">
        <w:rPr>
          <w:rFonts w:ascii="Times New Roman" w:hAnsi="Times New Roman"/>
        </w:rPr>
        <w:t>R4(config)#interface g1</w:t>
      </w:r>
    </w:p>
    <w:p w14:paraId="6C0297BF" w14:textId="77777777" w:rsidR="00AC1FD1" w:rsidRPr="00683E6F" w:rsidRDefault="00AC1FD1" w:rsidP="00AC1FD1">
      <w:pPr>
        <w:ind w:firstLine="480"/>
        <w:rPr>
          <w:rFonts w:ascii="Times New Roman" w:hAnsi="Times New Roman"/>
        </w:rPr>
      </w:pPr>
      <w:r w:rsidRPr="00683E6F">
        <w:rPr>
          <w:rFonts w:ascii="Times New Roman" w:hAnsi="Times New Roman"/>
        </w:rPr>
        <w:t>R4(config-if-gigabitethernet1)#ip address 34.1.1.4 24</w:t>
      </w:r>
    </w:p>
    <w:p w14:paraId="3A8462D7" w14:textId="77777777" w:rsidR="00AC1FD1" w:rsidRPr="00683E6F" w:rsidRDefault="00AC1FD1" w:rsidP="00AC1FD1">
      <w:pPr>
        <w:ind w:firstLine="480"/>
        <w:rPr>
          <w:rFonts w:ascii="Times New Roman" w:hAnsi="Times New Roman"/>
        </w:rPr>
      </w:pPr>
      <w:r w:rsidRPr="00683E6F">
        <w:rPr>
          <w:rFonts w:ascii="Times New Roman" w:hAnsi="Times New Roman"/>
        </w:rPr>
        <w:t>R4(config-if-gigabitethernet1)#exit</w:t>
      </w:r>
    </w:p>
    <w:p w14:paraId="03D0A49B" w14:textId="77777777" w:rsidR="00AC1FD1" w:rsidRPr="00683E6F" w:rsidRDefault="00AC1FD1" w:rsidP="00AC1FD1">
      <w:pPr>
        <w:ind w:firstLine="480"/>
        <w:rPr>
          <w:rFonts w:ascii="Times New Roman" w:hAnsi="Times New Roman"/>
        </w:rPr>
      </w:pPr>
      <w:r w:rsidRPr="00683E6F">
        <w:rPr>
          <w:rFonts w:ascii="Times New Roman" w:hAnsi="Times New Roman"/>
        </w:rPr>
        <w:t>R4(config)#interface loopback0</w:t>
      </w:r>
    </w:p>
    <w:p w14:paraId="76478142" w14:textId="77777777" w:rsidR="00AC1FD1" w:rsidRPr="00683E6F" w:rsidRDefault="00AC1FD1" w:rsidP="00AC1FD1">
      <w:pPr>
        <w:ind w:firstLine="480"/>
        <w:rPr>
          <w:rFonts w:ascii="Times New Roman" w:hAnsi="Times New Roman"/>
        </w:rPr>
      </w:pPr>
      <w:r w:rsidRPr="00683E6F">
        <w:rPr>
          <w:rFonts w:ascii="Times New Roman" w:hAnsi="Times New Roman"/>
        </w:rPr>
        <w:t>R4(config-if-loopback0)#ip address 4.4.4.4 24</w:t>
      </w:r>
    </w:p>
    <w:p w14:paraId="3036AE99" w14:textId="77777777" w:rsidR="00AC1FD1" w:rsidRPr="00D1666A" w:rsidRDefault="00AC1FD1" w:rsidP="007C4864">
      <w:pPr>
        <w:ind w:firstLine="480"/>
        <w:rPr>
          <w:rFonts w:ascii="Times New Roman" w:hAnsi="Times New Roman"/>
        </w:rPr>
      </w:pPr>
      <w:r>
        <w:rPr>
          <w:rFonts w:ascii="Times New Roman" w:hAnsi="Times New Roman"/>
        </w:rPr>
        <w:t>R4(config-if-loopback0)#exit</w:t>
      </w:r>
    </w:p>
    <w:p w14:paraId="3CD4F388" w14:textId="77777777" w:rsidR="00AC1FD1" w:rsidRPr="00D1666A" w:rsidRDefault="00AC1FD1" w:rsidP="00AC1FD1">
      <w:pPr>
        <w:ind w:firstLineChars="0" w:firstLine="0"/>
      </w:pPr>
      <w:r>
        <w:rPr>
          <w:rFonts w:hint="eastAsia"/>
        </w:rPr>
        <w:t>（</w:t>
      </w:r>
      <w:r>
        <w:rPr>
          <w:rFonts w:hint="eastAsia"/>
        </w:rPr>
        <w:t>2</w:t>
      </w:r>
      <w:r>
        <w:t>）</w:t>
      </w:r>
      <w:r w:rsidRPr="00D1666A">
        <w:rPr>
          <w:rFonts w:hint="eastAsia"/>
        </w:rPr>
        <w:t>设置</w:t>
      </w:r>
      <w:r w:rsidRPr="00D1666A">
        <w:t>浮动静态路由实现路由备份。</w:t>
      </w:r>
    </w:p>
    <w:p w14:paraId="508F7AFA" w14:textId="77777777" w:rsidR="00AC1FD1" w:rsidRPr="00683E6F" w:rsidRDefault="00AC1FD1" w:rsidP="00AC1FD1">
      <w:pPr>
        <w:ind w:firstLine="480"/>
        <w:rPr>
          <w:rFonts w:ascii="Times New Roman" w:hAnsi="Times New Roman"/>
        </w:rPr>
      </w:pPr>
      <w:r w:rsidRPr="00683E6F">
        <w:rPr>
          <w:rFonts w:ascii="Times New Roman" w:hAnsi="Times New Roman"/>
        </w:rPr>
        <w:t>R1(config)#ip route 4.4.4.0 255.255.255.0 12.1.1.2</w:t>
      </w:r>
      <w:r w:rsidRPr="00683E6F">
        <w:rPr>
          <w:rFonts w:ascii="Times New Roman" w:hAnsi="Times New Roman"/>
        </w:rPr>
        <w:tab/>
      </w:r>
      <w:r w:rsidRPr="00683E6F">
        <w:rPr>
          <w:rFonts w:ascii="Times New Roman" w:hAnsi="Times New Roman"/>
        </w:rPr>
        <w:tab/>
      </w:r>
    </w:p>
    <w:p w14:paraId="2B6DA91B" w14:textId="77777777" w:rsidR="00AC1FD1" w:rsidRPr="00683E6F" w:rsidRDefault="00AC1FD1" w:rsidP="00AC1FD1">
      <w:pPr>
        <w:ind w:left="2040" w:firstLine="480"/>
        <w:rPr>
          <w:rFonts w:ascii="Times New Roman" w:hAnsi="Times New Roman"/>
        </w:rPr>
      </w:pPr>
      <w:r w:rsidRPr="00683E6F">
        <w:rPr>
          <w:rFonts w:ascii="Times New Roman" w:hAnsi="Times New Roman"/>
        </w:rPr>
        <w:lastRenderedPageBreak/>
        <w:t>//</w:t>
      </w:r>
      <w:r w:rsidRPr="00683E6F">
        <w:rPr>
          <w:rFonts w:ascii="Times New Roman" w:hAnsi="Times New Roman" w:hint="eastAsia"/>
        </w:rPr>
        <w:t>到达</w:t>
      </w:r>
      <w:r w:rsidRPr="00683E6F">
        <w:rPr>
          <w:rFonts w:ascii="Times New Roman" w:hAnsi="Times New Roman" w:hint="eastAsia"/>
        </w:rPr>
        <w:t>4.4.4.0</w:t>
      </w:r>
      <w:r w:rsidRPr="00683E6F">
        <w:rPr>
          <w:rFonts w:ascii="Times New Roman" w:hAnsi="Times New Roman" w:hint="eastAsia"/>
        </w:rPr>
        <w:t>网段</w:t>
      </w:r>
      <w:r w:rsidRPr="00683E6F">
        <w:rPr>
          <w:rFonts w:ascii="Times New Roman" w:hAnsi="Times New Roman"/>
        </w:rPr>
        <w:t>的下一跳指向</w:t>
      </w:r>
      <w:r w:rsidRPr="00683E6F">
        <w:rPr>
          <w:rFonts w:ascii="Times New Roman" w:hAnsi="Times New Roman" w:hint="eastAsia"/>
        </w:rPr>
        <w:t>12.1.1.2</w:t>
      </w:r>
    </w:p>
    <w:p w14:paraId="28FD33F2" w14:textId="77777777" w:rsidR="00AC1FD1" w:rsidRPr="009D610D" w:rsidRDefault="00AC1FD1" w:rsidP="00AC1FD1">
      <w:pPr>
        <w:ind w:firstLine="480"/>
        <w:rPr>
          <w:rFonts w:ascii="Times New Roman" w:hAnsi="Times New Roman"/>
          <w:b/>
        </w:rPr>
      </w:pPr>
      <w:r w:rsidRPr="00683E6F">
        <w:rPr>
          <w:rFonts w:ascii="Times New Roman" w:hAnsi="Times New Roman"/>
        </w:rPr>
        <w:t>R1(config)#</w:t>
      </w:r>
      <w:r w:rsidRPr="009D610D">
        <w:rPr>
          <w:rFonts w:ascii="Times New Roman" w:hAnsi="Times New Roman"/>
          <w:b/>
        </w:rPr>
        <w:t>ip route 4.4.4.0 255.255.255.0 13.1.1.3 5</w:t>
      </w:r>
    </w:p>
    <w:p w14:paraId="14BE9B2A" w14:textId="77777777" w:rsidR="00AC1FD1" w:rsidRPr="00683E6F" w:rsidRDefault="00AC1FD1" w:rsidP="00AC1FD1">
      <w:pPr>
        <w:ind w:firstLine="480"/>
        <w:rPr>
          <w:rFonts w:ascii="Times New Roman" w:hAnsi="Times New Roman"/>
          <w:b/>
        </w:rPr>
      </w:pP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rPr>
        <w:tab/>
      </w:r>
      <w:r w:rsidRPr="00683E6F">
        <w:rPr>
          <w:rFonts w:ascii="Times New Roman" w:hAnsi="Times New Roman"/>
          <w:b/>
        </w:rPr>
        <w:t>**//</w:t>
      </w:r>
      <w:r w:rsidRPr="00683E6F">
        <w:rPr>
          <w:rFonts w:ascii="Times New Roman" w:hAnsi="Times New Roman" w:hint="eastAsia"/>
          <w:b/>
        </w:rPr>
        <w:t>通过</w:t>
      </w:r>
      <w:r w:rsidRPr="00683E6F">
        <w:rPr>
          <w:rFonts w:ascii="Times New Roman" w:hAnsi="Times New Roman"/>
          <w:b/>
        </w:rPr>
        <w:t>设置静态路由的</w:t>
      </w:r>
      <w:r w:rsidRPr="00683E6F">
        <w:rPr>
          <w:rFonts w:ascii="Times New Roman" w:hAnsi="Times New Roman" w:hint="eastAsia"/>
          <w:b/>
        </w:rPr>
        <w:t>AD</w:t>
      </w:r>
      <w:r w:rsidRPr="00683E6F">
        <w:rPr>
          <w:rFonts w:ascii="Times New Roman" w:hAnsi="Times New Roman" w:hint="eastAsia"/>
          <w:b/>
        </w:rPr>
        <w:t>值为</w:t>
      </w:r>
      <w:r w:rsidRPr="00683E6F">
        <w:rPr>
          <w:rFonts w:ascii="Times New Roman" w:hAnsi="Times New Roman" w:hint="eastAsia"/>
          <w:b/>
        </w:rPr>
        <w:t>5</w:t>
      </w:r>
      <w:r w:rsidRPr="00683E6F">
        <w:rPr>
          <w:rFonts w:ascii="Times New Roman" w:hAnsi="Times New Roman"/>
          <w:b/>
        </w:rPr>
        <w:t>来实现</w:t>
      </w:r>
      <w:r w:rsidRPr="00683E6F">
        <w:rPr>
          <w:rFonts w:ascii="Times New Roman" w:hAnsi="Times New Roman" w:hint="eastAsia"/>
          <w:b/>
        </w:rPr>
        <w:t>配置浮动</w:t>
      </w:r>
      <w:r w:rsidRPr="00683E6F">
        <w:rPr>
          <w:rFonts w:ascii="Times New Roman" w:hAnsi="Times New Roman"/>
          <w:b/>
        </w:rPr>
        <w:t>静态路由到达</w:t>
      </w:r>
      <w:r w:rsidRPr="00683E6F">
        <w:rPr>
          <w:rFonts w:ascii="Times New Roman" w:hAnsi="Times New Roman" w:hint="eastAsia"/>
          <w:b/>
        </w:rPr>
        <w:t>4.4.4.0</w:t>
      </w:r>
      <w:r w:rsidRPr="00683E6F">
        <w:rPr>
          <w:rFonts w:ascii="Times New Roman" w:hAnsi="Times New Roman" w:hint="eastAsia"/>
          <w:b/>
        </w:rPr>
        <w:t>网段</w:t>
      </w:r>
      <w:r w:rsidRPr="00683E6F">
        <w:rPr>
          <w:rFonts w:ascii="Times New Roman" w:hAnsi="Times New Roman"/>
          <w:b/>
        </w:rPr>
        <w:t>的下一跳指向</w:t>
      </w:r>
      <w:r w:rsidRPr="00683E6F">
        <w:rPr>
          <w:rFonts w:ascii="Times New Roman" w:hAnsi="Times New Roman" w:hint="eastAsia"/>
          <w:b/>
        </w:rPr>
        <w:t>13.1.1.</w:t>
      </w:r>
      <w:r w:rsidRPr="00683E6F">
        <w:rPr>
          <w:rFonts w:ascii="Times New Roman" w:hAnsi="Times New Roman"/>
          <w:b/>
        </w:rPr>
        <w:t>3</w:t>
      </w:r>
    </w:p>
    <w:p w14:paraId="6F536256" w14:textId="77777777" w:rsidR="00AC1FD1" w:rsidRPr="00683E6F" w:rsidRDefault="00AC1FD1" w:rsidP="00AC1FD1">
      <w:pPr>
        <w:ind w:firstLine="480"/>
        <w:rPr>
          <w:rFonts w:ascii="Times New Roman" w:hAnsi="Times New Roman"/>
        </w:rPr>
      </w:pPr>
      <w:r w:rsidRPr="00683E6F">
        <w:rPr>
          <w:rFonts w:ascii="Times New Roman" w:hAnsi="Times New Roman"/>
        </w:rPr>
        <w:t>R1(config)#ip route 23.1.1.0 255.255.255.0 12.1.1.2</w:t>
      </w:r>
    </w:p>
    <w:p w14:paraId="6CF07367" w14:textId="77777777" w:rsidR="00AC1FD1" w:rsidRPr="00683E6F" w:rsidRDefault="00AC1FD1" w:rsidP="00AC1FD1">
      <w:pPr>
        <w:ind w:firstLine="480"/>
        <w:rPr>
          <w:rFonts w:ascii="Times New Roman" w:hAnsi="Times New Roman"/>
        </w:rPr>
      </w:pPr>
      <w:r w:rsidRPr="00683E6F">
        <w:rPr>
          <w:rFonts w:ascii="Times New Roman" w:hAnsi="Times New Roman"/>
        </w:rPr>
        <w:t>R1(config)#ip route 24.1.1.0 255.255.255.0 12.1.1.2</w:t>
      </w:r>
    </w:p>
    <w:p w14:paraId="5F88217D" w14:textId="77777777" w:rsidR="00AC1FD1" w:rsidRPr="00683E6F" w:rsidRDefault="00AC1FD1" w:rsidP="00AC1FD1">
      <w:pPr>
        <w:ind w:firstLine="480"/>
        <w:rPr>
          <w:rFonts w:ascii="Times New Roman" w:hAnsi="Times New Roman"/>
        </w:rPr>
      </w:pPr>
      <w:r w:rsidRPr="00683E6F">
        <w:rPr>
          <w:rFonts w:ascii="Times New Roman" w:hAnsi="Times New Roman"/>
        </w:rPr>
        <w:t>R1(config)#ip route 34.1.1.0 255.255.255.0 12.1.1.2</w:t>
      </w:r>
    </w:p>
    <w:p w14:paraId="0479A7FB" w14:textId="77777777" w:rsidR="00AC1FD1" w:rsidRPr="00683E6F" w:rsidRDefault="00AC1FD1" w:rsidP="00AC1FD1">
      <w:pPr>
        <w:ind w:firstLine="480"/>
        <w:rPr>
          <w:rFonts w:ascii="Times New Roman" w:hAnsi="Times New Roman"/>
        </w:rPr>
      </w:pPr>
      <w:r w:rsidRPr="00683E6F">
        <w:rPr>
          <w:rFonts w:ascii="Times New Roman" w:hAnsi="Times New Roman"/>
        </w:rPr>
        <w:t>R1(config)#ip route 34.1.1.0 255.255.255.0 13.1.1.3 5</w:t>
      </w:r>
    </w:p>
    <w:p w14:paraId="4A2E0D6B" w14:textId="77777777" w:rsidR="00AC1FD1" w:rsidRPr="00D1666A" w:rsidRDefault="00AC1FD1" w:rsidP="00AC1FD1">
      <w:pPr>
        <w:ind w:firstLine="480"/>
        <w:rPr>
          <w:rFonts w:ascii="Times New Roman" w:hAnsi="Times New Roman"/>
        </w:rPr>
      </w:pPr>
    </w:p>
    <w:p w14:paraId="63C5956A" w14:textId="77777777" w:rsidR="00AC1FD1" w:rsidRPr="00683E6F" w:rsidRDefault="00AC1FD1" w:rsidP="00AC1FD1">
      <w:pPr>
        <w:ind w:firstLine="480"/>
        <w:rPr>
          <w:rFonts w:ascii="Times New Roman" w:hAnsi="Times New Roman"/>
        </w:rPr>
      </w:pPr>
      <w:r w:rsidRPr="00683E6F">
        <w:rPr>
          <w:rFonts w:ascii="Times New Roman" w:hAnsi="Times New Roman"/>
        </w:rPr>
        <w:t>R2(config)#ip route 1.1.1.0 255.255.255.0 12.1.1.1</w:t>
      </w:r>
    </w:p>
    <w:p w14:paraId="2E01F1A7" w14:textId="77777777" w:rsidR="00AC1FD1" w:rsidRPr="00683E6F" w:rsidRDefault="00AC1FD1" w:rsidP="00AC1FD1">
      <w:pPr>
        <w:ind w:firstLine="480"/>
        <w:rPr>
          <w:rFonts w:ascii="Times New Roman" w:hAnsi="Times New Roman"/>
        </w:rPr>
      </w:pPr>
      <w:r w:rsidRPr="00683E6F">
        <w:rPr>
          <w:rFonts w:ascii="Times New Roman" w:hAnsi="Times New Roman"/>
        </w:rPr>
        <w:t>R2(config)#ip route 1.1.1.0 255.255.255.0 23.1.1.3 5</w:t>
      </w:r>
    </w:p>
    <w:p w14:paraId="1BA06DF6" w14:textId="77777777" w:rsidR="00AC1FD1" w:rsidRPr="00683E6F" w:rsidRDefault="00AC1FD1" w:rsidP="00AC1FD1">
      <w:pPr>
        <w:ind w:firstLine="480"/>
        <w:rPr>
          <w:rFonts w:ascii="Times New Roman" w:hAnsi="Times New Roman"/>
        </w:rPr>
      </w:pPr>
      <w:r w:rsidRPr="00683E6F">
        <w:rPr>
          <w:rFonts w:ascii="Times New Roman" w:hAnsi="Times New Roman"/>
        </w:rPr>
        <w:t>R2(config)#ip route 4.4.4.0 255.255.255.0 24.1.1.4</w:t>
      </w:r>
    </w:p>
    <w:p w14:paraId="74A7251F" w14:textId="77777777" w:rsidR="00AC1FD1" w:rsidRPr="00683E6F" w:rsidRDefault="00AC1FD1" w:rsidP="00AC1FD1">
      <w:pPr>
        <w:ind w:firstLine="480"/>
        <w:rPr>
          <w:rFonts w:ascii="Times New Roman" w:hAnsi="Times New Roman"/>
        </w:rPr>
      </w:pPr>
      <w:r w:rsidRPr="00683E6F">
        <w:rPr>
          <w:rFonts w:ascii="Times New Roman" w:hAnsi="Times New Roman"/>
        </w:rPr>
        <w:t>R2(config)#ip route 4.4.4.0 255.255.255.0 23.1.1.3 5</w:t>
      </w:r>
    </w:p>
    <w:p w14:paraId="4B47FD4A" w14:textId="77777777" w:rsidR="00AC1FD1" w:rsidRPr="00683E6F" w:rsidRDefault="00AC1FD1" w:rsidP="00AC1FD1">
      <w:pPr>
        <w:ind w:firstLine="480"/>
        <w:rPr>
          <w:rFonts w:ascii="Times New Roman" w:hAnsi="Times New Roman"/>
        </w:rPr>
      </w:pPr>
      <w:r w:rsidRPr="00683E6F">
        <w:rPr>
          <w:rFonts w:ascii="Times New Roman" w:hAnsi="Times New Roman"/>
        </w:rPr>
        <w:t>R2(config)#ip route 13.1.1.0 255.255.255.0 23.1.1.3</w:t>
      </w:r>
    </w:p>
    <w:p w14:paraId="23CCD06F" w14:textId="77777777" w:rsidR="00AC1FD1" w:rsidRPr="00683E6F" w:rsidRDefault="00AC1FD1" w:rsidP="00AC1FD1">
      <w:pPr>
        <w:ind w:firstLine="480"/>
        <w:rPr>
          <w:rFonts w:ascii="Times New Roman" w:hAnsi="Times New Roman"/>
        </w:rPr>
      </w:pPr>
      <w:r w:rsidRPr="00683E6F">
        <w:rPr>
          <w:rFonts w:ascii="Times New Roman" w:hAnsi="Times New Roman"/>
        </w:rPr>
        <w:t>R2(config)#ip route 34.1.1.0 255.255.255.0 23.1.1.3</w:t>
      </w:r>
    </w:p>
    <w:p w14:paraId="0364EFEB" w14:textId="77777777" w:rsidR="00AC1FD1" w:rsidRPr="00D1666A" w:rsidRDefault="00AC1FD1" w:rsidP="00AC1FD1">
      <w:pPr>
        <w:ind w:firstLine="480"/>
        <w:rPr>
          <w:rFonts w:ascii="Times New Roman" w:hAnsi="Times New Roman"/>
        </w:rPr>
      </w:pPr>
    </w:p>
    <w:p w14:paraId="5254C9AF" w14:textId="77777777" w:rsidR="00AC1FD1" w:rsidRPr="00683E6F" w:rsidRDefault="00AC1FD1" w:rsidP="00AC1FD1">
      <w:pPr>
        <w:ind w:firstLine="480"/>
        <w:rPr>
          <w:rFonts w:ascii="Times New Roman" w:hAnsi="Times New Roman"/>
        </w:rPr>
      </w:pPr>
      <w:r w:rsidRPr="00683E6F">
        <w:rPr>
          <w:rFonts w:ascii="Times New Roman" w:hAnsi="Times New Roman"/>
        </w:rPr>
        <w:t>R3(config)#ip route 1.1.1.0 255.255.255.0 13.1.1.1</w:t>
      </w:r>
    </w:p>
    <w:p w14:paraId="19CA2B13" w14:textId="77777777" w:rsidR="00AC1FD1" w:rsidRPr="00683E6F" w:rsidRDefault="00AC1FD1" w:rsidP="00AC1FD1">
      <w:pPr>
        <w:ind w:firstLine="480"/>
        <w:rPr>
          <w:rFonts w:ascii="Times New Roman" w:hAnsi="Times New Roman"/>
        </w:rPr>
      </w:pPr>
      <w:r w:rsidRPr="00683E6F">
        <w:rPr>
          <w:rFonts w:ascii="Times New Roman" w:hAnsi="Times New Roman"/>
        </w:rPr>
        <w:t>R3(config)#ip route 4.4.4.0 255.255.255.0 34.1.1.4</w:t>
      </w:r>
    </w:p>
    <w:p w14:paraId="7BE32BF9" w14:textId="77777777" w:rsidR="00AC1FD1" w:rsidRPr="00683E6F" w:rsidRDefault="00AC1FD1" w:rsidP="00AC1FD1">
      <w:pPr>
        <w:ind w:firstLine="480"/>
        <w:rPr>
          <w:rFonts w:ascii="Times New Roman" w:hAnsi="Times New Roman"/>
        </w:rPr>
      </w:pPr>
    </w:p>
    <w:p w14:paraId="551AF8E0" w14:textId="77777777" w:rsidR="00AC1FD1" w:rsidRPr="00683E6F" w:rsidRDefault="00AC1FD1" w:rsidP="00AC1FD1">
      <w:pPr>
        <w:ind w:firstLine="480"/>
        <w:rPr>
          <w:rFonts w:ascii="Times New Roman" w:hAnsi="Times New Roman"/>
        </w:rPr>
      </w:pPr>
      <w:r w:rsidRPr="00683E6F">
        <w:rPr>
          <w:rFonts w:ascii="Times New Roman" w:hAnsi="Times New Roman"/>
        </w:rPr>
        <w:t>R4(config)#ip route 1.1.1.0 255.255.255.0 24.1.1.2</w:t>
      </w:r>
    </w:p>
    <w:p w14:paraId="06CA8850" w14:textId="77777777" w:rsidR="00AC1FD1" w:rsidRPr="00683E6F" w:rsidRDefault="00AC1FD1" w:rsidP="00AC1FD1">
      <w:pPr>
        <w:ind w:firstLine="480"/>
        <w:rPr>
          <w:rFonts w:ascii="Times New Roman" w:hAnsi="Times New Roman"/>
        </w:rPr>
      </w:pPr>
      <w:r w:rsidRPr="00683E6F">
        <w:rPr>
          <w:rFonts w:ascii="Times New Roman" w:hAnsi="Times New Roman"/>
        </w:rPr>
        <w:t>R4(config)#ip route 1.1.1.0 255.255.255.0 34.1.1.3 5</w:t>
      </w:r>
    </w:p>
    <w:p w14:paraId="22DC1DDC" w14:textId="77777777" w:rsidR="00AC1FD1" w:rsidRPr="00683E6F" w:rsidRDefault="00AC1FD1" w:rsidP="00AC1FD1">
      <w:pPr>
        <w:ind w:firstLine="480"/>
        <w:rPr>
          <w:rFonts w:ascii="Times New Roman" w:hAnsi="Times New Roman"/>
        </w:rPr>
      </w:pPr>
      <w:r w:rsidRPr="00683E6F">
        <w:rPr>
          <w:rFonts w:ascii="Times New Roman" w:hAnsi="Times New Roman"/>
        </w:rPr>
        <w:t>R4(config)#ip route 12.1.1.0 255.255.255.0 24.1.1.2</w:t>
      </w:r>
    </w:p>
    <w:p w14:paraId="71724E9F" w14:textId="77777777" w:rsidR="00AC1FD1" w:rsidRPr="00683E6F" w:rsidRDefault="00AC1FD1" w:rsidP="00AC1FD1">
      <w:pPr>
        <w:ind w:firstLine="480"/>
        <w:rPr>
          <w:rFonts w:ascii="Times New Roman" w:hAnsi="Times New Roman"/>
        </w:rPr>
      </w:pPr>
      <w:r w:rsidRPr="00683E6F">
        <w:rPr>
          <w:rFonts w:ascii="Times New Roman" w:hAnsi="Times New Roman"/>
        </w:rPr>
        <w:t>R4(config)#ip route 13.1.1.0 255.255.255.0 24.1.1.2</w:t>
      </w:r>
    </w:p>
    <w:p w14:paraId="493F1176" w14:textId="77777777" w:rsidR="00AC1FD1" w:rsidRPr="00683E6F" w:rsidRDefault="00AC1FD1" w:rsidP="00AC1FD1">
      <w:pPr>
        <w:ind w:firstLine="480"/>
        <w:rPr>
          <w:rFonts w:ascii="Times New Roman" w:hAnsi="Times New Roman"/>
        </w:rPr>
      </w:pPr>
      <w:r w:rsidRPr="00683E6F">
        <w:rPr>
          <w:rFonts w:ascii="Times New Roman" w:hAnsi="Times New Roman"/>
        </w:rPr>
        <w:t>R4(config)#ip route 13.1.1.0 255.255.255.0 34.1.1.3 5</w:t>
      </w:r>
    </w:p>
    <w:p w14:paraId="138DC4B2" w14:textId="77777777" w:rsidR="00AC1FD1" w:rsidRPr="00D1666A" w:rsidRDefault="00AC1FD1" w:rsidP="00DE23FE">
      <w:pPr>
        <w:ind w:firstLine="480"/>
        <w:rPr>
          <w:rFonts w:ascii="Times New Roman" w:hAnsi="Times New Roman"/>
        </w:rPr>
      </w:pPr>
      <w:r w:rsidRPr="00683E6F">
        <w:rPr>
          <w:rFonts w:ascii="Times New Roman" w:hAnsi="Times New Roman"/>
        </w:rPr>
        <w:t xml:space="preserve">R4(config)#ip route </w:t>
      </w:r>
      <w:r w:rsidR="00DE23FE">
        <w:rPr>
          <w:rFonts w:ascii="Times New Roman" w:hAnsi="Times New Roman"/>
        </w:rPr>
        <w:t>23.1.1.0 255.255.255.0 24.1.1.2</w:t>
      </w:r>
    </w:p>
    <w:p w14:paraId="40BF9890" w14:textId="77777777" w:rsidR="00AC1FD1" w:rsidRPr="00683E6F" w:rsidRDefault="00AC1FD1" w:rsidP="00AC1FD1">
      <w:pPr>
        <w:ind w:firstLine="480"/>
        <w:rPr>
          <w:rFonts w:ascii="Times New Roman" w:hAnsi="Times New Roman"/>
          <w:b/>
        </w:rPr>
      </w:pPr>
      <w:r w:rsidRPr="00683E6F">
        <w:rPr>
          <w:rFonts w:ascii="Times New Roman" w:hAnsi="Times New Roman" w:hint="eastAsia"/>
          <w:b/>
        </w:rPr>
        <w:t>验证</w:t>
      </w:r>
      <w:r w:rsidRPr="00683E6F">
        <w:rPr>
          <w:rFonts w:ascii="Times New Roman" w:hAnsi="Times New Roman"/>
          <w:b/>
        </w:rPr>
        <w:t>：</w:t>
      </w:r>
    </w:p>
    <w:p w14:paraId="114C931F" w14:textId="77777777" w:rsidR="00AC1FD1" w:rsidRPr="00683E6F" w:rsidRDefault="00AC1FD1" w:rsidP="00AC1FD1">
      <w:pPr>
        <w:ind w:firstLine="480"/>
        <w:rPr>
          <w:rFonts w:ascii="Times New Roman" w:hAnsi="Times New Roman"/>
        </w:rPr>
      </w:pPr>
      <w:r w:rsidRPr="00683E6F">
        <w:rPr>
          <w:rFonts w:ascii="Times New Roman" w:hAnsi="Times New Roman" w:hint="eastAsia"/>
        </w:rPr>
        <w:t>在</w:t>
      </w:r>
      <w:r w:rsidRPr="00683E6F">
        <w:rPr>
          <w:rFonts w:ascii="Times New Roman" w:hAnsi="Times New Roman" w:hint="eastAsia"/>
        </w:rPr>
        <w:t>PC1</w:t>
      </w:r>
      <w:r w:rsidRPr="00683E6F">
        <w:rPr>
          <w:rFonts w:ascii="Times New Roman" w:hAnsi="Times New Roman" w:hint="eastAsia"/>
        </w:rPr>
        <w:t>上</w:t>
      </w:r>
      <w:r w:rsidRPr="00683E6F">
        <w:rPr>
          <w:rFonts w:ascii="Times New Roman" w:hAnsi="Times New Roman" w:hint="eastAsia"/>
        </w:rPr>
        <w:t>ping 4.4.4.4</w:t>
      </w:r>
    </w:p>
    <w:p w14:paraId="41B4D8B0" w14:textId="77777777" w:rsidR="00AC1FD1" w:rsidRPr="00D1666A" w:rsidRDefault="00AC1FD1" w:rsidP="00AC1FD1">
      <w:pPr>
        <w:ind w:firstLine="480"/>
        <w:jc w:val="center"/>
        <w:rPr>
          <w:rFonts w:ascii="Times New Roman" w:hAnsi="Times New Roman"/>
        </w:rPr>
      </w:pPr>
      <w:r w:rsidRPr="00D1666A">
        <w:rPr>
          <w:rFonts w:ascii="Times New Roman" w:hAnsi="Times New Roman"/>
          <w:noProof/>
        </w:rPr>
        <w:lastRenderedPageBreak/>
        <w:drawing>
          <wp:inline distT="0" distB="0" distL="0" distR="0" wp14:anchorId="58F69279" wp14:editId="065E21D3">
            <wp:extent cx="5172075" cy="220027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72075" cy="2200275"/>
                    </a:xfrm>
                    <a:prstGeom prst="rect">
                      <a:avLst/>
                    </a:prstGeom>
                  </pic:spPr>
                </pic:pic>
              </a:graphicData>
            </a:graphic>
          </wp:inline>
        </w:drawing>
      </w:r>
    </w:p>
    <w:p w14:paraId="51E9BC44" w14:textId="77777777" w:rsidR="00AC1FD1" w:rsidRPr="00683E6F" w:rsidRDefault="00AC1FD1" w:rsidP="00AC1FD1">
      <w:pPr>
        <w:ind w:firstLine="480"/>
        <w:rPr>
          <w:rFonts w:ascii="Times New Roman" w:hAnsi="Times New Roman"/>
        </w:rPr>
      </w:pPr>
      <w:r w:rsidRPr="00683E6F">
        <w:rPr>
          <w:rFonts w:ascii="Times New Roman" w:hAnsi="Times New Roman" w:hint="eastAsia"/>
        </w:rPr>
        <w:t>查看</w:t>
      </w:r>
      <w:r w:rsidRPr="00683E6F">
        <w:rPr>
          <w:rFonts w:ascii="Times New Roman" w:hAnsi="Times New Roman" w:hint="eastAsia"/>
        </w:rPr>
        <w:t>R1</w:t>
      </w:r>
      <w:r w:rsidRPr="00683E6F">
        <w:rPr>
          <w:rFonts w:ascii="Times New Roman" w:hAnsi="Times New Roman" w:hint="eastAsia"/>
        </w:rPr>
        <w:t>的</w:t>
      </w:r>
      <w:r w:rsidRPr="00683E6F">
        <w:rPr>
          <w:rFonts w:ascii="Times New Roman" w:hAnsi="Times New Roman"/>
        </w:rPr>
        <w:t>路由表：</w:t>
      </w:r>
    </w:p>
    <w:p w14:paraId="0EE85EDD" w14:textId="77777777" w:rsidR="00AC1FD1" w:rsidRPr="00D1666A" w:rsidRDefault="00AC1FD1" w:rsidP="00AC1FD1">
      <w:pPr>
        <w:ind w:firstLine="480"/>
        <w:jc w:val="center"/>
        <w:rPr>
          <w:rFonts w:ascii="Times New Roman" w:hAnsi="Times New Roman"/>
        </w:rPr>
      </w:pPr>
      <w:r w:rsidRPr="00D1666A">
        <w:rPr>
          <w:rFonts w:ascii="Times New Roman" w:hAnsi="Times New Roman"/>
          <w:noProof/>
        </w:rPr>
        <w:drawing>
          <wp:inline distT="0" distB="0" distL="0" distR="0" wp14:anchorId="64444469" wp14:editId="2A016928">
            <wp:extent cx="5153025" cy="1916430"/>
            <wp:effectExtent l="0" t="0" r="952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53025" cy="1916430"/>
                    </a:xfrm>
                    <a:prstGeom prst="rect">
                      <a:avLst/>
                    </a:prstGeom>
                  </pic:spPr>
                </pic:pic>
              </a:graphicData>
            </a:graphic>
          </wp:inline>
        </w:drawing>
      </w:r>
    </w:p>
    <w:p w14:paraId="038BF5D1" w14:textId="77777777" w:rsidR="00AC1FD1" w:rsidRPr="00683E6F" w:rsidRDefault="00AC1FD1" w:rsidP="00AC1FD1">
      <w:pPr>
        <w:ind w:firstLine="480"/>
        <w:rPr>
          <w:rFonts w:ascii="Times New Roman" w:hAnsi="Times New Roman"/>
        </w:rPr>
      </w:pPr>
      <w:r w:rsidRPr="00683E6F">
        <w:rPr>
          <w:rFonts w:ascii="Times New Roman" w:hAnsi="Times New Roman" w:hint="eastAsia"/>
        </w:rPr>
        <w:t>可以</w:t>
      </w:r>
      <w:r w:rsidRPr="00683E6F">
        <w:rPr>
          <w:rFonts w:ascii="Times New Roman" w:hAnsi="Times New Roman"/>
        </w:rPr>
        <w:t>看到正常情况下</w:t>
      </w:r>
      <w:r w:rsidRPr="00683E6F">
        <w:rPr>
          <w:rFonts w:ascii="Times New Roman" w:hAnsi="Times New Roman" w:hint="eastAsia"/>
        </w:rPr>
        <w:t>从</w:t>
      </w:r>
      <w:r w:rsidRPr="00683E6F">
        <w:rPr>
          <w:rFonts w:ascii="Times New Roman" w:hAnsi="Times New Roman" w:hint="eastAsia"/>
        </w:rPr>
        <w:t>PC1</w:t>
      </w:r>
      <w:r w:rsidRPr="00683E6F">
        <w:rPr>
          <w:rFonts w:ascii="Times New Roman" w:hAnsi="Times New Roman" w:hint="eastAsia"/>
        </w:rPr>
        <w:t>到达</w:t>
      </w:r>
      <w:r w:rsidRPr="00683E6F">
        <w:rPr>
          <w:rFonts w:ascii="Times New Roman" w:hAnsi="Times New Roman" w:hint="eastAsia"/>
        </w:rPr>
        <w:t>PC2</w:t>
      </w:r>
      <w:r w:rsidRPr="00683E6F">
        <w:rPr>
          <w:rFonts w:ascii="Times New Roman" w:hAnsi="Times New Roman" w:hint="eastAsia"/>
        </w:rPr>
        <w:t>的</w:t>
      </w:r>
      <w:r w:rsidRPr="00683E6F">
        <w:rPr>
          <w:rFonts w:ascii="Times New Roman" w:hAnsi="Times New Roman"/>
        </w:rPr>
        <w:t>路径</w:t>
      </w:r>
      <w:r w:rsidRPr="00683E6F">
        <w:rPr>
          <w:rFonts w:ascii="Times New Roman" w:hAnsi="Times New Roman" w:hint="eastAsia"/>
        </w:rPr>
        <w:t>只有</w:t>
      </w:r>
      <w:r w:rsidRPr="00683E6F">
        <w:rPr>
          <w:rFonts w:ascii="Times New Roman" w:hAnsi="Times New Roman"/>
        </w:rPr>
        <w:t>一</w:t>
      </w:r>
      <w:r w:rsidRPr="00683E6F">
        <w:rPr>
          <w:rFonts w:ascii="Times New Roman" w:hAnsi="Times New Roman" w:hint="eastAsia"/>
        </w:rPr>
        <w:t>条</w:t>
      </w:r>
      <w:r w:rsidRPr="00683E6F">
        <w:rPr>
          <w:rFonts w:ascii="Times New Roman" w:hAnsi="Times New Roman"/>
        </w:rPr>
        <w:t>下一跳为</w:t>
      </w:r>
      <w:r w:rsidRPr="00683E6F">
        <w:rPr>
          <w:rFonts w:ascii="Times New Roman" w:hAnsi="Times New Roman" w:hint="eastAsia"/>
        </w:rPr>
        <w:t>R2</w:t>
      </w:r>
      <w:r w:rsidRPr="00683E6F">
        <w:rPr>
          <w:rFonts w:ascii="Times New Roman" w:hAnsi="Times New Roman" w:hint="eastAsia"/>
        </w:rPr>
        <w:t>的</w:t>
      </w:r>
      <w:r w:rsidRPr="00683E6F">
        <w:rPr>
          <w:rFonts w:ascii="Times New Roman" w:hAnsi="Times New Roman" w:hint="eastAsia"/>
        </w:rPr>
        <w:t>12.1.1.2</w:t>
      </w:r>
      <w:r w:rsidRPr="00683E6F">
        <w:rPr>
          <w:rFonts w:ascii="Times New Roman" w:hAnsi="Times New Roman" w:hint="eastAsia"/>
        </w:rPr>
        <w:t>接口的</w:t>
      </w:r>
      <w:r w:rsidRPr="00683E6F">
        <w:rPr>
          <w:rFonts w:ascii="Times New Roman" w:hAnsi="Times New Roman"/>
        </w:rPr>
        <w:t>路由。现在</w:t>
      </w:r>
      <w:r w:rsidRPr="00683E6F">
        <w:rPr>
          <w:rFonts w:ascii="Times New Roman" w:hAnsi="Times New Roman" w:hint="eastAsia"/>
        </w:rPr>
        <w:t>我们</w:t>
      </w:r>
      <w:r w:rsidRPr="00683E6F">
        <w:rPr>
          <w:rFonts w:ascii="Times New Roman" w:hAnsi="Times New Roman"/>
        </w:rPr>
        <w:t>down</w:t>
      </w:r>
      <w:r w:rsidRPr="00683E6F">
        <w:rPr>
          <w:rFonts w:ascii="Times New Roman" w:hAnsi="Times New Roman"/>
        </w:rPr>
        <w:t>掉</w:t>
      </w:r>
      <w:r w:rsidRPr="00683E6F">
        <w:rPr>
          <w:rFonts w:ascii="Times New Roman" w:hAnsi="Times New Roman" w:hint="eastAsia"/>
        </w:rPr>
        <w:t>主</w:t>
      </w:r>
      <w:r w:rsidRPr="00683E6F">
        <w:rPr>
          <w:rFonts w:ascii="Times New Roman" w:hAnsi="Times New Roman"/>
        </w:rPr>
        <w:t>线路</w:t>
      </w:r>
      <w:r w:rsidRPr="00683E6F">
        <w:rPr>
          <w:rFonts w:ascii="Times New Roman" w:hAnsi="Times New Roman" w:hint="eastAsia"/>
        </w:rPr>
        <w:t>R1</w:t>
      </w:r>
      <w:r w:rsidRPr="00683E6F">
        <w:rPr>
          <w:rFonts w:ascii="Times New Roman" w:hAnsi="Times New Roman" w:hint="eastAsia"/>
        </w:rPr>
        <w:t>的</w:t>
      </w:r>
      <w:r w:rsidRPr="00683E6F">
        <w:rPr>
          <w:rFonts w:ascii="Times New Roman" w:hAnsi="Times New Roman"/>
        </w:rPr>
        <w:t>g1</w:t>
      </w:r>
      <w:r w:rsidRPr="00683E6F">
        <w:rPr>
          <w:rFonts w:ascii="Times New Roman" w:hAnsi="Times New Roman" w:hint="eastAsia"/>
        </w:rPr>
        <w:t>接口</w:t>
      </w:r>
      <w:r w:rsidRPr="00683E6F">
        <w:rPr>
          <w:rFonts w:ascii="Times New Roman" w:hAnsi="Times New Roman"/>
        </w:rPr>
        <w:t>。</w:t>
      </w:r>
    </w:p>
    <w:p w14:paraId="2B6208E0" w14:textId="77777777" w:rsidR="00AC1FD1" w:rsidRPr="00D1666A" w:rsidRDefault="00AC1FD1" w:rsidP="00AC1FD1">
      <w:pPr>
        <w:ind w:firstLine="480"/>
        <w:jc w:val="center"/>
        <w:rPr>
          <w:rFonts w:ascii="Times New Roman" w:hAnsi="Times New Roman"/>
        </w:rPr>
      </w:pPr>
      <w:r w:rsidRPr="00D1666A">
        <w:rPr>
          <w:rFonts w:ascii="Times New Roman" w:hAnsi="Times New Roman"/>
          <w:noProof/>
        </w:rPr>
        <w:drawing>
          <wp:inline distT="0" distB="0" distL="0" distR="0" wp14:anchorId="132BE46C" wp14:editId="15E6C241">
            <wp:extent cx="5238750" cy="7048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8750" cy="704850"/>
                    </a:xfrm>
                    <a:prstGeom prst="rect">
                      <a:avLst/>
                    </a:prstGeom>
                  </pic:spPr>
                </pic:pic>
              </a:graphicData>
            </a:graphic>
          </wp:inline>
        </w:drawing>
      </w:r>
    </w:p>
    <w:p w14:paraId="6AFB4AD2" w14:textId="77777777" w:rsidR="00AC1FD1" w:rsidRPr="0039431F" w:rsidRDefault="00AC1FD1" w:rsidP="00AC1FD1">
      <w:pPr>
        <w:ind w:firstLine="480"/>
        <w:rPr>
          <w:rFonts w:ascii="Times New Roman" w:hAnsi="Times New Roman"/>
        </w:rPr>
      </w:pPr>
      <w:r w:rsidRPr="0039431F">
        <w:rPr>
          <w:rFonts w:ascii="Times New Roman" w:hAnsi="Times New Roman" w:hint="eastAsia"/>
        </w:rPr>
        <w:t>再</w:t>
      </w:r>
      <w:r w:rsidRPr="0039431F">
        <w:rPr>
          <w:rFonts w:ascii="Times New Roman" w:hAnsi="Times New Roman"/>
        </w:rPr>
        <w:t>次</w:t>
      </w:r>
      <w:r w:rsidRPr="0039431F">
        <w:rPr>
          <w:rFonts w:ascii="Times New Roman" w:hAnsi="Times New Roman" w:hint="eastAsia"/>
        </w:rPr>
        <w:t>ping 4.4.4.4</w:t>
      </w:r>
      <w:r w:rsidRPr="0039431F">
        <w:rPr>
          <w:rFonts w:ascii="Times New Roman" w:hAnsi="Times New Roman" w:hint="eastAsia"/>
        </w:rPr>
        <w:t>看</w:t>
      </w:r>
      <w:r w:rsidRPr="0039431F">
        <w:rPr>
          <w:rFonts w:ascii="Times New Roman" w:hAnsi="Times New Roman"/>
        </w:rPr>
        <w:t>能否通</w:t>
      </w:r>
    </w:p>
    <w:p w14:paraId="45724523" w14:textId="77777777" w:rsidR="00AC1FD1" w:rsidRPr="00D1666A" w:rsidRDefault="00AC1FD1" w:rsidP="00AC1FD1">
      <w:pPr>
        <w:ind w:firstLine="480"/>
        <w:jc w:val="center"/>
        <w:rPr>
          <w:rFonts w:ascii="Times New Roman" w:hAnsi="Times New Roman"/>
        </w:rPr>
      </w:pPr>
      <w:r w:rsidRPr="00D1666A">
        <w:rPr>
          <w:rFonts w:ascii="Times New Roman" w:hAnsi="Times New Roman"/>
          <w:noProof/>
        </w:rPr>
        <w:lastRenderedPageBreak/>
        <w:drawing>
          <wp:inline distT="0" distB="0" distL="0" distR="0" wp14:anchorId="50B6E1DF" wp14:editId="130412F0">
            <wp:extent cx="5219700" cy="18764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9700" cy="1876425"/>
                    </a:xfrm>
                    <a:prstGeom prst="rect">
                      <a:avLst/>
                    </a:prstGeom>
                  </pic:spPr>
                </pic:pic>
              </a:graphicData>
            </a:graphic>
          </wp:inline>
        </w:drawing>
      </w:r>
    </w:p>
    <w:p w14:paraId="4BD32A74" w14:textId="77777777" w:rsidR="00AC1FD1" w:rsidRPr="0039431F" w:rsidRDefault="00AC1FD1" w:rsidP="00AC1FD1">
      <w:pPr>
        <w:ind w:firstLine="480"/>
        <w:rPr>
          <w:rFonts w:ascii="Times New Roman" w:hAnsi="Times New Roman"/>
        </w:rPr>
      </w:pPr>
      <w:r w:rsidRPr="0039431F">
        <w:rPr>
          <w:rFonts w:ascii="Times New Roman" w:hAnsi="Times New Roman" w:hint="eastAsia"/>
        </w:rPr>
        <w:t>仍然</w:t>
      </w:r>
      <w:r w:rsidRPr="0039431F">
        <w:rPr>
          <w:rFonts w:ascii="Times New Roman" w:hAnsi="Times New Roman"/>
        </w:rPr>
        <w:t>能够与</w:t>
      </w:r>
      <w:r w:rsidRPr="0039431F">
        <w:rPr>
          <w:rFonts w:ascii="Times New Roman" w:hAnsi="Times New Roman" w:hint="eastAsia"/>
        </w:rPr>
        <w:t>PC2</w:t>
      </w:r>
      <w:r w:rsidRPr="0039431F">
        <w:rPr>
          <w:rFonts w:ascii="Times New Roman" w:hAnsi="Times New Roman" w:hint="eastAsia"/>
        </w:rPr>
        <w:t>通讯</w:t>
      </w:r>
      <w:r w:rsidRPr="0039431F">
        <w:rPr>
          <w:rFonts w:ascii="Times New Roman" w:hAnsi="Times New Roman"/>
        </w:rPr>
        <w:t>。</w:t>
      </w:r>
    </w:p>
    <w:p w14:paraId="7F107CB4" w14:textId="77777777" w:rsidR="00AC1FD1" w:rsidRPr="00D1666A" w:rsidRDefault="00AC1FD1" w:rsidP="00AC1FD1">
      <w:pPr>
        <w:ind w:firstLine="480"/>
        <w:rPr>
          <w:rFonts w:ascii="Times New Roman" w:hAnsi="Times New Roman"/>
        </w:rPr>
      </w:pPr>
      <w:r w:rsidRPr="0039431F">
        <w:rPr>
          <w:rFonts w:ascii="Times New Roman" w:hAnsi="Times New Roman" w:hint="eastAsia"/>
        </w:rPr>
        <w:t>查看</w:t>
      </w:r>
      <w:r w:rsidRPr="0039431F">
        <w:rPr>
          <w:rFonts w:ascii="Times New Roman" w:hAnsi="Times New Roman" w:hint="eastAsia"/>
        </w:rPr>
        <w:t>R1</w:t>
      </w:r>
      <w:r w:rsidRPr="0039431F">
        <w:rPr>
          <w:rFonts w:ascii="Times New Roman" w:hAnsi="Times New Roman" w:hint="eastAsia"/>
        </w:rPr>
        <w:t>路由</w:t>
      </w:r>
      <w:r w:rsidRPr="0039431F">
        <w:rPr>
          <w:rFonts w:ascii="Times New Roman" w:hAnsi="Times New Roman"/>
        </w:rPr>
        <w:t>表，看</w:t>
      </w:r>
      <w:r w:rsidRPr="0039431F">
        <w:rPr>
          <w:rFonts w:ascii="Times New Roman" w:hAnsi="Times New Roman" w:hint="eastAsia"/>
        </w:rPr>
        <w:t>PC1</w:t>
      </w:r>
      <w:r w:rsidRPr="0039431F">
        <w:rPr>
          <w:rFonts w:ascii="Times New Roman" w:hAnsi="Times New Roman" w:hint="eastAsia"/>
        </w:rPr>
        <w:t>到达</w:t>
      </w:r>
      <w:r w:rsidRPr="0039431F">
        <w:rPr>
          <w:rFonts w:ascii="Times New Roman" w:hAnsi="Times New Roman" w:hint="eastAsia"/>
        </w:rPr>
        <w:t>PC2</w:t>
      </w:r>
      <w:r w:rsidRPr="0039431F">
        <w:rPr>
          <w:rFonts w:ascii="Times New Roman" w:hAnsi="Times New Roman" w:hint="eastAsia"/>
        </w:rPr>
        <w:t>的</w:t>
      </w:r>
      <w:r w:rsidRPr="0039431F">
        <w:rPr>
          <w:rFonts w:ascii="Times New Roman" w:hAnsi="Times New Roman"/>
        </w:rPr>
        <w:t>下一跳是否发生变化</w:t>
      </w:r>
      <w:r w:rsidRPr="00D1666A">
        <w:rPr>
          <w:rFonts w:ascii="Times New Roman" w:hAnsi="Times New Roman"/>
        </w:rPr>
        <w:t>。</w:t>
      </w:r>
    </w:p>
    <w:p w14:paraId="368CFA0E" w14:textId="77777777" w:rsidR="00AC1FD1" w:rsidRPr="00D1666A" w:rsidRDefault="00AC1FD1" w:rsidP="00AC1FD1">
      <w:pPr>
        <w:ind w:firstLine="480"/>
        <w:jc w:val="center"/>
        <w:rPr>
          <w:rFonts w:ascii="Times New Roman" w:hAnsi="Times New Roman"/>
        </w:rPr>
      </w:pPr>
      <w:r w:rsidRPr="00D1666A">
        <w:rPr>
          <w:rFonts w:ascii="Times New Roman" w:hAnsi="Times New Roman"/>
          <w:noProof/>
        </w:rPr>
        <w:drawing>
          <wp:inline distT="0" distB="0" distL="0" distR="0" wp14:anchorId="1E573C62" wp14:editId="13B4421D">
            <wp:extent cx="5238750" cy="153479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1534795"/>
                    </a:xfrm>
                    <a:prstGeom prst="rect">
                      <a:avLst/>
                    </a:prstGeom>
                  </pic:spPr>
                </pic:pic>
              </a:graphicData>
            </a:graphic>
          </wp:inline>
        </w:drawing>
      </w:r>
    </w:p>
    <w:p w14:paraId="5961BDE1" w14:textId="77777777" w:rsidR="00AC1FD1" w:rsidRPr="0039431F" w:rsidRDefault="00AC1FD1" w:rsidP="00AC1FD1">
      <w:pPr>
        <w:ind w:firstLine="480"/>
        <w:rPr>
          <w:rFonts w:ascii="Times New Roman" w:hAnsi="Times New Roman"/>
        </w:rPr>
      </w:pPr>
      <w:r w:rsidRPr="0039431F">
        <w:rPr>
          <w:rFonts w:ascii="Times New Roman" w:hAnsi="Times New Roman" w:hint="eastAsia"/>
        </w:rPr>
        <w:t>可以</w:t>
      </w:r>
      <w:r w:rsidRPr="0039431F">
        <w:rPr>
          <w:rFonts w:ascii="Times New Roman" w:hAnsi="Times New Roman"/>
        </w:rPr>
        <w:t>看到当</w:t>
      </w:r>
      <w:r w:rsidRPr="0039431F">
        <w:rPr>
          <w:rFonts w:ascii="Times New Roman" w:hAnsi="Times New Roman" w:hint="eastAsia"/>
        </w:rPr>
        <w:t>R1</w:t>
      </w:r>
      <w:r w:rsidRPr="0039431F">
        <w:rPr>
          <w:rFonts w:ascii="Times New Roman" w:hAnsi="Times New Roman" w:hint="eastAsia"/>
        </w:rPr>
        <w:t>的</w:t>
      </w:r>
      <w:r w:rsidRPr="0039431F">
        <w:rPr>
          <w:rFonts w:ascii="Times New Roman" w:hAnsi="Times New Roman"/>
        </w:rPr>
        <w:t>g1</w:t>
      </w:r>
      <w:r w:rsidRPr="0039431F">
        <w:rPr>
          <w:rFonts w:ascii="Times New Roman" w:hAnsi="Times New Roman" w:hint="eastAsia"/>
        </w:rPr>
        <w:t>接口</w:t>
      </w:r>
      <w:r w:rsidRPr="0039431F">
        <w:rPr>
          <w:rFonts w:ascii="Times New Roman" w:hAnsi="Times New Roman"/>
        </w:rPr>
        <w:t>down</w:t>
      </w:r>
      <w:r w:rsidRPr="0039431F">
        <w:rPr>
          <w:rFonts w:ascii="Times New Roman" w:hAnsi="Times New Roman"/>
        </w:rPr>
        <w:t>掉以后，</w:t>
      </w:r>
      <w:r w:rsidRPr="0039431F">
        <w:rPr>
          <w:rFonts w:ascii="Times New Roman" w:hAnsi="Times New Roman" w:hint="eastAsia"/>
        </w:rPr>
        <w:t>PC1</w:t>
      </w:r>
      <w:r w:rsidRPr="0039431F">
        <w:rPr>
          <w:rFonts w:ascii="Times New Roman" w:hAnsi="Times New Roman" w:hint="eastAsia"/>
        </w:rPr>
        <w:t>到达</w:t>
      </w:r>
      <w:r w:rsidRPr="0039431F">
        <w:rPr>
          <w:rFonts w:ascii="Times New Roman" w:hAnsi="Times New Roman" w:hint="eastAsia"/>
        </w:rPr>
        <w:t>PC2</w:t>
      </w:r>
      <w:r w:rsidRPr="0039431F">
        <w:rPr>
          <w:rFonts w:ascii="Times New Roman" w:hAnsi="Times New Roman" w:hint="eastAsia"/>
        </w:rPr>
        <w:t>的</w:t>
      </w:r>
      <w:r w:rsidRPr="0039431F">
        <w:rPr>
          <w:rFonts w:ascii="Times New Roman" w:hAnsi="Times New Roman"/>
        </w:rPr>
        <w:t>下一跳路由切换到了备份路径下一跳</w:t>
      </w:r>
      <w:r w:rsidRPr="0039431F">
        <w:rPr>
          <w:rFonts w:ascii="Times New Roman" w:hAnsi="Times New Roman" w:hint="eastAsia"/>
        </w:rPr>
        <w:t>13.1.1.3</w:t>
      </w:r>
      <w:r w:rsidRPr="0039431F">
        <w:rPr>
          <w:rFonts w:ascii="Times New Roman" w:hAnsi="Times New Roman" w:hint="eastAsia"/>
        </w:rPr>
        <w:t>。</w:t>
      </w:r>
    </w:p>
    <w:p w14:paraId="15BE55EE" w14:textId="77777777" w:rsidR="00AC1FD1" w:rsidRPr="00D1666A" w:rsidRDefault="00AC1FD1" w:rsidP="00AC1FD1">
      <w:pPr>
        <w:widowControl/>
        <w:spacing w:line="240" w:lineRule="auto"/>
        <w:ind w:firstLineChars="0" w:firstLine="0"/>
        <w:jc w:val="left"/>
        <w:rPr>
          <w:rFonts w:ascii="Times New Roman" w:hAnsi="Times New Roman"/>
        </w:rPr>
      </w:pPr>
      <w:r>
        <w:rPr>
          <w:rFonts w:ascii="Times New Roman" w:hAnsi="Times New Roman"/>
        </w:rPr>
        <w:br w:type="page"/>
      </w:r>
    </w:p>
    <w:p w14:paraId="41F3423C" w14:textId="77777777" w:rsidR="00AC1FD1" w:rsidRPr="00D1666A" w:rsidRDefault="00AC1FD1" w:rsidP="00F026F7">
      <w:pPr>
        <w:pStyle w:val="3"/>
        <w:numPr>
          <w:ilvl w:val="2"/>
          <w:numId w:val="11"/>
        </w:numPr>
      </w:pPr>
      <w:bookmarkStart w:id="35" w:name="_Toc422754610"/>
      <w:bookmarkStart w:id="36" w:name="_Toc465170332"/>
      <w:r w:rsidRPr="00D1666A">
        <w:rPr>
          <w:rFonts w:hint="eastAsia"/>
        </w:rPr>
        <w:lastRenderedPageBreak/>
        <w:t>静态</w:t>
      </w:r>
      <w:r w:rsidRPr="00D1666A">
        <w:t>浮动路由</w:t>
      </w:r>
      <w:bookmarkEnd w:id="35"/>
      <w:r>
        <w:rPr>
          <w:rFonts w:hint="eastAsia"/>
        </w:rPr>
        <w:t>分流</w:t>
      </w:r>
      <w:r w:rsidR="009B2B53">
        <w:rPr>
          <w:rFonts w:hint="eastAsia"/>
        </w:rPr>
        <w:t>互</w:t>
      </w:r>
      <w:r w:rsidR="009B2B53">
        <w:t>备</w:t>
      </w:r>
      <w:bookmarkEnd w:id="36"/>
    </w:p>
    <w:p w14:paraId="2C40C92C" w14:textId="77777777" w:rsidR="00AC1FD1" w:rsidRPr="007C3FFD" w:rsidRDefault="00AC1FD1" w:rsidP="00AC1FD1">
      <w:pPr>
        <w:ind w:firstLine="480"/>
        <w:rPr>
          <w:rFonts w:ascii="Times New Roman" w:hAnsi="Times New Roman"/>
        </w:rPr>
      </w:pPr>
      <w:r w:rsidRPr="007C3FFD">
        <w:rPr>
          <w:rFonts w:ascii="Times New Roman" w:hAnsi="Times New Roman" w:hint="eastAsia"/>
        </w:rPr>
        <w:t>实验</w:t>
      </w:r>
      <w:r w:rsidRPr="007C3FFD">
        <w:rPr>
          <w:rFonts w:ascii="Times New Roman" w:hAnsi="Times New Roman"/>
        </w:rPr>
        <w:t>拓扑：</w:t>
      </w:r>
    </w:p>
    <w:p w14:paraId="4C725A80" w14:textId="77777777" w:rsidR="00AC1FD1" w:rsidRPr="00D1666A" w:rsidRDefault="00AC1FD1" w:rsidP="00AC1FD1">
      <w:pPr>
        <w:ind w:firstLine="480"/>
        <w:jc w:val="center"/>
        <w:rPr>
          <w:rFonts w:ascii="Times New Roman" w:hAnsi="Times New Roman"/>
        </w:rPr>
      </w:pPr>
      <w:r w:rsidRPr="00D1666A">
        <w:rPr>
          <w:rFonts w:ascii="Times New Roman" w:hAnsi="Times New Roman"/>
          <w:noProof/>
        </w:rPr>
        <w:drawing>
          <wp:inline distT="0" distB="0" distL="0" distR="0" wp14:anchorId="05590318" wp14:editId="42D857CE">
            <wp:extent cx="5124450" cy="3429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24450" cy="3429000"/>
                    </a:xfrm>
                    <a:prstGeom prst="rect">
                      <a:avLst/>
                    </a:prstGeom>
                  </pic:spPr>
                </pic:pic>
              </a:graphicData>
            </a:graphic>
          </wp:inline>
        </w:drawing>
      </w:r>
    </w:p>
    <w:p w14:paraId="5A06BF35" w14:textId="77777777" w:rsidR="00AC1FD1" w:rsidRPr="007C3FFD" w:rsidRDefault="00AC1FD1" w:rsidP="00AC1FD1">
      <w:pPr>
        <w:ind w:firstLine="480"/>
        <w:rPr>
          <w:rFonts w:ascii="Times New Roman" w:hAnsi="Times New Roman"/>
        </w:rPr>
      </w:pPr>
      <w:r w:rsidRPr="007C3FFD">
        <w:rPr>
          <w:rFonts w:ascii="Times New Roman" w:hAnsi="Times New Roman" w:hint="eastAsia"/>
        </w:rPr>
        <w:t>实验</w:t>
      </w:r>
      <w:r w:rsidRPr="007C3FFD">
        <w:rPr>
          <w:rFonts w:ascii="Times New Roman" w:hAnsi="Times New Roman"/>
        </w:rPr>
        <w:t>要求：</w:t>
      </w:r>
    </w:p>
    <w:p w14:paraId="4FE244DF" w14:textId="77777777" w:rsidR="00AC1FD1" w:rsidRPr="007C3FFD" w:rsidRDefault="00AC1FD1" w:rsidP="00AC1FD1">
      <w:pPr>
        <w:ind w:firstLine="480"/>
        <w:rPr>
          <w:rFonts w:ascii="Times New Roman" w:hAnsi="Times New Roman"/>
        </w:rPr>
      </w:pPr>
      <w:r w:rsidRPr="007C3FFD">
        <w:rPr>
          <w:rFonts w:ascii="Times New Roman" w:hAnsi="Times New Roman" w:hint="eastAsia"/>
        </w:rPr>
        <w:t>R1</w:t>
      </w:r>
      <w:r w:rsidRPr="007C3FFD">
        <w:rPr>
          <w:rFonts w:ascii="Times New Roman" w:hAnsi="Times New Roman" w:hint="eastAsia"/>
        </w:rPr>
        <w:t>为中心，</w:t>
      </w:r>
      <w:r w:rsidRPr="007C3FFD">
        <w:rPr>
          <w:rFonts w:ascii="Times New Roman" w:hAnsi="Times New Roman" w:hint="eastAsia"/>
        </w:rPr>
        <w:t>R4</w:t>
      </w:r>
      <w:r w:rsidRPr="007C3FFD">
        <w:rPr>
          <w:rFonts w:ascii="Times New Roman" w:hAnsi="Times New Roman" w:hint="eastAsia"/>
        </w:rPr>
        <w:t>为网点，分别有生产和办公两个业务，要实现生产数据走左边，办公数据走右边。同时要两条线路要实现互备。使用静态浮动路由实现。</w:t>
      </w:r>
    </w:p>
    <w:p w14:paraId="3678F914" w14:textId="77777777" w:rsidR="00AC1FD1" w:rsidRPr="007C3FFD" w:rsidRDefault="00AC1FD1" w:rsidP="00AC1FD1">
      <w:pPr>
        <w:ind w:firstLine="480"/>
        <w:rPr>
          <w:rFonts w:ascii="Times New Roman" w:hAnsi="Times New Roman"/>
        </w:rPr>
      </w:pPr>
      <w:r w:rsidRPr="007C3FFD">
        <w:rPr>
          <w:rFonts w:ascii="Times New Roman" w:hAnsi="Times New Roman" w:hint="eastAsia"/>
        </w:rPr>
        <w:t>浮动</w:t>
      </w:r>
      <w:r w:rsidRPr="007C3FFD">
        <w:rPr>
          <w:rFonts w:ascii="Times New Roman" w:hAnsi="Times New Roman"/>
        </w:rPr>
        <w:t>静态路由：通过</w:t>
      </w:r>
      <w:r w:rsidRPr="007C3FFD">
        <w:rPr>
          <w:rFonts w:ascii="Times New Roman" w:hAnsi="Times New Roman" w:hint="eastAsia"/>
        </w:rPr>
        <w:t>设置</w:t>
      </w:r>
      <w:r w:rsidRPr="007C3FFD">
        <w:rPr>
          <w:rFonts w:ascii="Times New Roman" w:hAnsi="Times New Roman"/>
        </w:rPr>
        <w:t>静态路由的管理距离值，实现当主路由</w:t>
      </w:r>
      <w:r w:rsidRPr="007C3FFD">
        <w:rPr>
          <w:rFonts w:ascii="Times New Roman" w:hAnsi="Times New Roman"/>
        </w:rPr>
        <w:t>down</w:t>
      </w:r>
      <w:r w:rsidRPr="007C3FFD">
        <w:rPr>
          <w:rFonts w:ascii="Times New Roman" w:hAnsi="Times New Roman"/>
        </w:rPr>
        <w:t>掉后，备份路由自动切换。</w:t>
      </w:r>
    </w:p>
    <w:p w14:paraId="59F8347A" w14:textId="77777777" w:rsidR="00AC1FD1" w:rsidRPr="007C3FFD" w:rsidRDefault="00AC1FD1" w:rsidP="00AC1FD1">
      <w:pPr>
        <w:ind w:firstLine="480"/>
        <w:rPr>
          <w:rFonts w:ascii="Times New Roman" w:hAnsi="Times New Roman"/>
        </w:rPr>
      </w:pPr>
      <w:r w:rsidRPr="007C3FFD">
        <w:rPr>
          <w:rFonts w:ascii="Times New Roman" w:hAnsi="Times New Roman" w:hint="eastAsia"/>
        </w:rPr>
        <w:t>实验</w:t>
      </w:r>
      <w:r w:rsidRPr="007C3FFD">
        <w:rPr>
          <w:rFonts w:ascii="Times New Roman" w:hAnsi="Times New Roman"/>
        </w:rPr>
        <w:t>配置：</w:t>
      </w:r>
    </w:p>
    <w:p w14:paraId="22021FB6" w14:textId="77777777" w:rsidR="00AC1FD1" w:rsidRPr="007C3FFD" w:rsidRDefault="00AC1FD1" w:rsidP="00AC1FD1">
      <w:pPr>
        <w:ind w:firstLine="480"/>
        <w:rPr>
          <w:rFonts w:ascii="Times New Roman" w:hAnsi="Times New Roman"/>
        </w:rPr>
      </w:pPr>
      <w:r w:rsidRPr="007C3FFD">
        <w:rPr>
          <w:rFonts w:ascii="Times New Roman" w:hAnsi="Times New Roman"/>
        </w:rPr>
        <w:t>R1(config)#interface loop1</w:t>
      </w:r>
    </w:p>
    <w:p w14:paraId="46875877" w14:textId="77777777" w:rsidR="00AC1FD1" w:rsidRPr="007C3FFD" w:rsidRDefault="00AC1FD1" w:rsidP="00AC1FD1">
      <w:pPr>
        <w:ind w:firstLine="480"/>
        <w:rPr>
          <w:rFonts w:ascii="Times New Roman" w:hAnsi="Times New Roman"/>
        </w:rPr>
      </w:pPr>
      <w:r w:rsidRPr="007C3FFD">
        <w:rPr>
          <w:rFonts w:ascii="Times New Roman" w:hAnsi="Times New Roman"/>
        </w:rPr>
        <w:t>R1(config-if-loopback1)#ip address 100.1.1.1 32</w:t>
      </w:r>
    </w:p>
    <w:p w14:paraId="5159B4C8" w14:textId="77777777" w:rsidR="00AC1FD1" w:rsidRPr="007C3FFD" w:rsidRDefault="00AC1FD1" w:rsidP="00AC1FD1">
      <w:pPr>
        <w:ind w:firstLine="480"/>
        <w:rPr>
          <w:rFonts w:ascii="Times New Roman" w:hAnsi="Times New Roman"/>
        </w:rPr>
      </w:pPr>
      <w:r w:rsidRPr="007C3FFD">
        <w:rPr>
          <w:rFonts w:ascii="Times New Roman" w:hAnsi="Times New Roman"/>
        </w:rPr>
        <w:t>R1(config-if-loopback1)#exit</w:t>
      </w:r>
    </w:p>
    <w:p w14:paraId="7979378B" w14:textId="77777777" w:rsidR="00AC1FD1" w:rsidRPr="007C3FFD" w:rsidRDefault="00AC1FD1" w:rsidP="00AC1FD1">
      <w:pPr>
        <w:ind w:firstLine="480"/>
        <w:rPr>
          <w:rFonts w:ascii="Times New Roman" w:hAnsi="Times New Roman"/>
        </w:rPr>
      </w:pPr>
      <w:r w:rsidRPr="007C3FFD">
        <w:rPr>
          <w:rFonts w:ascii="Times New Roman" w:hAnsi="Times New Roman"/>
        </w:rPr>
        <w:t>R1(config)#interface loop2</w:t>
      </w:r>
    </w:p>
    <w:p w14:paraId="3A54B600" w14:textId="77777777" w:rsidR="00AC1FD1" w:rsidRPr="007C3FFD" w:rsidRDefault="00AC1FD1" w:rsidP="00AC1FD1">
      <w:pPr>
        <w:ind w:firstLine="480"/>
        <w:rPr>
          <w:rFonts w:ascii="Times New Roman" w:hAnsi="Times New Roman"/>
        </w:rPr>
      </w:pPr>
      <w:r w:rsidRPr="007C3FFD">
        <w:rPr>
          <w:rFonts w:ascii="Times New Roman" w:hAnsi="Times New Roman"/>
        </w:rPr>
        <w:t>R1(config-if-loopback2)#ip address 200.1.1.1 32</w:t>
      </w:r>
    </w:p>
    <w:p w14:paraId="5ED6E40E" w14:textId="77777777" w:rsidR="00AC1FD1" w:rsidRPr="007C3FFD" w:rsidRDefault="00AC1FD1" w:rsidP="00AC1FD1">
      <w:pPr>
        <w:ind w:firstLine="480"/>
        <w:rPr>
          <w:rFonts w:ascii="Times New Roman" w:hAnsi="Times New Roman"/>
        </w:rPr>
      </w:pPr>
      <w:r w:rsidRPr="007C3FFD">
        <w:rPr>
          <w:rFonts w:ascii="Times New Roman" w:hAnsi="Times New Roman"/>
        </w:rPr>
        <w:t>R1(config-if-loopback2)#exit</w:t>
      </w:r>
    </w:p>
    <w:p w14:paraId="74F7E6EB" w14:textId="77777777" w:rsidR="00AC1FD1" w:rsidRPr="007C3FFD" w:rsidRDefault="00AC1FD1" w:rsidP="00AC1FD1">
      <w:pPr>
        <w:ind w:firstLine="480"/>
        <w:rPr>
          <w:rFonts w:ascii="Times New Roman" w:hAnsi="Times New Roman"/>
        </w:rPr>
      </w:pPr>
      <w:r w:rsidRPr="007C3FFD">
        <w:rPr>
          <w:rFonts w:ascii="Times New Roman" w:hAnsi="Times New Roman"/>
        </w:rPr>
        <w:t>R1(config)#interface g1</w:t>
      </w:r>
    </w:p>
    <w:p w14:paraId="6562AC8C" w14:textId="77777777" w:rsidR="00AC1FD1" w:rsidRPr="007C3FFD" w:rsidRDefault="00AC1FD1" w:rsidP="00AC1FD1">
      <w:pPr>
        <w:ind w:firstLine="480"/>
        <w:rPr>
          <w:rFonts w:ascii="Times New Roman" w:hAnsi="Times New Roman"/>
        </w:rPr>
      </w:pPr>
      <w:r w:rsidRPr="007C3FFD">
        <w:rPr>
          <w:rFonts w:ascii="Times New Roman" w:hAnsi="Times New Roman"/>
        </w:rPr>
        <w:lastRenderedPageBreak/>
        <w:t>R1(config-if-gigabitethernet1)#ip address 10.1.1.1 24</w:t>
      </w:r>
    </w:p>
    <w:p w14:paraId="15825559" w14:textId="77777777" w:rsidR="00AC1FD1" w:rsidRPr="007C3FFD" w:rsidRDefault="00AC1FD1" w:rsidP="00AC1FD1">
      <w:pPr>
        <w:ind w:firstLine="480"/>
        <w:rPr>
          <w:rFonts w:ascii="Times New Roman" w:hAnsi="Times New Roman"/>
        </w:rPr>
      </w:pPr>
      <w:r w:rsidRPr="007C3FFD">
        <w:rPr>
          <w:rFonts w:ascii="Times New Roman" w:hAnsi="Times New Roman"/>
        </w:rPr>
        <w:t>R1(config-if-gigabitethernet1)#exit</w:t>
      </w:r>
    </w:p>
    <w:p w14:paraId="4410ECAE" w14:textId="77777777" w:rsidR="00AC1FD1" w:rsidRPr="007C3FFD" w:rsidRDefault="00AC1FD1" w:rsidP="00AC1FD1">
      <w:pPr>
        <w:ind w:firstLine="480"/>
        <w:rPr>
          <w:rFonts w:ascii="Times New Roman" w:hAnsi="Times New Roman"/>
        </w:rPr>
      </w:pPr>
      <w:r w:rsidRPr="007C3FFD">
        <w:rPr>
          <w:rFonts w:ascii="Times New Roman" w:hAnsi="Times New Roman"/>
        </w:rPr>
        <w:t>R1(config)#interface g2</w:t>
      </w:r>
    </w:p>
    <w:p w14:paraId="5854B5A3" w14:textId="77777777" w:rsidR="00AC1FD1" w:rsidRPr="007C3FFD" w:rsidRDefault="00AC1FD1" w:rsidP="00AC1FD1">
      <w:pPr>
        <w:ind w:firstLine="480"/>
        <w:rPr>
          <w:rFonts w:ascii="Times New Roman" w:hAnsi="Times New Roman"/>
        </w:rPr>
      </w:pPr>
      <w:r w:rsidRPr="007C3FFD">
        <w:rPr>
          <w:rFonts w:ascii="Times New Roman" w:hAnsi="Times New Roman"/>
        </w:rPr>
        <w:t>R1(config-if-gigabitethernet2)#ip address 20.1.1.1 24</w:t>
      </w:r>
    </w:p>
    <w:p w14:paraId="44C913AB" w14:textId="77777777" w:rsidR="00AC1FD1" w:rsidRPr="007C3FFD" w:rsidRDefault="00AC1FD1" w:rsidP="00AC1FD1">
      <w:pPr>
        <w:ind w:firstLine="480"/>
        <w:rPr>
          <w:rFonts w:ascii="Times New Roman" w:hAnsi="Times New Roman"/>
        </w:rPr>
      </w:pPr>
      <w:r w:rsidRPr="007C3FFD">
        <w:rPr>
          <w:rFonts w:ascii="Times New Roman" w:hAnsi="Times New Roman"/>
        </w:rPr>
        <w:t>R1(config-if-gigabitethernet2)#exit</w:t>
      </w:r>
    </w:p>
    <w:p w14:paraId="71045EB6" w14:textId="77777777" w:rsidR="00AC1FD1" w:rsidRPr="007C3FFD" w:rsidRDefault="00AC1FD1" w:rsidP="00AC1FD1">
      <w:pPr>
        <w:ind w:firstLine="480"/>
        <w:rPr>
          <w:rFonts w:ascii="Times New Roman" w:hAnsi="Times New Roman"/>
        </w:rPr>
      </w:pPr>
      <w:r w:rsidRPr="007C3FFD">
        <w:rPr>
          <w:rFonts w:ascii="Times New Roman" w:hAnsi="Times New Roman"/>
        </w:rPr>
        <w:t>R1(config)#ip route 30.1.1.0 255.255.255.0 10.1.1.2</w:t>
      </w:r>
    </w:p>
    <w:p w14:paraId="4FB252EB" w14:textId="77777777" w:rsidR="00AC1FD1" w:rsidRPr="007C3FFD" w:rsidRDefault="00AC1FD1" w:rsidP="00AC1FD1">
      <w:pPr>
        <w:ind w:firstLine="480"/>
        <w:rPr>
          <w:rFonts w:ascii="Times New Roman" w:hAnsi="Times New Roman"/>
        </w:rPr>
      </w:pPr>
      <w:r w:rsidRPr="007C3FFD">
        <w:rPr>
          <w:rFonts w:ascii="Times New Roman" w:hAnsi="Times New Roman"/>
        </w:rPr>
        <w:t>R1(config)#ip route 40.1.1.0 255.255.255.0 20.1.1.2</w:t>
      </w:r>
    </w:p>
    <w:p w14:paraId="0723E34E" w14:textId="77777777" w:rsidR="00AC1FD1" w:rsidRPr="007C3FFD" w:rsidRDefault="00AC1FD1" w:rsidP="00AC1FD1">
      <w:pPr>
        <w:ind w:firstLine="480"/>
        <w:rPr>
          <w:rFonts w:ascii="Times New Roman" w:hAnsi="Times New Roman"/>
        </w:rPr>
      </w:pPr>
      <w:r w:rsidRPr="007C3FFD">
        <w:rPr>
          <w:rFonts w:ascii="Times New Roman" w:hAnsi="Times New Roman"/>
        </w:rPr>
        <w:t>R1(config)#ip route 100.1.2.1 255.255.255.255 10.1.1.2</w:t>
      </w:r>
    </w:p>
    <w:p w14:paraId="06D3EA53" w14:textId="77777777" w:rsidR="00AC1FD1" w:rsidRPr="00B173FD" w:rsidRDefault="00AC1FD1" w:rsidP="00AC1FD1">
      <w:pPr>
        <w:ind w:firstLine="480"/>
        <w:rPr>
          <w:rFonts w:ascii="Times New Roman" w:hAnsi="Times New Roman"/>
          <w:b/>
        </w:rPr>
      </w:pPr>
      <w:r w:rsidRPr="007C3FFD">
        <w:rPr>
          <w:rFonts w:ascii="Times New Roman" w:hAnsi="Times New Roman"/>
        </w:rPr>
        <w:t>R1(config)#ip route 100.1.2.1 255.255.255.255 20.1.1.2 5</w:t>
      </w:r>
      <w:r w:rsidRPr="007C3FFD">
        <w:rPr>
          <w:rFonts w:ascii="Times New Roman" w:hAnsi="Times New Roman"/>
        </w:rPr>
        <w:tab/>
      </w:r>
      <w:r w:rsidRPr="007C3FFD">
        <w:rPr>
          <w:rFonts w:ascii="Times New Roman" w:hAnsi="Times New Roman"/>
        </w:rPr>
        <w:tab/>
      </w:r>
      <w:r w:rsidRPr="00B173FD">
        <w:rPr>
          <w:rFonts w:ascii="Times New Roman" w:hAnsi="Times New Roman"/>
          <w:b/>
        </w:rPr>
        <w:t>//</w:t>
      </w:r>
      <w:r w:rsidRPr="00B173FD">
        <w:rPr>
          <w:rFonts w:ascii="Times New Roman" w:hAnsi="Times New Roman" w:hint="eastAsia"/>
          <w:b/>
        </w:rPr>
        <w:t>通过修改</w:t>
      </w:r>
      <w:r w:rsidRPr="00B173FD">
        <w:rPr>
          <w:rFonts w:ascii="Times New Roman" w:hAnsi="Times New Roman"/>
          <w:b/>
        </w:rPr>
        <w:t>静态路由管理距离值</w:t>
      </w:r>
      <w:r w:rsidRPr="00B173FD">
        <w:rPr>
          <w:rFonts w:ascii="Times New Roman" w:hAnsi="Times New Roman" w:hint="eastAsia"/>
          <w:b/>
        </w:rPr>
        <w:t>实现</w:t>
      </w:r>
      <w:r w:rsidRPr="00B173FD">
        <w:rPr>
          <w:rFonts w:ascii="Times New Roman" w:hAnsi="Times New Roman"/>
          <w:b/>
        </w:rPr>
        <w:t>静态浮动路由备份。</w:t>
      </w:r>
    </w:p>
    <w:p w14:paraId="0AD13478" w14:textId="77777777" w:rsidR="00AC1FD1" w:rsidRPr="007C3FFD" w:rsidRDefault="00AC1FD1" w:rsidP="00AC1FD1">
      <w:pPr>
        <w:ind w:firstLine="480"/>
        <w:rPr>
          <w:rFonts w:ascii="Times New Roman" w:hAnsi="Times New Roman"/>
        </w:rPr>
      </w:pPr>
      <w:r w:rsidRPr="007C3FFD">
        <w:rPr>
          <w:rFonts w:ascii="Times New Roman" w:hAnsi="Times New Roman"/>
        </w:rPr>
        <w:t>R1(config)#ip route 200.1.2.1 255.255.255.255 20.1.1.2</w:t>
      </w:r>
    </w:p>
    <w:p w14:paraId="16D6898E" w14:textId="77777777" w:rsidR="00AC1FD1" w:rsidRPr="007C3FFD" w:rsidRDefault="00AC1FD1" w:rsidP="00AC1FD1">
      <w:pPr>
        <w:ind w:firstLine="480"/>
        <w:rPr>
          <w:rFonts w:ascii="Times New Roman" w:hAnsi="Times New Roman"/>
        </w:rPr>
      </w:pPr>
      <w:r w:rsidRPr="007C3FFD">
        <w:rPr>
          <w:rFonts w:ascii="Times New Roman" w:hAnsi="Times New Roman"/>
        </w:rPr>
        <w:t>R1(config)#ip route 200.1.2.1 255.255.255.255 10.1.1.2 5</w:t>
      </w:r>
    </w:p>
    <w:p w14:paraId="3F67DBA3" w14:textId="77777777" w:rsidR="00AC1FD1" w:rsidRPr="007C3FFD" w:rsidRDefault="00AC1FD1" w:rsidP="00AC1FD1">
      <w:pPr>
        <w:ind w:firstLine="480"/>
        <w:rPr>
          <w:rFonts w:ascii="Times New Roman" w:hAnsi="Times New Roman"/>
        </w:rPr>
      </w:pPr>
      <w:r w:rsidRPr="007C3FFD">
        <w:rPr>
          <w:rFonts w:ascii="Times New Roman" w:hAnsi="Times New Roman" w:hint="eastAsia"/>
        </w:rPr>
        <w:t>R1</w:t>
      </w:r>
      <w:r w:rsidRPr="007C3FFD">
        <w:rPr>
          <w:rFonts w:ascii="Times New Roman" w:hAnsi="Times New Roman" w:hint="eastAsia"/>
        </w:rPr>
        <w:t>路由表</w:t>
      </w:r>
      <w:r w:rsidRPr="007C3FFD">
        <w:rPr>
          <w:rFonts w:ascii="Times New Roman" w:hAnsi="Times New Roman"/>
        </w:rPr>
        <w:t>：</w:t>
      </w:r>
    </w:p>
    <w:p w14:paraId="0E61C7E5" w14:textId="77777777" w:rsidR="00AC1FD1" w:rsidRPr="00D1666A" w:rsidRDefault="00AC1FD1" w:rsidP="00AC1FD1">
      <w:pPr>
        <w:ind w:firstLine="480"/>
        <w:jc w:val="center"/>
        <w:rPr>
          <w:rFonts w:ascii="Times New Roman" w:hAnsi="Times New Roman"/>
        </w:rPr>
      </w:pPr>
      <w:r w:rsidRPr="00D1666A">
        <w:rPr>
          <w:rFonts w:ascii="Times New Roman" w:hAnsi="Times New Roman"/>
          <w:noProof/>
        </w:rPr>
        <w:drawing>
          <wp:inline distT="0" distB="0" distL="0" distR="0" wp14:anchorId="00AD5A7F" wp14:editId="157579C1">
            <wp:extent cx="5274310" cy="20459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045970"/>
                    </a:xfrm>
                    <a:prstGeom prst="rect">
                      <a:avLst/>
                    </a:prstGeom>
                  </pic:spPr>
                </pic:pic>
              </a:graphicData>
            </a:graphic>
          </wp:inline>
        </w:drawing>
      </w:r>
    </w:p>
    <w:p w14:paraId="583E6133" w14:textId="77777777" w:rsidR="00AC1FD1" w:rsidRPr="007C3FFD" w:rsidRDefault="00AC1FD1" w:rsidP="00AC1FD1">
      <w:pPr>
        <w:ind w:firstLine="480"/>
        <w:rPr>
          <w:rFonts w:ascii="Times New Roman" w:hAnsi="Times New Roman"/>
        </w:rPr>
      </w:pPr>
      <w:r w:rsidRPr="007C3FFD">
        <w:rPr>
          <w:rFonts w:ascii="Times New Roman" w:hAnsi="Times New Roman" w:hint="eastAsia"/>
        </w:rPr>
        <w:t>从</w:t>
      </w:r>
      <w:r w:rsidRPr="007C3FFD">
        <w:rPr>
          <w:rFonts w:ascii="Times New Roman" w:hAnsi="Times New Roman" w:hint="eastAsia"/>
        </w:rPr>
        <w:t>R1</w:t>
      </w:r>
      <w:r w:rsidRPr="007C3FFD">
        <w:rPr>
          <w:rFonts w:ascii="Times New Roman" w:hAnsi="Times New Roman" w:hint="eastAsia"/>
        </w:rPr>
        <w:t>的</w:t>
      </w:r>
      <w:r w:rsidRPr="007C3FFD">
        <w:rPr>
          <w:rFonts w:ascii="Times New Roman" w:hAnsi="Times New Roman"/>
        </w:rPr>
        <w:t>路由表中可以看到正常情况下，生产网</w:t>
      </w:r>
      <w:r w:rsidRPr="007C3FFD">
        <w:rPr>
          <w:rFonts w:ascii="Times New Roman" w:hAnsi="Times New Roman" w:hint="eastAsia"/>
        </w:rPr>
        <w:t>段</w:t>
      </w:r>
      <w:r w:rsidRPr="007C3FFD">
        <w:rPr>
          <w:rFonts w:ascii="Times New Roman" w:hAnsi="Times New Roman" w:hint="eastAsia"/>
          <w:b/>
        </w:rPr>
        <w:t>100.1.0.0</w:t>
      </w:r>
      <w:r w:rsidRPr="007C3FFD">
        <w:rPr>
          <w:rFonts w:ascii="Times New Roman" w:hAnsi="Times New Roman"/>
        </w:rPr>
        <w:t>和办公网</w:t>
      </w:r>
      <w:r w:rsidRPr="007C3FFD">
        <w:rPr>
          <w:rFonts w:ascii="Times New Roman" w:hAnsi="Times New Roman" w:hint="eastAsia"/>
        </w:rPr>
        <w:t>段</w:t>
      </w:r>
      <w:r w:rsidRPr="007C3FFD">
        <w:rPr>
          <w:rFonts w:ascii="Times New Roman" w:hAnsi="Times New Roman" w:hint="eastAsia"/>
          <w:b/>
        </w:rPr>
        <w:t>200.1.0.0</w:t>
      </w:r>
      <w:r w:rsidRPr="007C3FFD">
        <w:rPr>
          <w:rFonts w:ascii="Times New Roman" w:hAnsi="Times New Roman"/>
        </w:rPr>
        <w:t>均只有一条路由，且指向不同的下一跳。</w:t>
      </w:r>
      <w:r w:rsidRPr="007C3FFD">
        <w:rPr>
          <w:rFonts w:ascii="Times New Roman" w:hAnsi="Times New Roman" w:hint="eastAsia"/>
        </w:rPr>
        <w:t>实现</w:t>
      </w:r>
      <w:r w:rsidRPr="007C3FFD">
        <w:rPr>
          <w:rFonts w:ascii="Times New Roman" w:hAnsi="Times New Roman"/>
        </w:rPr>
        <w:t>了分流。</w:t>
      </w:r>
    </w:p>
    <w:p w14:paraId="6C23C687" w14:textId="77777777" w:rsidR="00AC1FD1" w:rsidRPr="007C3FFD" w:rsidRDefault="00AC1FD1" w:rsidP="00AC1FD1">
      <w:pPr>
        <w:ind w:firstLine="480"/>
        <w:rPr>
          <w:rFonts w:ascii="Times New Roman" w:hAnsi="Times New Roman"/>
        </w:rPr>
      </w:pPr>
      <w:r w:rsidRPr="007C3FFD">
        <w:rPr>
          <w:rFonts w:ascii="Times New Roman" w:hAnsi="Times New Roman"/>
        </w:rPr>
        <w:t>R2#config t</w:t>
      </w:r>
    </w:p>
    <w:p w14:paraId="3384238D" w14:textId="77777777" w:rsidR="00AC1FD1" w:rsidRPr="007C3FFD" w:rsidRDefault="00AC1FD1" w:rsidP="00AC1FD1">
      <w:pPr>
        <w:ind w:firstLine="480"/>
        <w:rPr>
          <w:rFonts w:ascii="Times New Roman" w:hAnsi="Times New Roman"/>
        </w:rPr>
      </w:pPr>
      <w:r w:rsidRPr="007C3FFD">
        <w:rPr>
          <w:rFonts w:ascii="Times New Roman" w:hAnsi="Times New Roman"/>
        </w:rPr>
        <w:t>R2(config)#interface g1</w:t>
      </w:r>
    </w:p>
    <w:p w14:paraId="6F54B176" w14:textId="77777777" w:rsidR="00AC1FD1" w:rsidRPr="007C3FFD" w:rsidRDefault="00AC1FD1" w:rsidP="00AC1FD1">
      <w:pPr>
        <w:ind w:firstLine="480"/>
        <w:rPr>
          <w:rFonts w:ascii="Times New Roman" w:hAnsi="Times New Roman"/>
        </w:rPr>
      </w:pPr>
      <w:r w:rsidRPr="007C3FFD">
        <w:rPr>
          <w:rFonts w:ascii="Times New Roman" w:hAnsi="Times New Roman"/>
        </w:rPr>
        <w:t>R2(config-if-gigabitethernet1)#ip address 10.1.1.2 24</w:t>
      </w:r>
    </w:p>
    <w:p w14:paraId="1F28E285" w14:textId="77777777" w:rsidR="00AC1FD1" w:rsidRPr="007C3FFD" w:rsidRDefault="00AC1FD1" w:rsidP="00AC1FD1">
      <w:pPr>
        <w:ind w:firstLine="480"/>
        <w:rPr>
          <w:rFonts w:ascii="Times New Roman" w:hAnsi="Times New Roman"/>
        </w:rPr>
      </w:pPr>
      <w:r w:rsidRPr="007C3FFD">
        <w:rPr>
          <w:rFonts w:ascii="Times New Roman" w:hAnsi="Times New Roman"/>
        </w:rPr>
        <w:t>R2(config-if-gigabitethernet1)#exit</w:t>
      </w:r>
    </w:p>
    <w:p w14:paraId="7E86DC75" w14:textId="77777777" w:rsidR="00AC1FD1" w:rsidRPr="007C3FFD" w:rsidRDefault="00AC1FD1" w:rsidP="00AC1FD1">
      <w:pPr>
        <w:ind w:firstLine="480"/>
        <w:rPr>
          <w:rFonts w:ascii="Times New Roman" w:hAnsi="Times New Roman"/>
        </w:rPr>
      </w:pPr>
      <w:r w:rsidRPr="007C3FFD">
        <w:rPr>
          <w:rFonts w:ascii="Times New Roman" w:hAnsi="Times New Roman"/>
        </w:rPr>
        <w:t>R2(config)#interface g2</w:t>
      </w:r>
    </w:p>
    <w:p w14:paraId="16C47409" w14:textId="77777777" w:rsidR="00AC1FD1" w:rsidRPr="007C3FFD" w:rsidRDefault="00AC1FD1" w:rsidP="00AC1FD1">
      <w:pPr>
        <w:ind w:firstLine="480"/>
        <w:rPr>
          <w:rFonts w:ascii="Times New Roman" w:hAnsi="Times New Roman"/>
        </w:rPr>
      </w:pPr>
      <w:r w:rsidRPr="007C3FFD">
        <w:rPr>
          <w:rFonts w:ascii="Times New Roman" w:hAnsi="Times New Roman"/>
        </w:rPr>
        <w:lastRenderedPageBreak/>
        <w:t>R2(config-if-gigabitethernet2)#ip address 30.1.1.1 24</w:t>
      </w:r>
    </w:p>
    <w:p w14:paraId="09A436BE" w14:textId="77777777" w:rsidR="00AC1FD1" w:rsidRPr="007C3FFD" w:rsidRDefault="00AC1FD1" w:rsidP="00AC1FD1">
      <w:pPr>
        <w:ind w:firstLine="480"/>
        <w:rPr>
          <w:rFonts w:ascii="Times New Roman" w:hAnsi="Times New Roman"/>
        </w:rPr>
      </w:pPr>
      <w:r w:rsidRPr="007C3FFD">
        <w:rPr>
          <w:rFonts w:ascii="Times New Roman" w:hAnsi="Times New Roman"/>
        </w:rPr>
        <w:t>R2(config-if-gigabitethernet2)#exit</w:t>
      </w:r>
    </w:p>
    <w:p w14:paraId="7BD4D6B6" w14:textId="77777777" w:rsidR="00AC1FD1" w:rsidRPr="007C3FFD" w:rsidRDefault="00AC1FD1" w:rsidP="00AC1FD1">
      <w:pPr>
        <w:ind w:firstLine="480"/>
        <w:rPr>
          <w:rFonts w:ascii="Times New Roman" w:hAnsi="Times New Roman"/>
        </w:rPr>
      </w:pPr>
      <w:r w:rsidRPr="007C3FFD">
        <w:rPr>
          <w:rFonts w:ascii="Times New Roman" w:hAnsi="Times New Roman"/>
        </w:rPr>
        <w:t>R2(config)#ip route 100.1.2.1 255.255.255.255 30.1.1.2</w:t>
      </w:r>
    </w:p>
    <w:p w14:paraId="2F3DED18" w14:textId="77777777" w:rsidR="00AC1FD1" w:rsidRPr="007C3FFD" w:rsidRDefault="00AC1FD1" w:rsidP="00AC1FD1">
      <w:pPr>
        <w:ind w:firstLine="480"/>
        <w:rPr>
          <w:rFonts w:ascii="Times New Roman" w:hAnsi="Times New Roman"/>
        </w:rPr>
      </w:pPr>
      <w:r w:rsidRPr="007C3FFD">
        <w:rPr>
          <w:rFonts w:ascii="Times New Roman" w:hAnsi="Times New Roman"/>
        </w:rPr>
        <w:t>R2(config)#ip route 100.1.1.1 255.255.255.255 10.1.1.1</w:t>
      </w:r>
    </w:p>
    <w:p w14:paraId="75BD77A0" w14:textId="77777777" w:rsidR="00AC1FD1" w:rsidRPr="007C3FFD" w:rsidRDefault="00AC1FD1" w:rsidP="00AC1FD1">
      <w:pPr>
        <w:ind w:firstLine="480"/>
        <w:rPr>
          <w:rFonts w:ascii="Times New Roman" w:hAnsi="Times New Roman"/>
        </w:rPr>
      </w:pPr>
      <w:r w:rsidRPr="007C3FFD">
        <w:rPr>
          <w:rFonts w:ascii="Times New Roman" w:hAnsi="Times New Roman"/>
        </w:rPr>
        <w:t>R2(config)#ip route 200.1.2.1 255.255.255.255 30.1.1.2</w:t>
      </w:r>
    </w:p>
    <w:p w14:paraId="00A32107" w14:textId="77777777" w:rsidR="00AC1FD1" w:rsidRPr="007C3FFD" w:rsidRDefault="00AC1FD1" w:rsidP="00AC1FD1">
      <w:pPr>
        <w:ind w:firstLine="480"/>
        <w:rPr>
          <w:rFonts w:ascii="Times New Roman" w:hAnsi="Times New Roman"/>
        </w:rPr>
      </w:pPr>
      <w:r w:rsidRPr="007C3FFD">
        <w:rPr>
          <w:rFonts w:ascii="Times New Roman" w:hAnsi="Times New Roman"/>
        </w:rPr>
        <w:t>R2(config)#ip route 200.1.1.1 255.255.255.255 10.1.1.1</w:t>
      </w:r>
    </w:p>
    <w:p w14:paraId="0D36AC3D" w14:textId="77777777" w:rsidR="00AC1FD1" w:rsidRPr="001E2DDE" w:rsidRDefault="00AC1FD1" w:rsidP="00AC1FD1">
      <w:pPr>
        <w:ind w:firstLine="480"/>
        <w:rPr>
          <w:rFonts w:ascii="Times New Roman" w:hAnsi="Times New Roman"/>
        </w:rPr>
      </w:pPr>
    </w:p>
    <w:p w14:paraId="057A5776" w14:textId="77777777" w:rsidR="00AC1FD1" w:rsidRPr="001E2DDE" w:rsidRDefault="00AC1FD1" w:rsidP="00AC1FD1">
      <w:pPr>
        <w:ind w:firstLine="480"/>
        <w:rPr>
          <w:rFonts w:ascii="Times New Roman" w:hAnsi="Times New Roman"/>
        </w:rPr>
      </w:pPr>
      <w:r w:rsidRPr="001E2DDE">
        <w:rPr>
          <w:rFonts w:ascii="Times New Roman" w:hAnsi="Times New Roman"/>
        </w:rPr>
        <w:t>R3(config)#interface g2</w:t>
      </w:r>
    </w:p>
    <w:p w14:paraId="417A0ACB" w14:textId="77777777" w:rsidR="00AC1FD1" w:rsidRPr="001E2DDE" w:rsidRDefault="00AC1FD1" w:rsidP="00AC1FD1">
      <w:pPr>
        <w:ind w:firstLine="480"/>
        <w:rPr>
          <w:rFonts w:ascii="Times New Roman" w:hAnsi="Times New Roman"/>
        </w:rPr>
      </w:pPr>
      <w:r w:rsidRPr="001E2DDE">
        <w:rPr>
          <w:rFonts w:ascii="Times New Roman" w:hAnsi="Times New Roman"/>
        </w:rPr>
        <w:t>R3(config-if-gigabitethernet2)#ip address 20.1.1.2 24</w:t>
      </w:r>
    </w:p>
    <w:p w14:paraId="01FCE36E" w14:textId="77777777" w:rsidR="00AC1FD1" w:rsidRPr="001E2DDE" w:rsidRDefault="00AC1FD1" w:rsidP="00AC1FD1">
      <w:pPr>
        <w:ind w:firstLine="480"/>
        <w:rPr>
          <w:rFonts w:ascii="Times New Roman" w:hAnsi="Times New Roman"/>
        </w:rPr>
      </w:pPr>
      <w:r w:rsidRPr="001E2DDE">
        <w:rPr>
          <w:rFonts w:ascii="Times New Roman" w:hAnsi="Times New Roman"/>
        </w:rPr>
        <w:t>R3(config-if-gigabitethernet2)#exit</w:t>
      </w:r>
    </w:p>
    <w:p w14:paraId="5DADAE4D" w14:textId="77777777" w:rsidR="00AC1FD1" w:rsidRPr="001E2DDE" w:rsidRDefault="00AC1FD1" w:rsidP="00AC1FD1">
      <w:pPr>
        <w:ind w:firstLine="480"/>
        <w:rPr>
          <w:rFonts w:ascii="Times New Roman" w:hAnsi="Times New Roman"/>
        </w:rPr>
      </w:pPr>
      <w:r w:rsidRPr="001E2DDE">
        <w:rPr>
          <w:rFonts w:ascii="Times New Roman" w:hAnsi="Times New Roman"/>
        </w:rPr>
        <w:t>R3(config)#interface g1</w:t>
      </w:r>
    </w:p>
    <w:p w14:paraId="6B04BAC8" w14:textId="77777777" w:rsidR="00AC1FD1" w:rsidRPr="001E2DDE" w:rsidRDefault="00AC1FD1" w:rsidP="00AC1FD1">
      <w:pPr>
        <w:ind w:firstLine="480"/>
        <w:rPr>
          <w:rFonts w:ascii="Times New Roman" w:hAnsi="Times New Roman"/>
        </w:rPr>
      </w:pPr>
      <w:r w:rsidRPr="001E2DDE">
        <w:rPr>
          <w:rFonts w:ascii="Times New Roman" w:hAnsi="Times New Roman"/>
        </w:rPr>
        <w:t>R3(config-if-gigabitethernet1)#ip address 40.1.1.1 24</w:t>
      </w:r>
    </w:p>
    <w:p w14:paraId="2F7E7056" w14:textId="77777777" w:rsidR="00AC1FD1" w:rsidRPr="001E2DDE" w:rsidRDefault="00AC1FD1" w:rsidP="00AC1FD1">
      <w:pPr>
        <w:ind w:firstLine="480"/>
        <w:rPr>
          <w:rFonts w:ascii="Times New Roman" w:hAnsi="Times New Roman"/>
        </w:rPr>
      </w:pPr>
      <w:r w:rsidRPr="001E2DDE">
        <w:rPr>
          <w:rFonts w:ascii="Times New Roman" w:hAnsi="Times New Roman"/>
        </w:rPr>
        <w:t>R3(config-if-gigabitethernet1)#exit</w:t>
      </w:r>
    </w:p>
    <w:p w14:paraId="20A85974" w14:textId="77777777" w:rsidR="00AC1FD1" w:rsidRPr="001E2DDE" w:rsidRDefault="00AC1FD1" w:rsidP="00AC1FD1">
      <w:pPr>
        <w:ind w:firstLine="480"/>
        <w:rPr>
          <w:rFonts w:ascii="Times New Roman" w:hAnsi="Times New Roman"/>
        </w:rPr>
      </w:pPr>
      <w:r w:rsidRPr="001E2DDE">
        <w:rPr>
          <w:rFonts w:ascii="Times New Roman" w:hAnsi="Times New Roman"/>
        </w:rPr>
        <w:t xml:space="preserve">R3(config)#ip route 200.1.2.1 255.255.255.255 40.1.1.2 </w:t>
      </w:r>
    </w:p>
    <w:p w14:paraId="757C722E" w14:textId="77777777" w:rsidR="00AC1FD1" w:rsidRPr="001E2DDE" w:rsidRDefault="00AC1FD1" w:rsidP="00AC1FD1">
      <w:pPr>
        <w:ind w:firstLine="480"/>
        <w:rPr>
          <w:rFonts w:ascii="Times New Roman" w:hAnsi="Times New Roman"/>
        </w:rPr>
      </w:pPr>
      <w:r w:rsidRPr="001E2DDE">
        <w:rPr>
          <w:rFonts w:ascii="Times New Roman" w:hAnsi="Times New Roman"/>
        </w:rPr>
        <w:t>R3(config)#ip route 200.1.1.1 255.255.255.255 20.1.1.1</w:t>
      </w:r>
    </w:p>
    <w:p w14:paraId="42355402" w14:textId="77777777" w:rsidR="00AC1FD1" w:rsidRPr="001E2DDE" w:rsidRDefault="00AC1FD1" w:rsidP="00AC1FD1">
      <w:pPr>
        <w:ind w:firstLine="480"/>
        <w:rPr>
          <w:rFonts w:ascii="Times New Roman" w:hAnsi="Times New Roman"/>
        </w:rPr>
      </w:pPr>
      <w:r w:rsidRPr="001E2DDE">
        <w:rPr>
          <w:rFonts w:ascii="Times New Roman" w:hAnsi="Times New Roman"/>
        </w:rPr>
        <w:t>R3(config)#ip route 100.1.1.1 255.255.255.255 20.1.1.1</w:t>
      </w:r>
    </w:p>
    <w:p w14:paraId="12E4AFF7" w14:textId="77777777" w:rsidR="00AC1FD1" w:rsidRPr="001E2DDE" w:rsidRDefault="00AC1FD1" w:rsidP="00AC1FD1">
      <w:pPr>
        <w:ind w:firstLine="480"/>
        <w:rPr>
          <w:rFonts w:ascii="Times New Roman" w:hAnsi="Times New Roman"/>
        </w:rPr>
      </w:pPr>
      <w:r w:rsidRPr="001E2DDE">
        <w:rPr>
          <w:rFonts w:ascii="Times New Roman" w:hAnsi="Times New Roman"/>
        </w:rPr>
        <w:t>R3(config)#ip route 100.1.2.1 255.255.255.255 40.1.1.2</w:t>
      </w:r>
    </w:p>
    <w:p w14:paraId="6A3F4509" w14:textId="77777777" w:rsidR="00AC1FD1" w:rsidRPr="001E2DDE" w:rsidRDefault="00AC1FD1" w:rsidP="00AC1FD1">
      <w:pPr>
        <w:ind w:firstLine="480"/>
        <w:rPr>
          <w:rFonts w:ascii="Times New Roman" w:hAnsi="Times New Roman"/>
        </w:rPr>
      </w:pPr>
    </w:p>
    <w:p w14:paraId="18484DDA" w14:textId="77777777" w:rsidR="00AC1FD1" w:rsidRPr="001E2DDE" w:rsidRDefault="00AC1FD1" w:rsidP="00AC1FD1">
      <w:pPr>
        <w:ind w:firstLine="480"/>
        <w:rPr>
          <w:rFonts w:ascii="Times New Roman" w:hAnsi="Times New Roman"/>
        </w:rPr>
      </w:pPr>
      <w:r w:rsidRPr="001E2DDE">
        <w:rPr>
          <w:rFonts w:ascii="Times New Roman" w:hAnsi="Times New Roman"/>
        </w:rPr>
        <w:t>R4(config)#interface loop1</w:t>
      </w:r>
    </w:p>
    <w:p w14:paraId="28DF6708" w14:textId="77777777" w:rsidR="00AC1FD1" w:rsidRPr="001E2DDE" w:rsidRDefault="00AC1FD1" w:rsidP="00AC1FD1">
      <w:pPr>
        <w:ind w:firstLine="480"/>
        <w:rPr>
          <w:rFonts w:ascii="Times New Roman" w:hAnsi="Times New Roman"/>
        </w:rPr>
      </w:pPr>
      <w:r w:rsidRPr="001E2DDE">
        <w:rPr>
          <w:rFonts w:ascii="Times New Roman" w:hAnsi="Times New Roman"/>
        </w:rPr>
        <w:t>R4(config-if-loopback1)#ip address 100.1.2.1 32</w:t>
      </w:r>
    </w:p>
    <w:p w14:paraId="1D8078A6" w14:textId="77777777" w:rsidR="00AC1FD1" w:rsidRPr="001E2DDE" w:rsidRDefault="00AC1FD1" w:rsidP="00AC1FD1">
      <w:pPr>
        <w:ind w:firstLine="480"/>
        <w:rPr>
          <w:rFonts w:ascii="Times New Roman" w:hAnsi="Times New Roman"/>
        </w:rPr>
      </w:pPr>
      <w:r w:rsidRPr="001E2DDE">
        <w:rPr>
          <w:rFonts w:ascii="Times New Roman" w:hAnsi="Times New Roman"/>
        </w:rPr>
        <w:t>R4(config-if-loopback1)#exit</w:t>
      </w:r>
    </w:p>
    <w:p w14:paraId="64A12A81" w14:textId="77777777" w:rsidR="00AC1FD1" w:rsidRPr="001E2DDE" w:rsidRDefault="00AC1FD1" w:rsidP="00AC1FD1">
      <w:pPr>
        <w:ind w:firstLine="480"/>
        <w:rPr>
          <w:rFonts w:ascii="Times New Roman" w:hAnsi="Times New Roman"/>
        </w:rPr>
      </w:pPr>
      <w:r w:rsidRPr="001E2DDE">
        <w:rPr>
          <w:rFonts w:ascii="Times New Roman" w:hAnsi="Times New Roman"/>
        </w:rPr>
        <w:t>R4(config)#interface loop2</w:t>
      </w:r>
    </w:p>
    <w:p w14:paraId="15E88B88" w14:textId="77777777" w:rsidR="00AC1FD1" w:rsidRPr="001E2DDE" w:rsidRDefault="00AC1FD1" w:rsidP="00AC1FD1">
      <w:pPr>
        <w:ind w:firstLine="480"/>
        <w:rPr>
          <w:rFonts w:ascii="Times New Roman" w:hAnsi="Times New Roman"/>
        </w:rPr>
      </w:pPr>
      <w:r w:rsidRPr="001E2DDE">
        <w:rPr>
          <w:rFonts w:ascii="Times New Roman" w:hAnsi="Times New Roman"/>
        </w:rPr>
        <w:t>R4(config-if-loopback2)#ip address 200.1.2.1 32</w:t>
      </w:r>
    </w:p>
    <w:p w14:paraId="153D8CC4" w14:textId="77777777" w:rsidR="00AC1FD1" w:rsidRPr="001E2DDE" w:rsidRDefault="00AC1FD1" w:rsidP="00AC1FD1">
      <w:pPr>
        <w:ind w:firstLine="480"/>
        <w:rPr>
          <w:rFonts w:ascii="Times New Roman" w:hAnsi="Times New Roman"/>
        </w:rPr>
      </w:pPr>
      <w:r w:rsidRPr="001E2DDE">
        <w:rPr>
          <w:rFonts w:ascii="Times New Roman" w:hAnsi="Times New Roman"/>
        </w:rPr>
        <w:t>R4(config-if-loopback2)#</w:t>
      </w:r>
    </w:p>
    <w:p w14:paraId="754E030E" w14:textId="77777777" w:rsidR="00AC1FD1" w:rsidRPr="001E2DDE" w:rsidRDefault="00AC1FD1" w:rsidP="00AC1FD1">
      <w:pPr>
        <w:ind w:firstLine="480"/>
        <w:rPr>
          <w:rFonts w:ascii="Times New Roman" w:hAnsi="Times New Roman"/>
        </w:rPr>
      </w:pPr>
      <w:r w:rsidRPr="001E2DDE">
        <w:rPr>
          <w:rFonts w:ascii="Times New Roman" w:hAnsi="Times New Roman"/>
        </w:rPr>
        <w:t>R4(config-if-loopback2)#exit</w:t>
      </w:r>
    </w:p>
    <w:p w14:paraId="4CD837B5" w14:textId="77777777" w:rsidR="00AC1FD1" w:rsidRPr="001E2DDE" w:rsidRDefault="00AC1FD1" w:rsidP="00AC1FD1">
      <w:pPr>
        <w:ind w:firstLine="480"/>
        <w:rPr>
          <w:rFonts w:ascii="Times New Roman" w:hAnsi="Times New Roman"/>
        </w:rPr>
      </w:pPr>
      <w:r w:rsidRPr="001E2DDE">
        <w:rPr>
          <w:rFonts w:ascii="Times New Roman" w:hAnsi="Times New Roman"/>
        </w:rPr>
        <w:t>R4(config)#interface g2</w:t>
      </w:r>
    </w:p>
    <w:p w14:paraId="1DDDEBE7" w14:textId="77777777" w:rsidR="00AC1FD1" w:rsidRPr="001E2DDE" w:rsidRDefault="00AC1FD1" w:rsidP="00AC1FD1">
      <w:pPr>
        <w:ind w:firstLine="480"/>
        <w:rPr>
          <w:rFonts w:ascii="Times New Roman" w:hAnsi="Times New Roman"/>
        </w:rPr>
      </w:pPr>
      <w:r w:rsidRPr="001E2DDE">
        <w:rPr>
          <w:rFonts w:ascii="Times New Roman" w:hAnsi="Times New Roman"/>
        </w:rPr>
        <w:t>R4(config-if-gigabitethernet2)#ip address 30.1.1.2 24</w:t>
      </w:r>
    </w:p>
    <w:p w14:paraId="65AFCBE4" w14:textId="77777777" w:rsidR="00AC1FD1" w:rsidRPr="001E2DDE" w:rsidRDefault="00AC1FD1" w:rsidP="00AC1FD1">
      <w:pPr>
        <w:ind w:firstLine="480"/>
        <w:rPr>
          <w:rFonts w:ascii="Times New Roman" w:hAnsi="Times New Roman"/>
        </w:rPr>
      </w:pPr>
      <w:r w:rsidRPr="001E2DDE">
        <w:rPr>
          <w:rFonts w:ascii="Times New Roman" w:hAnsi="Times New Roman"/>
        </w:rPr>
        <w:lastRenderedPageBreak/>
        <w:t>R4(config-if-gigabitethernet2)#exit</w:t>
      </w:r>
    </w:p>
    <w:p w14:paraId="242DD4E7" w14:textId="77777777" w:rsidR="00AC1FD1" w:rsidRPr="001E2DDE" w:rsidRDefault="00AC1FD1" w:rsidP="00AC1FD1">
      <w:pPr>
        <w:ind w:firstLine="480"/>
        <w:rPr>
          <w:rFonts w:ascii="Times New Roman" w:hAnsi="Times New Roman"/>
        </w:rPr>
      </w:pPr>
      <w:r w:rsidRPr="001E2DDE">
        <w:rPr>
          <w:rFonts w:ascii="Times New Roman" w:hAnsi="Times New Roman"/>
        </w:rPr>
        <w:t>R4(config)#interface g1</w:t>
      </w:r>
    </w:p>
    <w:p w14:paraId="0D4D6B0D" w14:textId="77777777" w:rsidR="00AC1FD1" w:rsidRPr="001E2DDE" w:rsidRDefault="00AC1FD1" w:rsidP="00AC1FD1">
      <w:pPr>
        <w:ind w:firstLine="480"/>
        <w:rPr>
          <w:rFonts w:ascii="Times New Roman" w:hAnsi="Times New Roman"/>
        </w:rPr>
      </w:pPr>
      <w:r w:rsidRPr="001E2DDE">
        <w:rPr>
          <w:rFonts w:ascii="Times New Roman" w:hAnsi="Times New Roman"/>
        </w:rPr>
        <w:t>R4(config-if-gigabitethernet1)#ip address 40.1.1.2 24</w:t>
      </w:r>
    </w:p>
    <w:p w14:paraId="6E108FFC" w14:textId="77777777" w:rsidR="00AC1FD1" w:rsidRPr="001E2DDE" w:rsidRDefault="00AC1FD1" w:rsidP="00AC1FD1">
      <w:pPr>
        <w:ind w:firstLine="480"/>
        <w:rPr>
          <w:rFonts w:ascii="Times New Roman" w:hAnsi="Times New Roman"/>
        </w:rPr>
      </w:pPr>
      <w:r w:rsidRPr="001E2DDE">
        <w:rPr>
          <w:rFonts w:ascii="Times New Roman" w:hAnsi="Times New Roman"/>
        </w:rPr>
        <w:t>R4(config-if-gigabitethernet1)#exit</w:t>
      </w:r>
    </w:p>
    <w:p w14:paraId="0C70B494" w14:textId="77777777" w:rsidR="00AC1FD1" w:rsidRPr="001E2DDE" w:rsidRDefault="00AC1FD1" w:rsidP="00AC1FD1">
      <w:pPr>
        <w:ind w:firstLine="480"/>
        <w:rPr>
          <w:rFonts w:ascii="Times New Roman" w:hAnsi="Times New Roman"/>
        </w:rPr>
      </w:pPr>
      <w:r w:rsidRPr="001E2DDE">
        <w:rPr>
          <w:rFonts w:ascii="Times New Roman" w:hAnsi="Times New Roman"/>
        </w:rPr>
        <w:t>R4(config)#ip route 100.1.1.1 255.255.255.255 30.1.1.1</w:t>
      </w:r>
    </w:p>
    <w:p w14:paraId="5ACC5952" w14:textId="77777777" w:rsidR="00AC1FD1" w:rsidRPr="001E2DDE" w:rsidRDefault="00AC1FD1" w:rsidP="00AC1FD1">
      <w:pPr>
        <w:ind w:firstLine="480"/>
        <w:rPr>
          <w:rFonts w:ascii="Times New Roman" w:hAnsi="Times New Roman"/>
        </w:rPr>
      </w:pPr>
      <w:r w:rsidRPr="001E2DDE">
        <w:rPr>
          <w:rFonts w:ascii="Times New Roman" w:hAnsi="Times New Roman"/>
        </w:rPr>
        <w:t>R4(config)#ip route 100.1.1.1 255.255.255.255 40.1.1.1 5</w:t>
      </w:r>
    </w:p>
    <w:p w14:paraId="6C8B8A89" w14:textId="77777777" w:rsidR="00AC1FD1" w:rsidRPr="001E2DDE" w:rsidRDefault="00AC1FD1" w:rsidP="00AC1FD1">
      <w:pPr>
        <w:ind w:firstLine="480"/>
        <w:rPr>
          <w:rFonts w:ascii="Times New Roman" w:hAnsi="Times New Roman"/>
        </w:rPr>
      </w:pPr>
      <w:r w:rsidRPr="001E2DDE">
        <w:rPr>
          <w:rFonts w:ascii="Times New Roman" w:hAnsi="Times New Roman"/>
        </w:rPr>
        <w:t>R4(config)#ip route 200.1.1.1 255.255.255.255 40.1.1.1</w:t>
      </w:r>
    </w:p>
    <w:p w14:paraId="404E8B40" w14:textId="77777777" w:rsidR="00AC1FD1" w:rsidRPr="001E2DDE" w:rsidRDefault="00AC1FD1" w:rsidP="00AC1FD1">
      <w:pPr>
        <w:ind w:firstLine="480"/>
        <w:rPr>
          <w:rFonts w:ascii="Times New Roman" w:hAnsi="Times New Roman"/>
        </w:rPr>
      </w:pPr>
      <w:r w:rsidRPr="001E2DDE">
        <w:rPr>
          <w:rFonts w:ascii="Times New Roman" w:hAnsi="Times New Roman"/>
        </w:rPr>
        <w:t>R4(config)#ip route 200.1.1.1 255.255.255.255 30.1.1.1 5</w:t>
      </w:r>
    </w:p>
    <w:p w14:paraId="2040FC3B" w14:textId="77777777" w:rsidR="00AC1FD1" w:rsidRPr="001E2DDE" w:rsidRDefault="00AC1FD1" w:rsidP="00AC1FD1">
      <w:pPr>
        <w:ind w:firstLine="480"/>
        <w:rPr>
          <w:rFonts w:ascii="Times New Roman" w:hAnsi="Times New Roman"/>
        </w:rPr>
      </w:pPr>
      <w:r w:rsidRPr="001E2DDE">
        <w:rPr>
          <w:rFonts w:ascii="Times New Roman" w:hAnsi="Times New Roman"/>
        </w:rPr>
        <w:t>R4(config)#ip route 10.1.1.0 255.255.255.0 30.1.1.1</w:t>
      </w:r>
    </w:p>
    <w:p w14:paraId="78191F13" w14:textId="77777777" w:rsidR="00AC1FD1" w:rsidRPr="001E2DDE" w:rsidRDefault="00AC1FD1" w:rsidP="00AC1FD1">
      <w:pPr>
        <w:ind w:firstLine="480"/>
        <w:rPr>
          <w:rFonts w:ascii="Times New Roman" w:hAnsi="Times New Roman"/>
        </w:rPr>
      </w:pPr>
      <w:r w:rsidRPr="001E2DDE">
        <w:rPr>
          <w:rFonts w:ascii="Times New Roman" w:hAnsi="Times New Roman"/>
        </w:rPr>
        <w:t>R4(config)#ip route 20.1.1.0 255.255.255.0 40.1.1.1</w:t>
      </w:r>
    </w:p>
    <w:p w14:paraId="76CA0C38" w14:textId="77777777" w:rsidR="00AC1FD1" w:rsidRPr="001E2DDE" w:rsidRDefault="00AC1FD1" w:rsidP="00AC1FD1">
      <w:pPr>
        <w:ind w:firstLine="480"/>
        <w:rPr>
          <w:rFonts w:ascii="Times New Roman" w:hAnsi="Times New Roman"/>
        </w:rPr>
      </w:pPr>
      <w:r w:rsidRPr="001E2DDE">
        <w:rPr>
          <w:rFonts w:ascii="Times New Roman" w:hAnsi="Times New Roman" w:hint="eastAsia"/>
        </w:rPr>
        <w:t>R4</w:t>
      </w:r>
      <w:r w:rsidRPr="001E2DDE">
        <w:rPr>
          <w:rFonts w:ascii="Times New Roman" w:hAnsi="Times New Roman" w:hint="eastAsia"/>
        </w:rPr>
        <w:t>路由表</w:t>
      </w:r>
      <w:r w:rsidRPr="001E2DDE">
        <w:rPr>
          <w:rFonts w:ascii="Times New Roman" w:hAnsi="Times New Roman"/>
        </w:rPr>
        <w:t>：</w:t>
      </w:r>
    </w:p>
    <w:p w14:paraId="4043A4F9" w14:textId="77777777" w:rsidR="00AC1FD1" w:rsidRPr="00D1666A" w:rsidRDefault="00AC1FD1" w:rsidP="00AC1FD1">
      <w:pPr>
        <w:ind w:firstLine="480"/>
        <w:jc w:val="center"/>
        <w:rPr>
          <w:rFonts w:ascii="Times New Roman" w:hAnsi="Times New Roman"/>
        </w:rPr>
      </w:pPr>
      <w:r w:rsidRPr="00D1666A">
        <w:rPr>
          <w:rFonts w:ascii="Times New Roman" w:hAnsi="Times New Roman"/>
          <w:noProof/>
        </w:rPr>
        <w:drawing>
          <wp:inline distT="0" distB="0" distL="0" distR="0" wp14:anchorId="56CC9CC2" wp14:editId="02A693F0">
            <wp:extent cx="5274310" cy="20713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71370"/>
                    </a:xfrm>
                    <a:prstGeom prst="rect">
                      <a:avLst/>
                    </a:prstGeom>
                  </pic:spPr>
                </pic:pic>
              </a:graphicData>
            </a:graphic>
          </wp:inline>
        </w:drawing>
      </w:r>
    </w:p>
    <w:p w14:paraId="7E1CBC32" w14:textId="77777777" w:rsidR="00AC1FD1" w:rsidRPr="001E2DDE" w:rsidRDefault="00AC1FD1" w:rsidP="00AC1FD1">
      <w:pPr>
        <w:ind w:firstLine="480"/>
        <w:rPr>
          <w:rFonts w:ascii="Times New Roman" w:hAnsi="Times New Roman"/>
        </w:rPr>
      </w:pPr>
      <w:r w:rsidRPr="001E2DDE">
        <w:rPr>
          <w:rFonts w:ascii="Times New Roman" w:hAnsi="Times New Roman" w:hint="eastAsia"/>
        </w:rPr>
        <w:t>可以</w:t>
      </w:r>
      <w:r w:rsidRPr="001E2DDE">
        <w:rPr>
          <w:rFonts w:ascii="Times New Roman" w:hAnsi="Times New Roman"/>
        </w:rPr>
        <w:t>看到</w:t>
      </w:r>
      <w:r w:rsidRPr="001E2DDE">
        <w:rPr>
          <w:rFonts w:ascii="Times New Roman" w:hAnsi="Times New Roman" w:hint="eastAsia"/>
        </w:rPr>
        <w:t>正常</w:t>
      </w:r>
      <w:r w:rsidRPr="001E2DDE">
        <w:rPr>
          <w:rFonts w:ascii="Times New Roman" w:hAnsi="Times New Roman"/>
        </w:rPr>
        <w:t>情况下</w:t>
      </w:r>
      <w:r w:rsidRPr="001E2DDE">
        <w:rPr>
          <w:rFonts w:ascii="Times New Roman" w:hAnsi="Times New Roman" w:hint="eastAsia"/>
        </w:rPr>
        <w:t>生产</w:t>
      </w:r>
      <w:r w:rsidRPr="001E2DDE">
        <w:rPr>
          <w:rFonts w:ascii="Times New Roman" w:hAnsi="Times New Roman"/>
        </w:rPr>
        <w:t>网</w:t>
      </w:r>
      <w:r>
        <w:rPr>
          <w:rFonts w:ascii="Times New Roman" w:hAnsi="Times New Roman" w:hint="eastAsia"/>
        </w:rPr>
        <w:t>10</w:t>
      </w:r>
      <w:r>
        <w:rPr>
          <w:rFonts w:ascii="Times New Roman" w:hAnsi="Times New Roman" w:hint="eastAsia"/>
        </w:rPr>
        <w:t>网段</w:t>
      </w:r>
      <w:r w:rsidRPr="001E2DDE">
        <w:rPr>
          <w:rFonts w:ascii="Times New Roman" w:hAnsi="Times New Roman"/>
        </w:rPr>
        <w:t>的路由</w:t>
      </w:r>
      <w:r w:rsidRPr="001E2DDE">
        <w:rPr>
          <w:rFonts w:ascii="Times New Roman" w:hAnsi="Times New Roman" w:hint="eastAsia"/>
        </w:rPr>
        <w:t>R4</w:t>
      </w:r>
      <w:r w:rsidRPr="001E2DDE">
        <w:rPr>
          <w:rFonts w:ascii="Times New Roman" w:hAnsi="Times New Roman" w:hint="eastAsia"/>
        </w:rPr>
        <w:t>的</w:t>
      </w:r>
      <w:r w:rsidRPr="001E2DDE">
        <w:rPr>
          <w:rFonts w:ascii="Times New Roman" w:hAnsi="Times New Roman"/>
        </w:rPr>
        <w:t>下一跳为</w:t>
      </w:r>
      <w:r w:rsidRPr="001E2DDE">
        <w:rPr>
          <w:rFonts w:ascii="Times New Roman" w:hAnsi="Times New Roman" w:hint="eastAsia"/>
        </w:rPr>
        <w:t>30.1.1.1</w:t>
      </w:r>
      <w:r w:rsidRPr="001E2DDE">
        <w:rPr>
          <w:rFonts w:ascii="Times New Roman" w:hAnsi="Times New Roman" w:hint="eastAsia"/>
        </w:rPr>
        <w:t>。</w:t>
      </w:r>
      <w:r w:rsidRPr="001E2DDE">
        <w:rPr>
          <w:rFonts w:ascii="Times New Roman" w:hAnsi="Times New Roman"/>
        </w:rPr>
        <w:t>而</w:t>
      </w:r>
      <w:r w:rsidRPr="001E2DDE">
        <w:rPr>
          <w:rFonts w:ascii="Times New Roman" w:hAnsi="Times New Roman" w:hint="eastAsia"/>
        </w:rPr>
        <w:t>办公</w:t>
      </w:r>
      <w:r w:rsidRPr="001E2DDE">
        <w:rPr>
          <w:rFonts w:ascii="Times New Roman" w:hAnsi="Times New Roman"/>
        </w:rPr>
        <w:t>网</w:t>
      </w:r>
      <w:r>
        <w:rPr>
          <w:rFonts w:ascii="Times New Roman" w:hAnsi="Times New Roman" w:hint="eastAsia"/>
        </w:rPr>
        <w:t>20</w:t>
      </w:r>
      <w:r>
        <w:rPr>
          <w:rFonts w:ascii="Times New Roman" w:hAnsi="Times New Roman" w:hint="eastAsia"/>
        </w:rPr>
        <w:t>网段</w:t>
      </w:r>
      <w:r w:rsidRPr="001E2DDE">
        <w:rPr>
          <w:rFonts w:ascii="Times New Roman" w:hAnsi="Times New Roman"/>
        </w:rPr>
        <w:t>下一跳为</w:t>
      </w:r>
      <w:r w:rsidRPr="001E2DDE">
        <w:rPr>
          <w:rFonts w:ascii="Times New Roman" w:hAnsi="Times New Roman" w:hint="eastAsia"/>
        </w:rPr>
        <w:t>40.1.1.1</w:t>
      </w:r>
    </w:p>
    <w:p w14:paraId="2F6CBEE7" w14:textId="77777777" w:rsidR="00AC1FD1" w:rsidRPr="001E2DDE" w:rsidRDefault="00AC1FD1" w:rsidP="00AC1FD1">
      <w:pPr>
        <w:ind w:firstLine="480"/>
        <w:rPr>
          <w:rFonts w:ascii="Times New Roman" w:hAnsi="Times New Roman"/>
        </w:rPr>
      </w:pPr>
      <w:r w:rsidRPr="001E2DDE">
        <w:rPr>
          <w:rFonts w:ascii="Times New Roman" w:hAnsi="Times New Roman" w:hint="eastAsia"/>
        </w:rPr>
        <w:t>在</w:t>
      </w:r>
      <w:r w:rsidRPr="001E2DDE">
        <w:rPr>
          <w:rFonts w:ascii="Times New Roman" w:hAnsi="Times New Roman" w:hint="eastAsia"/>
        </w:rPr>
        <w:t>R4</w:t>
      </w:r>
      <w:r w:rsidRPr="001E2DDE">
        <w:rPr>
          <w:rFonts w:ascii="Times New Roman" w:hAnsi="Times New Roman" w:hint="eastAsia"/>
        </w:rPr>
        <w:t>上</w:t>
      </w:r>
      <w:r w:rsidRPr="001E2DDE">
        <w:rPr>
          <w:rFonts w:ascii="Times New Roman" w:hAnsi="Times New Roman"/>
        </w:rPr>
        <w:t>ping R1</w:t>
      </w:r>
      <w:r w:rsidRPr="001E2DDE">
        <w:rPr>
          <w:rFonts w:ascii="Times New Roman" w:hAnsi="Times New Roman" w:hint="eastAsia"/>
        </w:rPr>
        <w:t>的环回</w:t>
      </w:r>
      <w:r w:rsidRPr="001E2DDE">
        <w:rPr>
          <w:rFonts w:ascii="Times New Roman" w:hAnsi="Times New Roman"/>
        </w:rPr>
        <w:t>口</w:t>
      </w:r>
    </w:p>
    <w:p w14:paraId="79E47DC1" w14:textId="77777777" w:rsidR="00AC1FD1" w:rsidRPr="00D1666A" w:rsidRDefault="00AC1FD1" w:rsidP="00AC1FD1">
      <w:pPr>
        <w:ind w:firstLine="480"/>
        <w:jc w:val="center"/>
        <w:rPr>
          <w:rFonts w:ascii="Times New Roman" w:hAnsi="Times New Roman"/>
        </w:rPr>
      </w:pPr>
      <w:r w:rsidRPr="00D1666A">
        <w:rPr>
          <w:rFonts w:ascii="Times New Roman" w:hAnsi="Times New Roman"/>
          <w:noProof/>
        </w:rPr>
        <w:drawing>
          <wp:inline distT="0" distB="0" distL="0" distR="0" wp14:anchorId="4B8604B3" wp14:editId="6F6F2ECE">
            <wp:extent cx="5274310" cy="12642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264285"/>
                    </a:xfrm>
                    <a:prstGeom prst="rect">
                      <a:avLst/>
                    </a:prstGeom>
                  </pic:spPr>
                </pic:pic>
              </a:graphicData>
            </a:graphic>
          </wp:inline>
        </w:drawing>
      </w:r>
    </w:p>
    <w:p w14:paraId="4DB94D26" w14:textId="77777777" w:rsidR="00AC1FD1" w:rsidRPr="001E2DDE" w:rsidRDefault="00AC1FD1" w:rsidP="00AC1FD1">
      <w:pPr>
        <w:ind w:firstLine="480"/>
        <w:rPr>
          <w:rFonts w:ascii="Times New Roman" w:hAnsi="Times New Roman"/>
        </w:rPr>
      </w:pPr>
      <w:r w:rsidRPr="001E2DDE">
        <w:rPr>
          <w:rFonts w:ascii="Times New Roman" w:hAnsi="Times New Roman" w:hint="eastAsia"/>
        </w:rPr>
        <w:t>现在</w:t>
      </w:r>
      <w:r w:rsidRPr="001E2DDE">
        <w:rPr>
          <w:rFonts w:ascii="Times New Roman" w:hAnsi="Times New Roman"/>
        </w:rPr>
        <w:t>down</w:t>
      </w:r>
      <w:r w:rsidRPr="001E2DDE">
        <w:rPr>
          <w:rFonts w:ascii="Times New Roman" w:hAnsi="Times New Roman"/>
        </w:rPr>
        <w:t>掉</w:t>
      </w:r>
      <w:r w:rsidRPr="001E2DDE">
        <w:rPr>
          <w:rFonts w:ascii="Times New Roman" w:hAnsi="Times New Roman" w:hint="eastAsia"/>
        </w:rPr>
        <w:t>R4</w:t>
      </w:r>
      <w:r w:rsidRPr="001E2DDE">
        <w:rPr>
          <w:rFonts w:ascii="Times New Roman" w:hAnsi="Times New Roman" w:hint="eastAsia"/>
        </w:rPr>
        <w:t>的</w:t>
      </w:r>
      <w:r w:rsidRPr="001E2DDE">
        <w:rPr>
          <w:rFonts w:ascii="Times New Roman" w:hAnsi="Times New Roman" w:hint="eastAsia"/>
        </w:rPr>
        <w:t>g2</w:t>
      </w:r>
      <w:r w:rsidRPr="001E2DDE">
        <w:rPr>
          <w:rFonts w:ascii="Times New Roman" w:hAnsi="Times New Roman" w:hint="eastAsia"/>
        </w:rPr>
        <w:t>口</w:t>
      </w:r>
    </w:p>
    <w:p w14:paraId="58D18458" w14:textId="77777777" w:rsidR="00AC1FD1" w:rsidRPr="00D1666A" w:rsidRDefault="00AC1FD1" w:rsidP="00AC1FD1">
      <w:pPr>
        <w:ind w:firstLine="480"/>
        <w:jc w:val="center"/>
        <w:rPr>
          <w:rFonts w:ascii="Times New Roman" w:hAnsi="Times New Roman"/>
        </w:rPr>
      </w:pPr>
      <w:r w:rsidRPr="00D1666A">
        <w:rPr>
          <w:rFonts w:ascii="Times New Roman" w:hAnsi="Times New Roman"/>
          <w:noProof/>
        </w:rPr>
        <w:lastRenderedPageBreak/>
        <w:drawing>
          <wp:inline distT="0" distB="0" distL="0" distR="0" wp14:anchorId="17637545" wp14:editId="5D96A936">
            <wp:extent cx="5267325" cy="4762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7325" cy="476250"/>
                    </a:xfrm>
                    <a:prstGeom prst="rect">
                      <a:avLst/>
                    </a:prstGeom>
                  </pic:spPr>
                </pic:pic>
              </a:graphicData>
            </a:graphic>
          </wp:inline>
        </w:drawing>
      </w:r>
    </w:p>
    <w:p w14:paraId="78CF0021" w14:textId="77777777" w:rsidR="00AC1FD1" w:rsidRPr="001E2DDE" w:rsidRDefault="00AC1FD1" w:rsidP="00AC1FD1">
      <w:pPr>
        <w:ind w:firstLine="480"/>
        <w:rPr>
          <w:rFonts w:ascii="Times New Roman" w:hAnsi="Times New Roman"/>
        </w:rPr>
      </w:pPr>
      <w:r w:rsidRPr="001E2DDE">
        <w:rPr>
          <w:rFonts w:ascii="Times New Roman" w:hAnsi="Times New Roman" w:hint="eastAsia"/>
        </w:rPr>
        <w:t>查看</w:t>
      </w:r>
      <w:r w:rsidRPr="001E2DDE">
        <w:rPr>
          <w:rFonts w:ascii="Times New Roman" w:hAnsi="Times New Roman"/>
        </w:rPr>
        <w:t>其路由表</w:t>
      </w:r>
      <w:r w:rsidRPr="001E2DDE">
        <w:rPr>
          <w:rFonts w:ascii="Times New Roman" w:hAnsi="Times New Roman" w:hint="eastAsia"/>
        </w:rPr>
        <w:t>是否发生</w:t>
      </w:r>
      <w:r w:rsidRPr="001E2DDE">
        <w:rPr>
          <w:rFonts w:ascii="Times New Roman" w:hAnsi="Times New Roman"/>
        </w:rPr>
        <w:t>了</w:t>
      </w:r>
      <w:r w:rsidRPr="001E2DDE">
        <w:rPr>
          <w:rFonts w:ascii="Times New Roman" w:hAnsi="Times New Roman" w:hint="eastAsia"/>
        </w:rPr>
        <w:t>变化</w:t>
      </w:r>
    </w:p>
    <w:p w14:paraId="3844DBDD" w14:textId="77777777" w:rsidR="00AC1FD1" w:rsidRPr="00D1666A" w:rsidRDefault="00AC1FD1" w:rsidP="00AC1FD1">
      <w:pPr>
        <w:ind w:firstLine="480"/>
        <w:jc w:val="center"/>
        <w:rPr>
          <w:rFonts w:ascii="Times New Roman" w:hAnsi="Times New Roman"/>
        </w:rPr>
      </w:pPr>
      <w:r w:rsidRPr="00D1666A">
        <w:rPr>
          <w:rFonts w:ascii="Times New Roman" w:hAnsi="Times New Roman"/>
          <w:noProof/>
        </w:rPr>
        <w:drawing>
          <wp:inline distT="0" distB="0" distL="0" distR="0" wp14:anchorId="77E671F4" wp14:editId="5EAE88B6">
            <wp:extent cx="5274310" cy="174307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743075"/>
                    </a:xfrm>
                    <a:prstGeom prst="rect">
                      <a:avLst/>
                    </a:prstGeom>
                  </pic:spPr>
                </pic:pic>
              </a:graphicData>
            </a:graphic>
          </wp:inline>
        </w:drawing>
      </w:r>
    </w:p>
    <w:p w14:paraId="44B37A16" w14:textId="77777777" w:rsidR="00AC1FD1" w:rsidRDefault="00AC1FD1" w:rsidP="00AC1FD1">
      <w:pPr>
        <w:ind w:firstLine="480"/>
        <w:rPr>
          <w:rFonts w:ascii="Times New Roman" w:hAnsi="Times New Roman"/>
        </w:rPr>
      </w:pPr>
      <w:r w:rsidRPr="001E2DDE">
        <w:rPr>
          <w:rFonts w:ascii="Times New Roman" w:hAnsi="Times New Roman" w:hint="eastAsia"/>
        </w:rPr>
        <w:t>到达</w:t>
      </w:r>
      <w:r w:rsidRPr="001E2DDE">
        <w:rPr>
          <w:rFonts w:ascii="Times New Roman" w:hAnsi="Times New Roman" w:hint="eastAsia"/>
        </w:rPr>
        <w:t>R1</w:t>
      </w:r>
      <w:r w:rsidRPr="001E2DDE">
        <w:rPr>
          <w:rFonts w:ascii="Times New Roman" w:hAnsi="Times New Roman" w:hint="eastAsia"/>
        </w:rPr>
        <w:t>的</w:t>
      </w:r>
      <w:r>
        <w:rPr>
          <w:rFonts w:ascii="Times New Roman" w:hAnsi="Times New Roman" w:hint="eastAsia"/>
        </w:rPr>
        <w:t>路由</w:t>
      </w:r>
      <w:r w:rsidRPr="001E2DDE">
        <w:rPr>
          <w:rFonts w:ascii="Times New Roman" w:hAnsi="Times New Roman" w:hint="eastAsia"/>
        </w:rPr>
        <w:t>100.1.1.1</w:t>
      </w:r>
      <w:r w:rsidRPr="001E2DDE">
        <w:rPr>
          <w:rFonts w:ascii="Times New Roman" w:hAnsi="Times New Roman" w:hint="eastAsia"/>
        </w:rPr>
        <w:t>的出</w:t>
      </w:r>
      <w:r w:rsidRPr="001E2DDE">
        <w:rPr>
          <w:rFonts w:ascii="Times New Roman" w:hAnsi="Times New Roman"/>
        </w:rPr>
        <w:t>接口切换到了</w:t>
      </w:r>
      <w:r w:rsidRPr="001E2DDE">
        <w:rPr>
          <w:rFonts w:ascii="Times New Roman" w:hAnsi="Times New Roman"/>
        </w:rPr>
        <w:t>g1</w:t>
      </w:r>
      <w:r w:rsidRPr="001E2DDE">
        <w:rPr>
          <w:rFonts w:ascii="Times New Roman" w:hAnsi="Times New Roman" w:hint="eastAsia"/>
        </w:rPr>
        <w:t>口，</w:t>
      </w:r>
      <w:r w:rsidRPr="001E2DDE">
        <w:rPr>
          <w:rFonts w:ascii="Times New Roman" w:hAnsi="Times New Roman"/>
        </w:rPr>
        <w:t>其下一跳</w:t>
      </w:r>
      <w:r w:rsidRPr="001E2DDE">
        <w:rPr>
          <w:rFonts w:ascii="Times New Roman" w:hAnsi="Times New Roman" w:hint="eastAsia"/>
        </w:rPr>
        <w:t>切换</w:t>
      </w:r>
      <w:r w:rsidRPr="001E2DDE">
        <w:rPr>
          <w:rFonts w:ascii="Times New Roman" w:hAnsi="Times New Roman"/>
        </w:rPr>
        <w:t>到了</w:t>
      </w:r>
      <w:r w:rsidRPr="001E2DDE">
        <w:rPr>
          <w:rFonts w:ascii="Times New Roman" w:hAnsi="Times New Roman" w:hint="eastAsia"/>
        </w:rPr>
        <w:t>R3</w:t>
      </w:r>
      <w:r w:rsidRPr="001E2DDE">
        <w:rPr>
          <w:rFonts w:ascii="Times New Roman" w:hAnsi="Times New Roman" w:hint="eastAsia"/>
        </w:rPr>
        <w:t>的</w:t>
      </w:r>
      <w:r w:rsidRPr="001E2DDE">
        <w:rPr>
          <w:rFonts w:ascii="Times New Roman" w:hAnsi="Times New Roman" w:hint="eastAsia"/>
          <w:b/>
        </w:rPr>
        <w:t>40.1.1.1</w:t>
      </w:r>
      <w:r w:rsidRPr="001E2DDE">
        <w:rPr>
          <w:rFonts w:ascii="Times New Roman" w:hAnsi="Times New Roman" w:hint="eastAsia"/>
        </w:rPr>
        <w:t>接口</w:t>
      </w:r>
      <w:r>
        <w:rPr>
          <w:rFonts w:ascii="Times New Roman" w:hAnsi="Times New Roman" w:hint="eastAsia"/>
        </w:rPr>
        <w:t>。</w:t>
      </w:r>
    </w:p>
    <w:p w14:paraId="345F7ECD" w14:textId="77777777" w:rsidR="00AC1FD1" w:rsidRPr="001E2DDE" w:rsidRDefault="00AC1FD1" w:rsidP="00AC1FD1">
      <w:pPr>
        <w:widowControl/>
        <w:spacing w:line="240" w:lineRule="auto"/>
        <w:ind w:firstLineChars="0" w:firstLine="0"/>
        <w:jc w:val="left"/>
        <w:rPr>
          <w:rFonts w:ascii="Times New Roman" w:hAnsi="Times New Roman"/>
        </w:rPr>
      </w:pPr>
      <w:r>
        <w:rPr>
          <w:rFonts w:ascii="Times New Roman" w:hAnsi="Times New Roman"/>
        </w:rPr>
        <w:br w:type="page"/>
      </w:r>
    </w:p>
    <w:p w14:paraId="4E904C06" w14:textId="77777777" w:rsidR="00586F4F" w:rsidRPr="00D1666A" w:rsidRDefault="00586F4F" w:rsidP="007E4898">
      <w:pPr>
        <w:pStyle w:val="2"/>
        <w:numPr>
          <w:ilvl w:val="1"/>
          <w:numId w:val="11"/>
        </w:numPr>
        <w:spacing w:line="360" w:lineRule="auto"/>
        <w:rPr>
          <w:rFonts w:ascii="Times New Roman" w:hAnsi="Times New Roman"/>
        </w:rPr>
      </w:pPr>
      <w:bookmarkStart w:id="37" w:name="_Toc422754626"/>
      <w:bookmarkStart w:id="38" w:name="_Toc465170333"/>
      <w:bookmarkStart w:id="39" w:name="OLE_LINK1"/>
      <w:r w:rsidRPr="00D1666A">
        <w:rPr>
          <w:rFonts w:ascii="Times New Roman" w:hAnsi="Times New Roman" w:hint="eastAsia"/>
        </w:rPr>
        <w:lastRenderedPageBreak/>
        <w:t>有关</w:t>
      </w:r>
      <w:r w:rsidRPr="00D1666A">
        <w:rPr>
          <w:rFonts w:ascii="Times New Roman" w:hAnsi="Times New Roman" w:hint="eastAsia"/>
        </w:rPr>
        <w:t>RIP</w:t>
      </w:r>
      <w:r w:rsidRPr="00D1666A">
        <w:rPr>
          <w:rFonts w:ascii="Times New Roman" w:hAnsi="Times New Roman" w:hint="eastAsia"/>
        </w:rPr>
        <w:t>路由</w:t>
      </w:r>
      <w:r>
        <w:rPr>
          <w:rFonts w:ascii="Times New Roman" w:hAnsi="Times New Roman"/>
        </w:rPr>
        <w:t>协议</w:t>
      </w:r>
      <w:r>
        <w:rPr>
          <w:rFonts w:ascii="Times New Roman" w:hAnsi="Times New Roman" w:hint="eastAsia"/>
        </w:rPr>
        <w:t>及其</w:t>
      </w:r>
      <w:r w:rsidRPr="00D1666A">
        <w:rPr>
          <w:rFonts w:ascii="Times New Roman" w:hAnsi="Times New Roman"/>
        </w:rPr>
        <w:t>计时器问题讨论</w:t>
      </w:r>
      <w:bookmarkEnd w:id="37"/>
      <w:bookmarkEnd w:id="38"/>
    </w:p>
    <w:bookmarkEnd w:id="39"/>
    <w:p w14:paraId="10C15BF2" w14:textId="77777777" w:rsidR="00586F4F" w:rsidRPr="0039431F" w:rsidRDefault="00586F4F" w:rsidP="00586F4F">
      <w:pPr>
        <w:ind w:firstLine="480"/>
        <w:rPr>
          <w:rFonts w:ascii="Times New Roman" w:hAnsi="Times New Roman"/>
        </w:rPr>
      </w:pPr>
      <w:r w:rsidRPr="0039431F">
        <w:rPr>
          <w:rFonts w:ascii="Times New Roman" w:hAnsi="Times New Roman" w:hint="eastAsia"/>
        </w:rPr>
        <w:t>实验</w:t>
      </w:r>
      <w:r w:rsidRPr="0039431F">
        <w:rPr>
          <w:rFonts w:ascii="Times New Roman" w:hAnsi="Times New Roman"/>
        </w:rPr>
        <w:t>拓扑如图：</w:t>
      </w:r>
    </w:p>
    <w:p w14:paraId="64F11D9E" w14:textId="77777777" w:rsidR="00586F4F" w:rsidRPr="00D1666A" w:rsidRDefault="00586F4F" w:rsidP="00586F4F">
      <w:pPr>
        <w:ind w:firstLine="480"/>
        <w:jc w:val="center"/>
        <w:rPr>
          <w:rFonts w:ascii="Times New Roman" w:hAnsi="Times New Roman"/>
        </w:rPr>
      </w:pPr>
      <w:r w:rsidRPr="00D1666A">
        <w:rPr>
          <w:rFonts w:ascii="Times New Roman" w:hAnsi="Times New Roman"/>
          <w:noProof/>
        </w:rPr>
        <w:drawing>
          <wp:inline distT="0" distB="0" distL="0" distR="0" wp14:anchorId="68BF9DAF" wp14:editId="1A112E2D">
            <wp:extent cx="5153025" cy="1969135"/>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53025" cy="1969135"/>
                    </a:xfrm>
                    <a:prstGeom prst="rect">
                      <a:avLst/>
                    </a:prstGeom>
                  </pic:spPr>
                </pic:pic>
              </a:graphicData>
            </a:graphic>
          </wp:inline>
        </w:drawing>
      </w:r>
    </w:p>
    <w:p w14:paraId="110A13EA" w14:textId="77777777" w:rsidR="00586F4F" w:rsidRPr="0039431F" w:rsidRDefault="00586F4F" w:rsidP="00586F4F">
      <w:pPr>
        <w:ind w:firstLine="480"/>
        <w:rPr>
          <w:rFonts w:ascii="Times New Roman" w:hAnsi="Times New Roman"/>
        </w:rPr>
      </w:pPr>
      <w:r w:rsidRPr="0039431F">
        <w:rPr>
          <w:rFonts w:ascii="Times New Roman" w:hAnsi="Times New Roman" w:hint="eastAsia"/>
        </w:rPr>
        <w:t>Rip</w:t>
      </w:r>
      <w:r w:rsidRPr="0039431F">
        <w:rPr>
          <w:rFonts w:ascii="Times New Roman" w:hAnsi="Times New Roman" w:hint="eastAsia"/>
        </w:rPr>
        <w:t>的</w:t>
      </w:r>
      <w:r w:rsidRPr="0039431F">
        <w:rPr>
          <w:rFonts w:ascii="Times New Roman" w:hAnsi="Times New Roman"/>
        </w:rPr>
        <w:t>四个计时器：</w:t>
      </w:r>
    </w:p>
    <w:p w14:paraId="4AAA9F7F" w14:textId="77777777" w:rsidR="00586F4F" w:rsidRPr="0039431F" w:rsidRDefault="00586F4F" w:rsidP="00586F4F">
      <w:pPr>
        <w:ind w:firstLine="480"/>
        <w:rPr>
          <w:rFonts w:ascii="Times New Roman" w:hAnsi="Times New Roman"/>
        </w:rPr>
      </w:pPr>
      <w:r w:rsidRPr="0039431F">
        <w:rPr>
          <w:rFonts w:ascii="Times New Roman" w:hAnsi="Times New Roman"/>
        </w:rPr>
        <w:t>U</w:t>
      </w:r>
      <w:r w:rsidRPr="0039431F">
        <w:rPr>
          <w:rFonts w:ascii="Times New Roman" w:hAnsi="Times New Roman" w:hint="eastAsia"/>
        </w:rPr>
        <w:t>pdate</w:t>
      </w:r>
      <w:r w:rsidRPr="0039431F">
        <w:rPr>
          <w:rFonts w:ascii="Times New Roman" w:hAnsi="Times New Roman"/>
        </w:rPr>
        <w:t>：更新计时器，指运行</w:t>
      </w:r>
      <w:r w:rsidRPr="0039431F">
        <w:rPr>
          <w:rFonts w:ascii="Times New Roman" w:hAnsi="Times New Roman"/>
        </w:rPr>
        <w:t>RIP</w:t>
      </w:r>
      <w:r w:rsidRPr="0039431F">
        <w:rPr>
          <w:rFonts w:ascii="Times New Roman" w:hAnsi="Times New Roman"/>
        </w:rPr>
        <w:t>协议的路由器向所有接口广播自己的全部路由表的时间间隔。</w:t>
      </w:r>
      <w:r w:rsidRPr="0039431F">
        <w:rPr>
          <w:rFonts w:ascii="Times New Roman" w:hAnsi="Times New Roman" w:hint="eastAsia"/>
        </w:rPr>
        <w:t>默认</w:t>
      </w:r>
      <w:r w:rsidRPr="0039431F">
        <w:rPr>
          <w:rFonts w:ascii="Times New Roman" w:hAnsi="Times New Roman" w:hint="eastAsia"/>
        </w:rPr>
        <w:t>30</w:t>
      </w:r>
      <w:r w:rsidRPr="0039431F">
        <w:rPr>
          <w:rFonts w:ascii="Times New Roman" w:hAnsi="Times New Roman" w:hint="eastAsia"/>
        </w:rPr>
        <w:t>秒</w:t>
      </w:r>
      <w:r w:rsidRPr="0039431F">
        <w:rPr>
          <w:rFonts w:ascii="Times New Roman" w:hAnsi="Times New Roman"/>
        </w:rPr>
        <w:t>。</w:t>
      </w:r>
    </w:p>
    <w:p w14:paraId="0EB59A6A" w14:textId="77777777" w:rsidR="00586F4F" w:rsidRPr="0039431F" w:rsidRDefault="00586F4F" w:rsidP="00586F4F">
      <w:pPr>
        <w:ind w:firstLine="480"/>
        <w:rPr>
          <w:rFonts w:ascii="Times New Roman" w:hAnsi="Times New Roman"/>
        </w:rPr>
      </w:pPr>
      <w:r w:rsidRPr="0039431F">
        <w:rPr>
          <w:rFonts w:ascii="Times New Roman" w:hAnsi="Times New Roman"/>
        </w:rPr>
        <w:t>Holddown Timer</w:t>
      </w:r>
      <w:r w:rsidRPr="0039431F">
        <w:rPr>
          <w:rFonts w:ascii="Times New Roman" w:hAnsi="Times New Roman" w:hint="eastAsia"/>
        </w:rPr>
        <w:t>：</w:t>
      </w:r>
      <w:r w:rsidRPr="0039431F">
        <w:rPr>
          <w:rFonts w:ascii="Times New Roman" w:hAnsi="Times New Roman"/>
        </w:rPr>
        <w:t>抑制计时器</w:t>
      </w:r>
      <w:r w:rsidRPr="0039431F">
        <w:rPr>
          <w:rFonts w:ascii="Times New Roman" w:hAnsi="Times New Roman" w:hint="eastAsia"/>
        </w:rPr>
        <w:t>，</w:t>
      </w:r>
      <w:r w:rsidRPr="0039431F">
        <w:rPr>
          <w:rFonts w:ascii="Times New Roman" w:hAnsi="Times New Roman"/>
        </w:rPr>
        <w:t>路由器如果在相同的接口上收到某个路由条目的距离比原先收到的距离大，那么将启动一个抑制计时器。在抑制计时器的时间内该目的不可到达</w:t>
      </w:r>
    </w:p>
    <w:p w14:paraId="67F18EBA" w14:textId="77777777" w:rsidR="00586F4F" w:rsidRPr="0039431F" w:rsidRDefault="00586F4F" w:rsidP="00586F4F">
      <w:pPr>
        <w:ind w:firstLine="480"/>
        <w:rPr>
          <w:rFonts w:ascii="Times New Roman" w:hAnsi="Times New Roman"/>
        </w:rPr>
      </w:pPr>
      <w:r w:rsidRPr="0039431F">
        <w:rPr>
          <w:rFonts w:ascii="Times New Roman" w:hAnsi="Times New Roman"/>
        </w:rPr>
        <w:t>I</w:t>
      </w:r>
      <w:r w:rsidRPr="0039431F">
        <w:rPr>
          <w:rFonts w:ascii="Times New Roman" w:hAnsi="Times New Roman" w:hint="eastAsia"/>
        </w:rPr>
        <w:t>nvalid</w:t>
      </w:r>
      <w:r w:rsidRPr="0039431F">
        <w:rPr>
          <w:rFonts w:ascii="Times New Roman" w:hAnsi="Times New Roman"/>
        </w:rPr>
        <w:t xml:space="preserve"> Timer</w:t>
      </w:r>
      <w:r w:rsidRPr="0039431F">
        <w:rPr>
          <w:rFonts w:ascii="Times New Roman" w:hAnsi="Times New Roman"/>
        </w:rPr>
        <w:t>：</w:t>
      </w:r>
      <w:r w:rsidRPr="0039431F">
        <w:rPr>
          <w:rFonts w:ascii="Times New Roman" w:hAnsi="Times New Roman" w:hint="eastAsia"/>
        </w:rPr>
        <w:t>无效</w:t>
      </w:r>
      <w:r w:rsidRPr="0039431F">
        <w:rPr>
          <w:rFonts w:ascii="Times New Roman" w:hAnsi="Times New Roman"/>
        </w:rPr>
        <w:t>计时器</w:t>
      </w:r>
      <w:r w:rsidRPr="0039431F">
        <w:rPr>
          <w:rFonts w:ascii="Times New Roman" w:hAnsi="Times New Roman" w:hint="eastAsia"/>
        </w:rPr>
        <w:t>。</w:t>
      </w:r>
      <w:r w:rsidRPr="0039431F">
        <w:rPr>
          <w:rFonts w:ascii="Times New Roman" w:hAnsi="Times New Roman"/>
        </w:rPr>
        <w:t>路由器每收到一次路由条目就把无效计器置</w:t>
      </w:r>
      <w:r w:rsidRPr="0039431F">
        <w:rPr>
          <w:rFonts w:ascii="Times New Roman" w:hAnsi="Times New Roman"/>
        </w:rPr>
        <w:t>0</w:t>
      </w:r>
      <w:r w:rsidRPr="0039431F">
        <w:rPr>
          <w:rFonts w:ascii="Times New Roman" w:hAnsi="Times New Roman"/>
        </w:rPr>
        <w:t>，也就是说路由条目每隔无效计时器规定的时间内必须收到路由条目更新报文。如果没有收到相关条目的更新保文那么无效计时器超时，路由器就认为该目的不可达，并向所有接口广播不可达更新报文。无效计时器缺省是</w:t>
      </w:r>
      <w:r w:rsidRPr="0039431F">
        <w:rPr>
          <w:rFonts w:ascii="Times New Roman" w:hAnsi="Times New Roman"/>
        </w:rPr>
        <w:t>180</w:t>
      </w:r>
      <w:r w:rsidRPr="0039431F">
        <w:rPr>
          <w:rFonts w:ascii="Times New Roman" w:hAnsi="Times New Roman"/>
        </w:rPr>
        <w:t>秒。</w:t>
      </w:r>
    </w:p>
    <w:p w14:paraId="38FD5495" w14:textId="77777777" w:rsidR="00586F4F" w:rsidRPr="0039431F" w:rsidRDefault="00586F4F" w:rsidP="00586F4F">
      <w:pPr>
        <w:ind w:firstLine="480"/>
        <w:rPr>
          <w:rFonts w:ascii="Times New Roman" w:hAnsi="Times New Roman"/>
        </w:rPr>
      </w:pPr>
      <w:r w:rsidRPr="0039431F">
        <w:rPr>
          <w:rFonts w:ascii="Times New Roman" w:hAnsi="Times New Roman"/>
        </w:rPr>
        <w:t>F</w:t>
      </w:r>
      <w:r w:rsidRPr="0039431F">
        <w:rPr>
          <w:rFonts w:ascii="Times New Roman" w:hAnsi="Times New Roman" w:hint="eastAsia"/>
        </w:rPr>
        <w:t>lush Timer</w:t>
      </w:r>
      <w:r w:rsidRPr="0039431F">
        <w:rPr>
          <w:rFonts w:ascii="Times New Roman" w:hAnsi="Times New Roman" w:hint="eastAsia"/>
        </w:rPr>
        <w:t>：</w:t>
      </w:r>
      <w:r w:rsidRPr="0039431F">
        <w:rPr>
          <w:rFonts w:ascii="Times New Roman" w:hAnsi="Times New Roman"/>
        </w:rPr>
        <w:t>刷新计时器</w:t>
      </w:r>
      <w:r w:rsidRPr="0039431F">
        <w:rPr>
          <w:rFonts w:ascii="Times New Roman" w:hAnsi="Times New Roman" w:hint="eastAsia"/>
        </w:rPr>
        <w:t>。</w:t>
      </w:r>
    </w:p>
    <w:p w14:paraId="69A297E4" w14:textId="77777777" w:rsidR="00586F4F" w:rsidRPr="0004019B" w:rsidRDefault="00586F4F" w:rsidP="007E4898">
      <w:pPr>
        <w:pStyle w:val="ad"/>
        <w:numPr>
          <w:ilvl w:val="0"/>
          <w:numId w:val="3"/>
        </w:numPr>
        <w:ind w:firstLineChars="0"/>
        <w:rPr>
          <w:rFonts w:ascii="Times New Roman" w:hAnsi="Times New Roman"/>
        </w:rPr>
      </w:pPr>
      <w:r w:rsidRPr="0004019B">
        <w:rPr>
          <w:rFonts w:ascii="Times New Roman" w:hAnsi="Times New Roman"/>
        </w:rPr>
        <w:t>如果在刷新时间内没有收到更新报文，那么该目的的路由条目将被刷掉也就是直接删除。</w:t>
      </w:r>
    </w:p>
    <w:p w14:paraId="1DA9F5C6" w14:textId="77777777" w:rsidR="00586F4F" w:rsidRPr="0004019B" w:rsidRDefault="00586F4F" w:rsidP="007E4898">
      <w:pPr>
        <w:pStyle w:val="ad"/>
        <w:numPr>
          <w:ilvl w:val="0"/>
          <w:numId w:val="3"/>
        </w:numPr>
        <w:ind w:firstLineChars="0"/>
        <w:rPr>
          <w:rFonts w:ascii="Times New Roman" w:hAnsi="Times New Roman"/>
        </w:rPr>
      </w:pPr>
      <w:r w:rsidRPr="0004019B">
        <w:rPr>
          <w:rFonts w:ascii="Times New Roman" w:hAnsi="Times New Roman"/>
        </w:rPr>
        <w:t>如果在刷新时间内收到更新报文，那么该目的的路由条目的刷新计时器被刷新置</w:t>
      </w:r>
      <w:r w:rsidRPr="0004019B">
        <w:rPr>
          <w:rFonts w:ascii="Times New Roman" w:hAnsi="Times New Roman"/>
        </w:rPr>
        <w:t>0</w:t>
      </w:r>
      <w:r w:rsidRPr="0004019B">
        <w:rPr>
          <w:rFonts w:ascii="Times New Roman" w:hAnsi="Times New Roman"/>
        </w:rPr>
        <w:t>。</w:t>
      </w:r>
    </w:p>
    <w:p w14:paraId="1C466EA5" w14:textId="77777777" w:rsidR="00586F4F" w:rsidRPr="00D1666A" w:rsidRDefault="00586F4F" w:rsidP="00586F4F">
      <w:pPr>
        <w:ind w:firstLineChars="0" w:firstLine="0"/>
      </w:pPr>
      <w:bookmarkStart w:id="40" w:name="_Toc422754627"/>
      <w:r w:rsidRPr="00D1666A">
        <w:rPr>
          <w:rFonts w:hint="eastAsia"/>
        </w:rPr>
        <w:t>（</w:t>
      </w:r>
      <w:r w:rsidRPr="00D1666A">
        <w:rPr>
          <w:rFonts w:hint="eastAsia"/>
        </w:rPr>
        <w:t>1</w:t>
      </w:r>
      <w:r w:rsidRPr="00D1666A">
        <w:t>）</w:t>
      </w:r>
      <w:r>
        <w:rPr>
          <w:rFonts w:hint="eastAsia"/>
        </w:rPr>
        <w:t>以</w:t>
      </w:r>
      <w:r w:rsidRPr="00D1666A">
        <w:rPr>
          <w:rFonts w:hint="eastAsia"/>
        </w:rPr>
        <w:t>下</w:t>
      </w:r>
      <w:r>
        <w:t>是路由器</w:t>
      </w:r>
      <w:r>
        <w:rPr>
          <w:rFonts w:hint="eastAsia"/>
        </w:rPr>
        <w:t>rip</w:t>
      </w:r>
      <w:r>
        <w:t>协议</w:t>
      </w:r>
      <w:r w:rsidRPr="00D1666A">
        <w:t>基本配置</w:t>
      </w:r>
      <w:r w:rsidRPr="00D1666A">
        <w:rPr>
          <w:rFonts w:hint="eastAsia"/>
        </w:rPr>
        <w:t>。</w:t>
      </w:r>
      <w:bookmarkEnd w:id="40"/>
    </w:p>
    <w:p w14:paraId="550F6EE1" w14:textId="77777777" w:rsidR="00586F4F" w:rsidRPr="0039431F" w:rsidRDefault="00586F4F" w:rsidP="00586F4F">
      <w:pPr>
        <w:ind w:firstLine="480"/>
        <w:rPr>
          <w:rFonts w:ascii="Times New Roman" w:hAnsi="Times New Roman"/>
        </w:rPr>
      </w:pPr>
      <w:r w:rsidRPr="0039431F">
        <w:rPr>
          <w:rFonts w:ascii="Times New Roman" w:hAnsi="Times New Roman"/>
        </w:rPr>
        <w:t>R1(config)#interface g1</w:t>
      </w:r>
    </w:p>
    <w:p w14:paraId="4C1D9DC1" w14:textId="77777777" w:rsidR="00586F4F" w:rsidRPr="0039431F" w:rsidRDefault="00586F4F" w:rsidP="00586F4F">
      <w:pPr>
        <w:ind w:firstLine="480"/>
        <w:rPr>
          <w:rFonts w:ascii="Times New Roman" w:hAnsi="Times New Roman"/>
        </w:rPr>
      </w:pPr>
      <w:r w:rsidRPr="0039431F">
        <w:rPr>
          <w:rFonts w:ascii="Times New Roman" w:hAnsi="Times New Roman"/>
        </w:rPr>
        <w:lastRenderedPageBreak/>
        <w:t>R1(config-if-gigabitethernet1)#ip address 12.1.1.1 24</w:t>
      </w:r>
    </w:p>
    <w:p w14:paraId="2739E429" w14:textId="77777777" w:rsidR="00586F4F" w:rsidRPr="0039431F" w:rsidRDefault="00586F4F" w:rsidP="00586F4F">
      <w:pPr>
        <w:ind w:firstLine="480"/>
        <w:rPr>
          <w:rFonts w:ascii="Times New Roman" w:hAnsi="Times New Roman"/>
        </w:rPr>
      </w:pPr>
      <w:r w:rsidRPr="0039431F">
        <w:rPr>
          <w:rFonts w:ascii="Times New Roman" w:hAnsi="Times New Roman"/>
        </w:rPr>
        <w:t>R1(config-if-gigabitethernet1)#exit</w:t>
      </w:r>
    </w:p>
    <w:p w14:paraId="72F2B3B6" w14:textId="77777777" w:rsidR="00586F4F" w:rsidRPr="0039431F" w:rsidRDefault="00586F4F" w:rsidP="00586F4F">
      <w:pPr>
        <w:ind w:firstLine="480"/>
        <w:rPr>
          <w:rFonts w:ascii="Times New Roman" w:hAnsi="Times New Roman"/>
        </w:rPr>
      </w:pPr>
      <w:r w:rsidRPr="0039431F">
        <w:rPr>
          <w:rFonts w:ascii="Times New Roman" w:hAnsi="Times New Roman"/>
        </w:rPr>
        <w:t>R1(config)#interface loopback0</w:t>
      </w:r>
    </w:p>
    <w:p w14:paraId="63E53D82" w14:textId="77777777" w:rsidR="00586F4F" w:rsidRPr="0039431F" w:rsidRDefault="00586F4F" w:rsidP="00586F4F">
      <w:pPr>
        <w:ind w:firstLine="480"/>
        <w:rPr>
          <w:rFonts w:ascii="Times New Roman" w:hAnsi="Times New Roman"/>
        </w:rPr>
      </w:pPr>
      <w:r w:rsidRPr="0039431F">
        <w:rPr>
          <w:rFonts w:ascii="Times New Roman" w:hAnsi="Times New Roman"/>
        </w:rPr>
        <w:t>R1(config-if-loopback0)#ip address 1.1.1.1 24</w:t>
      </w:r>
    </w:p>
    <w:p w14:paraId="6C758FBF" w14:textId="77777777" w:rsidR="00586F4F" w:rsidRPr="0039431F" w:rsidRDefault="00586F4F" w:rsidP="00586F4F">
      <w:pPr>
        <w:ind w:firstLine="480"/>
        <w:rPr>
          <w:rFonts w:ascii="Times New Roman" w:hAnsi="Times New Roman"/>
        </w:rPr>
      </w:pPr>
      <w:r w:rsidRPr="0039431F">
        <w:rPr>
          <w:rFonts w:ascii="Times New Roman" w:hAnsi="Times New Roman"/>
        </w:rPr>
        <w:t>R1(config-if-loopback0)#exit</w:t>
      </w:r>
    </w:p>
    <w:p w14:paraId="75188553" w14:textId="77777777" w:rsidR="00586F4F" w:rsidRPr="0039431F" w:rsidRDefault="00586F4F" w:rsidP="00586F4F">
      <w:pPr>
        <w:ind w:firstLine="480"/>
        <w:rPr>
          <w:rFonts w:ascii="Times New Roman" w:hAnsi="Times New Roman"/>
        </w:rPr>
      </w:pPr>
      <w:r w:rsidRPr="0039431F">
        <w:rPr>
          <w:rFonts w:ascii="Times New Roman" w:hAnsi="Times New Roman"/>
        </w:rPr>
        <w:t>R1(config)#</w:t>
      </w:r>
      <w:r w:rsidRPr="009B2B53">
        <w:rPr>
          <w:rFonts w:ascii="Times New Roman" w:hAnsi="Times New Roman"/>
          <w:b/>
        </w:rPr>
        <w:t>router rip</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w:t>
      </w:r>
      <w:r>
        <w:rPr>
          <w:rFonts w:ascii="Times New Roman" w:hAnsi="Times New Roman" w:hint="eastAsia"/>
        </w:rPr>
        <w:t>启用</w:t>
      </w:r>
      <w:r>
        <w:rPr>
          <w:rFonts w:ascii="Times New Roman" w:hAnsi="Times New Roman"/>
        </w:rPr>
        <w:t>rip</w:t>
      </w:r>
      <w:r>
        <w:rPr>
          <w:rFonts w:ascii="Times New Roman" w:hAnsi="Times New Roman"/>
        </w:rPr>
        <w:t>协议进程</w:t>
      </w:r>
    </w:p>
    <w:p w14:paraId="48BFB391" w14:textId="77777777" w:rsidR="00586F4F" w:rsidRPr="0039431F" w:rsidRDefault="00586F4F" w:rsidP="00586F4F">
      <w:pPr>
        <w:ind w:firstLine="480"/>
        <w:rPr>
          <w:rFonts w:ascii="Times New Roman" w:hAnsi="Times New Roman"/>
        </w:rPr>
      </w:pPr>
      <w:r w:rsidRPr="0039431F">
        <w:rPr>
          <w:rFonts w:ascii="Times New Roman" w:hAnsi="Times New Roman"/>
        </w:rPr>
        <w:t>R1(config-rip)#no auto-summary</w:t>
      </w:r>
      <w:r>
        <w:rPr>
          <w:rFonts w:ascii="Times New Roman" w:hAnsi="Times New Roman"/>
        </w:rPr>
        <w:tab/>
      </w:r>
      <w:r>
        <w:rPr>
          <w:rFonts w:ascii="Times New Roman" w:hAnsi="Times New Roman"/>
        </w:rPr>
        <w:tab/>
      </w:r>
      <w:r>
        <w:rPr>
          <w:rFonts w:ascii="Times New Roman" w:hAnsi="Times New Roman"/>
        </w:rPr>
        <w:tab/>
        <w:t>//</w:t>
      </w:r>
      <w:r>
        <w:rPr>
          <w:rFonts w:ascii="Times New Roman" w:hAnsi="Times New Roman" w:hint="eastAsia"/>
        </w:rPr>
        <w:t>关闭</w:t>
      </w:r>
      <w:r>
        <w:rPr>
          <w:rFonts w:ascii="Times New Roman" w:hAnsi="Times New Roman"/>
        </w:rPr>
        <w:t>自动汇总</w:t>
      </w:r>
    </w:p>
    <w:p w14:paraId="7D58A999" w14:textId="77777777" w:rsidR="00586F4F" w:rsidRPr="0039431F" w:rsidRDefault="00586F4F" w:rsidP="00586F4F">
      <w:pPr>
        <w:ind w:firstLine="480"/>
        <w:rPr>
          <w:rFonts w:ascii="Times New Roman" w:hAnsi="Times New Roman"/>
        </w:rPr>
      </w:pPr>
      <w:r w:rsidRPr="0039431F">
        <w:rPr>
          <w:rFonts w:ascii="Times New Roman" w:hAnsi="Times New Roman"/>
        </w:rPr>
        <w:t>R1(config-rip)#version 2</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w:t>
      </w:r>
      <w:r>
        <w:rPr>
          <w:rFonts w:ascii="Times New Roman" w:hAnsi="Times New Roman" w:hint="eastAsia"/>
        </w:rPr>
        <w:t>设置</w:t>
      </w:r>
      <w:r>
        <w:rPr>
          <w:rFonts w:ascii="Times New Roman" w:hAnsi="Times New Roman"/>
        </w:rPr>
        <w:t>rip</w:t>
      </w:r>
      <w:r>
        <w:rPr>
          <w:rFonts w:ascii="Times New Roman" w:hAnsi="Times New Roman"/>
        </w:rPr>
        <w:t>版本号</w:t>
      </w:r>
    </w:p>
    <w:p w14:paraId="4D6F5050" w14:textId="77777777" w:rsidR="00586F4F" w:rsidRPr="0039431F" w:rsidRDefault="00586F4F" w:rsidP="00586F4F">
      <w:pPr>
        <w:ind w:firstLine="480"/>
        <w:rPr>
          <w:rFonts w:ascii="Times New Roman" w:hAnsi="Times New Roman"/>
        </w:rPr>
      </w:pPr>
      <w:r w:rsidRPr="0039431F">
        <w:rPr>
          <w:rFonts w:ascii="Times New Roman" w:hAnsi="Times New Roman"/>
        </w:rPr>
        <w:t>R1(config-rip)#network 12.0.0.0</w:t>
      </w:r>
      <w:r>
        <w:rPr>
          <w:rFonts w:ascii="Times New Roman" w:hAnsi="Times New Roman"/>
        </w:rPr>
        <w:tab/>
      </w:r>
      <w:r>
        <w:rPr>
          <w:rFonts w:ascii="Times New Roman" w:hAnsi="Times New Roman"/>
        </w:rPr>
        <w:tab/>
      </w:r>
      <w:r>
        <w:rPr>
          <w:rFonts w:ascii="Times New Roman" w:hAnsi="Times New Roman"/>
        </w:rPr>
        <w:tab/>
        <w:t>//</w:t>
      </w:r>
      <w:r>
        <w:rPr>
          <w:rFonts w:ascii="Times New Roman" w:hAnsi="Times New Roman" w:hint="eastAsia"/>
        </w:rPr>
        <w:t>宣告主</w:t>
      </w:r>
      <w:r>
        <w:rPr>
          <w:rFonts w:ascii="Times New Roman" w:hAnsi="Times New Roman"/>
        </w:rPr>
        <w:t>类网络号</w:t>
      </w:r>
    </w:p>
    <w:p w14:paraId="4268DF1C" w14:textId="77777777" w:rsidR="00586F4F" w:rsidRPr="0039431F" w:rsidRDefault="00586F4F" w:rsidP="00586F4F">
      <w:pPr>
        <w:ind w:firstLine="480"/>
        <w:rPr>
          <w:rFonts w:ascii="Times New Roman" w:hAnsi="Times New Roman"/>
        </w:rPr>
      </w:pPr>
      <w:r w:rsidRPr="0039431F">
        <w:rPr>
          <w:rFonts w:ascii="Times New Roman" w:hAnsi="Times New Roman"/>
        </w:rPr>
        <w:t>R1(config-rip)#network 1.0.0.0</w:t>
      </w:r>
    </w:p>
    <w:p w14:paraId="4C440B0A" w14:textId="77777777" w:rsidR="00586F4F" w:rsidRPr="00D1666A" w:rsidRDefault="00586F4F" w:rsidP="00586F4F">
      <w:pPr>
        <w:ind w:firstLine="480"/>
        <w:rPr>
          <w:rFonts w:ascii="Times New Roman" w:hAnsi="Times New Roman"/>
        </w:rPr>
      </w:pPr>
    </w:p>
    <w:p w14:paraId="69685E9D" w14:textId="77777777" w:rsidR="00586F4F" w:rsidRPr="0039431F" w:rsidRDefault="00586F4F" w:rsidP="00586F4F">
      <w:pPr>
        <w:ind w:firstLine="480"/>
        <w:rPr>
          <w:rFonts w:ascii="Times New Roman" w:hAnsi="Times New Roman"/>
        </w:rPr>
      </w:pPr>
      <w:r w:rsidRPr="0039431F">
        <w:rPr>
          <w:rFonts w:ascii="Times New Roman" w:hAnsi="Times New Roman"/>
        </w:rPr>
        <w:t>R2(config)#interface g1</w:t>
      </w:r>
    </w:p>
    <w:p w14:paraId="6402A106" w14:textId="77777777" w:rsidR="00586F4F" w:rsidRPr="0039431F" w:rsidRDefault="00586F4F" w:rsidP="00586F4F">
      <w:pPr>
        <w:ind w:firstLine="480"/>
        <w:rPr>
          <w:rFonts w:ascii="Times New Roman" w:hAnsi="Times New Roman"/>
        </w:rPr>
      </w:pPr>
      <w:r w:rsidRPr="0039431F">
        <w:rPr>
          <w:rFonts w:ascii="Times New Roman" w:hAnsi="Times New Roman"/>
        </w:rPr>
        <w:t>R2(config-if-gigabitethernet1)#ip address 12.1.1.2 24</w:t>
      </w:r>
    </w:p>
    <w:p w14:paraId="53E843E9" w14:textId="77777777" w:rsidR="00586F4F" w:rsidRPr="0039431F" w:rsidRDefault="00586F4F" w:rsidP="00586F4F">
      <w:pPr>
        <w:ind w:firstLine="480"/>
        <w:rPr>
          <w:rFonts w:ascii="Times New Roman" w:hAnsi="Times New Roman"/>
        </w:rPr>
      </w:pPr>
      <w:r w:rsidRPr="0039431F">
        <w:rPr>
          <w:rFonts w:ascii="Times New Roman" w:hAnsi="Times New Roman"/>
        </w:rPr>
        <w:t>R2(config-if-gigabitethernet1)#exit</w:t>
      </w:r>
    </w:p>
    <w:p w14:paraId="10822E98" w14:textId="77777777" w:rsidR="00586F4F" w:rsidRPr="0039431F" w:rsidRDefault="00586F4F" w:rsidP="00586F4F">
      <w:pPr>
        <w:ind w:firstLine="480"/>
        <w:rPr>
          <w:rFonts w:ascii="Times New Roman" w:hAnsi="Times New Roman"/>
        </w:rPr>
      </w:pPr>
      <w:r w:rsidRPr="0039431F">
        <w:rPr>
          <w:rFonts w:ascii="Times New Roman" w:hAnsi="Times New Roman"/>
        </w:rPr>
        <w:t>R2(config)#interface g2</w:t>
      </w:r>
    </w:p>
    <w:p w14:paraId="6D4234BD" w14:textId="77777777" w:rsidR="00586F4F" w:rsidRPr="0039431F" w:rsidRDefault="00586F4F" w:rsidP="00586F4F">
      <w:pPr>
        <w:ind w:firstLine="480"/>
        <w:rPr>
          <w:rFonts w:ascii="Times New Roman" w:hAnsi="Times New Roman"/>
        </w:rPr>
      </w:pPr>
      <w:r w:rsidRPr="0039431F">
        <w:rPr>
          <w:rFonts w:ascii="Times New Roman" w:hAnsi="Times New Roman"/>
        </w:rPr>
        <w:t>R2(config-if-gigabitethernet2)#ip address 23.1.1.2 24</w:t>
      </w:r>
    </w:p>
    <w:p w14:paraId="1FEE275B" w14:textId="77777777" w:rsidR="00586F4F" w:rsidRPr="0039431F" w:rsidRDefault="00586F4F" w:rsidP="00586F4F">
      <w:pPr>
        <w:ind w:firstLine="480"/>
        <w:rPr>
          <w:rFonts w:ascii="Times New Roman" w:hAnsi="Times New Roman"/>
        </w:rPr>
      </w:pPr>
      <w:r w:rsidRPr="0039431F">
        <w:rPr>
          <w:rFonts w:ascii="Times New Roman" w:hAnsi="Times New Roman"/>
        </w:rPr>
        <w:t>R2(config-if-gigabitethernet2)#exit</w:t>
      </w:r>
    </w:p>
    <w:p w14:paraId="0E6888BB" w14:textId="77777777" w:rsidR="00586F4F" w:rsidRPr="0039431F" w:rsidRDefault="00586F4F" w:rsidP="00586F4F">
      <w:pPr>
        <w:ind w:firstLine="480"/>
        <w:rPr>
          <w:rFonts w:ascii="Times New Roman" w:hAnsi="Times New Roman"/>
        </w:rPr>
      </w:pPr>
      <w:r w:rsidRPr="0039431F">
        <w:rPr>
          <w:rFonts w:ascii="Times New Roman" w:hAnsi="Times New Roman"/>
        </w:rPr>
        <w:t>R2(config)#router rip</w:t>
      </w:r>
    </w:p>
    <w:p w14:paraId="5B522A06" w14:textId="77777777" w:rsidR="00586F4F" w:rsidRPr="0039431F" w:rsidRDefault="00586F4F" w:rsidP="00586F4F">
      <w:pPr>
        <w:ind w:firstLine="480"/>
        <w:rPr>
          <w:rFonts w:ascii="Times New Roman" w:hAnsi="Times New Roman"/>
        </w:rPr>
      </w:pPr>
      <w:r w:rsidRPr="0039431F">
        <w:rPr>
          <w:rFonts w:ascii="Times New Roman" w:hAnsi="Times New Roman"/>
        </w:rPr>
        <w:t>R2(config-rip)#no auto-summary</w:t>
      </w:r>
    </w:p>
    <w:p w14:paraId="7A231BF1" w14:textId="77777777" w:rsidR="00586F4F" w:rsidRPr="0039431F" w:rsidRDefault="00586F4F" w:rsidP="00586F4F">
      <w:pPr>
        <w:ind w:firstLine="480"/>
        <w:rPr>
          <w:rFonts w:ascii="Times New Roman" w:hAnsi="Times New Roman"/>
        </w:rPr>
      </w:pPr>
      <w:r w:rsidRPr="0039431F">
        <w:rPr>
          <w:rFonts w:ascii="Times New Roman" w:hAnsi="Times New Roman"/>
        </w:rPr>
        <w:t>R2(config-rip)#version 2</w:t>
      </w:r>
    </w:p>
    <w:p w14:paraId="2FF3DEBE" w14:textId="77777777" w:rsidR="00586F4F" w:rsidRPr="0039431F" w:rsidRDefault="00586F4F" w:rsidP="00586F4F">
      <w:pPr>
        <w:ind w:firstLine="480"/>
        <w:rPr>
          <w:rFonts w:ascii="Times New Roman" w:hAnsi="Times New Roman"/>
        </w:rPr>
      </w:pPr>
      <w:r w:rsidRPr="0039431F">
        <w:rPr>
          <w:rFonts w:ascii="Times New Roman" w:hAnsi="Times New Roman"/>
        </w:rPr>
        <w:t>R2(config-rip)#network 12.0.0.0</w:t>
      </w:r>
    </w:p>
    <w:p w14:paraId="39B4F1F8" w14:textId="77777777" w:rsidR="00586F4F" w:rsidRPr="0039431F" w:rsidRDefault="00586F4F" w:rsidP="00586F4F">
      <w:pPr>
        <w:ind w:firstLine="480"/>
        <w:rPr>
          <w:rFonts w:ascii="Times New Roman" w:hAnsi="Times New Roman"/>
        </w:rPr>
      </w:pPr>
      <w:r w:rsidRPr="0039431F">
        <w:rPr>
          <w:rFonts w:ascii="Times New Roman" w:hAnsi="Times New Roman"/>
        </w:rPr>
        <w:t>R2(config-rip)#network 23.0.0.0</w:t>
      </w:r>
    </w:p>
    <w:p w14:paraId="6DB393DA" w14:textId="77777777" w:rsidR="00586F4F" w:rsidRPr="00D1666A" w:rsidRDefault="00586F4F" w:rsidP="00586F4F">
      <w:pPr>
        <w:ind w:firstLine="480"/>
        <w:rPr>
          <w:rFonts w:ascii="Times New Roman" w:hAnsi="Times New Roman"/>
        </w:rPr>
      </w:pPr>
    </w:p>
    <w:p w14:paraId="1D3C0D74" w14:textId="77777777" w:rsidR="00586F4F" w:rsidRPr="0039431F" w:rsidRDefault="00586F4F" w:rsidP="00586F4F">
      <w:pPr>
        <w:ind w:firstLine="480"/>
        <w:rPr>
          <w:rFonts w:ascii="Times New Roman" w:hAnsi="Times New Roman"/>
        </w:rPr>
      </w:pPr>
      <w:r w:rsidRPr="0039431F">
        <w:rPr>
          <w:rFonts w:ascii="Times New Roman" w:hAnsi="Times New Roman"/>
        </w:rPr>
        <w:t>R5(config)#hostname R3</w:t>
      </w:r>
    </w:p>
    <w:p w14:paraId="23DCED57" w14:textId="77777777" w:rsidR="00586F4F" w:rsidRPr="0039431F" w:rsidRDefault="00586F4F" w:rsidP="00586F4F">
      <w:pPr>
        <w:ind w:firstLine="480"/>
        <w:rPr>
          <w:rFonts w:ascii="Times New Roman" w:hAnsi="Times New Roman"/>
        </w:rPr>
      </w:pPr>
      <w:r w:rsidRPr="0039431F">
        <w:rPr>
          <w:rFonts w:ascii="Times New Roman" w:hAnsi="Times New Roman"/>
        </w:rPr>
        <w:t>R3(config)#interface g2</w:t>
      </w:r>
    </w:p>
    <w:p w14:paraId="6D89E00B" w14:textId="77777777" w:rsidR="00586F4F" w:rsidRPr="0039431F" w:rsidRDefault="00586F4F" w:rsidP="00586F4F">
      <w:pPr>
        <w:ind w:firstLine="480"/>
        <w:rPr>
          <w:rFonts w:ascii="Times New Roman" w:hAnsi="Times New Roman"/>
        </w:rPr>
      </w:pPr>
      <w:r w:rsidRPr="0039431F">
        <w:rPr>
          <w:rFonts w:ascii="Times New Roman" w:hAnsi="Times New Roman"/>
        </w:rPr>
        <w:t>R3(config-if-gigabitethernet2)#ip address 23.1.1.3 24</w:t>
      </w:r>
    </w:p>
    <w:p w14:paraId="5D650419" w14:textId="77777777" w:rsidR="00586F4F" w:rsidRPr="0039431F" w:rsidRDefault="00586F4F" w:rsidP="00586F4F">
      <w:pPr>
        <w:ind w:firstLine="480"/>
        <w:rPr>
          <w:rFonts w:ascii="Times New Roman" w:hAnsi="Times New Roman"/>
        </w:rPr>
      </w:pPr>
      <w:r w:rsidRPr="0039431F">
        <w:rPr>
          <w:rFonts w:ascii="Times New Roman" w:hAnsi="Times New Roman"/>
        </w:rPr>
        <w:t>R3(config-if-gigabitethernet2)#exit</w:t>
      </w:r>
    </w:p>
    <w:p w14:paraId="075B27E6" w14:textId="77777777" w:rsidR="00586F4F" w:rsidRPr="0039431F" w:rsidRDefault="00586F4F" w:rsidP="00586F4F">
      <w:pPr>
        <w:ind w:firstLine="480"/>
        <w:rPr>
          <w:rFonts w:ascii="Times New Roman" w:hAnsi="Times New Roman"/>
        </w:rPr>
      </w:pPr>
      <w:r w:rsidRPr="0039431F">
        <w:rPr>
          <w:rFonts w:ascii="Times New Roman" w:hAnsi="Times New Roman"/>
        </w:rPr>
        <w:lastRenderedPageBreak/>
        <w:t>R3(config)#router rip</w:t>
      </w:r>
    </w:p>
    <w:p w14:paraId="4F165CD9" w14:textId="77777777" w:rsidR="00586F4F" w:rsidRPr="0039431F" w:rsidRDefault="00586F4F" w:rsidP="00586F4F">
      <w:pPr>
        <w:ind w:firstLine="480"/>
        <w:rPr>
          <w:rFonts w:ascii="Times New Roman" w:hAnsi="Times New Roman"/>
        </w:rPr>
      </w:pPr>
      <w:r w:rsidRPr="0039431F">
        <w:rPr>
          <w:rFonts w:ascii="Times New Roman" w:hAnsi="Times New Roman"/>
        </w:rPr>
        <w:t>R3(config-rip)#no auto-summary</w:t>
      </w:r>
    </w:p>
    <w:p w14:paraId="27F4D6D0" w14:textId="77777777" w:rsidR="00586F4F" w:rsidRPr="0039431F" w:rsidRDefault="00586F4F" w:rsidP="00586F4F">
      <w:pPr>
        <w:ind w:firstLine="480"/>
        <w:rPr>
          <w:rFonts w:ascii="Times New Roman" w:hAnsi="Times New Roman"/>
        </w:rPr>
      </w:pPr>
      <w:r w:rsidRPr="0039431F">
        <w:rPr>
          <w:rFonts w:ascii="Times New Roman" w:hAnsi="Times New Roman"/>
        </w:rPr>
        <w:t>R3(config-rip)#version 2</w:t>
      </w:r>
    </w:p>
    <w:p w14:paraId="76E1A534" w14:textId="77777777" w:rsidR="00586F4F" w:rsidRPr="0039431F" w:rsidRDefault="00586F4F" w:rsidP="00586F4F">
      <w:pPr>
        <w:ind w:firstLine="480"/>
        <w:rPr>
          <w:rFonts w:ascii="Times New Roman" w:hAnsi="Times New Roman"/>
        </w:rPr>
      </w:pPr>
      <w:r w:rsidRPr="0039431F">
        <w:rPr>
          <w:rFonts w:ascii="Times New Roman" w:hAnsi="Times New Roman"/>
        </w:rPr>
        <w:t>R3(config-rip)#network 23.0.0.0</w:t>
      </w:r>
    </w:p>
    <w:p w14:paraId="498BAC35" w14:textId="77777777" w:rsidR="00586F4F" w:rsidRPr="00D1666A" w:rsidRDefault="00586F4F" w:rsidP="00586F4F">
      <w:pPr>
        <w:ind w:firstLineChars="0" w:firstLine="0"/>
      </w:pPr>
      <w:bookmarkStart w:id="41" w:name="_Toc422754628"/>
      <w:r w:rsidRPr="00D1666A">
        <w:rPr>
          <w:rFonts w:hint="eastAsia"/>
        </w:rPr>
        <w:t>（</w:t>
      </w:r>
      <w:r w:rsidRPr="00D1666A">
        <w:rPr>
          <w:rFonts w:hint="eastAsia"/>
        </w:rPr>
        <w:t>2</w:t>
      </w:r>
      <w:r w:rsidRPr="00D1666A">
        <w:t>）</w:t>
      </w:r>
      <w:r w:rsidRPr="00D1666A">
        <w:rPr>
          <w:rFonts w:hint="eastAsia"/>
        </w:rPr>
        <w:t>讨论</w:t>
      </w:r>
      <w:r w:rsidRPr="00D1666A">
        <w:t>验证</w:t>
      </w:r>
      <w:bookmarkEnd w:id="41"/>
    </w:p>
    <w:p w14:paraId="0E5A51E3" w14:textId="77777777" w:rsidR="00586F4F" w:rsidRPr="0039431F" w:rsidRDefault="00586F4F" w:rsidP="00586F4F">
      <w:pPr>
        <w:ind w:firstLine="480"/>
        <w:rPr>
          <w:rFonts w:ascii="Times New Roman" w:hAnsi="Times New Roman"/>
        </w:rPr>
      </w:pPr>
      <w:r w:rsidRPr="0039431F">
        <w:rPr>
          <w:rFonts w:ascii="Times New Roman" w:hAnsi="Times New Roman" w:hint="eastAsia"/>
        </w:rPr>
        <w:t>我们</w:t>
      </w:r>
      <w:r w:rsidRPr="0039431F">
        <w:rPr>
          <w:rFonts w:ascii="Times New Roman" w:hAnsi="Times New Roman"/>
        </w:rPr>
        <w:t>先看更新</w:t>
      </w:r>
      <w:r w:rsidRPr="0039431F">
        <w:rPr>
          <w:rFonts w:ascii="Times New Roman" w:hAnsi="Times New Roman" w:hint="eastAsia"/>
        </w:rPr>
        <w:t>计时器</w:t>
      </w:r>
      <w:r w:rsidRPr="0039431F">
        <w:rPr>
          <w:rFonts w:ascii="Times New Roman" w:hAnsi="Times New Roman"/>
        </w:rPr>
        <w:t>更新时间</w:t>
      </w:r>
      <w:r w:rsidRPr="0039431F">
        <w:rPr>
          <w:rFonts w:ascii="Times New Roman" w:hAnsi="Times New Roman" w:hint="eastAsia"/>
        </w:rPr>
        <w:t>：</w:t>
      </w:r>
    </w:p>
    <w:p w14:paraId="3A0422C5" w14:textId="77777777" w:rsidR="00586F4F" w:rsidRPr="00D1666A" w:rsidRDefault="00586F4F" w:rsidP="00586F4F">
      <w:pPr>
        <w:ind w:firstLine="480"/>
        <w:jc w:val="center"/>
        <w:rPr>
          <w:rFonts w:ascii="Times New Roman" w:hAnsi="Times New Roman"/>
        </w:rPr>
      </w:pPr>
      <w:r w:rsidRPr="00D1666A">
        <w:rPr>
          <w:rFonts w:ascii="Times New Roman" w:hAnsi="Times New Roman"/>
          <w:noProof/>
        </w:rPr>
        <w:drawing>
          <wp:inline distT="0" distB="0" distL="0" distR="0" wp14:anchorId="20252188" wp14:editId="4B842630">
            <wp:extent cx="5464810" cy="124396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64810" cy="1243965"/>
                    </a:xfrm>
                    <a:prstGeom prst="rect">
                      <a:avLst/>
                    </a:prstGeom>
                  </pic:spPr>
                </pic:pic>
              </a:graphicData>
            </a:graphic>
          </wp:inline>
        </w:drawing>
      </w:r>
    </w:p>
    <w:p w14:paraId="4BB6A6F9" w14:textId="77777777" w:rsidR="00586F4F" w:rsidRPr="0039431F" w:rsidRDefault="00586F4F" w:rsidP="00586F4F">
      <w:pPr>
        <w:ind w:firstLine="480"/>
        <w:rPr>
          <w:rFonts w:ascii="Times New Roman" w:hAnsi="Times New Roman"/>
        </w:rPr>
      </w:pPr>
      <w:r w:rsidRPr="0039431F">
        <w:rPr>
          <w:rFonts w:ascii="Times New Roman" w:hAnsi="Times New Roman" w:hint="eastAsia"/>
        </w:rPr>
        <w:t>通过</w:t>
      </w:r>
      <w:r w:rsidRPr="0039431F">
        <w:rPr>
          <w:rFonts w:ascii="Times New Roman" w:hAnsi="Times New Roman"/>
        </w:rPr>
        <w:t>使用</w:t>
      </w:r>
      <w:r w:rsidRPr="0039431F">
        <w:rPr>
          <w:rFonts w:ascii="Times New Roman" w:hAnsi="Times New Roman"/>
        </w:rPr>
        <w:t>show ip rip database</w:t>
      </w:r>
      <w:r w:rsidRPr="0039431F">
        <w:rPr>
          <w:rFonts w:ascii="Times New Roman" w:hAnsi="Times New Roman" w:hint="eastAsia"/>
        </w:rPr>
        <w:t>这</w:t>
      </w:r>
      <w:r w:rsidRPr="0039431F">
        <w:rPr>
          <w:rFonts w:ascii="Times New Roman" w:hAnsi="Times New Roman"/>
        </w:rPr>
        <w:t>条命令，我们可以看到倒计时从</w:t>
      </w:r>
      <w:r w:rsidRPr="0039431F">
        <w:rPr>
          <w:rFonts w:ascii="Times New Roman" w:hAnsi="Times New Roman" w:hint="eastAsia"/>
        </w:rPr>
        <w:t>2</w:t>
      </w:r>
      <w:r w:rsidRPr="0039431F">
        <w:rPr>
          <w:rFonts w:ascii="Times New Roman" w:hAnsi="Times New Roman" w:hint="eastAsia"/>
        </w:rPr>
        <w:t>分</w:t>
      </w:r>
      <w:r w:rsidRPr="0039431F">
        <w:rPr>
          <w:rFonts w:ascii="Times New Roman" w:hAnsi="Times New Roman" w:hint="eastAsia"/>
        </w:rPr>
        <w:t>59</w:t>
      </w:r>
      <w:r w:rsidRPr="0039431F">
        <w:rPr>
          <w:rFonts w:ascii="Times New Roman" w:hAnsi="Times New Roman" w:hint="eastAsia"/>
        </w:rPr>
        <w:t>秒</w:t>
      </w:r>
      <w:r w:rsidRPr="0039431F">
        <w:rPr>
          <w:rFonts w:ascii="Times New Roman" w:hAnsi="Times New Roman"/>
        </w:rPr>
        <w:t>开始</w:t>
      </w:r>
    </w:p>
    <w:p w14:paraId="39307C45" w14:textId="77777777" w:rsidR="00586F4F" w:rsidRPr="00D1666A" w:rsidRDefault="00586F4F" w:rsidP="00586F4F">
      <w:pPr>
        <w:ind w:firstLine="480"/>
        <w:jc w:val="center"/>
        <w:rPr>
          <w:rFonts w:ascii="Times New Roman" w:hAnsi="Times New Roman"/>
        </w:rPr>
      </w:pPr>
      <w:r w:rsidRPr="00D1666A">
        <w:rPr>
          <w:rFonts w:ascii="Times New Roman" w:hAnsi="Times New Roman"/>
          <w:noProof/>
        </w:rPr>
        <w:drawing>
          <wp:inline distT="0" distB="0" distL="0" distR="0" wp14:anchorId="27B9D9BA" wp14:editId="1FE289B1">
            <wp:extent cx="5467350" cy="25146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67350" cy="2514600"/>
                    </a:xfrm>
                    <a:prstGeom prst="rect">
                      <a:avLst/>
                    </a:prstGeom>
                  </pic:spPr>
                </pic:pic>
              </a:graphicData>
            </a:graphic>
          </wp:inline>
        </w:drawing>
      </w:r>
    </w:p>
    <w:p w14:paraId="141C266E" w14:textId="77777777" w:rsidR="00586F4F" w:rsidRPr="0039431F" w:rsidRDefault="00586F4F" w:rsidP="00586F4F">
      <w:pPr>
        <w:ind w:firstLine="480"/>
        <w:rPr>
          <w:rFonts w:ascii="Times New Roman" w:hAnsi="Times New Roman"/>
        </w:rPr>
      </w:pPr>
      <w:r w:rsidRPr="0039431F">
        <w:rPr>
          <w:rFonts w:ascii="Times New Roman" w:hAnsi="Times New Roman" w:hint="eastAsia"/>
        </w:rPr>
        <w:t>当</w:t>
      </w:r>
      <w:r w:rsidRPr="0039431F">
        <w:rPr>
          <w:rFonts w:ascii="Times New Roman" w:hAnsi="Times New Roman"/>
        </w:rPr>
        <w:t>倒计时到达</w:t>
      </w:r>
      <w:r w:rsidRPr="0039431F">
        <w:rPr>
          <w:rFonts w:ascii="Times New Roman" w:hAnsi="Times New Roman" w:hint="eastAsia"/>
        </w:rPr>
        <w:t>2</w:t>
      </w:r>
      <w:r w:rsidRPr="0039431F">
        <w:rPr>
          <w:rFonts w:ascii="Times New Roman" w:hAnsi="Times New Roman" w:hint="eastAsia"/>
        </w:rPr>
        <w:t>分</w:t>
      </w:r>
      <w:r w:rsidRPr="0039431F">
        <w:rPr>
          <w:rFonts w:ascii="Times New Roman" w:hAnsi="Times New Roman" w:hint="eastAsia"/>
        </w:rPr>
        <w:t>31</w:t>
      </w:r>
      <w:r w:rsidRPr="0039431F">
        <w:rPr>
          <w:rFonts w:ascii="Times New Roman" w:hAnsi="Times New Roman" w:hint="eastAsia"/>
        </w:rPr>
        <w:t>秒</w:t>
      </w:r>
      <w:r w:rsidRPr="0039431F">
        <w:rPr>
          <w:rFonts w:ascii="Times New Roman" w:hAnsi="Times New Roman"/>
        </w:rPr>
        <w:t>的时候，</w:t>
      </w:r>
      <w:r w:rsidRPr="0039431F">
        <w:rPr>
          <w:rFonts w:ascii="Times New Roman" w:hAnsi="Times New Roman" w:hint="eastAsia"/>
        </w:rPr>
        <w:t>R2</w:t>
      </w:r>
      <w:r w:rsidRPr="0039431F">
        <w:rPr>
          <w:rFonts w:ascii="Times New Roman" w:hAnsi="Times New Roman" w:hint="eastAsia"/>
        </w:rPr>
        <w:t>收到</w:t>
      </w:r>
      <w:r w:rsidRPr="0039431F">
        <w:rPr>
          <w:rFonts w:ascii="Times New Roman" w:hAnsi="Times New Roman"/>
        </w:rPr>
        <w:t>了来自</w:t>
      </w:r>
      <w:r w:rsidRPr="0039431F">
        <w:rPr>
          <w:rFonts w:ascii="Times New Roman" w:hAnsi="Times New Roman" w:hint="eastAsia"/>
        </w:rPr>
        <w:t>R1</w:t>
      </w:r>
      <w:r w:rsidRPr="0039431F">
        <w:rPr>
          <w:rFonts w:ascii="Times New Roman" w:hAnsi="Times New Roman" w:hint="eastAsia"/>
        </w:rPr>
        <w:t>的</w:t>
      </w:r>
      <w:r w:rsidRPr="0039431F">
        <w:rPr>
          <w:rFonts w:ascii="Times New Roman" w:hAnsi="Times New Roman"/>
        </w:rPr>
        <w:t>关于</w:t>
      </w:r>
      <w:r w:rsidRPr="0039431F">
        <w:rPr>
          <w:rFonts w:ascii="Times New Roman" w:hAnsi="Times New Roman" w:hint="eastAsia"/>
        </w:rPr>
        <w:t>1.1.1.0/24</w:t>
      </w:r>
      <w:r w:rsidRPr="0039431F">
        <w:rPr>
          <w:rFonts w:ascii="Times New Roman" w:hAnsi="Times New Roman" w:hint="eastAsia"/>
        </w:rPr>
        <w:t>路由</w:t>
      </w:r>
      <w:r w:rsidRPr="0039431F">
        <w:rPr>
          <w:rFonts w:ascii="Times New Roman" w:hAnsi="Times New Roman"/>
        </w:rPr>
        <w:t>条目的更新，此时，倒计时重置到</w:t>
      </w:r>
      <w:r w:rsidRPr="0039431F">
        <w:rPr>
          <w:rFonts w:ascii="Times New Roman" w:hAnsi="Times New Roman" w:hint="eastAsia"/>
        </w:rPr>
        <w:t>3</w:t>
      </w:r>
      <w:r w:rsidRPr="0039431F">
        <w:rPr>
          <w:rFonts w:ascii="Times New Roman" w:hAnsi="Times New Roman" w:hint="eastAsia"/>
        </w:rPr>
        <w:t>分</w:t>
      </w:r>
      <w:r w:rsidRPr="0039431F">
        <w:rPr>
          <w:rFonts w:ascii="Times New Roman" w:hAnsi="Times New Roman"/>
        </w:rPr>
        <w:t>开始</w:t>
      </w:r>
      <w:r w:rsidRPr="0039431F">
        <w:rPr>
          <w:rFonts w:ascii="Times New Roman" w:hAnsi="Times New Roman" w:hint="eastAsia"/>
        </w:rPr>
        <w:t>下一轮</w:t>
      </w:r>
      <w:r w:rsidRPr="0039431F">
        <w:rPr>
          <w:rFonts w:ascii="Times New Roman" w:hAnsi="Times New Roman"/>
        </w:rPr>
        <w:t>倒计时</w:t>
      </w:r>
      <w:r w:rsidRPr="0039431F">
        <w:rPr>
          <w:rFonts w:ascii="Times New Roman" w:hAnsi="Times New Roman" w:hint="eastAsia"/>
        </w:rPr>
        <w:t>。</w:t>
      </w:r>
      <w:r w:rsidRPr="0039431F">
        <w:rPr>
          <w:rFonts w:ascii="Times New Roman" w:hAnsi="Times New Roman"/>
        </w:rPr>
        <w:t>此间</w:t>
      </w:r>
      <w:r w:rsidRPr="0039431F">
        <w:rPr>
          <w:rFonts w:ascii="Times New Roman" w:hAnsi="Times New Roman" w:hint="eastAsia"/>
        </w:rPr>
        <w:t>更新</w:t>
      </w:r>
      <w:r w:rsidRPr="0039431F">
        <w:rPr>
          <w:rFonts w:ascii="Times New Roman" w:hAnsi="Times New Roman"/>
        </w:rPr>
        <w:t>计时器历时</w:t>
      </w:r>
      <w:r w:rsidRPr="0039431F">
        <w:rPr>
          <w:rFonts w:ascii="Times New Roman" w:hAnsi="Times New Roman" w:hint="eastAsia"/>
        </w:rPr>
        <w:t>28</w:t>
      </w:r>
      <w:r w:rsidRPr="0039431F">
        <w:rPr>
          <w:rFonts w:ascii="Times New Roman" w:hAnsi="Times New Roman" w:hint="eastAsia"/>
        </w:rPr>
        <w:t>秒</w:t>
      </w:r>
      <w:r w:rsidRPr="0039431F">
        <w:rPr>
          <w:rFonts w:ascii="Times New Roman" w:hAnsi="Times New Roman"/>
        </w:rPr>
        <w:t>左右。</w:t>
      </w:r>
      <w:r w:rsidRPr="0039431F">
        <w:rPr>
          <w:rFonts w:ascii="Times New Roman" w:hAnsi="Times New Roman" w:hint="eastAsia"/>
        </w:rPr>
        <w:t>此时</w:t>
      </w:r>
      <w:r w:rsidRPr="0039431F">
        <w:rPr>
          <w:rFonts w:ascii="Times New Roman" w:hAnsi="Times New Roman"/>
        </w:rPr>
        <w:t>我们通过立即拔掉</w:t>
      </w:r>
      <w:r w:rsidRPr="0039431F">
        <w:rPr>
          <w:rFonts w:ascii="Times New Roman" w:hAnsi="Times New Roman" w:hint="eastAsia"/>
        </w:rPr>
        <w:t>R1</w:t>
      </w:r>
      <w:r w:rsidRPr="0039431F">
        <w:rPr>
          <w:rFonts w:ascii="Times New Roman" w:hAnsi="Times New Roman" w:hint="eastAsia"/>
        </w:rPr>
        <w:t>的</w:t>
      </w:r>
      <w:r w:rsidRPr="0039431F">
        <w:rPr>
          <w:rFonts w:ascii="Times New Roman" w:hAnsi="Times New Roman" w:hint="eastAsia"/>
        </w:rPr>
        <w:t>g1</w:t>
      </w:r>
      <w:r w:rsidRPr="0039431F">
        <w:rPr>
          <w:rFonts w:ascii="Times New Roman" w:hAnsi="Times New Roman" w:hint="eastAsia"/>
        </w:rPr>
        <w:t>接口</w:t>
      </w:r>
      <w:r w:rsidRPr="0039431F">
        <w:rPr>
          <w:rFonts w:ascii="Times New Roman" w:hAnsi="Times New Roman"/>
        </w:rPr>
        <w:t>，来观察</w:t>
      </w:r>
      <w:r w:rsidRPr="0039431F">
        <w:rPr>
          <w:rFonts w:ascii="Times New Roman" w:hAnsi="Times New Roman" w:hint="eastAsia"/>
        </w:rPr>
        <w:t>Invalid</w:t>
      </w:r>
      <w:r w:rsidRPr="0039431F">
        <w:rPr>
          <w:rFonts w:ascii="Times New Roman" w:hAnsi="Times New Roman"/>
        </w:rPr>
        <w:t xml:space="preserve"> Timer</w:t>
      </w:r>
      <w:r w:rsidRPr="0039431F">
        <w:rPr>
          <w:rFonts w:ascii="Times New Roman" w:hAnsi="Times New Roman" w:hint="eastAsia"/>
        </w:rPr>
        <w:t>。</w:t>
      </w:r>
    </w:p>
    <w:p w14:paraId="16FB08C1" w14:textId="77777777" w:rsidR="00586F4F" w:rsidRPr="00D1666A" w:rsidRDefault="00586F4F" w:rsidP="00586F4F">
      <w:pPr>
        <w:ind w:firstLine="480"/>
        <w:jc w:val="center"/>
        <w:rPr>
          <w:rFonts w:ascii="Times New Roman" w:hAnsi="Times New Roman"/>
        </w:rPr>
      </w:pPr>
      <w:r w:rsidRPr="00D1666A">
        <w:rPr>
          <w:rFonts w:ascii="Times New Roman" w:hAnsi="Times New Roman"/>
          <w:noProof/>
        </w:rPr>
        <w:lastRenderedPageBreak/>
        <w:drawing>
          <wp:inline distT="0" distB="0" distL="0" distR="0" wp14:anchorId="50C90BF7" wp14:editId="4BDCD334">
            <wp:extent cx="5436235" cy="15138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6235" cy="1513840"/>
                    </a:xfrm>
                    <a:prstGeom prst="rect">
                      <a:avLst/>
                    </a:prstGeom>
                  </pic:spPr>
                </pic:pic>
              </a:graphicData>
            </a:graphic>
          </wp:inline>
        </w:drawing>
      </w:r>
    </w:p>
    <w:p w14:paraId="378B8FD5" w14:textId="77777777" w:rsidR="00586F4F" w:rsidRPr="0039431F" w:rsidRDefault="00586F4F" w:rsidP="00586F4F">
      <w:pPr>
        <w:ind w:firstLine="480"/>
        <w:rPr>
          <w:rFonts w:ascii="Times New Roman" w:hAnsi="Times New Roman"/>
        </w:rPr>
      </w:pPr>
      <w:r w:rsidRPr="0039431F">
        <w:rPr>
          <w:rFonts w:ascii="Times New Roman" w:hAnsi="Times New Roman" w:hint="eastAsia"/>
        </w:rPr>
        <w:t>从</w:t>
      </w:r>
      <w:r w:rsidRPr="0039431F">
        <w:rPr>
          <w:rFonts w:ascii="Times New Roman" w:hAnsi="Times New Roman"/>
        </w:rPr>
        <w:t>上图可以看出，当立即拔掉</w:t>
      </w:r>
      <w:r w:rsidRPr="0039431F">
        <w:rPr>
          <w:rFonts w:ascii="Times New Roman" w:hAnsi="Times New Roman" w:hint="eastAsia"/>
        </w:rPr>
        <w:t>R1</w:t>
      </w:r>
      <w:r w:rsidRPr="0039431F">
        <w:rPr>
          <w:rFonts w:ascii="Times New Roman" w:hAnsi="Times New Roman" w:hint="eastAsia"/>
        </w:rPr>
        <w:t>的</w:t>
      </w:r>
      <w:r w:rsidRPr="0039431F">
        <w:rPr>
          <w:rFonts w:ascii="Times New Roman" w:hAnsi="Times New Roman" w:hint="eastAsia"/>
        </w:rPr>
        <w:t>g1</w:t>
      </w:r>
      <w:r w:rsidRPr="0039431F">
        <w:rPr>
          <w:rFonts w:ascii="Times New Roman" w:hAnsi="Times New Roman" w:hint="eastAsia"/>
        </w:rPr>
        <w:t>接口</w:t>
      </w:r>
      <w:r w:rsidRPr="0039431F">
        <w:rPr>
          <w:rFonts w:ascii="Times New Roman" w:hAnsi="Times New Roman"/>
        </w:rPr>
        <w:t>后，无效计时器</w:t>
      </w:r>
      <w:r w:rsidRPr="0039431F">
        <w:rPr>
          <w:rFonts w:ascii="Times New Roman" w:hAnsi="Times New Roman" w:hint="eastAsia"/>
        </w:rPr>
        <w:t>和</w:t>
      </w:r>
      <w:r w:rsidRPr="0039431F">
        <w:rPr>
          <w:rFonts w:ascii="Times New Roman" w:hAnsi="Times New Roman"/>
        </w:rPr>
        <w:t>更新计时器同时启动，当倒计时从</w:t>
      </w:r>
      <w:r w:rsidRPr="0039431F">
        <w:rPr>
          <w:rFonts w:ascii="Times New Roman" w:hAnsi="Times New Roman" w:hint="eastAsia"/>
        </w:rPr>
        <w:t>3</w:t>
      </w:r>
      <w:r w:rsidRPr="0039431F">
        <w:rPr>
          <w:rFonts w:ascii="Times New Roman" w:hAnsi="Times New Roman" w:hint="eastAsia"/>
        </w:rPr>
        <w:t>分</w:t>
      </w:r>
      <w:r w:rsidRPr="0039431F">
        <w:rPr>
          <w:rFonts w:ascii="Times New Roman" w:hAnsi="Times New Roman"/>
        </w:rPr>
        <w:t>钟倒计</w:t>
      </w:r>
      <w:r w:rsidRPr="0039431F">
        <w:rPr>
          <w:rFonts w:ascii="Times New Roman" w:hAnsi="Times New Roman" w:hint="eastAsia"/>
        </w:rPr>
        <w:t>到</w:t>
      </w:r>
      <w:r w:rsidRPr="0039431F">
        <w:rPr>
          <w:rFonts w:ascii="Times New Roman" w:hAnsi="Times New Roman" w:hint="eastAsia"/>
        </w:rPr>
        <w:t>0</w:t>
      </w:r>
      <w:r w:rsidRPr="0039431F">
        <w:rPr>
          <w:rFonts w:ascii="Times New Roman" w:hAnsi="Times New Roman" w:hint="eastAsia"/>
        </w:rPr>
        <w:t>时</w:t>
      </w:r>
      <w:r w:rsidRPr="0039431F">
        <w:rPr>
          <w:rFonts w:ascii="Times New Roman" w:hAnsi="Times New Roman"/>
        </w:rPr>
        <w:t>，此时</w:t>
      </w:r>
      <w:r w:rsidRPr="0039431F">
        <w:rPr>
          <w:rFonts w:ascii="Times New Roman" w:hAnsi="Times New Roman" w:hint="eastAsia"/>
        </w:rPr>
        <w:t>R2</w:t>
      </w:r>
      <w:r w:rsidRPr="0039431F">
        <w:rPr>
          <w:rFonts w:ascii="Times New Roman" w:hAnsi="Times New Roman" w:hint="eastAsia"/>
        </w:rPr>
        <w:t>还</w:t>
      </w:r>
      <w:r w:rsidRPr="0039431F">
        <w:rPr>
          <w:rFonts w:ascii="Times New Roman" w:hAnsi="Times New Roman"/>
        </w:rPr>
        <w:t>没有收到</w:t>
      </w:r>
      <w:r w:rsidRPr="0039431F">
        <w:rPr>
          <w:rFonts w:ascii="Times New Roman" w:hAnsi="Times New Roman" w:hint="eastAsia"/>
        </w:rPr>
        <w:t>R1</w:t>
      </w:r>
      <w:r w:rsidRPr="0039431F">
        <w:rPr>
          <w:rFonts w:ascii="Times New Roman" w:hAnsi="Times New Roman" w:hint="eastAsia"/>
        </w:rPr>
        <w:t>关于</w:t>
      </w:r>
      <w:r w:rsidRPr="0039431F">
        <w:rPr>
          <w:rFonts w:ascii="Times New Roman" w:hAnsi="Times New Roman" w:hint="eastAsia"/>
        </w:rPr>
        <w:t>1.1.1.0/24</w:t>
      </w:r>
      <w:r w:rsidRPr="0039431F">
        <w:rPr>
          <w:rFonts w:ascii="Times New Roman" w:hAnsi="Times New Roman" w:hint="eastAsia"/>
        </w:rPr>
        <w:t>的</w:t>
      </w:r>
      <w:r w:rsidRPr="0039431F">
        <w:rPr>
          <w:rFonts w:ascii="Times New Roman" w:hAnsi="Times New Roman"/>
        </w:rPr>
        <w:t>路由更新，</w:t>
      </w:r>
      <w:r w:rsidRPr="0039431F">
        <w:rPr>
          <w:rFonts w:ascii="Times New Roman" w:hAnsi="Times New Roman" w:hint="eastAsia"/>
        </w:rPr>
        <w:t>此时</w:t>
      </w:r>
      <w:r w:rsidRPr="0039431F">
        <w:rPr>
          <w:rFonts w:ascii="Times New Roman" w:hAnsi="Times New Roman"/>
        </w:rPr>
        <w:t>无效计时器状态置为</w:t>
      </w:r>
      <w:r w:rsidRPr="0039431F">
        <w:rPr>
          <w:rFonts w:ascii="Times New Roman" w:hAnsi="Times New Roman"/>
        </w:rPr>
        <w:t>possible down</w:t>
      </w:r>
      <w:r w:rsidRPr="0039431F">
        <w:rPr>
          <w:rFonts w:ascii="Times New Roman" w:hAnsi="Times New Roman"/>
        </w:rPr>
        <w:t>，并且将其关于</w:t>
      </w:r>
      <w:r w:rsidRPr="0039431F">
        <w:rPr>
          <w:rFonts w:ascii="Times New Roman" w:hAnsi="Times New Roman" w:hint="eastAsia"/>
        </w:rPr>
        <w:t>1.1.1.0/24</w:t>
      </w:r>
      <w:r w:rsidRPr="0039431F">
        <w:rPr>
          <w:rFonts w:ascii="Times New Roman" w:hAnsi="Times New Roman" w:hint="eastAsia"/>
        </w:rPr>
        <w:t>的</w:t>
      </w:r>
      <w:r w:rsidRPr="0039431F">
        <w:rPr>
          <w:rFonts w:ascii="Times New Roman" w:hAnsi="Times New Roman"/>
        </w:rPr>
        <w:t>路由</w:t>
      </w:r>
      <w:r w:rsidRPr="0039431F">
        <w:rPr>
          <w:rFonts w:ascii="Times New Roman" w:hAnsi="Times New Roman" w:hint="eastAsia"/>
        </w:rPr>
        <w:t>跳数</w:t>
      </w:r>
      <w:r w:rsidRPr="0039431F">
        <w:rPr>
          <w:rFonts w:ascii="Times New Roman" w:hAnsi="Times New Roman"/>
        </w:rPr>
        <w:t>置为</w:t>
      </w:r>
      <w:r w:rsidRPr="0039431F">
        <w:rPr>
          <w:rFonts w:ascii="Times New Roman" w:hAnsi="Times New Roman" w:hint="eastAsia"/>
        </w:rPr>
        <w:t>16</w:t>
      </w:r>
      <w:r w:rsidRPr="0039431F">
        <w:rPr>
          <w:rFonts w:ascii="Times New Roman" w:hAnsi="Times New Roman" w:hint="eastAsia"/>
        </w:rPr>
        <w:t>跳</w:t>
      </w:r>
      <w:r w:rsidRPr="0039431F">
        <w:rPr>
          <w:rFonts w:ascii="Times New Roman" w:hAnsi="Times New Roman"/>
        </w:rPr>
        <w:t>（</w:t>
      </w:r>
      <w:r w:rsidRPr="0039431F">
        <w:rPr>
          <w:rFonts w:ascii="Times New Roman" w:hAnsi="Times New Roman" w:hint="eastAsia"/>
        </w:rPr>
        <w:t>不可达</w:t>
      </w:r>
      <w:r w:rsidRPr="0039431F">
        <w:rPr>
          <w:rFonts w:ascii="Times New Roman" w:hAnsi="Times New Roman"/>
        </w:rPr>
        <w:t>）</w:t>
      </w:r>
      <w:r w:rsidRPr="0039431F">
        <w:rPr>
          <w:rFonts w:ascii="Times New Roman" w:hAnsi="Times New Roman" w:hint="eastAsia"/>
        </w:rPr>
        <w:t>。</w:t>
      </w:r>
      <w:r w:rsidRPr="0039431F">
        <w:rPr>
          <w:rFonts w:ascii="Times New Roman" w:hAnsi="Times New Roman"/>
        </w:rPr>
        <w:t>刷新</w:t>
      </w:r>
      <w:r w:rsidRPr="0039431F">
        <w:rPr>
          <w:rFonts w:ascii="Times New Roman" w:hAnsi="Times New Roman" w:hint="eastAsia"/>
        </w:rPr>
        <w:t>计时器</w:t>
      </w:r>
      <w:r w:rsidRPr="0039431F">
        <w:rPr>
          <w:rFonts w:ascii="Times New Roman" w:hAnsi="Times New Roman" w:hint="eastAsia"/>
        </w:rPr>
        <w:t>240</w:t>
      </w:r>
      <w:r w:rsidRPr="0039431F">
        <w:rPr>
          <w:rFonts w:ascii="Times New Roman" w:hAnsi="Times New Roman" w:hint="eastAsia"/>
        </w:rPr>
        <w:t>秒</w:t>
      </w:r>
      <w:r w:rsidRPr="0039431F">
        <w:rPr>
          <w:rFonts w:ascii="Times New Roman" w:hAnsi="Times New Roman"/>
        </w:rPr>
        <w:t>（</w:t>
      </w:r>
      <w:r w:rsidRPr="0039431F">
        <w:rPr>
          <w:rFonts w:ascii="Times New Roman" w:hAnsi="Times New Roman" w:hint="eastAsia"/>
        </w:rPr>
        <w:t>也</w:t>
      </w:r>
      <w:r w:rsidRPr="0039431F">
        <w:rPr>
          <w:rFonts w:ascii="Times New Roman" w:hAnsi="Times New Roman"/>
        </w:rPr>
        <w:t>称为垃圾计时器）</w:t>
      </w:r>
      <w:r w:rsidRPr="0039431F">
        <w:rPr>
          <w:rFonts w:ascii="Times New Roman" w:hAnsi="Times New Roman" w:hint="eastAsia"/>
        </w:rPr>
        <w:t>和</w:t>
      </w:r>
      <w:r w:rsidRPr="0039431F">
        <w:rPr>
          <w:rFonts w:ascii="Times New Roman" w:hAnsi="Times New Roman"/>
        </w:rPr>
        <w:t>抑制计时器</w:t>
      </w:r>
      <w:r w:rsidRPr="0039431F">
        <w:rPr>
          <w:rFonts w:ascii="Times New Roman" w:hAnsi="Times New Roman" w:hint="eastAsia"/>
        </w:rPr>
        <w:t>180</w:t>
      </w:r>
      <w:r w:rsidRPr="0039431F">
        <w:rPr>
          <w:rFonts w:ascii="Times New Roman" w:hAnsi="Times New Roman" w:hint="eastAsia"/>
        </w:rPr>
        <w:t>秒</w:t>
      </w:r>
      <w:r w:rsidRPr="0039431F">
        <w:rPr>
          <w:rFonts w:ascii="Times New Roman" w:hAnsi="Times New Roman"/>
        </w:rPr>
        <w:t>立即同时启动。</w:t>
      </w:r>
    </w:p>
    <w:p w14:paraId="0019AF4E" w14:textId="77777777" w:rsidR="00586F4F" w:rsidRPr="0039431F" w:rsidRDefault="00586F4F" w:rsidP="00586F4F">
      <w:pPr>
        <w:ind w:firstLine="480"/>
        <w:rPr>
          <w:rFonts w:ascii="Times New Roman" w:hAnsi="Times New Roman"/>
        </w:rPr>
      </w:pPr>
      <w:r w:rsidRPr="0039431F">
        <w:rPr>
          <w:rFonts w:ascii="Times New Roman" w:hAnsi="Times New Roman" w:hint="eastAsia"/>
        </w:rPr>
        <w:t>再</w:t>
      </w:r>
      <w:r w:rsidRPr="0039431F">
        <w:rPr>
          <w:rFonts w:ascii="Times New Roman" w:hAnsi="Times New Roman"/>
        </w:rPr>
        <w:t>看</w:t>
      </w:r>
      <w:r w:rsidRPr="0039431F">
        <w:rPr>
          <w:rFonts w:ascii="Times New Roman" w:hAnsi="Times New Roman" w:hint="eastAsia"/>
        </w:rPr>
        <w:t>R3</w:t>
      </w:r>
      <w:r w:rsidRPr="0039431F">
        <w:rPr>
          <w:rFonts w:ascii="Times New Roman" w:hAnsi="Times New Roman" w:hint="eastAsia"/>
        </w:rPr>
        <w:t>的</w:t>
      </w:r>
      <w:r w:rsidRPr="0039431F">
        <w:rPr>
          <w:rFonts w:ascii="Times New Roman" w:hAnsi="Times New Roman"/>
        </w:rPr>
        <w:t>关于</w:t>
      </w:r>
      <w:r w:rsidRPr="0039431F">
        <w:rPr>
          <w:rFonts w:ascii="Times New Roman" w:hAnsi="Times New Roman" w:hint="eastAsia"/>
        </w:rPr>
        <w:t>1.1.1.0/24</w:t>
      </w:r>
      <w:r w:rsidRPr="0039431F">
        <w:rPr>
          <w:rFonts w:ascii="Times New Roman" w:hAnsi="Times New Roman" w:hint="eastAsia"/>
        </w:rPr>
        <w:t>的</w:t>
      </w:r>
      <w:r w:rsidRPr="0039431F">
        <w:rPr>
          <w:rFonts w:ascii="Times New Roman" w:hAnsi="Times New Roman"/>
        </w:rPr>
        <w:t>更新情况。</w:t>
      </w:r>
    </w:p>
    <w:p w14:paraId="7466FD67" w14:textId="77777777" w:rsidR="00586F4F" w:rsidRPr="00D1666A" w:rsidRDefault="00586F4F" w:rsidP="00586F4F">
      <w:pPr>
        <w:ind w:firstLine="480"/>
        <w:jc w:val="center"/>
        <w:rPr>
          <w:rFonts w:ascii="Times New Roman" w:hAnsi="Times New Roman"/>
        </w:rPr>
      </w:pPr>
      <w:r w:rsidRPr="00D1666A">
        <w:rPr>
          <w:rFonts w:ascii="Times New Roman" w:hAnsi="Times New Roman"/>
          <w:noProof/>
        </w:rPr>
        <w:drawing>
          <wp:inline distT="0" distB="0" distL="0" distR="0" wp14:anchorId="719F4EE0" wp14:editId="07A1D12D">
            <wp:extent cx="5464810" cy="2493645"/>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4810" cy="2493645"/>
                    </a:xfrm>
                    <a:prstGeom prst="rect">
                      <a:avLst/>
                    </a:prstGeom>
                  </pic:spPr>
                </pic:pic>
              </a:graphicData>
            </a:graphic>
          </wp:inline>
        </w:drawing>
      </w:r>
    </w:p>
    <w:p w14:paraId="2E144FDB" w14:textId="77777777" w:rsidR="00586F4F" w:rsidRPr="0039431F" w:rsidRDefault="00586F4F" w:rsidP="00586F4F">
      <w:pPr>
        <w:ind w:firstLine="480"/>
        <w:rPr>
          <w:rFonts w:ascii="Times New Roman" w:hAnsi="Times New Roman"/>
        </w:rPr>
      </w:pPr>
      <w:r w:rsidRPr="0039431F">
        <w:rPr>
          <w:rFonts w:ascii="Times New Roman" w:hAnsi="Times New Roman" w:hint="eastAsia"/>
        </w:rPr>
        <w:t>我们</w:t>
      </w:r>
      <w:r w:rsidRPr="0039431F">
        <w:rPr>
          <w:rFonts w:ascii="Times New Roman" w:hAnsi="Times New Roman"/>
        </w:rPr>
        <w:t>可以看到，</w:t>
      </w:r>
      <w:r w:rsidRPr="0039431F">
        <w:rPr>
          <w:rFonts w:ascii="Times New Roman" w:hAnsi="Times New Roman"/>
        </w:rPr>
        <w:t>R3</w:t>
      </w:r>
      <w:r w:rsidRPr="0039431F">
        <w:rPr>
          <w:rFonts w:ascii="Times New Roman" w:hAnsi="Times New Roman" w:hint="eastAsia"/>
        </w:rPr>
        <w:t>在</w:t>
      </w:r>
      <w:r w:rsidRPr="0039431F">
        <w:rPr>
          <w:rFonts w:ascii="Times New Roman" w:hAnsi="Times New Roman" w:hint="eastAsia"/>
        </w:rPr>
        <w:t>R2</w:t>
      </w:r>
      <w:r w:rsidRPr="0039431F">
        <w:rPr>
          <w:rFonts w:ascii="Times New Roman" w:hAnsi="Times New Roman" w:hint="eastAsia"/>
        </w:rPr>
        <w:t>的</w:t>
      </w:r>
      <w:r w:rsidRPr="0039431F">
        <w:rPr>
          <w:rFonts w:ascii="Times New Roman" w:hAnsi="Times New Roman"/>
        </w:rPr>
        <w:t>抑制计时器超时前，</w:t>
      </w:r>
      <w:r w:rsidRPr="0039431F">
        <w:rPr>
          <w:rFonts w:ascii="Times New Roman" w:hAnsi="Times New Roman" w:hint="eastAsia"/>
        </w:rPr>
        <w:t>R2</w:t>
      </w:r>
      <w:r w:rsidRPr="0039431F">
        <w:rPr>
          <w:rFonts w:ascii="Times New Roman" w:hAnsi="Times New Roman" w:hint="eastAsia"/>
        </w:rPr>
        <w:t>仍然</w:t>
      </w:r>
      <w:r w:rsidRPr="0039431F">
        <w:rPr>
          <w:rFonts w:ascii="Times New Roman" w:hAnsi="Times New Roman"/>
        </w:rPr>
        <w:t>会发送关于</w:t>
      </w:r>
      <w:r w:rsidRPr="0039431F">
        <w:rPr>
          <w:rFonts w:ascii="Times New Roman" w:hAnsi="Times New Roman" w:hint="eastAsia"/>
        </w:rPr>
        <w:t>1.1.1.0/24</w:t>
      </w:r>
      <w:r w:rsidRPr="0039431F">
        <w:rPr>
          <w:rFonts w:ascii="Times New Roman" w:hAnsi="Times New Roman" w:hint="eastAsia"/>
        </w:rPr>
        <w:t>的</w:t>
      </w:r>
      <w:r w:rsidRPr="0039431F">
        <w:rPr>
          <w:rFonts w:ascii="Times New Roman" w:hAnsi="Times New Roman"/>
        </w:rPr>
        <w:t>路由条目更新给</w:t>
      </w:r>
      <w:r w:rsidRPr="0039431F">
        <w:rPr>
          <w:rFonts w:ascii="Times New Roman" w:hAnsi="Times New Roman" w:hint="eastAsia"/>
        </w:rPr>
        <w:t>R3</w:t>
      </w:r>
      <w:r w:rsidRPr="0039431F">
        <w:rPr>
          <w:rFonts w:ascii="Times New Roman" w:hAnsi="Times New Roman" w:hint="eastAsia"/>
        </w:rPr>
        <w:t>。</w:t>
      </w:r>
      <w:r w:rsidRPr="0039431F">
        <w:rPr>
          <w:rFonts w:ascii="Times New Roman" w:hAnsi="Times New Roman"/>
        </w:rPr>
        <w:t>而</w:t>
      </w:r>
      <w:r w:rsidRPr="0039431F">
        <w:rPr>
          <w:rFonts w:ascii="Times New Roman" w:hAnsi="Times New Roman" w:hint="eastAsia"/>
        </w:rPr>
        <w:t>只有</w:t>
      </w:r>
      <w:r w:rsidRPr="0039431F">
        <w:rPr>
          <w:rFonts w:ascii="Times New Roman" w:hAnsi="Times New Roman"/>
        </w:rPr>
        <w:t>当</w:t>
      </w:r>
      <w:r w:rsidRPr="0039431F">
        <w:rPr>
          <w:rFonts w:ascii="Times New Roman" w:hAnsi="Times New Roman" w:hint="eastAsia"/>
        </w:rPr>
        <w:t>R2</w:t>
      </w:r>
      <w:r w:rsidRPr="0039431F">
        <w:rPr>
          <w:rFonts w:ascii="Times New Roman" w:hAnsi="Times New Roman" w:hint="eastAsia"/>
        </w:rPr>
        <w:t>的</w:t>
      </w:r>
      <w:r w:rsidRPr="0039431F">
        <w:rPr>
          <w:rFonts w:ascii="Times New Roman" w:hAnsi="Times New Roman"/>
        </w:rPr>
        <w:t>抑制计时器超时后，</w:t>
      </w:r>
      <w:r w:rsidRPr="0039431F">
        <w:rPr>
          <w:rFonts w:ascii="Times New Roman" w:hAnsi="Times New Roman" w:hint="eastAsia"/>
        </w:rPr>
        <w:t>R2</w:t>
      </w:r>
      <w:r w:rsidRPr="0039431F">
        <w:rPr>
          <w:rFonts w:ascii="Times New Roman" w:hAnsi="Times New Roman" w:hint="eastAsia"/>
        </w:rPr>
        <w:t>才会</w:t>
      </w:r>
      <w:r w:rsidRPr="0039431F">
        <w:rPr>
          <w:rFonts w:ascii="Times New Roman" w:hAnsi="Times New Roman"/>
        </w:rPr>
        <w:t>向全网广播一条关于</w:t>
      </w:r>
      <w:r w:rsidRPr="0039431F">
        <w:rPr>
          <w:rFonts w:ascii="Times New Roman" w:hAnsi="Times New Roman" w:hint="eastAsia"/>
        </w:rPr>
        <w:t>R1</w:t>
      </w:r>
      <w:r w:rsidRPr="0039431F">
        <w:rPr>
          <w:rFonts w:ascii="Times New Roman" w:hAnsi="Times New Roman" w:hint="eastAsia"/>
        </w:rPr>
        <w:t>的</w:t>
      </w:r>
      <w:r w:rsidRPr="0039431F">
        <w:rPr>
          <w:rFonts w:ascii="Times New Roman" w:hAnsi="Times New Roman" w:hint="eastAsia"/>
        </w:rPr>
        <w:t>1.1.1.0/24</w:t>
      </w:r>
      <w:r w:rsidRPr="0039431F">
        <w:rPr>
          <w:rFonts w:ascii="Times New Roman" w:hAnsi="Times New Roman" w:hint="eastAsia"/>
        </w:rPr>
        <w:t>路由</w:t>
      </w:r>
      <w:r w:rsidRPr="0039431F">
        <w:rPr>
          <w:rFonts w:ascii="Times New Roman" w:hAnsi="Times New Roman"/>
        </w:rPr>
        <w:t>条目不可达的消息。此时</w:t>
      </w:r>
      <w:r w:rsidRPr="0039431F">
        <w:rPr>
          <w:rFonts w:ascii="Times New Roman" w:hAnsi="Times New Roman" w:hint="eastAsia"/>
        </w:rPr>
        <w:t>R3</w:t>
      </w:r>
      <w:r w:rsidRPr="0039431F">
        <w:rPr>
          <w:rFonts w:ascii="Times New Roman" w:hAnsi="Times New Roman" w:hint="eastAsia"/>
        </w:rPr>
        <w:t>收到</w:t>
      </w:r>
      <w:r w:rsidRPr="0039431F">
        <w:rPr>
          <w:rFonts w:ascii="Times New Roman" w:hAnsi="Times New Roman"/>
        </w:rPr>
        <w:t>关于</w:t>
      </w:r>
      <w:r w:rsidRPr="0039431F">
        <w:rPr>
          <w:rFonts w:ascii="Times New Roman" w:hAnsi="Times New Roman" w:hint="eastAsia"/>
        </w:rPr>
        <w:t>1.1.1.0/24</w:t>
      </w:r>
      <w:r w:rsidRPr="0039431F">
        <w:rPr>
          <w:rFonts w:ascii="Times New Roman" w:hAnsi="Times New Roman" w:hint="eastAsia"/>
        </w:rPr>
        <w:t>不可</w:t>
      </w:r>
      <w:r w:rsidRPr="0039431F">
        <w:rPr>
          <w:rFonts w:ascii="Times New Roman" w:hAnsi="Times New Roman"/>
        </w:rPr>
        <w:t>达的消息后</w:t>
      </w:r>
      <w:r w:rsidRPr="0039431F">
        <w:rPr>
          <w:rFonts w:ascii="Times New Roman" w:hAnsi="Times New Roman" w:hint="eastAsia"/>
        </w:rPr>
        <w:t>，</w:t>
      </w:r>
      <w:r w:rsidRPr="0039431F">
        <w:rPr>
          <w:rFonts w:ascii="Times New Roman" w:hAnsi="Times New Roman"/>
        </w:rPr>
        <w:t>R3</w:t>
      </w:r>
      <w:r w:rsidRPr="0039431F">
        <w:rPr>
          <w:rFonts w:ascii="Times New Roman" w:hAnsi="Times New Roman"/>
        </w:rPr>
        <w:t>将该路由条目跳数置为</w:t>
      </w:r>
      <w:r w:rsidRPr="0039431F">
        <w:rPr>
          <w:rFonts w:ascii="Times New Roman" w:hAnsi="Times New Roman" w:hint="eastAsia"/>
        </w:rPr>
        <w:t>16</w:t>
      </w:r>
      <w:r w:rsidRPr="0039431F">
        <w:rPr>
          <w:rFonts w:ascii="Times New Roman" w:hAnsi="Times New Roman" w:hint="eastAsia"/>
        </w:rPr>
        <w:t>跳</w:t>
      </w:r>
      <w:r w:rsidRPr="0039431F">
        <w:rPr>
          <w:rFonts w:ascii="Times New Roman" w:hAnsi="Times New Roman"/>
        </w:rPr>
        <w:t>不可达。并</w:t>
      </w:r>
      <w:r w:rsidRPr="0039431F">
        <w:rPr>
          <w:rFonts w:ascii="Times New Roman" w:hAnsi="Times New Roman" w:hint="eastAsia"/>
        </w:rPr>
        <w:t>同时</w:t>
      </w:r>
      <w:r w:rsidRPr="0039431F">
        <w:rPr>
          <w:rFonts w:ascii="Times New Roman" w:hAnsi="Times New Roman"/>
        </w:rPr>
        <w:t>启动刷新计时器</w:t>
      </w:r>
      <w:r w:rsidRPr="0039431F">
        <w:rPr>
          <w:rFonts w:ascii="Times New Roman" w:hAnsi="Times New Roman" w:hint="eastAsia"/>
        </w:rPr>
        <w:t>240</w:t>
      </w:r>
      <w:r w:rsidRPr="0039431F">
        <w:rPr>
          <w:rFonts w:ascii="Times New Roman" w:hAnsi="Times New Roman" w:hint="eastAsia"/>
        </w:rPr>
        <w:t>秒</w:t>
      </w:r>
      <w:r w:rsidRPr="0039431F">
        <w:rPr>
          <w:rFonts w:ascii="Times New Roman" w:hAnsi="Times New Roman"/>
        </w:rPr>
        <w:t>。</w:t>
      </w:r>
    </w:p>
    <w:p w14:paraId="5C485A5A" w14:textId="77777777" w:rsidR="00586F4F" w:rsidRPr="00D1666A" w:rsidRDefault="00586F4F" w:rsidP="00586F4F">
      <w:pPr>
        <w:ind w:firstLine="480"/>
        <w:jc w:val="center"/>
        <w:rPr>
          <w:rFonts w:ascii="Times New Roman" w:hAnsi="Times New Roman"/>
        </w:rPr>
      </w:pPr>
      <w:r w:rsidRPr="00D1666A">
        <w:rPr>
          <w:rFonts w:ascii="Times New Roman" w:hAnsi="Times New Roman"/>
          <w:noProof/>
        </w:rPr>
        <w:lastRenderedPageBreak/>
        <w:drawing>
          <wp:inline distT="0" distB="0" distL="0" distR="0" wp14:anchorId="65E2711B" wp14:editId="3B19F6C5">
            <wp:extent cx="5474335" cy="132715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4335" cy="1327150"/>
                    </a:xfrm>
                    <a:prstGeom prst="rect">
                      <a:avLst/>
                    </a:prstGeom>
                  </pic:spPr>
                </pic:pic>
              </a:graphicData>
            </a:graphic>
          </wp:inline>
        </w:drawing>
      </w:r>
    </w:p>
    <w:p w14:paraId="5EBF07B5" w14:textId="77777777" w:rsidR="00586F4F" w:rsidRPr="0039431F" w:rsidRDefault="00586F4F" w:rsidP="00586F4F">
      <w:pPr>
        <w:ind w:firstLine="480"/>
        <w:rPr>
          <w:rFonts w:ascii="Times New Roman" w:hAnsi="Times New Roman"/>
        </w:rPr>
      </w:pPr>
      <w:r w:rsidRPr="0039431F">
        <w:rPr>
          <w:rFonts w:ascii="Times New Roman" w:hAnsi="Times New Roman" w:hint="eastAsia"/>
        </w:rPr>
        <w:t>当</w:t>
      </w:r>
      <w:r w:rsidRPr="0039431F">
        <w:rPr>
          <w:rFonts w:ascii="Times New Roman" w:hAnsi="Times New Roman" w:hint="eastAsia"/>
        </w:rPr>
        <w:t>R2</w:t>
      </w:r>
      <w:r w:rsidRPr="0039431F">
        <w:rPr>
          <w:rFonts w:ascii="Times New Roman" w:hAnsi="Times New Roman"/>
        </w:rPr>
        <w:t>抑制计时器倒计时为</w:t>
      </w:r>
      <w:r w:rsidRPr="0039431F">
        <w:rPr>
          <w:rFonts w:ascii="Times New Roman" w:hAnsi="Times New Roman" w:hint="eastAsia"/>
        </w:rPr>
        <w:t>0</w:t>
      </w:r>
      <w:r w:rsidRPr="0039431F">
        <w:rPr>
          <w:rFonts w:ascii="Times New Roman" w:hAnsi="Times New Roman" w:hint="eastAsia"/>
        </w:rPr>
        <w:t>后</w:t>
      </w:r>
      <w:r w:rsidRPr="0039431F">
        <w:rPr>
          <w:rFonts w:ascii="Times New Roman" w:hAnsi="Times New Roman"/>
        </w:rPr>
        <w:t>，</w:t>
      </w:r>
      <w:r w:rsidRPr="0039431F">
        <w:rPr>
          <w:rFonts w:ascii="Times New Roman" w:hAnsi="Times New Roman" w:hint="eastAsia"/>
        </w:rPr>
        <w:t>R2</w:t>
      </w:r>
      <w:r w:rsidRPr="0039431F">
        <w:rPr>
          <w:rFonts w:ascii="Times New Roman" w:hAnsi="Times New Roman" w:hint="eastAsia"/>
        </w:rPr>
        <w:t>仍然</w:t>
      </w:r>
      <w:r w:rsidRPr="0039431F">
        <w:rPr>
          <w:rFonts w:ascii="Times New Roman" w:hAnsi="Times New Roman"/>
        </w:rPr>
        <w:t>没有收到关于</w:t>
      </w:r>
      <w:r w:rsidRPr="0039431F">
        <w:rPr>
          <w:rFonts w:ascii="Times New Roman" w:hAnsi="Times New Roman" w:hint="eastAsia"/>
        </w:rPr>
        <w:t>R1</w:t>
      </w:r>
      <w:r w:rsidRPr="0039431F">
        <w:rPr>
          <w:rFonts w:ascii="Times New Roman" w:hAnsi="Times New Roman" w:hint="eastAsia"/>
        </w:rPr>
        <w:t>的</w:t>
      </w:r>
      <w:r w:rsidRPr="0039431F">
        <w:rPr>
          <w:rFonts w:ascii="Times New Roman" w:hAnsi="Times New Roman"/>
        </w:rPr>
        <w:t xml:space="preserve"> </w:t>
      </w:r>
      <w:r w:rsidRPr="0039431F">
        <w:rPr>
          <w:rFonts w:ascii="Times New Roman" w:hAnsi="Times New Roman" w:hint="eastAsia"/>
        </w:rPr>
        <w:t>1.1.1.0/</w:t>
      </w:r>
      <w:r w:rsidRPr="0039431F">
        <w:rPr>
          <w:rFonts w:ascii="Times New Roman" w:hAnsi="Times New Roman"/>
        </w:rPr>
        <w:t>24</w:t>
      </w:r>
      <w:r w:rsidRPr="0039431F">
        <w:rPr>
          <w:rFonts w:ascii="Times New Roman" w:hAnsi="Times New Roman" w:hint="eastAsia"/>
        </w:rPr>
        <w:t>的路由</w:t>
      </w:r>
      <w:r w:rsidRPr="0039431F">
        <w:rPr>
          <w:rFonts w:ascii="Times New Roman" w:hAnsi="Times New Roman"/>
        </w:rPr>
        <w:t>更新。抑制</w:t>
      </w:r>
      <w:r w:rsidRPr="0039431F">
        <w:rPr>
          <w:rFonts w:ascii="Times New Roman" w:hAnsi="Times New Roman" w:hint="eastAsia"/>
        </w:rPr>
        <w:t>计时器</w:t>
      </w:r>
      <w:r w:rsidRPr="0039431F">
        <w:rPr>
          <w:rFonts w:ascii="Times New Roman" w:hAnsi="Times New Roman"/>
        </w:rPr>
        <w:t>状态关闭。路由</w:t>
      </w:r>
      <w:r w:rsidRPr="0039431F">
        <w:rPr>
          <w:rFonts w:ascii="Times New Roman" w:hAnsi="Times New Roman" w:hint="eastAsia"/>
        </w:rPr>
        <w:t>仍然</w:t>
      </w:r>
      <w:r w:rsidRPr="0039431F">
        <w:rPr>
          <w:rFonts w:ascii="Times New Roman" w:hAnsi="Times New Roman"/>
        </w:rPr>
        <w:t>被标记为不可达。刷新</w:t>
      </w:r>
      <w:r w:rsidRPr="0039431F">
        <w:rPr>
          <w:rFonts w:ascii="Times New Roman" w:hAnsi="Times New Roman" w:hint="eastAsia"/>
        </w:rPr>
        <w:t>计时器</w:t>
      </w:r>
      <w:r w:rsidRPr="0039431F">
        <w:rPr>
          <w:rFonts w:ascii="Times New Roman" w:hAnsi="Times New Roman"/>
        </w:rPr>
        <w:t>继续倒计时。</w:t>
      </w:r>
    </w:p>
    <w:p w14:paraId="6197A2DD" w14:textId="77777777" w:rsidR="00586F4F" w:rsidRPr="00D1666A" w:rsidRDefault="00586F4F" w:rsidP="00586F4F">
      <w:pPr>
        <w:ind w:firstLine="480"/>
        <w:jc w:val="center"/>
        <w:rPr>
          <w:rFonts w:ascii="Times New Roman" w:hAnsi="Times New Roman"/>
        </w:rPr>
      </w:pPr>
      <w:r w:rsidRPr="00D1666A">
        <w:rPr>
          <w:rFonts w:ascii="Times New Roman" w:hAnsi="Times New Roman"/>
          <w:noProof/>
        </w:rPr>
        <w:drawing>
          <wp:inline distT="0" distB="0" distL="0" distR="0" wp14:anchorId="6E1CB4DC" wp14:editId="5E535F32">
            <wp:extent cx="5426710" cy="24403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26710" cy="2440305"/>
                    </a:xfrm>
                    <a:prstGeom prst="rect">
                      <a:avLst/>
                    </a:prstGeom>
                  </pic:spPr>
                </pic:pic>
              </a:graphicData>
            </a:graphic>
          </wp:inline>
        </w:drawing>
      </w:r>
    </w:p>
    <w:p w14:paraId="114FD8A5" w14:textId="77777777" w:rsidR="00586F4F" w:rsidRPr="00154A13" w:rsidRDefault="00586F4F" w:rsidP="00586F4F">
      <w:pPr>
        <w:ind w:firstLine="480"/>
        <w:rPr>
          <w:rFonts w:ascii="Times New Roman" w:hAnsi="Times New Roman"/>
        </w:rPr>
      </w:pPr>
      <w:r w:rsidRPr="00154A13">
        <w:rPr>
          <w:rFonts w:ascii="Times New Roman" w:hAnsi="Times New Roman" w:hint="eastAsia"/>
        </w:rPr>
        <w:t>当</w:t>
      </w:r>
      <w:r w:rsidRPr="00154A13">
        <w:rPr>
          <w:rFonts w:ascii="Times New Roman" w:hAnsi="Times New Roman"/>
        </w:rPr>
        <w:t>刷新计时器倒计时到</w:t>
      </w:r>
      <w:r w:rsidRPr="00154A13">
        <w:rPr>
          <w:rFonts w:ascii="Times New Roman" w:hAnsi="Times New Roman" w:hint="eastAsia"/>
        </w:rPr>
        <w:t>0</w:t>
      </w:r>
      <w:r w:rsidRPr="00154A13">
        <w:rPr>
          <w:rFonts w:ascii="Times New Roman" w:hAnsi="Times New Roman" w:hint="eastAsia"/>
        </w:rPr>
        <w:t>时</w:t>
      </w:r>
      <w:r w:rsidRPr="00154A13">
        <w:rPr>
          <w:rFonts w:ascii="Times New Roman" w:hAnsi="Times New Roman"/>
        </w:rPr>
        <w:t>，</w:t>
      </w:r>
      <w:r w:rsidRPr="00154A13">
        <w:rPr>
          <w:rFonts w:ascii="Times New Roman" w:hAnsi="Times New Roman" w:hint="eastAsia"/>
        </w:rPr>
        <w:t>R2</w:t>
      </w:r>
      <w:r w:rsidRPr="00154A13">
        <w:rPr>
          <w:rFonts w:ascii="Times New Roman" w:hAnsi="Times New Roman"/>
        </w:rPr>
        <w:t>仍然没有</w:t>
      </w:r>
      <w:r w:rsidRPr="00154A13">
        <w:rPr>
          <w:rFonts w:ascii="Times New Roman" w:hAnsi="Times New Roman" w:hint="eastAsia"/>
        </w:rPr>
        <w:t>收到</w:t>
      </w:r>
      <w:r w:rsidRPr="00154A13">
        <w:rPr>
          <w:rFonts w:ascii="Times New Roman" w:hAnsi="Times New Roman"/>
        </w:rPr>
        <w:t>关于</w:t>
      </w:r>
      <w:r w:rsidRPr="00154A13">
        <w:rPr>
          <w:rFonts w:ascii="Times New Roman" w:hAnsi="Times New Roman" w:hint="eastAsia"/>
        </w:rPr>
        <w:t>1.1.1.0/24</w:t>
      </w:r>
      <w:r w:rsidRPr="00154A13">
        <w:rPr>
          <w:rFonts w:ascii="Times New Roman" w:hAnsi="Times New Roman" w:hint="eastAsia"/>
        </w:rPr>
        <w:t>的</w:t>
      </w:r>
      <w:r w:rsidRPr="00154A13">
        <w:rPr>
          <w:rFonts w:ascii="Times New Roman" w:hAnsi="Times New Roman"/>
        </w:rPr>
        <w:t>更新，此时，</w:t>
      </w:r>
      <w:r w:rsidRPr="00154A13">
        <w:rPr>
          <w:rFonts w:ascii="Times New Roman" w:hAnsi="Times New Roman" w:hint="eastAsia"/>
        </w:rPr>
        <w:t>1.1.1.0/24</w:t>
      </w:r>
      <w:r w:rsidRPr="00154A13">
        <w:rPr>
          <w:rFonts w:ascii="Times New Roman" w:hAnsi="Times New Roman" w:hint="eastAsia"/>
        </w:rPr>
        <w:t>路由</w:t>
      </w:r>
      <w:r w:rsidRPr="00154A13">
        <w:rPr>
          <w:rFonts w:ascii="Times New Roman" w:hAnsi="Times New Roman"/>
        </w:rPr>
        <w:t>条目从</w:t>
      </w:r>
      <w:r w:rsidRPr="00154A13">
        <w:rPr>
          <w:rFonts w:ascii="Times New Roman" w:hAnsi="Times New Roman" w:hint="eastAsia"/>
        </w:rPr>
        <w:t>R2</w:t>
      </w:r>
      <w:r w:rsidRPr="00154A13">
        <w:rPr>
          <w:rFonts w:ascii="Times New Roman" w:hAnsi="Times New Roman" w:hint="eastAsia"/>
        </w:rPr>
        <w:t>的</w:t>
      </w:r>
      <w:r w:rsidRPr="00154A13">
        <w:rPr>
          <w:rFonts w:ascii="Times New Roman" w:hAnsi="Times New Roman"/>
        </w:rPr>
        <w:t>数据库删除</w:t>
      </w:r>
      <w:r w:rsidRPr="00154A13">
        <w:rPr>
          <w:rFonts w:ascii="Times New Roman" w:hAnsi="Times New Roman" w:hint="eastAsia"/>
        </w:rPr>
        <w:t>。</w:t>
      </w:r>
    </w:p>
    <w:p w14:paraId="3F36FC0C" w14:textId="77777777" w:rsidR="00586F4F" w:rsidRPr="00154A13" w:rsidRDefault="00586F4F" w:rsidP="00586F4F">
      <w:pPr>
        <w:ind w:firstLine="480"/>
        <w:rPr>
          <w:rFonts w:ascii="Times New Roman" w:hAnsi="Times New Roman"/>
        </w:rPr>
      </w:pPr>
      <w:r w:rsidRPr="00154A13">
        <w:rPr>
          <w:rFonts w:ascii="Times New Roman" w:hAnsi="Times New Roman" w:hint="eastAsia"/>
        </w:rPr>
        <w:t>以上</w:t>
      </w:r>
      <w:r w:rsidRPr="00154A13">
        <w:rPr>
          <w:rFonts w:ascii="Times New Roman" w:hAnsi="Times New Roman"/>
        </w:rPr>
        <w:t>就是关于</w:t>
      </w:r>
      <w:r w:rsidRPr="00154A13">
        <w:rPr>
          <w:rFonts w:ascii="Times New Roman" w:hAnsi="Times New Roman" w:hint="eastAsia"/>
        </w:rPr>
        <w:t>Rip</w:t>
      </w:r>
      <w:r w:rsidRPr="00154A13">
        <w:rPr>
          <w:rFonts w:ascii="Times New Roman" w:hAnsi="Times New Roman" w:hint="eastAsia"/>
        </w:rPr>
        <w:t>协议</w:t>
      </w:r>
      <w:r w:rsidRPr="00154A13">
        <w:rPr>
          <w:rFonts w:ascii="Times New Roman" w:hAnsi="Times New Roman"/>
        </w:rPr>
        <w:t>计时器的讨论。</w:t>
      </w:r>
    </w:p>
    <w:p w14:paraId="3B70247D" w14:textId="77777777" w:rsidR="00586F4F" w:rsidRDefault="00586F4F" w:rsidP="00586F4F">
      <w:pPr>
        <w:widowControl/>
        <w:ind w:firstLine="480"/>
        <w:jc w:val="left"/>
        <w:rPr>
          <w:rFonts w:asciiTheme="majorHAnsi" w:eastAsiaTheme="majorEastAsia" w:hAnsiTheme="majorHAnsi" w:cstheme="majorBidi"/>
          <w:b/>
          <w:bCs/>
          <w:sz w:val="32"/>
          <w:szCs w:val="32"/>
        </w:rPr>
      </w:pPr>
      <w:r>
        <w:br w:type="page"/>
      </w:r>
    </w:p>
    <w:p w14:paraId="583497DD" w14:textId="77777777" w:rsidR="009B2B53" w:rsidRPr="00D1666A" w:rsidRDefault="009B2B53" w:rsidP="00F026F7">
      <w:pPr>
        <w:pStyle w:val="2"/>
        <w:numPr>
          <w:ilvl w:val="1"/>
          <w:numId w:val="11"/>
        </w:numPr>
        <w:spacing w:line="360" w:lineRule="auto"/>
        <w:rPr>
          <w:rFonts w:ascii="Times New Roman" w:hAnsi="Times New Roman"/>
        </w:rPr>
      </w:pPr>
      <w:bookmarkStart w:id="42" w:name="_Toc465170334"/>
      <w:r w:rsidRPr="00D1666A">
        <w:rPr>
          <w:rFonts w:ascii="Times New Roman" w:hAnsi="Times New Roman" w:hint="eastAsia"/>
        </w:rPr>
        <w:lastRenderedPageBreak/>
        <w:t>分发</w:t>
      </w:r>
      <w:r w:rsidRPr="00D1666A">
        <w:rPr>
          <w:rFonts w:ascii="Times New Roman" w:hAnsi="Times New Roman"/>
        </w:rPr>
        <w:t>列表、偏移列表实现</w:t>
      </w:r>
      <w:r w:rsidRPr="00D1666A">
        <w:rPr>
          <w:rFonts w:ascii="Times New Roman" w:hAnsi="Times New Roman"/>
        </w:rPr>
        <w:t>Rip</w:t>
      </w:r>
      <w:r w:rsidRPr="00D1666A">
        <w:rPr>
          <w:rFonts w:ascii="Times New Roman" w:hAnsi="Times New Roman" w:hint="eastAsia"/>
        </w:rPr>
        <w:t>跳数</w:t>
      </w:r>
      <w:r w:rsidRPr="00D1666A">
        <w:rPr>
          <w:rFonts w:ascii="Times New Roman" w:hAnsi="Times New Roman"/>
        </w:rPr>
        <w:t>选路</w:t>
      </w:r>
      <w:bookmarkEnd w:id="42"/>
    </w:p>
    <w:p w14:paraId="74B2EBEC" w14:textId="77777777" w:rsidR="009B2B53" w:rsidRPr="005966EC" w:rsidRDefault="009B2B53" w:rsidP="009B2B53">
      <w:pPr>
        <w:ind w:firstLine="480"/>
        <w:rPr>
          <w:rFonts w:ascii="Times New Roman" w:hAnsi="Times New Roman"/>
        </w:rPr>
      </w:pPr>
      <w:r w:rsidRPr="005966EC">
        <w:rPr>
          <w:rFonts w:ascii="Times New Roman" w:hAnsi="Times New Roman" w:hint="eastAsia"/>
        </w:rPr>
        <w:t>实验</w:t>
      </w:r>
      <w:r w:rsidRPr="005966EC">
        <w:rPr>
          <w:rFonts w:ascii="Times New Roman" w:hAnsi="Times New Roman"/>
        </w:rPr>
        <w:t>拓扑如图所示：</w:t>
      </w:r>
    </w:p>
    <w:p w14:paraId="0F11B97E" w14:textId="77777777" w:rsidR="009B2B53" w:rsidRPr="00D1666A" w:rsidRDefault="009B2B53" w:rsidP="009B2B53">
      <w:pPr>
        <w:ind w:firstLine="480"/>
        <w:jc w:val="center"/>
        <w:rPr>
          <w:rFonts w:ascii="Times New Roman" w:hAnsi="Times New Roman"/>
        </w:rPr>
      </w:pPr>
      <w:r w:rsidRPr="00D1666A">
        <w:rPr>
          <w:rFonts w:ascii="Times New Roman" w:hAnsi="Times New Roman"/>
          <w:noProof/>
        </w:rPr>
        <w:drawing>
          <wp:inline distT="0" distB="0" distL="0" distR="0" wp14:anchorId="3F77E3FF" wp14:editId="75727783">
            <wp:extent cx="5274310" cy="18954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895475"/>
                    </a:xfrm>
                    <a:prstGeom prst="rect">
                      <a:avLst/>
                    </a:prstGeom>
                  </pic:spPr>
                </pic:pic>
              </a:graphicData>
            </a:graphic>
          </wp:inline>
        </w:drawing>
      </w:r>
    </w:p>
    <w:p w14:paraId="3605DAE2" w14:textId="77777777" w:rsidR="009B2B53" w:rsidRPr="005966EC" w:rsidRDefault="009B2B53" w:rsidP="009B2B53">
      <w:pPr>
        <w:ind w:firstLine="480"/>
        <w:rPr>
          <w:rFonts w:ascii="Times New Roman" w:hAnsi="Times New Roman"/>
        </w:rPr>
      </w:pPr>
      <w:r w:rsidRPr="005966EC">
        <w:rPr>
          <w:rFonts w:ascii="Times New Roman" w:hAnsi="Times New Roman" w:hint="eastAsia"/>
        </w:rPr>
        <w:t>拓扑如图所示，</w:t>
      </w:r>
      <w:r w:rsidRPr="005966EC">
        <w:rPr>
          <w:rFonts w:ascii="Times New Roman" w:hAnsi="Times New Roman"/>
        </w:rPr>
        <w:t>R1</w:t>
      </w:r>
      <w:r w:rsidRPr="005966EC">
        <w:rPr>
          <w:rFonts w:ascii="Times New Roman" w:hAnsi="Times New Roman" w:hint="eastAsia"/>
        </w:rPr>
        <w:t>与</w:t>
      </w:r>
      <w:r w:rsidRPr="005966EC">
        <w:rPr>
          <w:rFonts w:ascii="Times New Roman" w:hAnsi="Times New Roman"/>
        </w:rPr>
        <w:t>R2</w:t>
      </w:r>
      <w:r w:rsidRPr="005966EC">
        <w:rPr>
          <w:rFonts w:ascii="Times New Roman" w:hAnsi="Times New Roman" w:hint="eastAsia"/>
        </w:rPr>
        <w:t>通过</w:t>
      </w:r>
      <w:r w:rsidRPr="005966EC">
        <w:rPr>
          <w:rFonts w:ascii="Times New Roman" w:hAnsi="Times New Roman"/>
        </w:rPr>
        <w:t>E1</w:t>
      </w:r>
      <w:r w:rsidRPr="005966EC">
        <w:rPr>
          <w:rFonts w:ascii="Times New Roman" w:hAnsi="Times New Roman" w:hint="eastAsia"/>
        </w:rPr>
        <w:t>链路互联，全网运行</w:t>
      </w:r>
      <w:r w:rsidRPr="005966EC">
        <w:rPr>
          <w:rFonts w:ascii="Times New Roman" w:hAnsi="Times New Roman"/>
        </w:rPr>
        <w:t>rip</w:t>
      </w:r>
      <w:r w:rsidRPr="005966EC">
        <w:rPr>
          <w:rFonts w:ascii="Times New Roman" w:hAnsi="Times New Roman" w:hint="eastAsia"/>
        </w:rPr>
        <w:t>协议</w:t>
      </w:r>
    </w:p>
    <w:p w14:paraId="19AAEE37" w14:textId="77777777" w:rsidR="009B2B53" w:rsidRPr="005966EC" w:rsidRDefault="009B2B53" w:rsidP="009B2B53">
      <w:pPr>
        <w:ind w:firstLine="480"/>
        <w:rPr>
          <w:rFonts w:ascii="Times New Roman" w:hAnsi="Times New Roman"/>
        </w:rPr>
      </w:pPr>
      <w:r w:rsidRPr="005966EC">
        <w:rPr>
          <w:rFonts w:ascii="Times New Roman" w:hAnsi="Times New Roman" w:hint="eastAsia"/>
        </w:rPr>
        <w:t>实验要求：</w:t>
      </w:r>
    </w:p>
    <w:p w14:paraId="4D816CDA" w14:textId="77777777" w:rsidR="009B2B53" w:rsidRPr="005966EC" w:rsidRDefault="009B2B53" w:rsidP="009B2B53">
      <w:pPr>
        <w:ind w:firstLine="480"/>
        <w:rPr>
          <w:rFonts w:ascii="Times New Roman" w:hAnsi="Times New Roman"/>
        </w:rPr>
      </w:pPr>
      <w:r w:rsidRPr="005966EC">
        <w:rPr>
          <w:rFonts w:ascii="Times New Roman" w:hAnsi="Times New Roman"/>
        </w:rPr>
        <w:t>1. R1</w:t>
      </w:r>
      <w:r w:rsidRPr="005966EC">
        <w:rPr>
          <w:rFonts w:ascii="Times New Roman" w:hAnsi="Times New Roman" w:hint="eastAsia"/>
        </w:rPr>
        <w:t>通过</w:t>
      </w:r>
      <w:r w:rsidRPr="005966EC">
        <w:rPr>
          <w:rFonts w:ascii="Times New Roman" w:hAnsi="Times New Roman"/>
        </w:rPr>
        <w:t>E1</w:t>
      </w:r>
      <w:r w:rsidRPr="005966EC">
        <w:rPr>
          <w:rFonts w:ascii="Times New Roman" w:hAnsi="Times New Roman" w:hint="eastAsia"/>
        </w:rPr>
        <w:t>线路只能学习到对端</w:t>
      </w:r>
      <w:r w:rsidRPr="005966EC">
        <w:rPr>
          <w:rFonts w:ascii="Times New Roman" w:hAnsi="Times New Roman"/>
        </w:rPr>
        <w:t>10</w:t>
      </w:r>
      <w:r w:rsidRPr="005966EC">
        <w:rPr>
          <w:rFonts w:ascii="Times New Roman" w:hAnsi="Times New Roman" w:hint="eastAsia"/>
        </w:rPr>
        <w:t>网段，且路由跳数为</w:t>
      </w:r>
      <w:r w:rsidRPr="005966EC">
        <w:rPr>
          <w:rFonts w:ascii="Times New Roman" w:hAnsi="Times New Roman"/>
        </w:rPr>
        <w:t>5</w:t>
      </w:r>
      <w:r w:rsidRPr="005966EC">
        <w:rPr>
          <w:rFonts w:ascii="Times New Roman" w:hAnsi="Times New Roman" w:hint="eastAsia"/>
        </w:rPr>
        <w:t>；</w:t>
      </w:r>
    </w:p>
    <w:p w14:paraId="7939BBDC" w14:textId="77777777" w:rsidR="009B2B53" w:rsidRPr="005966EC" w:rsidRDefault="009B2B53" w:rsidP="009B2B53">
      <w:pPr>
        <w:ind w:firstLine="480"/>
        <w:rPr>
          <w:rFonts w:ascii="Times New Roman" w:hAnsi="Times New Roman"/>
        </w:rPr>
      </w:pPr>
      <w:r w:rsidRPr="005966EC">
        <w:rPr>
          <w:rFonts w:ascii="Times New Roman" w:hAnsi="Times New Roman"/>
        </w:rPr>
        <w:t>2. R1</w:t>
      </w:r>
      <w:r w:rsidRPr="005966EC">
        <w:rPr>
          <w:rFonts w:ascii="Times New Roman" w:hAnsi="Times New Roman" w:hint="eastAsia"/>
        </w:rPr>
        <w:t>通过</w:t>
      </w:r>
      <w:r w:rsidRPr="005966EC">
        <w:rPr>
          <w:rFonts w:ascii="Times New Roman" w:hAnsi="Times New Roman"/>
        </w:rPr>
        <w:t>g1</w:t>
      </w:r>
      <w:r w:rsidRPr="005966EC">
        <w:rPr>
          <w:rFonts w:ascii="Times New Roman" w:hAnsi="Times New Roman" w:hint="eastAsia"/>
        </w:rPr>
        <w:t>口只能学习到对端</w:t>
      </w:r>
      <w:r w:rsidRPr="005966EC">
        <w:rPr>
          <w:rFonts w:ascii="Times New Roman" w:hAnsi="Times New Roman"/>
        </w:rPr>
        <w:t>20</w:t>
      </w:r>
      <w:r w:rsidRPr="005966EC">
        <w:rPr>
          <w:rFonts w:ascii="Times New Roman" w:hAnsi="Times New Roman" w:hint="eastAsia"/>
        </w:rPr>
        <w:t>网段，且路由跳数为</w:t>
      </w:r>
      <w:r w:rsidRPr="005966EC">
        <w:rPr>
          <w:rFonts w:ascii="Times New Roman" w:hAnsi="Times New Roman"/>
        </w:rPr>
        <w:t>6</w:t>
      </w:r>
      <w:r w:rsidRPr="005966EC">
        <w:rPr>
          <w:rFonts w:ascii="Times New Roman" w:hAnsi="Times New Roman" w:hint="eastAsia"/>
        </w:rPr>
        <w:t>；</w:t>
      </w:r>
    </w:p>
    <w:p w14:paraId="36E8F0DE" w14:textId="77777777" w:rsidR="009B2B53" w:rsidRPr="005966EC" w:rsidRDefault="009B2B53" w:rsidP="009B2B53">
      <w:pPr>
        <w:ind w:firstLine="480"/>
        <w:rPr>
          <w:rFonts w:ascii="Times New Roman" w:hAnsi="Times New Roman"/>
        </w:rPr>
      </w:pPr>
      <w:r w:rsidRPr="005966EC">
        <w:rPr>
          <w:rFonts w:ascii="Times New Roman" w:hAnsi="Times New Roman"/>
        </w:rPr>
        <w:t>3. R3</w:t>
      </w:r>
      <w:r w:rsidRPr="005966EC">
        <w:rPr>
          <w:rFonts w:ascii="Times New Roman" w:hAnsi="Times New Roman" w:hint="eastAsia"/>
        </w:rPr>
        <w:t>通过</w:t>
      </w:r>
      <w:r w:rsidRPr="005966EC">
        <w:rPr>
          <w:rFonts w:ascii="Times New Roman" w:hAnsi="Times New Roman"/>
        </w:rPr>
        <w:t>g0</w:t>
      </w:r>
      <w:r w:rsidRPr="005966EC">
        <w:rPr>
          <w:rFonts w:ascii="Times New Roman" w:hAnsi="Times New Roman" w:hint="eastAsia"/>
        </w:rPr>
        <w:t>口只能学习到对端</w:t>
      </w:r>
      <w:r w:rsidRPr="005966EC">
        <w:rPr>
          <w:rFonts w:ascii="Times New Roman" w:hAnsi="Times New Roman"/>
        </w:rPr>
        <w:t>30</w:t>
      </w:r>
      <w:r w:rsidRPr="005966EC">
        <w:rPr>
          <w:rFonts w:ascii="Times New Roman" w:hAnsi="Times New Roman" w:hint="eastAsia"/>
        </w:rPr>
        <w:t>网段，且路由跳数为</w:t>
      </w:r>
      <w:r w:rsidRPr="005966EC">
        <w:rPr>
          <w:rFonts w:ascii="Times New Roman" w:hAnsi="Times New Roman"/>
        </w:rPr>
        <w:t>5</w:t>
      </w:r>
      <w:r w:rsidRPr="005966EC">
        <w:rPr>
          <w:rFonts w:ascii="Times New Roman" w:hAnsi="Times New Roman" w:hint="eastAsia"/>
        </w:rPr>
        <w:t>；</w:t>
      </w:r>
    </w:p>
    <w:p w14:paraId="216D3790" w14:textId="77777777" w:rsidR="009B2B53" w:rsidRPr="005966EC" w:rsidRDefault="009B2B53" w:rsidP="009B2B53">
      <w:pPr>
        <w:ind w:firstLine="480"/>
        <w:rPr>
          <w:rFonts w:ascii="Times New Roman" w:hAnsi="Times New Roman"/>
        </w:rPr>
      </w:pPr>
      <w:r w:rsidRPr="005966EC">
        <w:rPr>
          <w:rFonts w:ascii="Times New Roman" w:hAnsi="Times New Roman"/>
        </w:rPr>
        <w:t>3. R3</w:t>
      </w:r>
      <w:r w:rsidRPr="005966EC">
        <w:rPr>
          <w:rFonts w:ascii="Times New Roman" w:hAnsi="Times New Roman" w:hint="eastAsia"/>
        </w:rPr>
        <w:t>通过</w:t>
      </w:r>
      <w:r w:rsidRPr="005966EC">
        <w:rPr>
          <w:rFonts w:ascii="Times New Roman" w:hAnsi="Times New Roman"/>
        </w:rPr>
        <w:t>g1</w:t>
      </w:r>
      <w:r w:rsidRPr="005966EC">
        <w:rPr>
          <w:rFonts w:ascii="Times New Roman" w:hAnsi="Times New Roman" w:hint="eastAsia"/>
        </w:rPr>
        <w:t>口只能学习到对端</w:t>
      </w:r>
      <w:r w:rsidRPr="005966EC">
        <w:rPr>
          <w:rFonts w:ascii="Times New Roman" w:hAnsi="Times New Roman"/>
        </w:rPr>
        <w:t>40</w:t>
      </w:r>
      <w:r w:rsidRPr="005966EC">
        <w:rPr>
          <w:rFonts w:ascii="Times New Roman" w:hAnsi="Times New Roman" w:hint="eastAsia"/>
        </w:rPr>
        <w:t>网段，且路由跳数为</w:t>
      </w:r>
      <w:r w:rsidRPr="005966EC">
        <w:rPr>
          <w:rFonts w:ascii="Times New Roman" w:hAnsi="Times New Roman"/>
        </w:rPr>
        <w:t>6</w:t>
      </w:r>
      <w:r w:rsidRPr="005966EC">
        <w:rPr>
          <w:rFonts w:ascii="Times New Roman" w:hAnsi="Times New Roman" w:hint="eastAsia"/>
        </w:rPr>
        <w:t>；</w:t>
      </w:r>
    </w:p>
    <w:p w14:paraId="75F94AA7" w14:textId="77777777" w:rsidR="009B2B53" w:rsidRPr="005966EC" w:rsidRDefault="009B2B53" w:rsidP="009B2B53">
      <w:pPr>
        <w:ind w:firstLine="480"/>
        <w:rPr>
          <w:rFonts w:ascii="Times New Roman" w:hAnsi="Times New Roman"/>
        </w:rPr>
      </w:pPr>
      <w:r w:rsidRPr="005966EC">
        <w:rPr>
          <w:rFonts w:ascii="Times New Roman" w:hAnsi="Times New Roman" w:hint="eastAsia"/>
        </w:rPr>
        <w:t>实验</w:t>
      </w:r>
      <w:r w:rsidRPr="005966EC">
        <w:rPr>
          <w:rFonts w:ascii="Times New Roman" w:hAnsi="Times New Roman"/>
        </w:rPr>
        <w:t>配置：</w:t>
      </w:r>
    </w:p>
    <w:p w14:paraId="77B1E379" w14:textId="77777777" w:rsidR="009B2B53" w:rsidRPr="005966EC" w:rsidRDefault="009B2B53" w:rsidP="009B2B53">
      <w:pPr>
        <w:ind w:firstLine="480"/>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rPr>
        <w:t>）</w:t>
      </w:r>
      <w:r w:rsidRPr="005966EC">
        <w:rPr>
          <w:rFonts w:ascii="Times New Roman" w:hAnsi="Times New Roman" w:hint="eastAsia"/>
        </w:rPr>
        <w:t>各</w:t>
      </w:r>
      <w:r w:rsidRPr="005966EC">
        <w:rPr>
          <w:rFonts w:ascii="Times New Roman" w:hAnsi="Times New Roman"/>
        </w:rPr>
        <w:t>设备接口</w:t>
      </w:r>
      <w:r w:rsidRPr="005966EC">
        <w:rPr>
          <w:rFonts w:ascii="Times New Roman" w:hAnsi="Times New Roman" w:hint="eastAsia"/>
        </w:rPr>
        <w:t>地址配置</w:t>
      </w:r>
    </w:p>
    <w:p w14:paraId="7E708E11" w14:textId="77777777" w:rsidR="009B2B53" w:rsidRPr="005966EC" w:rsidRDefault="009B2B53" w:rsidP="009B2B53">
      <w:pPr>
        <w:ind w:firstLine="480"/>
        <w:rPr>
          <w:rFonts w:ascii="Times New Roman" w:hAnsi="Times New Roman"/>
        </w:rPr>
      </w:pPr>
      <w:r w:rsidRPr="005966EC">
        <w:rPr>
          <w:rFonts w:ascii="Times New Roman" w:hAnsi="Times New Roman" w:hint="eastAsia"/>
        </w:rPr>
        <w:t>R1</w:t>
      </w:r>
      <w:r w:rsidRPr="005966EC">
        <w:rPr>
          <w:rFonts w:ascii="Times New Roman" w:hAnsi="Times New Roman" w:hint="eastAsia"/>
        </w:rPr>
        <w:t>：</w:t>
      </w:r>
    </w:p>
    <w:p w14:paraId="3F071EC8" w14:textId="77777777" w:rsidR="009B2B53" w:rsidRPr="005966EC" w:rsidRDefault="009B2B53" w:rsidP="009B2B53">
      <w:pPr>
        <w:ind w:firstLine="480"/>
        <w:rPr>
          <w:rFonts w:ascii="Times New Roman" w:hAnsi="Times New Roman"/>
        </w:rPr>
      </w:pPr>
      <w:r w:rsidRPr="005966EC">
        <w:rPr>
          <w:rFonts w:ascii="Times New Roman" w:hAnsi="Times New Roman"/>
        </w:rPr>
        <w:t>R1(config)#interface loopback 0</w:t>
      </w:r>
    </w:p>
    <w:p w14:paraId="0F34BB32" w14:textId="77777777" w:rsidR="009B2B53" w:rsidRPr="005966EC" w:rsidRDefault="009B2B53" w:rsidP="009B2B53">
      <w:pPr>
        <w:ind w:firstLine="480"/>
        <w:rPr>
          <w:rFonts w:ascii="Times New Roman" w:hAnsi="Times New Roman"/>
        </w:rPr>
      </w:pPr>
      <w:r w:rsidRPr="005966EC">
        <w:rPr>
          <w:rFonts w:ascii="Times New Roman" w:hAnsi="Times New Roman"/>
        </w:rPr>
        <w:t>R1(config-if-loopback0)#ip address 30.1.1.1 32</w:t>
      </w:r>
    </w:p>
    <w:p w14:paraId="74FE2D26" w14:textId="77777777" w:rsidR="009B2B53" w:rsidRPr="005966EC" w:rsidRDefault="009B2B53" w:rsidP="009B2B53">
      <w:pPr>
        <w:ind w:firstLine="480"/>
        <w:rPr>
          <w:rFonts w:ascii="Times New Roman" w:hAnsi="Times New Roman"/>
        </w:rPr>
      </w:pPr>
      <w:r w:rsidRPr="005966EC">
        <w:rPr>
          <w:rFonts w:ascii="Times New Roman" w:hAnsi="Times New Roman"/>
        </w:rPr>
        <w:t>R1(config-if-loopback0)#exit</w:t>
      </w:r>
    </w:p>
    <w:p w14:paraId="56170FA7" w14:textId="77777777" w:rsidR="009B2B53" w:rsidRPr="005966EC" w:rsidRDefault="009B2B53" w:rsidP="009B2B53">
      <w:pPr>
        <w:ind w:firstLine="480"/>
        <w:rPr>
          <w:rFonts w:ascii="Times New Roman" w:hAnsi="Times New Roman"/>
        </w:rPr>
      </w:pPr>
      <w:r w:rsidRPr="005966EC">
        <w:rPr>
          <w:rFonts w:ascii="Times New Roman" w:hAnsi="Times New Roman"/>
        </w:rPr>
        <w:t>R1(config)#interface loopback 1</w:t>
      </w:r>
    </w:p>
    <w:p w14:paraId="4DC05574" w14:textId="77777777" w:rsidR="009B2B53" w:rsidRPr="005966EC" w:rsidRDefault="009B2B53" w:rsidP="009B2B53">
      <w:pPr>
        <w:ind w:firstLine="480"/>
        <w:rPr>
          <w:rFonts w:ascii="Times New Roman" w:hAnsi="Times New Roman"/>
        </w:rPr>
      </w:pPr>
      <w:r w:rsidRPr="005966EC">
        <w:rPr>
          <w:rFonts w:ascii="Times New Roman" w:hAnsi="Times New Roman"/>
        </w:rPr>
        <w:t>R1(config-if-loopback1)#ip address 40.1.1.1 32</w:t>
      </w:r>
    </w:p>
    <w:p w14:paraId="669B3089" w14:textId="77777777" w:rsidR="009B2B53" w:rsidRPr="005966EC" w:rsidRDefault="009B2B53" w:rsidP="009B2B53">
      <w:pPr>
        <w:ind w:firstLine="480"/>
        <w:rPr>
          <w:rFonts w:ascii="Times New Roman" w:hAnsi="Times New Roman"/>
        </w:rPr>
      </w:pPr>
      <w:r w:rsidRPr="005966EC">
        <w:rPr>
          <w:rFonts w:ascii="Times New Roman" w:hAnsi="Times New Roman"/>
        </w:rPr>
        <w:t>R1(config)#interface gigabitethernet 2</w:t>
      </w:r>
    </w:p>
    <w:p w14:paraId="6AA1D919" w14:textId="77777777" w:rsidR="009B2B53" w:rsidRPr="005966EC" w:rsidRDefault="009B2B53" w:rsidP="009B2B53">
      <w:pPr>
        <w:ind w:firstLine="480"/>
        <w:rPr>
          <w:rFonts w:ascii="Times New Roman" w:hAnsi="Times New Roman"/>
        </w:rPr>
      </w:pPr>
      <w:r w:rsidRPr="005966EC">
        <w:rPr>
          <w:rFonts w:ascii="Times New Roman" w:hAnsi="Times New Roman"/>
        </w:rPr>
        <w:t>R1(config-if-gigabitethernet2)#ip address 172.1.1.1 30</w:t>
      </w:r>
    </w:p>
    <w:p w14:paraId="5E129269" w14:textId="77777777" w:rsidR="009B2B53" w:rsidRPr="005966EC" w:rsidRDefault="009B2B53" w:rsidP="009B2B53">
      <w:pPr>
        <w:ind w:firstLine="480"/>
        <w:rPr>
          <w:rFonts w:ascii="Times New Roman" w:hAnsi="Times New Roman"/>
        </w:rPr>
      </w:pPr>
      <w:r w:rsidRPr="005966EC">
        <w:rPr>
          <w:rFonts w:ascii="Times New Roman" w:hAnsi="Times New Roman"/>
        </w:rPr>
        <w:t>R1(config-if-gigabitethernet2)#exit</w:t>
      </w:r>
    </w:p>
    <w:p w14:paraId="0987A96E" w14:textId="77777777" w:rsidR="009B2B53" w:rsidRPr="005966EC" w:rsidRDefault="009B2B53" w:rsidP="009B2B53">
      <w:pPr>
        <w:ind w:firstLine="480"/>
        <w:rPr>
          <w:rFonts w:ascii="Times New Roman" w:hAnsi="Times New Roman"/>
        </w:rPr>
      </w:pPr>
      <w:r w:rsidRPr="005966EC">
        <w:rPr>
          <w:rFonts w:ascii="Times New Roman" w:hAnsi="Times New Roman"/>
        </w:rPr>
        <w:lastRenderedPageBreak/>
        <w:t>R1(config)#interface gigabitethernet 1</w:t>
      </w:r>
    </w:p>
    <w:p w14:paraId="347B87ED" w14:textId="77777777" w:rsidR="009B2B53" w:rsidRPr="005966EC" w:rsidRDefault="009B2B53" w:rsidP="009B2B53">
      <w:pPr>
        <w:ind w:firstLine="480"/>
        <w:rPr>
          <w:rFonts w:ascii="Times New Roman" w:hAnsi="Times New Roman"/>
        </w:rPr>
      </w:pPr>
      <w:r w:rsidRPr="005966EC">
        <w:rPr>
          <w:rFonts w:ascii="Times New Roman" w:hAnsi="Times New Roman"/>
        </w:rPr>
        <w:t>R1(config-if-gigabitethernet1)#ip address 172.1.4.1 30</w:t>
      </w:r>
    </w:p>
    <w:p w14:paraId="021A53F6" w14:textId="77777777" w:rsidR="009B2B53" w:rsidRPr="005966EC" w:rsidRDefault="009B2B53" w:rsidP="009B2B53">
      <w:pPr>
        <w:ind w:firstLine="480"/>
        <w:rPr>
          <w:rFonts w:ascii="Times New Roman" w:hAnsi="Times New Roman"/>
        </w:rPr>
      </w:pPr>
      <w:r w:rsidRPr="005966EC">
        <w:rPr>
          <w:rFonts w:ascii="Times New Roman" w:hAnsi="Times New Roman" w:hint="eastAsia"/>
        </w:rPr>
        <w:t>R2</w:t>
      </w:r>
      <w:r w:rsidRPr="005966EC">
        <w:rPr>
          <w:rFonts w:ascii="Times New Roman" w:hAnsi="Times New Roman" w:hint="eastAsia"/>
        </w:rPr>
        <w:t>：</w:t>
      </w:r>
    </w:p>
    <w:p w14:paraId="4713B512" w14:textId="77777777" w:rsidR="009B2B53" w:rsidRPr="005966EC" w:rsidRDefault="009B2B53" w:rsidP="009B2B53">
      <w:pPr>
        <w:ind w:firstLine="480"/>
        <w:rPr>
          <w:rFonts w:ascii="Times New Roman" w:hAnsi="Times New Roman"/>
        </w:rPr>
      </w:pPr>
      <w:r w:rsidRPr="005966EC">
        <w:rPr>
          <w:rFonts w:ascii="Times New Roman" w:hAnsi="Times New Roman"/>
        </w:rPr>
        <w:t>R2(config)#interface gigabitethernet 2</w:t>
      </w:r>
    </w:p>
    <w:p w14:paraId="5A164FED" w14:textId="77777777" w:rsidR="009B2B53" w:rsidRPr="005966EC" w:rsidRDefault="009B2B53" w:rsidP="009B2B53">
      <w:pPr>
        <w:ind w:firstLine="480"/>
        <w:rPr>
          <w:rFonts w:ascii="Times New Roman" w:hAnsi="Times New Roman"/>
        </w:rPr>
      </w:pPr>
      <w:r w:rsidRPr="005966EC">
        <w:rPr>
          <w:rFonts w:ascii="Times New Roman" w:hAnsi="Times New Roman"/>
        </w:rPr>
        <w:t>R2(config-if-gigabitethernet2)#ip address 172.1.1.2 30</w:t>
      </w:r>
    </w:p>
    <w:p w14:paraId="25052685" w14:textId="77777777" w:rsidR="009B2B53" w:rsidRPr="005966EC" w:rsidRDefault="009B2B53" w:rsidP="009B2B53">
      <w:pPr>
        <w:ind w:firstLine="480"/>
        <w:rPr>
          <w:rFonts w:ascii="Times New Roman" w:hAnsi="Times New Roman"/>
        </w:rPr>
      </w:pPr>
      <w:r w:rsidRPr="005966EC">
        <w:rPr>
          <w:rFonts w:ascii="Times New Roman" w:hAnsi="Times New Roman"/>
        </w:rPr>
        <w:t>R2(config-if-gigabitethernet2)#exit</w:t>
      </w:r>
    </w:p>
    <w:p w14:paraId="51A3739D" w14:textId="77777777" w:rsidR="009B2B53" w:rsidRPr="005966EC" w:rsidRDefault="009B2B53" w:rsidP="009B2B53">
      <w:pPr>
        <w:ind w:firstLine="480"/>
        <w:rPr>
          <w:rFonts w:ascii="Times New Roman" w:hAnsi="Times New Roman"/>
        </w:rPr>
      </w:pPr>
      <w:r w:rsidRPr="005966EC">
        <w:rPr>
          <w:rFonts w:ascii="Times New Roman" w:hAnsi="Times New Roman"/>
        </w:rPr>
        <w:t>R2(config)#interface gigabitethernet 0</w:t>
      </w:r>
    </w:p>
    <w:p w14:paraId="069729D3" w14:textId="77777777" w:rsidR="009B2B53" w:rsidRPr="005966EC" w:rsidRDefault="009B2B53" w:rsidP="009B2B53">
      <w:pPr>
        <w:ind w:firstLine="480"/>
        <w:rPr>
          <w:rFonts w:ascii="Times New Roman" w:hAnsi="Times New Roman"/>
        </w:rPr>
      </w:pPr>
      <w:r w:rsidRPr="005966EC">
        <w:rPr>
          <w:rFonts w:ascii="Times New Roman" w:hAnsi="Times New Roman"/>
        </w:rPr>
        <w:t>R2(config-if-gigabitethernet0)#ip address 172.1.2.2 30</w:t>
      </w:r>
    </w:p>
    <w:p w14:paraId="702C4AAF" w14:textId="77777777" w:rsidR="009B2B53" w:rsidRPr="005966EC" w:rsidRDefault="009B2B53" w:rsidP="009B2B53">
      <w:pPr>
        <w:ind w:firstLine="480"/>
        <w:rPr>
          <w:rFonts w:ascii="Times New Roman" w:hAnsi="Times New Roman"/>
        </w:rPr>
      </w:pPr>
      <w:r w:rsidRPr="005966EC">
        <w:rPr>
          <w:rFonts w:ascii="Times New Roman" w:hAnsi="Times New Roman"/>
        </w:rPr>
        <w:t>R3</w:t>
      </w:r>
      <w:r w:rsidRPr="005966EC">
        <w:rPr>
          <w:rFonts w:ascii="Times New Roman" w:hAnsi="Times New Roman" w:hint="eastAsia"/>
        </w:rPr>
        <w:t>：</w:t>
      </w:r>
    </w:p>
    <w:p w14:paraId="6E39FCE7" w14:textId="77777777" w:rsidR="009B2B53" w:rsidRPr="005966EC" w:rsidRDefault="009B2B53" w:rsidP="009B2B53">
      <w:pPr>
        <w:ind w:firstLine="480"/>
        <w:rPr>
          <w:rFonts w:ascii="Times New Roman" w:hAnsi="Times New Roman"/>
        </w:rPr>
      </w:pPr>
      <w:r w:rsidRPr="005966EC">
        <w:rPr>
          <w:rFonts w:ascii="Times New Roman" w:hAnsi="Times New Roman"/>
        </w:rPr>
        <w:t>R3(config)#interface loopback 0</w:t>
      </w:r>
    </w:p>
    <w:p w14:paraId="41A82852" w14:textId="77777777" w:rsidR="009B2B53" w:rsidRPr="005966EC" w:rsidRDefault="009B2B53" w:rsidP="009B2B53">
      <w:pPr>
        <w:ind w:firstLine="480"/>
        <w:rPr>
          <w:rFonts w:ascii="Times New Roman" w:hAnsi="Times New Roman"/>
        </w:rPr>
      </w:pPr>
      <w:r w:rsidRPr="005966EC">
        <w:rPr>
          <w:rFonts w:ascii="Times New Roman" w:hAnsi="Times New Roman"/>
        </w:rPr>
        <w:t>R3(config-if-loopback0)#ip address 10.1.1.1 32</w:t>
      </w:r>
    </w:p>
    <w:p w14:paraId="6B1FBC1C" w14:textId="77777777" w:rsidR="009B2B53" w:rsidRPr="005966EC" w:rsidRDefault="009B2B53" w:rsidP="009B2B53">
      <w:pPr>
        <w:ind w:firstLine="480"/>
        <w:rPr>
          <w:rFonts w:ascii="Times New Roman" w:hAnsi="Times New Roman"/>
        </w:rPr>
      </w:pPr>
      <w:r w:rsidRPr="005966EC">
        <w:rPr>
          <w:rFonts w:ascii="Times New Roman" w:hAnsi="Times New Roman"/>
        </w:rPr>
        <w:t>R3(config-if-loopback0)#exit</w:t>
      </w:r>
    </w:p>
    <w:p w14:paraId="3B8074B6" w14:textId="77777777" w:rsidR="009B2B53" w:rsidRPr="005966EC" w:rsidRDefault="009B2B53" w:rsidP="009B2B53">
      <w:pPr>
        <w:ind w:firstLine="480"/>
        <w:rPr>
          <w:rFonts w:ascii="Times New Roman" w:hAnsi="Times New Roman"/>
        </w:rPr>
      </w:pPr>
      <w:r w:rsidRPr="005966EC">
        <w:rPr>
          <w:rFonts w:ascii="Times New Roman" w:hAnsi="Times New Roman"/>
        </w:rPr>
        <w:t>R3(config)#interface loopback 1</w:t>
      </w:r>
    </w:p>
    <w:p w14:paraId="4A0A2B61" w14:textId="77777777" w:rsidR="009B2B53" w:rsidRPr="005966EC" w:rsidRDefault="009B2B53" w:rsidP="009B2B53">
      <w:pPr>
        <w:ind w:firstLine="480"/>
        <w:rPr>
          <w:rFonts w:ascii="Times New Roman" w:hAnsi="Times New Roman"/>
        </w:rPr>
      </w:pPr>
      <w:r w:rsidRPr="005966EC">
        <w:rPr>
          <w:rFonts w:ascii="Times New Roman" w:hAnsi="Times New Roman"/>
        </w:rPr>
        <w:t>R3(config-if-loopback1)#ip address 20.1.1.1 32</w:t>
      </w:r>
    </w:p>
    <w:p w14:paraId="032F0A19" w14:textId="77777777" w:rsidR="009B2B53" w:rsidRPr="005966EC" w:rsidRDefault="009B2B53" w:rsidP="009B2B53">
      <w:pPr>
        <w:ind w:firstLine="480"/>
        <w:rPr>
          <w:rFonts w:ascii="Times New Roman" w:hAnsi="Times New Roman"/>
        </w:rPr>
      </w:pPr>
      <w:r w:rsidRPr="005966EC">
        <w:rPr>
          <w:rFonts w:ascii="Times New Roman" w:hAnsi="Times New Roman"/>
        </w:rPr>
        <w:t>R3(config-if-loopback1)#exit</w:t>
      </w:r>
    </w:p>
    <w:p w14:paraId="3EA31D1A" w14:textId="77777777" w:rsidR="009B2B53" w:rsidRPr="005966EC" w:rsidRDefault="009B2B53" w:rsidP="009B2B53">
      <w:pPr>
        <w:ind w:firstLine="480"/>
        <w:rPr>
          <w:rFonts w:ascii="Times New Roman" w:hAnsi="Times New Roman"/>
        </w:rPr>
      </w:pPr>
      <w:r w:rsidRPr="005966EC">
        <w:rPr>
          <w:rFonts w:ascii="Times New Roman" w:hAnsi="Times New Roman"/>
        </w:rPr>
        <w:t>R3(config)#interface gigabitethernet 0</w:t>
      </w:r>
    </w:p>
    <w:p w14:paraId="12A034E2" w14:textId="77777777" w:rsidR="009B2B53" w:rsidRPr="005966EC" w:rsidRDefault="009B2B53" w:rsidP="009B2B53">
      <w:pPr>
        <w:ind w:firstLine="480"/>
        <w:rPr>
          <w:rFonts w:ascii="Times New Roman" w:hAnsi="Times New Roman"/>
        </w:rPr>
      </w:pPr>
      <w:r w:rsidRPr="005966EC">
        <w:rPr>
          <w:rFonts w:ascii="Times New Roman" w:hAnsi="Times New Roman"/>
        </w:rPr>
        <w:t>R3(config-if-gigabitethernet0)#ip address 172.1.2.1 30</w:t>
      </w:r>
    </w:p>
    <w:p w14:paraId="271982B1" w14:textId="77777777" w:rsidR="009B2B53" w:rsidRPr="005966EC" w:rsidRDefault="009B2B53" w:rsidP="009B2B53">
      <w:pPr>
        <w:ind w:firstLine="480"/>
        <w:rPr>
          <w:rFonts w:ascii="Times New Roman" w:hAnsi="Times New Roman"/>
        </w:rPr>
      </w:pPr>
      <w:r w:rsidRPr="005966EC">
        <w:rPr>
          <w:rFonts w:ascii="Times New Roman" w:hAnsi="Times New Roman"/>
        </w:rPr>
        <w:t>R3(config-if-gigabitethernet0)#exit</w:t>
      </w:r>
    </w:p>
    <w:p w14:paraId="18B789CF" w14:textId="77777777" w:rsidR="009B2B53" w:rsidRPr="005966EC" w:rsidRDefault="009B2B53" w:rsidP="009B2B53">
      <w:pPr>
        <w:ind w:firstLine="480"/>
        <w:rPr>
          <w:rFonts w:ascii="Times New Roman" w:hAnsi="Times New Roman"/>
        </w:rPr>
      </w:pPr>
      <w:r w:rsidRPr="005966EC">
        <w:rPr>
          <w:rFonts w:ascii="Times New Roman" w:hAnsi="Times New Roman"/>
        </w:rPr>
        <w:t>R3(config)#interface gigabitethernet 1</w:t>
      </w:r>
    </w:p>
    <w:p w14:paraId="542E84F1" w14:textId="77777777" w:rsidR="009B2B53" w:rsidRPr="005966EC" w:rsidRDefault="009B2B53" w:rsidP="009B2B53">
      <w:pPr>
        <w:ind w:firstLine="480"/>
        <w:rPr>
          <w:rFonts w:ascii="Times New Roman" w:hAnsi="Times New Roman"/>
        </w:rPr>
      </w:pPr>
      <w:r w:rsidRPr="005966EC">
        <w:rPr>
          <w:rFonts w:ascii="Times New Roman" w:hAnsi="Times New Roman"/>
        </w:rPr>
        <w:t>R3(config-if-gigabitethernet1)#ip address 172.1.3.1 30</w:t>
      </w:r>
    </w:p>
    <w:p w14:paraId="17AEFAFA" w14:textId="77777777" w:rsidR="009B2B53" w:rsidRPr="005966EC" w:rsidRDefault="009B2B53" w:rsidP="009B2B53">
      <w:pPr>
        <w:ind w:firstLine="480"/>
        <w:rPr>
          <w:rFonts w:ascii="Times New Roman" w:hAnsi="Times New Roman"/>
        </w:rPr>
      </w:pPr>
      <w:r w:rsidRPr="005966EC">
        <w:rPr>
          <w:rFonts w:ascii="Times New Roman" w:hAnsi="Times New Roman"/>
        </w:rPr>
        <w:t>R3(config-if-gigabitethernet1)#exit</w:t>
      </w:r>
    </w:p>
    <w:p w14:paraId="2EDF121A" w14:textId="77777777" w:rsidR="009B2B53" w:rsidRPr="005966EC" w:rsidRDefault="009B2B53" w:rsidP="009B2B53">
      <w:pPr>
        <w:ind w:firstLine="480"/>
        <w:rPr>
          <w:rFonts w:ascii="Times New Roman" w:hAnsi="Times New Roman"/>
        </w:rPr>
      </w:pPr>
      <w:r w:rsidRPr="005966EC">
        <w:rPr>
          <w:rFonts w:ascii="Times New Roman" w:hAnsi="Times New Roman"/>
        </w:rPr>
        <w:t>R4</w:t>
      </w:r>
      <w:r w:rsidRPr="005966EC">
        <w:rPr>
          <w:rFonts w:ascii="Times New Roman" w:hAnsi="Times New Roman" w:hint="eastAsia"/>
        </w:rPr>
        <w:t>：</w:t>
      </w:r>
    </w:p>
    <w:p w14:paraId="3EC63BA6" w14:textId="77777777" w:rsidR="009B2B53" w:rsidRPr="005966EC" w:rsidRDefault="009B2B53" w:rsidP="009B2B53">
      <w:pPr>
        <w:ind w:firstLine="480"/>
        <w:rPr>
          <w:rFonts w:ascii="Times New Roman" w:hAnsi="Times New Roman"/>
        </w:rPr>
      </w:pPr>
      <w:r w:rsidRPr="005966EC">
        <w:rPr>
          <w:rFonts w:ascii="Times New Roman" w:hAnsi="Times New Roman"/>
        </w:rPr>
        <w:t>R4(config)#interface gigabitethernet 1</w:t>
      </w:r>
    </w:p>
    <w:p w14:paraId="55EB1EBA" w14:textId="77777777" w:rsidR="009B2B53" w:rsidRPr="005966EC" w:rsidRDefault="009B2B53" w:rsidP="009B2B53">
      <w:pPr>
        <w:ind w:firstLine="480"/>
        <w:rPr>
          <w:rFonts w:ascii="Times New Roman" w:hAnsi="Times New Roman"/>
        </w:rPr>
      </w:pPr>
      <w:r w:rsidRPr="005966EC">
        <w:rPr>
          <w:rFonts w:ascii="Times New Roman" w:hAnsi="Times New Roman"/>
        </w:rPr>
        <w:t>R4(config-if-gigabitethernet1)#ip address 172.1.4.2 30</w:t>
      </w:r>
    </w:p>
    <w:p w14:paraId="3806B417" w14:textId="77777777" w:rsidR="009B2B53" w:rsidRPr="005966EC" w:rsidRDefault="009B2B53" w:rsidP="009B2B53">
      <w:pPr>
        <w:ind w:firstLine="480"/>
        <w:rPr>
          <w:rFonts w:ascii="Times New Roman" w:hAnsi="Times New Roman"/>
        </w:rPr>
      </w:pPr>
      <w:r w:rsidRPr="005966EC">
        <w:rPr>
          <w:rFonts w:ascii="Times New Roman" w:hAnsi="Times New Roman"/>
        </w:rPr>
        <w:t>R4(config-if-gigabitethernet1)#exit</w:t>
      </w:r>
    </w:p>
    <w:p w14:paraId="7437AD1F" w14:textId="77777777" w:rsidR="009B2B53" w:rsidRPr="005966EC" w:rsidRDefault="009B2B53" w:rsidP="009B2B53">
      <w:pPr>
        <w:ind w:firstLine="480"/>
        <w:rPr>
          <w:rFonts w:ascii="Times New Roman" w:hAnsi="Times New Roman"/>
        </w:rPr>
      </w:pPr>
      <w:r w:rsidRPr="005966EC">
        <w:rPr>
          <w:rFonts w:ascii="Times New Roman" w:hAnsi="Times New Roman"/>
        </w:rPr>
        <w:t>R4(config)#interface gigabitethernet 0</w:t>
      </w:r>
    </w:p>
    <w:p w14:paraId="16F96524" w14:textId="77777777" w:rsidR="009B2B53" w:rsidRPr="005966EC" w:rsidRDefault="009B2B53" w:rsidP="009B2B53">
      <w:pPr>
        <w:ind w:firstLine="480"/>
        <w:rPr>
          <w:rFonts w:ascii="Times New Roman" w:hAnsi="Times New Roman"/>
        </w:rPr>
      </w:pPr>
      <w:r w:rsidRPr="005966EC">
        <w:rPr>
          <w:rFonts w:ascii="Times New Roman" w:hAnsi="Times New Roman"/>
        </w:rPr>
        <w:t>R4(config-if-gigabitethernet0)#ip address 172.1.3.2  30</w:t>
      </w:r>
    </w:p>
    <w:p w14:paraId="78A9D8B0" w14:textId="77777777" w:rsidR="009B2B53" w:rsidRPr="005966EC" w:rsidRDefault="009B2B53" w:rsidP="009B2B53">
      <w:pPr>
        <w:ind w:firstLine="480"/>
        <w:rPr>
          <w:rFonts w:ascii="Times New Roman" w:hAnsi="Times New Roman"/>
        </w:rPr>
      </w:pPr>
      <w:r w:rsidRPr="005966EC">
        <w:rPr>
          <w:rFonts w:ascii="Times New Roman" w:hAnsi="Times New Roman"/>
        </w:rPr>
        <w:lastRenderedPageBreak/>
        <w:t>R4(config-if-gigabitethernet0</w:t>
      </w:r>
      <w:r>
        <w:rPr>
          <w:rFonts w:ascii="Times New Roman" w:hAnsi="Times New Roman"/>
        </w:rPr>
        <w:t>)#exit</w:t>
      </w:r>
    </w:p>
    <w:p w14:paraId="26EAC423" w14:textId="77777777" w:rsidR="009B2B53" w:rsidRPr="00B173FD" w:rsidRDefault="009B2B53" w:rsidP="009B2B53">
      <w:pPr>
        <w:ind w:firstLine="480"/>
        <w:rPr>
          <w:rFonts w:ascii="Times New Roman" w:hAnsi="Times New Roman"/>
          <w:b/>
        </w:rPr>
      </w:pPr>
      <w:r w:rsidRPr="00B173FD">
        <w:rPr>
          <w:rFonts w:ascii="Times New Roman" w:hAnsi="Times New Roman" w:hint="eastAsia"/>
          <w:b/>
        </w:rPr>
        <w:t>（</w:t>
      </w:r>
      <w:r w:rsidRPr="00B173FD">
        <w:rPr>
          <w:rFonts w:ascii="Times New Roman" w:hAnsi="Times New Roman" w:hint="eastAsia"/>
          <w:b/>
        </w:rPr>
        <w:t>2</w:t>
      </w:r>
      <w:r w:rsidRPr="00B173FD">
        <w:rPr>
          <w:rFonts w:ascii="Times New Roman" w:hAnsi="Times New Roman"/>
          <w:b/>
        </w:rPr>
        <w:t>）</w:t>
      </w:r>
      <w:r w:rsidRPr="00B173FD">
        <w:rPr>
          <w:rFonts w:ascii="Times New Roman" w:hAnsi="Times New Roman" w:hint="eastAsia"/>
          <w:b/>
        </w:rPr>
        <w:t>使用</w:t>
      </w:r>
      <w:r w:rsidRPr="00B173FD">
        <w:rPr>
          <w:rFonts w:ascii="Times New Roman" w:hAnsi="Times New Roman"/>
          <w:b/>
        </w:rPr>
        <w:t>分发列表实现路由过滤</w:t>
      </w:r>
      <w:r w:rsidRPr="00B173FD">
        <w:rPr>
          <w:rFonts w:ascii="Times New Roman" w:hAnsi="Times New Roman" w:hint="eastAsia"/>
          <w:b/>
        </w:rPr>
        <w:t>，</w:t>
      </w:r>
      <w:r w:rsidRPr="00B173FD">
        <w:rPr>
          <w:rFonts w:ascii="Times New Roman" w:hAnsi="Times New Roman"/>
          <w:b/>
        </w:rPr>
        <w:t>偏移列表实现路由</w:t>
      </w:r>
      <w:r w:rsidRPr="00B173FD">
        <w:rPr>
          <w:rFonts w:ascii="Times New Roman" w:hAnsi="Times New Roman" w:hint="eastAsia"/>
          <w:b/>
        </w:rPr>
        <w:t>花费</w:t>
      </w:r>
      <w:r w:rsidRPr="00B173FD">
        <w:rPr>
          <w:rFonts w:ascii="Times New Roman" w:hAnsi="Times New Roman"/>
          <w:b/>
        </w:rPr>
        <w:t>增加：</w:t>
      </w:r>
    </w:p>
    <w:p w14:paraId="17733148" w14:textId="77777777" w:rsidR="009B2B53" w:rsidRPr="005966EC" w:rsidRDefault="009B2B53" w:rsidP="009B2B53">
      <w:pPr>
        <w:ind w:firstLine="480"/>
        <w:rPr>
          <w:rFonts w:ascii="Times New Roman" w:hAnsi="Times New Roman"/>
        </w:rPr>
      </w:pPr>
      <w:r w:rsidRPr="005966EC">
        <w:rPr>
          <w:rFonts w:ascii="Times New Roman" w:hAnsi="Times New Roman" w:hint="eastAsia"/>
        </w:rPr>
        <w:t>R1</w:t>
      </w:r>
      <w:r w:rsidRPr="005966EC">
        <w:rPr>
          <w:rFonts w:ascii="Times New Roman" w:hAnsi="Times New Roman" w:hint="eastAsia"/>
        </w:rPr>
        <w:t>配置：</w:t>
      </w:r>
    </w:p>
    <w:p w14:paraId="39366455" w14:textId="77777777" w:rsidR="009B2B53" w:rsidRPr="005966EC" w:rsidRDefault="009B2B53" w:rsidP="009B2B53">
      <w:pPr>
        <w:ind w:firstLine="480"/>
        <w:rPr>
          <w:rFonts w:ascii="Times New Roman" w:hAnsi="Times New Roman"/>
        </w:rPr>
      </w:pPr>
      <w:r w:rsidRPr="005966EC">
        <w:rPr>
          <w:rFonts w:ascii="Times New Roman" w:hAnsi="Times New Roman"/>
        </w:rPr>
        <w:t>R1(config)#router rip</w:t>
      </w:r>
      <w:r w:rsidRPr="005966EC">
        <w:rPr>
          <w:rFonts w:ascii="Times New Roman" w:hAnsi="Times New Roman"/>
        </w:rPr>
        <w:tab/>
      </w:r>
      <w:r w:rsidRPr="005966EC">
        <w:rPr>
          <w:rFonts w:ascii="Times New Roman" w:hAnsi="Times New Roman"/>
        </w:rPr>
        <w:tab/>
      </w:r>
      <w:r w:rsidRPr="005966EC">
        <w:rPr>
          <w:rFonts w:ascii="Times New Roman" w:hAnsi="Times New Roman"/>
        </w:rPr>
        <w:tab/>
      </w:r>
      <w:r w:rsidRPr="005966EC">
        <w:rPr>
          <w:rFonts w:ascii="Times New Roman" w:hAnsi="Times New Roman"/>
        </w:rPr>
        <w:tab/>
      </w:r>
      <w:r w:rsidRPr="005966EC">
        <w:rPr>
          <w:rFonts w:ascii="Times New Roman" w:hAnsi="Times New Roman"/>
        </w:rPr>
        <w:tab/>
      </w:r>
      <w:r w:rsidRPr="005966EC">
        <w:rPr>
          <w:rFonts w:ascii="Times New Roman" w:hAnsi="Times New Roman"/>
        </w:rPr>
        <w:tab/>
      </w:r>
      <w:r w:rsidRPr="005966EC">
        <w:rPr>
          <w:rFonts w:ascii="Times New Roman" w:hAnsi="Times New Roman"/>
        </w:rPr>
        <w:tab/>
      </w:r>
      <w:r w:rsidRPr="005966EC">
        <w:rPr>
          <w:rFonts w:ascii="Times New Roman" w:hAnsi="Times New Roman"/>
        </w:rPr>
        <w:tab/>
        <w:t>//</w:t>
      </w:r>
      <w:r w:rsidRPr="005966EC">
        <w:rPr>
          <w:rFonts w:ascii="Times New Roman" w:hAnsi="Times New Roman" w:hint="eastAsia"/>
        </w:rPr>
        <w:t>开启</w:t>
      </w:r>
      <w:r w:rsidRPr="005966EC">
        <w:rPr>
          <w:rFonts w:ascii="Times New Roman" w:hAnsi="Times New Roman"/>
        </w:rPr>
        <w:t>rip</w:t>
      </w:r>
      <w:r w:rsidRPr="005966EC">
        <w:rPr>
          <w:rFonts w:ascii="Times New Roman" w:hAnsi="Times New Roman"/>
        </w:rPr>
        <w:t>进程</w:t>
      </w:r>
    </w:p>
    <w:p w14:paraId="76B3EE29" w14:textId="77777777" w:rsidR="009B2B53" w:rsidRPr="005966EC" w:rsidRDefault="009B2B53" w:rsidP="009B2B53">
      <w:pPr>
        <w:ind w:firstLine="480"/>
        <w:rPr>
          <w:rFonts w:ascii="Times New Roman" w:hAnsi="Times New Roman"/>
        </w:rPr>
      </w:pPr>
      <w:r w:rsidRPr="005966EC">
        <w:rPr>
          <w:rFonts w:ascii="Times New Roman" w:hAnsi="Times New Roman"/>
        </w:rPr>
        <w:t>R1(config-rip)# version 2</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5966EC">
        <w:rPr>
          <w:rFonts w:ascii="Times New Roman" w:hAnsi="Times New Roman"/>
        </w:rPr>
        <w:t>//</w:t>
      </w:r>
      <w:r w:rsidRPr="005966EC">
        <w:rPr>
          <w:rFonts w:ascii="Times New Roman" w:hAnsi="Times New Roman" w:hint="eastAsia"/>
        </w:rPr>
        <w:t>设置</w:t>
      </w:r>
      <w:r w:rsidRPr="005966EC">
        <w:rPr>
          <w:rFonts w:ascii="Times New Roman" w:hAnsi="Times New Roman"/>
        </w:rPr>
        <w:t>rip</w:t>
      </w:r>
      <w:r w:rsidRPr="005966EC">
        <w:rPr>
          <w:rFonts w:ascii="Times New Roman" w:hAnsi="Times New Roman"/>
        </w:rPr>
        <w:t>版本号</w:t>
      </w:r>
    </w:p>
    <w:p w14:paraId="6FC4A090" w14:textId="77777777" w:rsidR="009B2B53" w:rsidRPr="005966EC" w:rsidRDefault="009B2B53" w:rsidP="009B2B53">
      <w:pPr>
        <w:ind w:firstLine="480"/>
        <w:rPr>
          <w:rFonts w:ascii="Times New Roman" w:hAnsi="Times New Roman"/>
        </w:rPr>
      </w:pPr>
      <w:r w:rsidRPr="005966EC">
        <w:rPr>
          <w:rFonts w:ascii="Times New Roman" w:hAnsi="Times New Roman"/>
        </w:rPr>
        <w:t>R1(config-rip)# network 30.0.0.0</w:t>
      </w:r>
      <w:r w:rsidRPr="005966EC">
        <w:rPr>
          <w:rFonts w:ascii="Times New Roman" w:hAnsi="Times New Roman"/>
        </w:rPr>
        <w:tab/>
      </w:r>
      <w:r w:rsidRPr="005966EC">
        <w:rPr>
          <w:rFonts w:ascii="Times New Roman" w:hAnsi="Times New Roman"/>
        </w:rPr>
        <w:tab/>
      </w:r>
      <w:r w:rsidRPr="005966EC">
        <w:rPr>
          <w:rFonts w:ascii="Times New Roman" w:hAnsi="Times New Roman"/>
        </w:rPr>
        <w:tab/>
      </w:r>
      <w:r w:rsidRPr="005966EC">
        <w:rPr>
          <w:rFonts w:ascii="Times New Roman" w:hAnsi="Times New Roman"/>
        </w:rPr>
        <w:tab/>
      </w:r>
      <w:r w:rsidRPr="005966EC">
        <w:rPr>
          <w:rFonts w:ascii="Times New Roman" w:hAnsi="Times New Roman"/>
        </w:rPr>
        <w:tab/>
      </w:r>
      <w:r w:rsidRPr="005966EC">
        <w:rPr>
          <w:rFonts w:ascii="Times New Roman" w:hAnsi="Times New Roman"/>
        </w:rPr>
        <w:tab/>
        <w:t>//</w:t>
      </w:r>
      <w:r w:rsidRPr="005966EC">
        <w:rPr>
          <w:rFonts w:ascii="Times New Roman" w:hAnsi="Times New Roman" w:hint="eastAsia"/>
        </w:rPr>
        <w:t>宣告</w:t>
      </w:r>
      <w:r w:rsidRPr="005966EC">
        <w:rPr>
          <w:rFonts w:ascii="Times New Roman" w:hAnsi="Times New Roman"/>
        </w:rPr>
        <w:t>主类网络号</w:t>
      </w:r>
    </w:p>
    <w:p w14:paraId="6550B650" w14:textId="77777777" w:rsidR="009B2B53" w:rsidRPr="005966EC" w:rsidRDefault="009B2B53" w:rsidP="009B2B53">
      <w:pPr>
        <w:ind w:firstLine="480"/>
        <w:rPr>
          <w:rFonts w:ascii="Times New Roman" w:hAnsi="Times New Roman"/>
        </w:rPr>
      </w:pPr>
      <w:r w:rsidRPr="005966EC">
        <w:rPr>
          <w:rFonts w:ascii="Times New Roman" w:hAnsi="Times New Roman"/>
        </w:rPr>
        <w:t>R1(config-rip)# network 40.0.0.0</w:t>
      </w:r>
    </w:p>
    <w:p w14:paraId="646EFA98" w14:textId="77777777" w:rsidR="009B2B53" w:rsidRPr="005966EC" w:rsidRDefault="009B2B53" w:rsidP="009B2B53">
      <w:pPr>
        <w:ind w:firstLine="480"/>
        <w:rPr>
          <w:rFonts w:ascii="Times New Roman" w:hAnsi="Times New Roman"/>
        </w:rPr>
      </w:pPr>
      <w:r w:rsidRPr="005966EC">
        <w:rPr>
          <w:rFonts w:ascii="Times New Roman" w:hAnsi="Times New Roman"/>
        </w:rPr>
        <w:t>R1(config-rip)# network 172.1.0.0</w:t>
      </w:r>
    </w:p>
    <w:p w14:paraId="109089C4" w14:textId="77777777" w:rsidR="009B2B53" w:rsidRPr="005966EC" w:rsidRDefault="009B2B53" w:rsidP="009B2B53">
      <w:pPr>
        <w:ind w:firstLine="480"/>
        <w:rPr>
          <w:rFonts w:ascii="Times New Roman" w:hAnsi="Times New Roman"/>
          <w:b/>
        </w:rPr>
      </w:pPr>
      <w:r w:rsidRPr="005966EC">
        <w:rPr>
          <w:rFonts w:ascii="Times New Roman" w:hAnsi="Times New Roman"/>
        </w:rPr>
        <w:t>R1(config-rip)#</w:t>
      </w:r>
      <w:r w:rsidRPr="00B173FD">
        <w:rPr>
          <w:rFonts w:ascii="Times New Roman" w:hAnsi="Times New Roman"/>
          <w:b/>
          <w:i/>
        </w:rPr>
        <w:t xml:space="preserve"> offset-list 2 in 4</w:t>
      </w:r>
      <w:r>
        <w:rPr>
          <w:rFonts w:ascii="Times New Roman" w:hAnsi="Times New Roman"/>
        </w:rPr>
        <w:tab/>
      </w:r>
      <w:r>
        <w:rPr>
          <w:rFonts w:ascii="Times New Roman" w:hAnsi="Times New Roman"/>
        </w:rPr>
        <w:tab/>
      </w:r>
      <w:r>
        <w:rPr>
          <w:rFonts w:ascii="Times New Roman" w:hAnsi="Times New Roman"/>
        </w:rPr>
        <w:tab/>
      </w:r>
      <w:r w:rsidRPr="005966EC">
        <w:rPr>
          <w:rFonts w:ascii="Times New Roman" w:hAnsi="Times New Roman"/>
          <w:b/>
        </w:rPr>
        <w:t>//</w:t>
      </w:r>
      <w:r w:rsidRPr="005966EC">
        <w:rPr>
          <w:rFonts w:ascii="Times New Roman" w:hAnsi="Times New Roman" w:hint="eastAsia"/>
          <w:b/>
        </w:rPr>
        <w:t>偏移</w:t>
      </w:r>
      <w:r w:rsidRPr="005966EC">
        <w:rPr>
          <w:rFonts w:ascii="Times New Roman" w:hAnsi="Times New Roman"/>
          <w:b/>
        </w:rPr>
        <w:t>列表调用</w:t>
      </w:r>
      <w:r w:rsidRPr="005966EC">
        <w:rPr>
          <w:rFonts w:ascii="Times New Roman" w:hAnsi="Times New Roman" w:hint="eastAsia"/>
          <w:b/>
        </w:rPr>
        <w:t>ACL</w:t>
      </w:r>
      <w:r w:rsidRPr="005966EC">
        <w:rPr>
          <w:rFonts w:ascii="Times New Roman" w:hAnsi="Times New Roman" w:hint="eastAsia"/>
          <w:b/>
        </w:rPr>
        <w:t>在</w:t>
      </w:r>
      <w:r w:rsidRPr="005966EC">
        <w:rPr>
          <w:rFonts w:ascii="Times New Roman" w:hAnsi="Times New Roman"/>
          <w:b/>
        </w:rPr>
        <w:t>in</w:t>
      </w:r>
      <w:r w:rsidRPr="005966EC">
        <w:rPr>
          <w:rFonts w:ascii="Times New Roman" w:hAnsi="Times New Roman" w:hint="eastAsia"/>
          <w:b/>
        </w:rPr>
        <w:t>方向</w:t>
      </w:r>
      <w:r w:rsidRPr="005966EC">
        <w:rPr>
          <w:rFonts w:ascii="Times New Roman" w:hAnsi="Times New Roman"/>
          <w:b/>
        </w:rPr>
        <w:t>增加</w:t>
      </w:r>
      <w:r w:rsidRPr="005966EC">
        <w:rPr>
          <w:rFonts w:ascii="Times New Roman" w:hAnsi="Times New Roman" w:hint="eastAsia"/>
          <w:b/>
        </w:rPr>
        <w:t>4</w:t>
      </w:r>
      <w:r w:rsidRPr="005966EC">
        <w:rPr>
          <w:rFonts w:ascii="Times New Roman" w:hAnsi="Times New Roman" w:hint="eastAsia"/>
          <w:b/>
        </w:rPr>
        <w:t>跳</w:t>
      </w:r>
    </w:p>
    <w:p w14:paraId="1401D0F0" w14:textId="77777777" w:rsidR="009B2B53" w:rsidRPr="005966EC" w:rsidRDefault="009B2B53" w:rsidP="009B2B53">
      <w:pPr>
        <w:ind w:firstLine="480"/>
        <w:rPr>
          <w:rFonts w:ascii="Times New Roman" w:hAnsi="Times New Roman"/>
        </w:rPr>
      </w:pPr>
      <w:r w:rsidRPr="005966EC">
        <w:rPr>
          <w:rFonts w:ascii="Times New Roman" w:hAnsi="Times New Roman"/>
        </w:rPr>
        <w:t>R1(config-rip)# no auto-summary</w:t>
      </w:r>
      <w:r w:rsidRPr="005966EC">
        <w:rPr>
          <w:rFonts w:ascii="Times New Roman" w:hAnsi="Times New Roman"/>
        </w:rPr>
        <w:tab/>
      </w:r>
      <w:r w:rsidRPr="005966EC">
        <w:rPr>
          <w:rFonts w:ascii="Times New Roman" w:hAnsi="Times New Roman"/>
        </w:rPr>
        <w:tab/>
      </w:r>
      <w:r w:rsidRPr="005966EC">
        <w:rPr>
          <w:rFonts w:ascii="Times New Roman" w:hAnsi="Times New Roman"/>
        </w:rPr>
        <w:tab/>
      </w:r>
      <w:r w:rsidRPr="005966EC">
        <w:rPr>
          <w:rFonts w:ascii="Times New Roman" w:hAnsi="Times New Roman"/>
        </w:rPr>
        <w:tab/>
      </w:r>
      <w:r w:rsidRPr="005966EC">
        <w:rPr>
          <w:rFonts w:ascii="Times New Roman" w:hAnsi="Times New Roman"/>
        </w:rPr>
        <w:tab/>
      </w:r>
      <w:r w:rsidRPr="005966EC">
        <w:rPr>
          <w:rFonts w:ascii="Times New Roman" w:hAnsi="Times New Roman"/>
        </w:rPr>
        <w:tab/>
        <w:t>//</w:t>
      </w:r>
      <w:r w:rsidRPr="005966EC">
        <w:rPr>
          <w:rFonts w:ascii="Times New Roman" w:hAnsi="Times New Roman" w:hint="eastAsia"/>
        </w:rPr>
        <w:t>关闭</w:t>
      </w:r>
      <w:r w:rsidRPr="005966EC">
        <w:rPr>
          <w:rFonts w:ascii="Times New Roman" w:hAnsi="Times New Roman"/>
        </w:rPr>
        <w:t>rip</w:t>
      </w:r>
      <w:r w:rsidRPr="005966EC">
        <w:rPr>
          <w:rFonts w:ascii="Times New Roman" w:hAnsi="Times New Roman"/>
        </w:rPr>
        <w:t>自动汇总功能</w:t>
      </w:r>
    </w:p>
    <w:p w14:paraId="24B94B86" w14:textId="77777777" w:rsidR="009B2B53" w:rsidRPr="005966EC" w:rsidRDefault="009B2B53" w:rsidP="009B2B53">
      <w:pPr>
        <w:ind w:firstLine="480"/>
        <w:rPr>
          <w:rFonts w:ascii="Times New Roman" w:hAnsi="Times New Roman"/>
        </w:rPr>
      </w:pPr>
      <w:r w:rsidRPr="005966EC">
        <w:rPr>
          <w:rFonts w:ascii="Times New Roman" w:hAnsi="Times New Roman"/>
        </w:rPr>
        <w:t>R1(config-rip)# exit</w:t>
      </w:r>
    </w:p>
    <w:p w14:paraId="73932054" w14:textId="77777777" w:rsidR="009B2B53" w:rsidRPr="005966EC" w:rsidRDefault="009B2B53" w:rsidP="009B2B53">
      <w:pPr>
        <w:ind w:firstLine="480"/>
        <w:rPr>
          <w:rFonts w:ascii="Times New Roman" w:hAnsi="Times New Roman"/>
        </w:rPr>
      </w:pPr>
      <w:r w:rsidRPr="005966EC">
        <w:rPr>
          <w:rFonts w:ascii="Times New Roman" w:hAnsi="Times New Roman"/>
        </w:rPr>
        <w:t>R1(config)#ip access-list standard 2</w:t>
      </w:r>
    </w:p>
    <w:p w14:paraId="6E4C2FBF" w14:textId="77777777" w:rsidR="009B2B53" w:rsidRPr="005966EC" w:rsidRDefault="009B2B53" w:rsidP="009B2B53">
      <w:pPr>
        <w:ind w:firstLine="480"/>
        <w:rPr>
          <w:rFonts w:ascii="Times New Roman" w:hAnsi="Times New Roman"/>
        </w:rPr>
      </w:pPr>
      <w:r w:rsidRPr="005966EC">
        <w:rPr>
          <w:rFonts w:ascii="Times New Roman" w:hAnsi="Times New Roman"/>
        </w:rPr>
        <w:t>R1(config-std-nacl)# permit host 20.1.1.1</w:t>
      </w:r>
    </w:p>
    <w:p w14:paraId="7BD0AEB0" w14:textId="77777777" w:rsidR="009B2B53" w:rsidRPr="005966EC" w:rsidRDefault="009B2B53" w:rsidP="009B2B53">
      <w:pPr>
        <w:ind w:firstLine="480"/>
        <w:rPr>
          <w:rFonts w:ascii="Times New Roman" w:hAnsi="Times New Roman"/>
        </w:rPr>
      </w:pPr>
      <w:r w:rsidRPr="005966EC">
        <w:rPr>
          <w:rFonts w:ascii="Times New Roman" w:hAnsi="Times New Roman"/>
        </w:rPr>
        <w:t>R1(config-std-nacl)# exit</w:t>
      </w:r>
    </w:p>
    <w:p w14:paraId="0FCAA355" w14:textId="77777777" w:rsidR="009B2B53" w:rsidRPr="005966EC" w:rsidRDefault="009B2B53" w:rsidP="009B2B53">
      <w:pPr>
        <w:ind w:firstLine="480"/>
        <w:rPr>
          <w:rFonts w:ascii="Times New Roman" w:hAnsi="Times New Roman"/>
        </w:rPr>
      </w:pPr>
      <w:r w:rsidRPr="005966EC">
        <w:rPr>
          <w:rFonts w:ascii="Times New Roman" w:hAnsi="Times New Roman" w:hint="eastAsia"/>
        </w:rPr>
        <w:t>R2</w:t>
      </w:r>
      <w:r w:rsidRPr="005966EC">
        <w:rPr>
          <w:rFonts w:ascii="Times New Roman" w:hAnsi="Times New Roman" w:hint="eastAsia"/>
        </w:rPr>
        <w:t>配置</w:t>
      </w:r>
      <w:r w:rsidRPr="005966EC">
        <w:rPr>
          <w:rFonts w:ascii="Times New Roman" w:hAnsi="Times New Roman"/>
        </w:rPr>
        <w:t>：</w:t>
      </w:r>
    </w:p>
    <w:p w14:paraId="6BE89E10" w14:textId="77777777" w:rsidR="009B2B53" w:rsidRPr="005966EC" w:rsidRDefault="009B2B53" w:rsidP="009B2B53">
      <w:pPr>
        <w:ind w:firstLine="480"/>
        <w:rPr>
          <w:rFonts w:ascii="Times New Roman" w:hAnsi="Times New Roman"/>
        </w:rPr>
      </w:pPr>
      <w:r w:rsidRPr="005966EC">
        <w:rPr>
          <w:rFonts w:ascii="Times New Roman" w:hAnsi="Times New Roman"/>
        </w:rPr>
        <w:t>R2(config)#ip access-list standard 1</w:t>
      </w:r>
    </w:p>
    <w:p w14:paraId="5604AFC4" w14:textId="77777777" w:rsidR="009B2B53" w:rsidRPr="005966EC" w:rsidRDefault="009B2B53" w:rsidP="009B2B53">
      <w:pPr>
        <w:ind w:firstLine="480"/>
        <w:rPr>
          <w:rFonts w:ascii="Times New Roman" w:hAnsi="Times New Roman"/>
        </w:rPr>
      </w:pPr>
      <w:r w:rsidRPr="005966EC">
        <w:rPr>
          <w:rFonts w:ascii="Times New Roman" w:hAnsi="Times New Roman"/>
        </w:rPr>
        <w:t>R2(config-std-nacl)# deny host 20.1.1.1</w:t>
      </w:r>
    </w:p>
    <w:p w14:paraId="0CD7D809" w14:textId="77777777" w:rsidR="009B2B53" w:rsidRPr="005966EC" w:rsidRDefault="009B2B53" w:rsidP="009B2B53">
      <w:pPr>
        <w:ind w:firstLine="480"/>
        <w:rPr>
          <w:rFonts w:ascii="Times New Roman" w:hAnsi="Times New Roman"/>
        </w:rPr>
      </w:pPr>
      <w:r w:rsidRPr="005966EC">
        <w:rPr>
          <w:rFonts w:ascii="Times New Roman" w:hAnsi="Times New Roman"/>
        </w:rPr>
        <w:t>R2(config-std-nacl)# permit any</w:t>
      </w:r>
    </w:p>
    <w:p w14:paraId="4F877EFA" w14:textId="77777777" w:rsidR="009B2B53" w:rsidRPr="005966EC" w:rsidRDefault="009B2B53" w:rsidP="009B2B53">
      <w:pPr>
        <w:ind w:firstLine="480"/>
        <w:rPr>
          <w:rFonts w:ascii="Times New Roman" w:hAnsi="Times New Roman"/>
        </w:rPr>
      </w:pPr>
      <w:r w:rsidRPr="005966EC">
        <w:rPr>
          <w:rFonts w:ascii="Times New Roman" w:hAnsi="Times New Roman"/>
        </w:rPr>
        <w:t>R2(config-std-nacl)# exit</w:t>
      </w:r>
    </w:p>
    <w:p w14:paraId="1C1F0F05" w14:textId="77777777" w:rsidR="009B2B53" w:rsidRPr="005966EC" w:rsidRDefault="009B2B53" w:rsidP="009B2B53">
      <w:pPr>
        <w:ind w:firstLine="480"/>
        <w:rPr>
          <w:rFonts w:ascii="Times New Roman" w:hAnsi="Times New Roman"/>
        </w:rPr>
      </w:pPr>
      <w:r w:rsidRPr="005966EC">
        <w:rPr>
          <w:rFonts w:ascii="Times New Roman" w:hAnsi="Times New Roman"/>
        </w:rPr>
        <w:t>R2(config)#ip access-list standard 2</w:t>
      </w:r>
    </w:p>
    <w:p w14:paraId="6E8FF041" w14:textId="77777777" w:rsidR="009B2B53" w:rsidRPr="005966EC" w:rsidRDefault="009B2B53" w:rsidP="009B2B53">
      <w:pPr>
        <w:ind w:firstLine="480"/>
        <w:rPr>
          <w:rFonts w:ascii="Times New Roman" w:hAnsi="Times New Roman"/>
        </w:rPr>
      </w:pPr>
      <w:r w:rsidRPr="005966EC">
        <w:rPr>
          <w:rFonts w:ascii="Times New Roman" w:hAnsi="Times New Roman"/>
        </w:rPr>
        <w:t>R2(config-std-nacl)# deny host 40.1.1.1</w:t>
      </w:r>
    </w:p>
    <w:p w14:paraId="2300EBB8" w14:textId="77777777" w:rsidR="009B2B53" w:rsidRPr="005966EC" w:rsidRDefault="009B2B53" w:rsidP="009B2B53">
      <w:pPr>
        <w:ind w:firstLine="480"/>
        <w:rPr>
          <w:rFonts w:ascii="Times New Roman" w:hAnsi="Times New Roman"/>
        </w:rPr>
      </w:pPr>
      <w:r w:rsidRPr="005966EC">
        <w:rPr>
          <w:rFonts w:ascii="Times New Roman" w:hAnsi="Times New Roman"/>
        </w:rPr>
        <w:t>R2(config-std-nacl)# permit any</w:t>
      </w:r>
    </w:p>
    <w:p w14:paraId="755FC04A" w14:textId="77777777" w:rsidR="009B2B53" w:rsidRPr="005966EC" w:rsidRDefault="009B2B53" w:rsidP="009B2B53">
      <w:pPr>
        <w:ind w:firstLine="480"/>
        <w:rPr>
          <w:rFonts w:ascii="Times New Roman" w:hAnsi="Times New Roman"/>
        </w:rPr>
      </w:pPr>
      <w:r w:rsidRPr="005966EC">
        <w:rPr>
          <w:rFonts w:ascii="Times New Roman" w:hAnsi="Times New Roman"/>
        </w:rPr>
        <w:t>R2(config-std-nacl)# exit</w:t>
      </w:r>
    </w:p>
    <w:p w14:paraId="7560DDE7" w14:textId="77777777" w:rsidR="009B2B53" w:rsidRPr="005966EC" w:rsidRDefault="009B2B53" w:rsidP="009B2B53">
      <w:pPr>
        <w:ind w:firstLine="480"/>
        <w:rPr>
          <w:rFonts w:ascii="Times New Roman" w:hAnsi="Times New Roman"/>
        </w:rPr>
      </w:pPr>
      <w:r w:rsidRPr="005966EC">
        <w:rPr>
          <w:rFonts w:ascii="Times New Roman" w:hAnsi="Times New Roman"/>
        </w:rPr>
        <w:t>R2(config)#ip access-list standard 3</w:t>
      </w:r>
    </w:p>
    <w:p w14:paraId="202DCD0C" w14:textId="77777777" w:rsidR="009B2B53" w:rsidRPr="005966EC" w:rsidRDefault="009B2B53" w:rsidP="009B2B53">
      <w:pPr>
        <w:ind w:firstLine="480"/>
        <w:rPr>
          <w:rFonts w:ascii="Times New Roman" w:hAnsi="Times New Roman"/>
        </w:rPr>
      </w:pPr>
      <w:r w:rsidRPr="005966EC">
        <w:rPr>
          <w:rFonts w:ascii="Times New Roman" w:hAnsi="Times New Roman"/>
        </w:rPr>
        <w:t>R2(config-std-nacl)# permit host 10.1.1.1</w:t>
      </w:r>
    </w:p>
    <w:p w14:paraId="18200F04" w14:textId="77777777" w:rsidR="009B2B53" w:rsidRPr="005966EC" w:rsidRDefault="009B2B53" w:rsidP="009B2B53">
      <w:pPr>
        <w:ind w:firstLine="480"/>
        <w:rPr>
          <w:rFonts w:ascii="Times New Roman" w:hAnsi="Times New Roman"/>
        </w:rPr>
      </w:pPr>
      <w:r w:rsidRPr="005966EC">
        <w:rPr>
          <w:rFonts w:ascii="Times New Roman" w:hAnsi="Times New Roman"/>
        </w:rPr>
        <w:t>R2(config-std-nacl)# exit</w:t>
      </w:r>
    </w:p>
    <w:p w14:paraId="20ECD523" w14:textId="77777777" w:rsidR="009B2B53" w:rsidRPr="005966EC" w:rsidRDefault="009B2B53" w:rsidP="009B2B53">
      <w:pPr>
        <w:ind w:firstLine="480"/>
        <w:rPr>
          <w:rFonts w:ascii="Times New Roman" w:hAnsi="Times New Roman"/>
        </w:rPr>
      </w:pPr>
      <w:r w:rsidRPr="005966EC">
        <w:rPr>
          <w:rFonts w:ascii="Times New Roman" w:hAnsi="Times New Roman"/>
        </w:rPr>
        <w:t>R2(config)#router rip</w:t>
      </w:r>
    </w:p>
    <w:p w14:paraId="38B95A89" w14:textId="77777777" w:rsidR="009B2B53" w:rsidRPr="005966EC" w:rsidRDefault="009B2B53" w:rsidP="009B2B53">
      <w:pPr>
        <w:ind w:firstLine="480"/>
        <w:rPr>
          <w:rFonts w:ascii="Times New Roman" w:hAnsi="Times New Roman"/>
        </w:rPr>
      </w:pPr>
      <w:r w:rsidRPr="005966EC">
        <w:rPr>
          <w:rFonts w:ascii="Times New Roman" w:hAnsi="Times New Roman"/>
        </w:rPr>
        <w:lastRenderedPageBreak/>
        <w:t>R2(config-rip)# version 2</w:t>
      </w:r>
    </w:p>
    <w:p w14:paraId="39D303CD" w14:textId="77777777" w:rsidR="009B2B53" w:rsidRPr="005966EC" w:rsidRDefault="009B2B53" w:rsidP="009B2B53">
      <w:pPr>
        <w:ind w:firstLine="480"/>
        <w:rPr>
          <w:rFonts w:ascii="Times New Roman" w:hAnsi="Times New Roman"/>
        </w:rPr>
      </w:pPr>
      <w:r w:rsidRPr="005966EC">
        <w:rPr>
          <w:rFonts w:ascii="Times New Roman" w:hAnsi="Times New Roman"/>
        </w:rPr>
        <w:t>R2(config-rip)# network 172.1.0.0</w:t>
      </w:r>
    </w:p>
    <w:p w14:paraId="6F4594A1" w14:textId="77777777" w:rsidR="009B2B53" w:rsidRDefault="009B2B53" w:rsidP="009B2B53">
      <w:pPr>
        <w:ind w:firstLine="480"/>
        <w:rPr>
          <w:rFonts w:ascii="Times New Roman" w:hAnsi="Times New Roman"/>
        </w:rPr>
      </w:pPr>
      <w:r w:rsidRPr="005966EC">
        <w:rPr>
          <w:rFonts w:ascii="Times New Roman" w:hAnsi="Times New Roman"/>
        </w:rPr>
        <w:t xml:space="preserve">R2(config-rip)# </w:t>
      </w:r>
      <w:r w:rsidRPr="00B173FD">
        <w:rPr>
          <w:rFonts w:ascii="Times New Roman" w:hAnsi="Times New Roman"/>
          <w:b/>
          <w:i/>
        </w:rPr>
        <w:t>offset-list 3 out 3</w:t>
      </w:r>
      <w:r w:rsidRPr="005966EC">
        <w:rPr>
          <w:rFonts w:ascii="Times New Roman" w:hAnsi="Times New Roman"/>
        </w:rPr>
        <w:tab/>
      </w:r>
      <w:r w:rsidRPr="005966EC">
        <w:rPr>
          <w:rFonts w:ascii="Times New Roman" w:hAnsi="Times New Roman"/>
        </w:rPr>
        <w:tab/>
      </w:r>
      <w:r w:rsidRPr="005966EC">
        <w:rPr>
          <w:rFonts w:ascii="Times New Roman" w:hAnsi="Times New Roman"/>
        </w:rPr>
        <w:tab/>
      </w:r>
    </w:p>
    <w:p w14:paraId="5B63D76D" w14:textId="77777777" w:rsidR="009B2B53" w:rsidRPr="005966EC" w:rsidRDefault="009B2B53" w:rsidP="009B2B53">
      <w:pPr>
        <w:ind w:left="3300" w:firstLine="480"/>
        <w:rPr>
          <w:rFonts w:ascii="Times New Roman" w:hAnsi="Times New Roman"/>
          <w:b/>
        </w:rPr>
      </w:pPr>
      <w:r w:rsidRPr="005966EC">
        <w:rPr>
          <w:rFonts w:ascii="Times New Roman" w:hAnsi="Times New Roman"/>
        </w:rPr>
        <w:t xml:space="preserve"> </w:t>
      </w:r>
      <w:r w:rsidRPr="005966EC">
        <w:rPr>
          <w:rFonts w:ascii="Times New Roman" w:hAnsi="Times New Roman"/>
          <w:b/>
        </w:rPr>
        <w:t>//</w:t>
      </w:r>
      <w:r w:rsidRPr="005966EC">
        <w:rPr>
          <w:rFonts w:ascii="Times New Roman" w:hAnsi="Times New Roman" w:hint="eastAsia"/>
          <w:b/>
        </w:rPr>
        <w:t>偏移</w:t>
      </w:r>
      <w:r w:rsidRPr="005966EC">
        <w:rPr>
          <w:rFonts w:ascii="Times New Roman" w:hAnsi="Times New Roman"/>
          <w:b/>
        </w:rPr>
        <w:t>列表调用</w:t>
      </w:r>
      <w:r w:rsidRPr="005966EC">
        <w:rPr>
          <w:rFonts w:ascii="Times New Roman" w:hAnsi="Times New Roman" w:hint="eastAsia"/>
          <w:b/>
        </w:rPr>
        <w:t>访问</w:t>
      </w:r>
      <w:r w:rsidRPr="005966EC">
        <w:rPr>
          <w:rFonts w:ascii="Times New Roman" w:hAnsi="Times New Roman"/>
          <w:b/>
        </w:rPr>
        <w:t>列表</w:t>
      </w:r>
      <w:r w:rsidRPr="005966EC">
        <w:rPr>
          <w:rFonts w:ascii="Times New Roman" w:hAnsi="Times New Roman" w:hint="eastAsia"/>
          <w:b/>
        </w:rPr>
        <w:t>3</w:t>
      </w:r>
      <w:r w:rsidRPr="005966EC">
        <w:rPr>
          <w:rFonts w:ascii="Times New Roman" w:hAnsi="Times New Roman"/>
          <w:b/>
        </w:rPr>
        <w:t xml:space="preserve"> out</w:t>
      </w:r>
      <w:r w:rsidRPr="005966EC">
        <w:rPr>
          <w:rFonts w:ascii="Times New Roman" w:hAnsi="Times New Roman"/>
          <w:b/>
        </w:rPr>
        <w:t>方向增加</w:t>
      </w:r>
      <w:r w:rsidRPr="005966EC">
        <w:rPr>
          <w:rFonts w:ascii="Times New Roman" w:hAnsi="Times New Roman" w:hint="eastAsia"/>
          <w:b/>
        </w:rPr>
        <w:t>3</w:t>
      </w:r>
      <w:r w:rsidRPr="005966EC">
        <w:rPr>
          <w:rFonts w:ascii="Times New Roman" w:hAnsi="Times New Roman" w:hint="eastAsia"/>
          <w:b/>
        </w:rPr>
        <w:t>跳</w:t>
      </w:r>
    </w:p>
    <w:p w14:paraId="204C6304" w14:textId="77777777" w:rsidR="009B2B53" w:rsidRDefault="009B2B53" w:rsidP="009B2B53">
      <w:pPr>
        <w:ind w:firstLine="480"/>
        <w:rPr>
          <w:rFonts w:ascii="Times New Roman" w:hAnsi="Times New Roman"/>
        </w:rPr>
      </w:pPr>
      <w:r w:rsidRPr="005966EC">
        <w:rPr>
          <w:rFonts w:ascii="Times New Roman" w:hAnsi="Times New Roman"/>
        </w:rPr>
        <w:t xml:space="preserve">R2(config-rip)# </w:t>
      </w:r>
      <w:r w:rsidRPr="00B173FD">
        <w:rPr>
          <w:rFonts w:ascii="Times New Roman" w:hAnsi="Times New Roman"/>
          <w:b/>
          <w:i/>
        </w:rPr>
        <w:t>distribute-list 2 out gigabitethernet0</w:t>
      </w:r>
      <w:r w:rsidRPr="005966EC">
        <w:rPr>
          <w:rFonts w:ascii="Times New Roman" w:hAnsi="Times New Roman"/>
        </w:rPr>
        <w:tab/>
      </w:r>
    </w:p>
    <w:p w14:paraId="2D7F51F1" w14:textId="77777777" w:rsidR="009B2B53" w:rsidRPr="005966EC" w:rsidRDefault="009B2B53" w:rsidP="009B2B53">
      <w:pPr>
        <w:ind w:left="373" w:firstLineChars="1644" w:firstLine="3946"/>
        <w:rPr>
          <w:rFonts w:ascii="Times New Roman" w:hAnsi="Times New Roman"/>
          <w:b/>
        </w:rPr>
      </w:pPr>
      <w:r w:rsidRPr="005966EC">
        <w:rPr>
          <w:rFonts w:ascii="Times New Roman" w:hAnsi="Times New Roman"/>
          <w:b/>
        </w:rPr>
        <w:t>//</w:t>
      </w:r>
      <w:r w:rsidRPr="005966EC">
        <w:rPr>
          <w:rFonts w:ascii="Times New Roman" w:hAnsi="Times New Roman" w:hint="eastAsia"/>
          <w:b/>
        </w:rPr>
        <w:t>分发</w:t>
      </w:r>
      <w:r w:rsidRPr="005966EC">
        <w:rPr>
          <w:rFonts w:ascii="Times New Roman" w:hAnsi="Times New Roman"/>
          <w:b/>
        </w:rPr>
        <w:t>列表调用</w:t>
      </w:r>
      <w:r w:rsidRPr="005966EC">
        <w:rPr>
          <w:rFonts w:ascii="Times New Roman" w:hAnsi="Times New Roman" w:hint="eastAsia"/>
          <w:b/>
        </w:rPr>
        <w:t>ACL</w:t>
      </w:r>
      <w:r w:rsidRPr="005966EC">
        <w:rPr>
          <w:rFonts w:ascii="Times New Roman" w:hAnsi="Times New Roman" w:hint="eastAsia"/>
          <w:b/>
        </w:rPr>
        <w:t>在</w:t>
      </w:r>
      <w:r w:rsidRPr="005966EC">
        <w:rPr>
          <w:rFonts w:ascii="Times New Roman" w:hAnsi="Times New Roman"/>
          <w:b/>
        </w:rPr>
        <w:t>g0</w:t>
      </w:r>
      <w:r w:rsidRPr="005966EC">
        <w:rPr>
          <w:rFonts w:ascii="Times New Roman" w:hAnsi="Times New Roman" w:hint="eastAsia"/>
          <w:b/>
        </w:rPr>
        <w:t>口</w:t>
      </w:r>
      <w:r w:rsidRPr="005966EC">
        <w:rPr>
          <w:rFonts w:ascii="Times New Roman" w:hAnsi="Times New Roman"/>
          <w:b/>
        </w:rPr>
        <w:t>的</w:t>
      </w:r>
      <w:r w:rsidRPr="005966EC">
        <w:rPr>
          <w:rFonts w:ascii="Times New Roman" w:hAnsi="Times New Roman"/>
          <w:b/>
        </w:rPr>
        <w:t>out</w:t>
      </w:r>
      <w:r w:rsidRPr="005966EC">
        <w:rPr>
          <w:rFonts w:ascii="Times New Roman" w:hAnsi="Times New Roman"/>
          <w:b/>
        </w:rPr>
        <w:t>方向</w:t>
      </w:r>
    </w:p>
    <w:p w14:paraId="08775AF4" w14:textId="77777777" w:rsidR="009B2B53" w:rsidRDefault="009B2B53" w:rsidP="009B2B53">
      <w:pPr>
        <w:ind w:firstLine="480"/>
        <w:rPr>
          <w:rFonts w:ascii="Times New Roman" w:hAnsi="Times New Roman"/>
        </w:rPr>
      </w:pPr>
      <w:r w:rsidRPr="005966EC">
        <w:rPr>
          <w:rFonts w:ascii="Times New Roman" w:hAnsi="Times New Roman"/>
        </w:rPr>
        <w:t>R2(config-rip)#</w:t>
      </w:r>
      <w:r w:rsidRPr="00B173FD">
        <w:rPr>
          <w:rFonts w:ascii="Times New Roman" w:hAnsi="Times New Roman"/>
          <w:b/>
          <w:i/>
        </w:rPr>
        <w:t xml:space="preserve"> distribute-list 1 out gigabitethernet2</w:t>
      </w:r>
      <w:r w:rsidRPr="005966EC">
        <w:rPr>
          <w:rFonts w:ascii="Times New Roman" w:hAnsi="Times New Roman"/>
        </w:rPr>
        <w:tab/>
      </w:r>
    </w:p>
    <w:p w14:paraId="65E8F24B" w14:textId="77777777" w:rsidR="009B2B53" w:rsidRPr="005966EC" w:rsidRDefault="009B2B53" w:rsidP="009B2B53">
      <w:pPr>
        <w:ind w:left="365" w:firstLineChars="1647" w:firstLine="3953"/>
        <w:rPr>
          <w:rFonts w:ascii="Times New Roman" w:hAnsi="Times New Roman"/>
          <w:b/>
        </w:rPr>
      </w:pPr>
      <w:r w:rsidRPr="005966EC">
        <w:rPr>
          <w:rFonts w:ascii="Times New Roman" w:hAnsi="Times New Roman"/>
          <w:b/>
        </w:rPr>
        <w:t>//</w:t>
      </w:r>
      <w:r w:rsidRPr="005966EC">
        <w:rPr>
          <w:rFonts w:ascii="Times New Roman" w:hAnsi="Times New Roman" w:hint="eastAsia"/>
          <w:b/>
        </w:rPr>
        <w:t>分发</w:t>
      </w:r>
      <w:r w:rsidRPr="005966EC">
        <w:rPr>
          <w:rFonts w:ascii="Times New Roman" w:hAnsi="Times New Roman"/>
          <w:b/>
        </w:rPr>
        <w:t>列表调用</w:t>
      </w:r>
      <w:r w:rsidRPr="005966EC">
        <w:rPr>
          <w:rFonts w:ascii="Times New Roman" w:hAnsi="Times New Roman" w:hint="eastAsia"/>
          <w:b/>
        </w:rPr>
        <w:t>ACL</w:t>
      </w:r>
      <w:r w:rsidRPr="005966EC">
        <w:rPr>
          <w:rFonts w:ascii="Times New Roman" w:hAnsi="Times New Roman" w:hint="eastAsia"/>
          <w:b/>
        </w:rPr>
        <w:t>在</w:t>
      </w:r>
      <w:r w:rsidRPr="005966EC">
        <w:rPr>
          <w:rFonts w:ascii="Times New Roman" w:hAnsi="Times New Roman"/>
          <w:b/>
        </w:rPr>
        <w:t>g2</w:t>
      </w:r>
      <w:r w:rsidRPr="005966EC">
        <w:rPr>
          <w:rFonts w:ascii="Times New Roman" w:hAnsi="Times New Roman" w:hint="eastAsia"/>
          <w:b/>
        </w:rPr>
        <w:t>口</w:t>
      </w:r>
      <w:r w:rsidRPr="005966EC">
        <w:rPr>
          <w:rFonts w:ascii="Times New Roman" w:hAnsi="Times New Roman"/>
          <w:b/>
        </w:rPr>
        <w:t>的</w:t>
      </w:r>
      <w:r w:rsidRPr="005966EC">
        <w:rPr>
          <w:rFonts w:ascii="Times New Roman" w:hAnsi="Times New Roman"/>
          <w:b/>
        </w:rPr>
        <w:t>out</w:t>
      </w:r>
      <w:r w:rsidRPr="005966EC">
        <w:rPr>
          <w:rFonts w:ascii="Times New Roman" w:hAnsi="Times New Roman"/>
          <w:b/>
        </w:rPr>
        <w:t>方向</w:t>
      </w:r>
    </w:p>
    <w:p w14:paraId="34A4152B" w14:textId="77777777" w:rsidR="009B2B53" w:rsidRPr="005966EC" w:rsidRDefault="009B2B53" w:rsidP="009B2B53">
      <w:pPr>
        <w:ind w:firstLine="480"/>
        <w:rPr>
          <w:rFonts w:ascii="Times New Roman" w:hAnsi="Times New Roman"/>
        </w:rPr>
      </w:pPr>
      <w:r w:rsidRPr="005966EC">
        <w:rPr>
          <w:rFonts w:ascii="Times New Roman" w:hAnsi="Times New Roman"/>
        </w:rPr>
        <w:t>R2(config-rip)# no auto-summary</w:t>
      </w:r>
    </w:p>
    <w:p w14:paraId="15CCD802" w14:textId="77777777" w:rsidR="009B2B53" w:rsidRPr="005966EC" w:rsidRDefault="009B2B53" w:rsidP="009B2B53">
      <w:pPr>
        <w:ind w:firstLine="480"/>
        <w:rPr>
          <w:rFonts w:ascii="Times New Roman" w:hAnsi="Times New Roman"/>
        </w:rPr>
      </w:pPr>
      <w:r w:rsidRPr="005966EC">
        <w:rPr>
          <w:rFonts w:ascii="Times New Roman" w:hAnsi="Times New Roman"/>
        </w:rPr>
        <w:t>R3</w:t>
      </w:r>
      <w:r w:rsidRPr="005966EC">
        <w:rPr>
          <w:rFonts w:ascii="Times New Roman" w:hAnsi="Times New Roman" w:hint="eastAsia"/>
        </w:rPr>
        <w:t>配置</w:t>
      </w:r>
      <w:r w:rsidRPr="005966EC">
        <w:rPr>
          <w:rFonts w:ascii="Times New Roman" w:hAnsi="Times New Roman"/>
        </w:rPr>
        <w:t>：</w:t>
      </w:r>
    </w:p>
    <w:p w14:paraId="6E877FD8" w14:textId="77777777" w:rsidR="009B2B53" w:rsidRPr="005966EC" w:rsidRDefault="009B2B53" w:rsidP="009B2B53">
      <w:pPr>
        <w:ind w:firstLine="480"/>
        <w:rPr>
          <w:rFonts w:ascii="Times New Roman" w:hAnsi="Times New Roman"/>
        </w:rPr>
      </w:pPr>
      <w:r w:rsidRPr="005966EC">
        <w:rPr>
          <w:rFonts w:ascii="Times New Roman" w:hAnsi="Times New Roman"/>
        </w:rPr>
        <w:t>R3(config)#ip access-list standard 4</w:t>
      </w:r>
    </w:p>
    <w:p w14:paraId="5F40675F" w14:textId="77777777" w:rsidR="009B2B53" w:rsidRPr="005966EC" w:rsidRDefault="009B2B53" w:rsidP="009B2B53">
      <w:pPr>
        <w:ind w:firstLine="480"/>
        <w:rPr>
          <w:rFonts w:ascii="Times New Roman" w:hAnsi="Times New Roman"/>
        </w:rPr>
      </w:pPr>
      <w:r w:rsidRPr="005966EC">
        <w:rPr>
          <w:rFonts w:ascii="Times New Roman" w:hAnsi="Times New Roman"/>
        </w:rPr>
        <w:t>R3(config-std-nacl)# permit host 30.1.1.1</w:t>
      </w:r>
    </w:p>
    <w:p w14:paraId="44CA828D" w14:textId="77777777" w:rsidR="009B2B53" w:rsidRPr="005966EC" w:rsidRDefault="009B2B53" w:rsidP="009B2B53">
      <w:pPr>
        <w:ind w:firstLine="480"/>
        <w:rPr>
          <w:rFonts w:ascii="Times New Roman" w:hAnsi="Times New Roman"/>
        </w:rPr>
      </w:pPr>
      <w:r w:rsidRPr="005966EC">
        <w:rPr>
          <w:rFonts w:ascii="Times New Roman" w:hAnsi="Times New Roman"/>
        </w:rPr>
        <w:t>R3(config-std-nacl)# exit</w:t>
      </w:r>
    </w:p>
    <w:p w14:paraId="27FF294D" w14:textId="77777777" w:rsidR="009B2B53" w:rsidRPr="005966EC" w:rsidRDefault="009B2B53" w:rsidP="009B2B53">
      <w:pPr>
        <w:ind w:firstLine="480"/>
        <w:rPr>
          <w:rFonts w:ascii="Times New Roman" w:hAnsi="Times New Roman"/>
        </w:rPr>
      </w:pPr>
      <w:r w:rsidRPr="005966EC">
        <w:rPr>
          <w:rFonts w:ascii="Times New Roman" w:hAnsi="Times New Roman"/>
        </w:rPr>
        <w:t>R3(config)#router rip</w:t>
      </w:r>
    </w:p>
    <w:p w14:paraId="02E02CCB" w14:textId="77777777" w:rsidR="009B2B53" w:rsidRPr="005966EC" w:rsidRDefault="009B2B53" w:rsidP="009B2B53">
      <w:pPr>
        <w:ind w:firstLine="480"/>
        <w:rPr>
          <w:rFonts w:ascii="Times New Roman" w:hAnsi="Times New Roman"/>
        </w:rPr>
      </w:pPr>
      <w:r w:rsidRPr="005966EC">
        <w:rPr>
          <w:rFonts w:ascii="Times New Roman" w:hAnsi="Times New Roman"/>
        </w:rPr>
        <w:t>R3(config-rip)# version 2</w:t>
      </w:r>
    </w:p>
    <w:p w14:paraId="6D23159A" w14:textId="77777777" w:rsidR="009B2B53" w:rsidRPr="005966EC" w:rsidRDefault="009B2B53" w:rsidP="009B2B53">
      <w:pPr>
        <w:ind w:firstLine="480"/>
        <w:rPr>
          <w:rFonts w:ascii="Times New Roman" w:hAnsi="Times New Roman"/>
        </w:rPr>
      </w:pPr>
      <w:r w:rsidRPr="005966EC">
        <w:rPr>
          <w:rFonts w:ascii="Times New Roman" w:hAnsi="Times New Roman"/>
        </w:rPr>
        <w:t>R3(config-rip)# network 10.0.0.0</w:t>
      </w:r>
    </w:p>
    <w:p w14:paraId="76009514" w14:textId="77777777" w:rsidR="009B2B53" w:rsidRPr="005966EC" w:rsidRDefault="009B2B53" w:rsidP="009B2B53">
      <w:pPr>
        <w:ind w:firstLine="480"/>
        <w:rPr>
          <w:rFonts w:ascii="Times New Roman" w:hAnsi="Times New Roman"/>
        </w:rPr>
      </w:pPr>
      <w:r w:rsidRPr="005966EC">
        <w:rPr>
          <w:rFonts w:ascii="Times New Roman" w:hAnsi="Times New Roman"/>
        </w:rPr>
        <w:t>R3(config-rip)# network 20.0.0.0</w:t>
      </w:r>
    </w:p>
    <w:p w14:paraId="0F6412D6" w14:textId="77777777" w:rsidR="009B2B53" w:rsidRPr="005966EC" w:rsidRDefault="009B2B53" w:rsidP="009B2B53">
      <w:pPr>
        <w:ind w:firstLine="480"/>
        <w:rPr>
          <w:rFonts w:ascii="Times New Roman" w:hAnsi="Times New Roman"/>
        </w:rPr>
      </w:pPr>
      <w:r w:rsidRPr="005966EC">
        <w:rPr>
          <w:rFonts w:ascii="Times New Roman" w:hAnsi="Times New Roman"/>
        </w:rPr>
        <w:t>R3(config-rip)# network 172.1.0.0</w:t>
      </w:r>
    </w:p>
    <w:p w14:paraId="0D3344E2" w14:textId="77777777" w:rsidR="009B2B53" w:rsidRPr="005966EC" w:rsidRDefault="009B2B53" w:rsidP="009B2B53">
      <w:pPr>
        <w:ind w:firstLine="480"/>
        <w:rPr>
          <w:rFonts w:ascii="Times New Roman" w:hAnsi="Times New Roman"/>
        </w:rPr>
      </w:pPr>
      <w:r w:rsidRPr="005966EC">
        <w:rPr>
          <w:rFonts w:ascii="Times New Roman" w:hAnsi="Times New Roman"/>
        </w:rPr>
        <w:t>R3(config-rip)# offset-list 4 in 3</w:t>
      </w:r>
    </w:p>
    <w:p w14:paraId="02E63ADE" w14:textId="77777777" w:rsidR="009B2B53" w:rsidRPr="005966EC" w:rsidRDefault="009B2B53" w:rsidP="009B2B53">
      <w:pPr>
        <w:ind w:firstLine="480"/>
        <w:rPr>
          <w:rFonts w:ascii="Times New Roman" w:hAnsi="Times New Roman"/>
        </w:rPr>
      </w:pPr>
      <w:r w:rsidRPr="005966EC">
        <w:rPr>
          <w:rFonts w:ascii="Times New Roman" w:hAnsi="Times New Roman"/>
        </w:rPr>
        <w:t>R3(config-rip)# no auto-summary</w:t>
      </w:r>
    </w:p>
    <w:p w14:paraId="556D02EE" w14:textId="77777777" w:rsidR="009B2B53" w:rsidRPr="005966EC" w:rsidRDefault="009B2B53" w:rsidP="009B2B53">
      <w:pPr>
        <w:ind w:firstLine="480"/>
        <w:rPr>
          <w:rFonts w:ascii="Times New Roman" w:hAnsi="Times New Roman"/>
        </w:rPr>
      </w:pPr>
      <w:r w:rsidRPr="005966EC">
        <w:rPr>
          <w:rFonts w:ascii="Times New Roman" w:hAnsi="Times New Roman"/>
        </w:rPr>
        <w:t>R4</w:t>
      </w:r>
      <w:r w:rsidRPr="005966EC">
        <w:rPr>
          <w:rFonts w:ascii="Times New Roman" w:hAnsi="Times New Roman" w:hint="eastAsia"/>
        </w:rPr>
        <w:t>配置</w:t>
      </w:r>
      <w:r w:rsidRPr="005966EC">
        <w:rPr>
          <w:rFonts w:ascii="Times New Roman" w:hAnsi="Times New Roman"/>
        </w:rPr>
        <w:t>：</w:t>
      </w:r>
    </w:p>
    <w:p w14:paraId="52164BB7" w14:textId="77777777" w:rsidR="009B2B53" w:rsidRPr="005966EC" w:rsidRDefault="009B2B53" w:rsidP="009B2B53">
      <w:pPr>
        <w:ind w:firstLine="480"/>
        <w:rPr>
          <w:rFonts w:ascii="Times New Roman" w:hAnsi="Times New Roman"/>
        </w:rPr>
      </w:pPr>
      <w:r w:rsidRPr="005966EC">
        <w:rPr>
          <w:rFonts w:ascii="Times New Roman" w:hAnsi="Times New Roman"/>
        </w:rPr>
        <w:t>R4(config)#ip access-list standard 1</w:t>
      </w:r>
    </w:p>
    <w:p w14:paraId="3C638180" w14:textId="77777777" w:rsidR="009B2B53" w:rsidRPr="005966EC" w:rsidRDefault="009B2B53" w:rsidP="009B2B53">
      <w:pPr>
        <w:ind w:firstLine="480"/>
        <w:rPr>
          <w:rFonts w:ascii="Times New Roman" w:hAnsi="Times New Roman"/>
        </w:rPr>
      </w:pPr>
      <w:r w:rsidRPr="005966EC">
        <w:rPr>
          <w:rFonts w:ascii="Times New Roman" w:hAnsi="Times New Roman"/>
        </w:rPr>
        <w:t>R4(config-std-nacl)# deny host 10.1.1.1</w:t>
      </w:r>
    </w:p>
    <w:p w14:paraId="506BD30E" w14:textId="77777777" w:rsidR="009B2B53" w:rsidRPr="005966EC" w:rsidRDefault="009B2B53" w:rsidP="009B2B53">
      <w:pPr>
        <w:ind w:firstLine="480"/>
        <w:rPr>
          <w:rFonts w:ascii="Times New Roman" w:hAnsi="Times New Roman"/>
        </w:rPr>
      </w:pPr>
      <w:r w:rsidRPr="005966EC">
        <w:rPr>
          <w:rFonts w:ascii="Times New Roman" w:hAnsi="Times New Roman"/>
        </w:rPr>
        <w:t>R4(config-std-nacl)# permit any</w:t>
      </w:r>
    </w:p>
    <w:p w14:paraId="538CABD5" w14:textId="77777777" w:rsidR="009B2B53" w:rsidRPr="005966EC" w:rsidRDefault="009B2B53" w:rsidP="009B2B53">
      <w:pPr>
        <w:ind w:firstLine="480"/>
        <w:rPr>
          <w:rFonts w:ascii="Times New Roman" w:hAnsi="Times New Roman"/>
        </w:rPr>
      </w:pPr>
      <w:r w:rsidRPr="005966EC">
        <w:rPr>
          <w:rFonts w:ascii="Times New Roman" w:hAnsi="Times New Roman"/>
        </w:rPr>
        <w:t>R4(config-std-nacl)# exit</w:t>
      </w:r>
    </w:p>
    <w:p w14:paraId="56A8EBDC" w14:textId="77777777" w:rsidR="009B2B53" w:rsidRPr="005966EC" w:rsidRDefault="009B2B53" w:rsidP="009B2B53">
      <w:pPr>
        <w:ind w:firstLine="480"/>
        <w:rPr>
          <w:rFonts w:ascii="Times New Roman" w:hAnsi="Times New Roman"/>
        </w:rPr>
      </w:pPr>
      <w:r w:rsidRPr="005966EC">
        <w:rPr>
          <w:rFonts w:ascii="Times New Roman" w:hAnsi="Times New Roman"/>
        </w:rPr>
        <w:t>R4(config)#ip access-list standard 2</w:t>
      </w:r>
    </w:p>
    <w:p w14:paraId="296D3CD3" w14:textId="77777777" w:rsidR="009B2B53" w:rsidRPr="005966EC" w:rsidRDefault="009B2B53" w:rsidP="009B2B53">
      <w:pPr>
        <w:ind w:firstLine="480"/>
        <w:rPr>
          <w:rFonts w:ascii="Times New Roman" w:hAnsi="Times New Roman"/>
        </w:rPr>
      </w:pPr>
      <w:r w:rsidRPr="005966EC">
        <w:rPr>
          <w:rFonts w:ascii="Times New Roman" w:hAnsi="Times New Roman"/>
        </w:rPr>
        <w:t>R4(config-std-nacl)# deny host 30.1.1.1</w:t>
      </w:r>
    </w:p>
    <w:p w14:paraId="5EC345B0" w14:textId="77777777" w:rsidR="009B2B53" w:rsidRPr="005966EC" w:rsidRDefault="009B2B53" w:rsidP="009B2B53">
      <w:pPr>
        <w:ind w:firstLine="480"/>
        <w:rPr>
          <w:rFonts w:ascii="Times New Roman" w:hAnsi="Times New Roman"/>
        </w:rPr>
      </w:pPr>
      <w:r w:rsidRPr="005966EC">
        <w:rPr>
          <w:rFonts w:ascii="Times New Roman" w:hAnsi="Times New Roman"/>
        </w:rPr>
        <w:lastRenderedPageBreak/>
        <w:t>R4(config-std-nacl)# permit any</w:t>
      </w:r>
    </w:p>
    <w:p w14:paraId="04556561" w14:textId="77777777" w:rsidR="009B2B53" w:rsidRPr="005966EC" w:rsidRDefault="009B2B53" w:rsidP="009B2B53">
      <w:pPr>
        <w:ind w:firstLine="480"/>
        <w:rPr>
          <w:rFonts w:ascii="Times New Roman" w:hAnsi="Times New Roman"/>
        </w:rPr>
      </w:pPr>
      <w:r w:rsidRPr="005966EC">
        <w:rPr>
          <w:rFonts w:ascii="Times New Roman" w:hAnsi="Times New Roman"/>
        </w:rPr>
        <w:t>R4(config-std-nacl)# exit</w:t>
      </w:r>
    </w:p>
    <w:p w14:paraId="5B1EF80E" w14:textId="77777777" w:rsidR="009B2B53" w:rsidRPr="005966EC" w:rsidRDefault="009B2B53" w:rsidP="009B2B53">
      <w:pPr>
        <w:ind w:firstLine="480"/>
        <w:rPr>
          <w:rFonts w:ascii="Times New Roman" w:hAnsi="Times New Roman"/>
        </w:rPr>
      </w:pPr>
      <w:r w:rsidRPr="005966EC">
        <w:rPr>
          <w:rFonts w:ascii="Times New Roman" w:hAnsi="Times New Roman"/>
        </w:rPr>
        <w:t>R4(config)#ip access-list standard 3</w:t>
      </w:r>
    </w:p>
    <w:p w14:paraId="4E1F054E" w14:textId="77777777" w:rsidR="009B2B53" w:rsidRPr="005966EC" w:rsidRDefault="009B2B53" w:rsidP="009B2B53">
      <w:pPr>
        <w:ind w:firstLine="480"/>
        <w:rPr>
          <w:rFonts w:ascii="Times New Roman" w:hAnsi="Times New Roman"/>
        </w:rPr>
      </w:pPr>
      <w:r w:rsidRPr="005966EC">
        <w:rPr>
          <w:rFonts w:ascii="Times New Roman" w:hAnsi="Times New Roman"/>
        </w:rPr>
        <w:t>R4(config-std-nacl)# permit host 40.1.1.1</w:t>
      </w:r>
    </w:p>
    <w:p w14:paraId="171B6179" w14:textId="77777777" w:rsidR="009B2B53" w:rsidRPr="005966EC" w:rsidRDefault="009B2B53" w:rsidP="009B2B53">
      <w:pPr>
        <w:ind w:firstLine="480"/>
        <w:rPr>
          <w:rFonts w:ascii="Times New Roman" w:hAnsi="Times New Roman"/>
        </w:rPr>
      </w:pPr>
      <w:r w:rsidRPr="005966EC">
        <w:rPr>
          <w:rFonts w:ascii="Times New Roman" w:hAnsi="Times New Roman"/>
        </w:rPr>
        <w:t>R4(config-std-nacl)# exit</w:t>
      </w:r>
    </w:p>
    <w:p w14:paraId="10771429" w14:textId="77777777" w:rsidR="009B2B53" w:rsidRPr="005966EC" w:rsidRDefault="009B2B53" w:rsidP="009B2B53">
      <w:pPr>
        <w:ind w:firstLine="480"/>
        <w:rPr>
          <w:rFonts w:ascii="Times New Roman" w:hAnsi="Times New Roman"/>
        </w:rPr>
      </w:pPr>
      <w:r w:rsidRPr="005966EC">
        <w:rPr>
          <w:rFonts w:ascii="Times New Roman" w:hAnsi="Times New Roman"/>
        </w:rPr>
        <w:t>R4(config)# router rip</w:t>
      </w:r>
    </w:p>
    <w:p w14:paraId="434D1B06" w14:textId="77777777" w:rsidR="009B2B53" w:rsidRPr="005966EC" w:rsidRDefault="009B2B53" w:rsidP="009B2B53">
      <w:pPr>
        <w:ind w:firstLine="480"/>
        <w:rPr>
          <w:rFonts w:ascii="Times New Roman" w:hAnsi="Times New Roman"/>
        </w:rPr>
      </w:pPr>
      <w:r w:rsidRPr="005966EC">
        <w:rPr>
          <w:rFonts w:ascii="Times New Roman" w:hAnsi="Times New Roman"/>
        </w:rPr>
        <w:t>R4(config-rip)# version 2</w:t>
      </w:r>
    </w:p>
    <w:p w14:paraId="00127C84" w14:textId="77777777" w:rsidR="009B2B53" w:rsidRPr="005966EC" w:rsidRDefault="009B2B53" w:rsidP="009B2B53">
      <w:pPr>
        <w:ind w:firstLine="480"/>
        <w:rPr>
          <w:rFonts w:ascii="Times New Roman" w:hAnsi="Times New Roman"/>
        </w:rPr>
      </w:pPr>
      <w:r w:rsidRPr="005966EC">
        <w:rPr>
          <w:rFonts w:ascii="Times New Roman" w:hAnsi="Times New Roman"/>
        </w:rPr>
        <w:t>R4(config-rip)# network 172.1.0.0</w:t>
      </w:r>
    </w:p>
    <w:p w14:paraId="603F846E" w14:textId="77777777" w:rsidR="009B2B53" w:rsidRPr="005966EC" w:rsidRDefault="009B2B53" w:rsidP="009B2B53">
      <w:pPr>
        <w:ind w:firstLine="480"/>
        <w:rPr>
          <w:rFonts w:ascii="Times New Roman" w:hAnsi="Times New Roman"/>
        </w:rPr>
      </w:pPr>
      <w:r w:rsidRPr="005966EC">
        <w:rPr>
          <w:rFonts w:ascii="Times New Roman" w:hAnsi="Times New Roman"/>
        </w:rPr>
        <w:t>R4(config-rip)# offset-list 3 out 4</w:t>
      </w:r>
    </w:p>
    <w:p w14:paraId="7FC85DCE" w14:textId="77777777" w:rsidR="009B2B53" w:rsidRPr="0062525A" w:rsidRDefault="009B2B53" w:rsidP="009B2B53">
      <w:pPr>
        <w:ind w:firstLine="480"/>
        <w:rPr>
          <w:rFonts w:ascii="Times New Roman" w:hAnsi="Times New Roman"/>
          <w:b/>
          <w:i/>
        </w:rPr>
      </w:pPr>
      <w:r w:rsidRPr="005966EC">
        <w:rPr>
          <w:rFonts w:ascii="Times New Roman" w:hAnsi="Times New Roman"/>
        </w:rPr>
        <w:t>R4(config-rip)#</w:t>
      </w:r>
      <w:r w:rsidRPr="0062525A">
        <w:rPr>
          <w:rFonts w:ascii="Times New Roman" w:hAnsi="Times New Roman"/>
          <w:b/>
          <w:i/>
        </w:rPr>
        <w:t xml:space="preserve"> distribute-list 2 out gigabitethernet0</w:t>
      </w:r>
      <w:r w:rsidRPr="0062525A">
        <w:rPr>
          <w:rFonts w:ascii="Times New Roman" w:hAnsi="Times New Roman"/>
          <w:b/>
          <w:i/>
        </w:rPr>
        <w:tab/>
      </w:r>
      <w:r w:rsidRPr="0062525A">
        <w:rPr>
          <w:rFonts w:ascii="Times New Roman" w:hAnsi="Times New Roman"/>
          <w:b/>
          <w:i/>
        </w:rPr>
        <w:tab/>
      </w:r>
    </w:p>
    <w:p w14:paraId="44C39A40" w14:textId="77777777" w:rsidR="009B2B53" w:rsidRPr="0062525A" w:rsidRDefault="009B2B53" w:rsidP="009B2B53">
      <w:pPr>
        <w:ind w:left="2880" w:firstLine="480"/>
        <w:rPr>
          <w:rFonts w:ascii="Times New Roman" w:hAnsi="Times New Roman"/>
          <w:b/>
          <w:i/>
        </w:rPr>
      </w:pPr>
      <w:r w:rsidRPr="0062525A">
        <w:rPr>
          <w:rFonts w:ascii="Times New Roman" w:hAnsi="Times New Roman"/>
          <w:b/>
          <w:i/>
        </w:rPr>
        <w:t>//</w:t>
      </w:r>
      <w:r w:rsidRPr="0062525A">
        <w:rPr>
          <w:rFonts w:ascii="Times New Roman" w:hAnsi="Times New Roman" w:hint="eastAsia"/>
          <w:b/>
          <w:i/>
        </w:rPr>
        <w:t>分发</w:t>
      </w:r>
      <w:r w:rsidRPr="0062525A">
        <w:rPr>
          <w:rFonts w:ascii="Times New Roman" w:hAnsi="Times New Roman"/>
          <w:b/>
          <w:i/>
        </w:rPr>
        <w:t>列表在</w:t>
      </w:r>
      <w:r w:rsidRPr="0062525A">
        <w:rPr>
          <w:rFonts w:ascii="Times New Roman" w:hAnsi="Times New Roman" w:hint="eastAsia"/>
          <w:b/>
          <w:i/>
        </w:rPr>
        <w:t>g0</w:t>
      </w:r>
      <w:r w:rsidRPr="0062525A">
        <w:rPr>
          <w:rFonts w:ascii="Times New Roman" w:hAnsi="Times New Roman" w:hint="eastAsia"/>
          <w:b/>
          <w:i/>
        </w:rPr>
        <w:t>口</w:t>
      </w:r>
      <w:r w:rsidRPr="0062525A">
        <w:rPr>
          <w:rFonts w:ascii="Times New Roman" w:hAnsi="Times New Roman"/>
          <w:b/>
          <w:i/>
        </w:rPr>
        <w:t>的</w:t>
      </w:r>
      <w:r w:rsidRPr="0062525A">
        <w:rPr>
          <w:rFonts w:ascii="Times New Roman" w:hAnsi="Times New Roman" w:hint="eastAsia"/>
          <w:b/>
          <w:i/>
        </w:rPr>
        <w:t>出</w:t>
      </w:r>
      <w:r w:rsidRPr="0062525A">
        <w:rPr>
          <w:rFonts w:ascii="Times New Roman" w:hAnsi="Times New Roman"/>
          <w:b/>
          <w:i/>
        </w:rPr>
        <w:t>方向过滤</w:t>
      </w:r>
      <w:r w:rsidRPr="0062525A">
        <w:rPr>
          <w:rFonts w:ascii="Times New Roman" w:hAnsi="Times New Roman" w:hint="eastAsia"/>
          <w:b/>
          <w:i/>
        </w:rPr>
        <w:t>acl 2</w:t>
      </w:r>
      <w:r w:rsidRPr="0062525A">
        <w:rPr>
          <w:rFonts w:ascii="Times New Roman" w:hAnsi="Times New Roman" w:hint="eastAsia"/>
          <w:b/>
          <w:i/>
        </w:rPr>
        <w:t>的</w:t>
      </w:r>
      <w:r w:rsidRPr="0062525A">
        <w:rPr>
          <w:rFonts w:ascii="Times New Roman" w:hAnsi="Times New Roman"/>
          <w:b/>
          <w:i/>
        </w:rPr>
        <w:t>路由</w:t>
      </w:r>
    </w:p>
    <w:p w14:paraId="1F01712E" w14:textId="77777777" w:rsidR="009B2B53" w:rsidRPr="005966EC" w:rsidRDefault="009B2B53" w:rsidP="009B2B53">
      <w:pPr>
        <w:ind w:firstLine="480"/>
        <w:rPr>
          <w:rFonts w:ascii="Times New Roman" w:hAnsi="Times New Roman"/>
        </w:rPr>
      </w:pPr>
      <w:r w:rsidRPr="005966EC">
        <w:rPr>
          <w:rFonts w:ascii="Times New Roman" w:hAnsi="Times New Roman"/>
        </w:rPr>
        <w:t>R4(config-rip)# distribute-list 1 out gigabitethernet1</w:t>
      </w:r>
    </w:p>
    <w:p w14:paraId="155FA2B8" w14:textId="77777777" w:rsidR="009B2B53" w:rsidRPr="005966EC" w:rsidRDefault="009B2B53" w:rsidP="009B2B53">
      <w:pPr>
        <w:ind w:firstLine="480"/>
        <w:rPr>
          <w:rFonts w:ascii="Times New Roman" w:hAnsi="Times New Roman"/>
        </w:rPr>
      </w:pPr>
      <w:r w:rsidRPr="005966EC">
        <w:rPr>
          <w:rFonts w:ascii="Times New Roman" w:hAnsi="Times New Roman"/>
        </w:rPr>
        <w:t>R4(config-rip)# no auto-summary</w:t>
      </w:r>
    </w:p>
    <w:p w14:paraId="10F21861" w14:textId="77777777" w:rsidR="009B2B53" w:rsidRPr="005966EC" w:rsidRDefault="009B2B53" w:rsidP="009B2B53">
      <w:pPr>
        <w:ind w:firstLine="480"/>
        <w:rPr>
          <w:rFonts w:ascii="Times New Roman" w:hAnsi="Times New Roman"/>
        </w:rPr>
      </w:pPr>
      <w:r w:rsidRPr="005966EC">
        <w:rPr>
          <w:rFonts w:ascii="Times New Roman" w:hAnsi="Times New Roman" w:hint="eastAsia"/>
        </w:rPr>
        <w:t>配置</w:t>
      </w:r>
      <w:r w:rsidRPr="005966EC">
        <w:rPr>
          <w:rFonts w:ascii="Times New Roman" w:hAnsi="Times New Roman"/>
        </w:rPr>
        <w:t>成功</w:t>
      </w:r>
      <w:r w:rsidRPr="005966EC">
        <w:rPr>
          <w:rFonts w:ascii="Times New Roman" w:hAnsi="Times New Roman" w:hint="eastAsia"/>
        </w:rPr>
        <w:t>后</w:t>
      </w:r>
      <w:r w:rsidRPr="005966EC">
        <w:rPr>
          <w:rFonts w:ascii="Times New Roman" w:hAnsi="Times New Roman" w:hint="eastAsia"/>
        </w:rPr>
        <w:t>R1</w:t>
      </w:r>
      <w:r w:rsidRPr="005966EC">
        <w:rPr>
          <w:rFonts w:ascii="Times New Roman" w:hAnsi="Times New Roman" w:hint="eastAsia"/>
        </w:rPr>
        <w:t>路由表</w:t>
      </w:r>
      <w:r w:rsidRPr="005966EC">
        <w:rPr>
          <w:rFonts w:ascii="Times New Roman" w:hAnsi="Times New Roman"/>
        </w:rPr>
        <w:t>如图：</w:t>
      </w:r>
    </w:p>
    <w:p w14:paraId="329E092C" w14:textId="77777777" w:rsidR="009B2B53" w:rsidRPr="00D1666A" w:rsidRDefault="009B2B53" w:rsidP="009B2B53">
      <w:pPr>
        <w:ind w:firstLine="480"/>
        <w:jc w:val="center"/>
        <w:rPr>
          <w:rFonts w:ascii="Times New Roman" w:hAnsi="Times New Roman"/>
        </w:rPr>
      </w:pPr>
      <w:r w:rsidRPr="00D1666A">
        <w:rPr>
          <w:rFonts w:ascii="Times New Roman" w:hAnsi="Times New Roman"/>
          <w:noProof/>
        </w:rPr>
        <w:drawing>
          <wp:inline distT="0" distB="0" distL="0" distR="0" wp14:anchorId="435FE08A" wp14:editId="5035E307">
            <wp:extent cx="5274310" cy="20897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89785"/>
                    </a:xfrm>
                    <a:prstGeom prst="rect">
                      <a:avLst/>
                    </a:prstGeom>
                  </pic:spPr>
                </pic:pic>
              </a:graphicData>
            </a:graphic>
          </wp:inline>
        </w:drawing>
      </w:r>
    </w:p>
    <w:p w14:paraId="73D29ED8" w14:textId="77777777" w:rsidR="009B2B53" w:rsidRPr="007C3FFD" w:rsidRDefault="009B2B53" w:rsidP="009B2B53">
      <w:pPr>
        <w:ind w:firstLine="480"/>
        <w:rPr>
          <w:rFonts w:ascii="Times New Roman" w:hAnsi="Times New Roman"/>
        </w:rPr>
      </w:pPr>
      <w:r w:rsidRPr="007C3FFD">
        <w:rPr>
          <w:rFonts w:ascii="Times New Roman" w:hAnsi="Times New Roman" w:hint="eastAsia"/>
        </w:rPr>
        <w:t>从</w:t>
      </w:r>
      <w:r w:rsidRPr="007C3FFD">
        <w:rPr>
          <w:rFonts w:ascii="Times New Roman" w:hAnsi="Times New Roman"/>
        </w:rPr>
        <w:t>上图中可以看</w:t>
      </w:r>
      <w:r w:rsidRPr="007C3FFD">
        <w:rPr>
          <w:rFonts w:ascii="Times New Roman" w:hAnsi="Times New Roman" w:hint="eastAsia"/>
        </w:rPr>
        <w:t>到</w:t>
      </w:r>
      <w:r w:rsidRPr="007C3FFD">
        <w:rPr>
          <w:rFonts w:ascii="Times New Roman" w:hAnsi="Times New Roman" w:hint="eastAsia"/>
        </w:rPr>
        <w:t>R1</w:t>
      </w:r>
      <w:r w:rsidRPr="007C3FFD">
        <w:rPr>
          <w:rFonts w:ascii="Times New Roman" w:hAnsi="Times New Roman" w:hint="eastAsia"/>
        </w:rPr>
        <w:t>的</w:t>
      </w:r>
      <w:r w:rsidRPr="007C3FFD">
        <w:rPr>
          <w:rFonts w:ascii="Times New Roman" w:hAnsi="Times New Roman"/>
        </w:rPr>
        <w:t>g2</w:t>
      </w:r>
      <w:r w:rsidRPr="007C3FFD">
        <w:rPr>
          <w:rFonts w:ascii="Times New Roman" w:hAnsi="Times New Roman" w:hint="eastAsia"/>
        </w:rPr>
        <w:t>口只</w:t>
      </w:r>
      <w:r w:rsidRPr="007C3FFD">
        <w:rPr>
          <w:rFonts w:ascii="Times New Roman" w:hAnsi="Times New Roman"/>
        </w:rPr>
        <w:t>学到了</w:t>
      </w:r>
      <w:r w:rsidRPr="007C3FFD">
        <w:rPr>
          <w:rFonts w:ascii="Times New Roman" w:hAnsi="Times New Roman" w:hint="eastAsia"/>
          <w:b/>
        </w:rPr>
        <w:t>10.0.0.0</w:t>
      </w:r>
      <w:r w:rsidRPr="007C3FFD">
        <w:rPr>
          <w:rFonts w:ascii="Times New Roman" w:hAnsi="Times New Roman" w:hint="eastAsia"/>
        </w:rPr>
        <w:t>网段</w:t>
      </w:r>
      <w:r w:rsidRPr="007C3FFD">
        <w:rPr>
          <w:rFonts w:ascii="Times New Roman" w:hAnsi="Times New Roman"/>
        </w:rPr>
        <w:t>的路由，且跳数为</w:t>
      </w:r>
      <w:r w:rsidRPr="007C3FFD">
        <w:rPr>
          <w:rFonts w:ascii="Times New Roman" w:hAnsi="Times New Roman" w:hint="eastAsia"/>
        </w:rPr>
        <w:t>5</w:t>
      </w:r>
      <w:r w:rsidRPr="007C3FFD">
        <w:rPr>
          <w:rFonts w:ascii="Times New Roman" w:hAnsi="Times New Roman" w:hint="eastAsia"/>
        </w:rPr>
        <w:t>。</w:t>
      </w:r>
      <w:r w:rsidRPr="007C3FFD">
        <w:rPr>
          <w:rFonts w:ascii="Times New Roman" w:hAnsi="Times New Roman" w:hint="eastAsia"/>
        </w:rPr>
        <w:t>g1</w:t>
      </w:r>
      <w:r w:rsidRPr="007C3FFD">
        <w:rPr>
          <w:rFonts w:ascii="Times New Roman" w:hAnsi="Times New Roman" w:hint="eastAsia"/>
        </w:rPr>
        <w:t>接口只学到</w:t>
      </w:r>
      <w:r w:rsidRPr="007C3FFD">
        <w:rPr>
          <w:rFonts w:ascii="Times New Roman" w:hAnsi="Times New Roman"/>
        </w:rPr>
        <w:t>了</w:t>
      </w:r>
      <w:r w:rsidRPr="007C3FFD">
        <w:rPr>
          <w:rFonts w:ascii="Times New Roman" w:hAnsi="Times New Roman" w:hint="eastAsia"/>
          <w:b/>
        </w:rPr>
        <w:t>20.0.0.0</w:t>
      </w:r>
      <w:r w:rsidRPr="007C3FFD">
        <w:rPr>
          <w:rFonts w:ascii="Times New Roman" w:hAnsi="Times New Roman" w:hint="eastAsia"/>
        </w:rPr>
        <w:t>网段</w:t>
      </w:r>
      <w:r w:rsidRPr="007C3FFD">
        <w:rPr>
          <w:rFonts w:ascii="Times New Roman" w:hAnsi="Times New Roman"/>
        </w:rPr>
        <w:t>的路由，且跳数为</w:t>
      </w:r>
      <w:r w:rsidRPr="007C3FFD">
        <w:rPr>
          <w:rFonts w:ascii="Times New Roman" w:hAnsi="Times New Roman" w:hint="eastAsia"/>
        </w:rPr>
        <w:t>5</w:t>
      </w:r>
    </w:p>
    <w:p w14:paraId="7224B7B5" w14:textId="77777777" w:rsidR="009B2B53" w:rsidRPr="007C3FFD" w:rsidRDefault="009B2B53" w:rsidP="009B2B53">
      <w:pPr>
        <w:ind w:firstLine="480"/>
        <w:rPr>
          <w:rFonts w:ascii="Times New Roman" w:hAnsi="Times New Roman"/>
        </w:rPr>
      </w:pPr>
      <w:r w:rsidRPr="007C3FFD">
        <w:rPr>
          <w:rFonts w:ascii="Times New Roman" w:hAnsi="Times New Roman" w:hint="eastAsia"/>
        </w:rPr>
        <w:t>R3</w:t>
      </w:r>
      <w:r w:rsidRPr="007C3FFD">
        <w:rPr>
          <w:rFonts w:ascii="Times New Roman" w:hAnsi="Times New Roman" w:hint="eastAsia"/>
        </w:rPr>
        <w:t>路由表</w:t>
      </w:r>
      <w:r w:rsidRPr="007C3FFD">
        <w:rPr>
          <w:rFonts w:ascii="Times New Roman" w:hAnsi="Times New Roman"/>
        </w:rPr>
        <w:t>如图所示：</w:t>
      </w:r>
    </w:p>
    <w:p w14:paraId="05A882AF" w14:textId="77777777" w:rsidR="009B2B53" w:rsidRPr="00D1666A" w:rsidRDefault="009B2B53" w:rsidP="009B2B53">
      <w:pPr>
        <w:ind w:firstLine="480"/>
        <w:jc w:val="center"/>
        <w:rPr>
          <w:rFonts w:ascii="Times New Roman" w:hAnsi="Times New Roman"/>
        </w:rPr>
      </w:pPr>
      <w:r w:rsidRPr="00D1666A">
        <w:rPr>
          <w:rFonts w:ascii="Times New Roman" w:hAnsi="Times New Roman"/>
          <w:noProof/>
        </w:rPr>
        <w:lastRenderedPageBreak/>
        <w:drawing>
          <wp:inline distT="0" distB="0" distL="0" distR="0" wp14:anchorId="3E5355AA" wp14:editId="1E0A3799">
            <wp:extent cx="5274310" cy="20383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38350"/>
                    </a:xfrm>
                    <a:prstGeom prst="rect">
                      <a:avLst/>
                    </a:prstGeom>
                  </pic:spPr>
                </pic:pic>
              </a:graphicData>
            </a:graphic>
          </wp:inline>
        </w:drawing>
      </w:r>
    </w:p>
    <w:p w14:paraId="2CAA24A7" w14:textId="77777777" w:rsidR="009B2B53" w:rsidRPr="007C3FFD" w:rsidRDefault="009B2B53" w:rsidP="007C4864">
      <w:pPr>
        <w:ind w:firstLine="480"/>
        <w:rPr>
          <w:rFonts w:ascii="Times New Roman" w:hAnsi="Times New Roman"/>
        </w:rPr>
      </w:pPr>
      <w:r w:rsidRPr="007C3FFD">
        <w:rPr>
          <w:rFonts w:ascii="Times New Roman" w:hAnsi="Times New Roman" w:hint="eastAsia"/>
        </w:rPr>
        <w:t>同</w:t>
      </w:r>
      <w:r w:rsidRPr="007C3FFD">
        <w:rPr>
          <w:rFonts w:ascii="Times New Roman" w:hAnsi="Times New Roman" w:hint="eastAsia"/>
        </w:rPr>
        <w:t>R1</w:t>
      </w:r>
      <w:r w:rsidRPr="007C3FFD">
        <w:rPr>
          <w:rFonts w:ascii="Times New Roman" w:hAnsi="Times New Roman" w:hint="eastAsia"/>
        </w:rPr>
        <w:t>。</w:t>
      </w:r>
      <w:r w:rsidRPr="007C3FFD">
        <w:rPr>
          <w:rFonts w:ascii="Times New Roman" w:hAnsi="Times New Roman"/>
        </w:rPr>
        <w:t>g0</w:t>
      </w:r>
      <w:r w:rsidRPr="007C3FFD">
        <w:rPr>
          <w:rFonts w:ascii="Times New Roman" w:hAnsi="Times New Roman" w:hint="eastAsia"/>
        </w:rPr>
        <w:t>接口只</w:t>
      </w:r>
      <w:r w:rsidRPr="007C3FFD">
        <w:rPr>
          <w:rFonts w:ascii="Times New Roman" w:hAnsi="Times New Roman"/>
        </w:rPr>
        <w:t>学到了</w:t>
      </w:r>
      <w:r w:rsidRPr="00B173FD">
        <w:rPr>
          <w:rFonts w:ascii="Times New Roman" w:hAnsi="Times New Roman" w:hint="eastAsia"/>
          <w:b/>
        </w:rPr>
        <w:t>30.0.0.0</w:t>
      </w:r>
      <w:r w:rsidRPr="007C3FFD">
        <w:rPr>
          <w:rFonts w:ascii="Times New Roman" w:hAnsi="Times New Roman" w:hint="eastAsia"/>
        </w:rPr>
        <w:t>网段</w:t>
      </w:r>
      <w:r w:rsidRPr="007C3FFD">
        <w:rPr>
          <w:rFonts w:ascii="Times New Roman" w:hAnsi="Times New Roman"/>
        </w:rPr>
        <w:t>的路由，且跳数为</w:t>
      </w:r>
      <w:r w:rsidRPr="007C3FFD">
        <w:rPr>
          <w:rFonts w:ascii="Times New Roman" w:hAnsi="Times New Roman" w:hint="eastAsia"/>
        </w:rPr>
        <w:t>5</w:t>
      </w:r>
      <w:r w:rsidRPr="007C3FFD">
        <w:rPr>
          <w:rFonts w:ascii="Times New Roman" w:hAnsi="Times New Roman" w:hint="eastAsia"/>
        </w:rPr>
        <w:t>。</w:t>
      </w:r>
      <w:r w:rsidRPr="007C3FFD">
        <w:rPr>
          <w:rFonts w:ascii="Times New Roman" w:hAnsi="Times New Roman"/>
        </w:rPr>
        <w:t>而</w:t>
      </w:r>
      <w:r w:rsidRPr="007C3FFD">
        <w:rPr>
          <w:rFonts w:ascii="Times New Roman" w:hAnsi="Times New Roman" w:hint="eastAsia"/>
        </w:rPr>
        <w:t>g1</w:t>
      </w:r>
      <w:r w:rsidRPr="007C3FFD">
        <w:rPr>
          <w:rFonts w:ascii="Times New Roman" w:hAnsi="Times New Roman" w:hint="eastAsia"/>
        </w:rPr>
        <w:t>接口</w:t>
      </w:r>
      <w:r w:rsidRPr="007C3FFD">
        <w:rPr>
          <w:rFonts w:ascii="Times New Roman" w:hAnsi="Times New Roman"/>
        </w:rPr>
        <w:t>只学到了</w:t>
      </w:r>
      <w:r w:rsidRPr="00B173FD">
        <w:rPr>
          <w:rFonts w:ascii="Times New Roman" w:hAnsi="Times New Roman" w:hint="eastAsia"/>
          <w:b/>
        </w:rPr>
        <w:t>40.0.0.0</w:t>
      </w:r>
      <w:r w:rsidRPr="007C3FFD">
        <w:rPr>
          <w:rFonts w:ascii="Times New Roman" w:hAnsi="Times New Roman" w:hint="eastAsia"/>
        </w:rPr>
        <w:t>网段</w:t>
      </w:r>
      <w:r w:rsidRPr="007C3FFD">
        <w:rPr>
          <w:rFonts w:ascii="Times New Roman" w:hAnsi="Times New Roman"/>
        </w:rPr>
        <w:t>的路由，且跳数为</w:t>
      </w:r>
      <w:r w:rsidRPr="007C3FFD">
        <w:rPr>
          <w:rFonts w:ascii="Times New Roman" w:hAnsi="Times New Roman" w:hint="eastAsia"/>
        </w:rPr>
        <w:t>6</w:t>
      </w:r>
      <w:r w:rsidRPr="007C3FFD">
        <w:rPr>
          <w:rFonts w:ascii="Times New Roman" w:hAnsi="Times New Roman" w:hint="eastAsia"/>
        </w:rPr>
        <w:t>。</w:t>
      </w:r>
    </w:p>
    <w:p w14:paraId="164CF389" w14:textId="77777777" w:rsidR="009B2B53" w:rsidRDefault="009B2B53" w:rsidP="00F026F7">
      <w:pPr>
        <w:pStyle w:val="2"/>
        <w:numPr>
          <w:ilvl w:val="1"/>
          <w:numId w:val="11"/>
        </w:numPr>
      </w:pPr>
      <w:bookmarkStart w:id="43" w:name="_Toc465170335"/>
      <w:r>
        <w:rPr>
          <w:rFonts w:hint="eastAsia"/>
        </w:rPr>
        <w:t>路由引入</w:t>
      </w:r>
      <w:bookmarkEnd w:id="43"/>
    </w:p>
    <w:p w14:paraId="21279295" w14:textId="77777777" w:rsidR="009B2B53" w:rsidRPr="002A45CC" w:rsidRDefault="009B2B53" w:rsidP="00F026F7">
      <w:pPr>
        <w:pStyle w:val="3"/>
        <w:numPr>
          <w:ilvl w:val="2"/>
          <w:numId w:val="11"/>
        </w:numPr>
      </w:pPr>
      <w:bookmarkStart w:id="44" w:name="_Toc465170336"/>
      <w:r>
        <w:rPr>
          <w:rFonts w:hint="eastAsia"/>
        </w:rPr>
        <w:t>OSPF</w:t>
      </w:r>
      <w:r>
        <w:t>和</w:t>
      </w:r>
      <w:r>
        <w:t xml:space="preserve">rip </w:t>
      </w:r>
      <w:r>
        <w:rPr>
          <w:rFonts w:hint="eastAsia"/>
        </w:rPr>
        <w:t>之间</w:t>
      </w:r>
      <w:r>
        <w:t>的路由重分发</w:t>
      </w:r>
      <w:bookmarkEnd w:id="44"/>
    </w:p>
    <w:p w14:paraId="062F205F" w14:textId="77777777" w:rsidR="009B2B53" w:rsidRDefault="009B2B53" w:rsidP="009B2B53">
      <w:pPr>
        <w:ind w:firstLine="480"/>
        <w:jc w:val="center"/>
      </w:pPr>
      <w:r>
        <w:rPr>
          <w:noProof/>
        </w:rPr>
        <w:drawing>
          <wp:inline distT="0" distB="0" distL="0" distR="0" wp14:anchorId="09039E16" wp14:editId="6AD459A1">
            <wp:extent cx="5543550" cy="171767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3550" cy="1717675"/>
                    </a:xfrm>
                    <a:prstGeom prst="rect">
                      <a:avLst/>
                    </a:prstGeom>
                  </pic:spPr>
                </pic:pic>
              </a:graphicData>
            </a:graphic>
          </wp:inline>
        </w:drawing>
      </w:r>
    </w:p>
    <w:p w14:paraId="58F97F81" w14:textId="77777777" w:rsidR="009B2B53" w:rsidRDefault="009B2B53" w:rsidP="009B2B53">
      <w:pPr>
        <w:ind w:firstLine="480"/>
      </w:pPr>
      <w:r>
        <w:rPr>
          <w:rFonts w:hint="eastAsia"/>
        </w:rPr>
        <w:t>实验</w:t>
      </w:r>
      <w:r>
        <w:t>要求</w:t>
      </w:r>
      <w:r>
        <w:rPr>
          <w:rFonts w:hint="eastAsia"/>
        </w:rPr>
        <w:t>：</w:t>
      </w:r>
    </w:p>
    <w:p w14:paraId="769D4B08" w14:textId="77777777" w:rsidR="009B2B53" w:rsidRDefault="009B2B53" w:rsidP="009B2B53">
      <w:pPr>
        <w:ind w:firstLine="480"/>
      </w:pPr>
      <w:r>
        <w:rPr>
          <w:rFonts w:hint="eastAsia"/>
        </w:rPr>
        <w:t>如</w:t>
      </w:r>
      <w:r>
        <w:t>图所示，</w:t>
      </w:r>
      <w:r>
        <w:rPr>
          <w:rFonts w:hint="eastAsia"/>
        </w:rPr>
        <w:t>R1</w:t>
      </w:r>
      <w:r>
        <w:rPr>
          <w:rFonts w:hint="eastAsia"/>
        </w:rPr>
        <w:t>和</w:t>
      </w:r>
      <w:r>
        <w:rPr>
          <w:rFonts w:hint="eastAsia"/>
        </w:rPr>
        <w:t>R2</w:t>
      </w:r>
      <w:r>
        <w:rPr>
          <w:rFonts w:hint="eastAsia"/>
        </w:rPr>
        <w:t>之间</w:t>
      </w:r>
      <w:r>
        <w:t>运行</w:t>
      </w:r>
      <w:r>
        <w:t>OSPF</w:t>
      </w:r>
      <w:r>
        <w:t>，</w:t>
      </w:r>
      <w:r>
        <w:rPr>
          <w:rFonts w:hint="eastAsia"/>
        </w:rPr>
        <w:t>R2</w:t>
      </w:r>
      <w:r>
        <w:rPr>
          <w:rFonts w:hint="eastAsia"/>
        </w:rPr>
        <w:t>和</w:t>
      </w:r>
      <w:r>
        <w:rPr>
          <w:rFonts w:hint="eastAsia"/>
        </w:rPr>
        <w:t>R3</w:t>
      </w:r>
      <w:r>
        <w:rPr>
          <w:rFonts w:hint="eastAsia"/>
        </w:rPr>
        <w:t>之间</w:t>
      </w:r>
      <w:r>
        <w:t>运行</w:t>
      </w:r>
      <w:r>
        <w:t xml:space="preserve">rip </w:t>
      </w:r>
      <w:r>
        <w:rPr>
          <w:rFonts w:hint="eastAsia"/>
        </w:rPr>
        <w:t>，</w:t>
      </w:r>
      <w:r>
        <w:t>正常情况下</w:t>
      </w:r>
      <w:r>
        <w:rPr>
          <w:rFonts w:hint="eastAsia"/>
        </w:rPr>
        <w:t>R1</w:t>
      </w:r>
      <w:r>
        <w:rPr>
          <w:rFonts w:hint="eastAsia"/>
        </w:rPr>
        <w:t>和</w:t>
      </w:r>
      <w:r>
        <w:rPr>
          <w:rFonts w:hint="eastAsia"/>
        </w:rPr>
        <w:t>R3</w:t>
      </w:r>
      <w:r>
        <w:rPr>
          <w:rFonts w:hint="eastAsia"/>
        </w:rPr>
        <w:t>学习</w:t>
      </w:r>
      <w:r>
        <w:t>不到</w:t>
      </w:r>
      <w:r>
        <w:rPr>
          <w:rFonts w:hint="eastAsia"/>
        </w:rPr>
        <w:t>对方</w:t>
      </w:r>
      <w:r>
        <w:t>的路由，现在使用</w:t>
      </w:r>
      <w:r>
        <w:rPr>
          <w:rFonts w:hint="eastAsia"/>
        </w:rPr>
        <w:t>单点</w:t>
      </w:r>
      <w:r>
        <w:t>双向</w:t>
      </w:r>
      <w:r>
        <w:rPr>
          <w:rFonts w:hint="eastAsia"/>
        </w:rPr>
        <w:t>重分发</w:t>
      </w:r>
      <w:r>
        <w:t>实现全网互通。</w:t>
      </w:r>
    </w:p>
    <w:p w14:paraId="0B546393" w14:textId="77777777" w:rsidR="009B2B53" w:rsidRDefault="009B2B53" w:rsidP="009B2B53">
      <w:pPr>
        <w:ind w:firstLine="480"/>
      </w:pPr>
      <w:r>
        <w:rPr>
          <w:rFonts w:hint="eastAsia"/>
        </w:rPr>
        <w:t>实验</w:t>
      </w:r>
      <w:r>
        <w:t>配置：</w:t>
      </w:r>
    </w:p>
    <w:p w14:paraId="3F7CC702" w14:textId="77777777" w:rsidR="009B2B53" w:rsidRDefault="009B2B53" w:rsidP="009B2B53">
      <w:pPr>
        <w:ind w:firstLine="480"/>
      </w:pPr>
      <w:r>
        <w:rPr>
          <w:rFonts w:hint="eastAsia"/>
        </w:rPr>
        <w:t>R1</w:t>
      </w:r>
      <w:r>
        <w:rPr>
          <w:rFonts w:hint="eastAsia"/>
        </w:rPr>
        <w:t>配置</w:t>
      </w:r>
    </w:p>
    <w:p w14:paraId="30EB71F1" w14:textId="77777777" w:rsidR="009B2B53" w:rsidRDefault="009B2B53" w:rsidP="009B2B53">
      <w:pPr>
        <w:ind w:firstLine="480"/>
      </w:pPr>
      <w:r>
        <w:t>R1(config)#interface loo0</w:t>
      </w:r>
    </w:p>
    <w:p w14:paraId="537EF8B3" w14:textId="77777777" w:rsidR="009B2B53" w:rsidRDefault="009B2B53" w:rsidP="009B2B53">
      <w:pPr>
        <w:ind w:firstLine="480"/>
      </w:pPr>
      <w:r>
        <w:t>R1(config-if-loopback0)#ip address 172.16.1.1 24</w:t>
      </w:r>
    </w:p>
    <w:p w14:paraId="4917D62D" w14:textId="77777777" w:rsidR="009B2B53" w:rsidRDefault="009B2B53" w:rsidP="009B2B53">
      <w:pPr>
        <w:ind w:firstLine="480"/>
      </w:pPr>
      <w:r>
        <w:t>R1(config-if-loopback0)#exit</w:t>
      </w:r>
    </w:p>
    <w:p w14:paraId="32804C72" w14:textId="77777777" w:rsidR="009B2B53" w:rsidRDefault="009B2B53" w:rsidP="009B2B53">
      <w:pPr>
        <w:ind w:firstLine="480"/>
      </w:pPr>
      <w:r>
        <w:lastRenderedPageBreak/>
        <w:t>R1(config)#interface g0</w:t>
      </w:r>
    </w:p>
    <w:p w14:paraId="7F0191EB" w14:textId="77777777" w:rsidR="009B2B53" w:rsidRDefault="009B2B53" w:rsidP="009B2B53">
      <w:pPr>
        <w:ind w:firstLine="480"/>
      </w:pPr>
      <w:r>
        <w:t>R1(config-if-gigabitethernet0)#ip address 12.1.1.1 30</w:t>
      </w:r>
    </w:p>
    <w:p w14:paraId="7A47E2C6" w14:textId="77777777" w:rsidR="009B2B53" w:rsidRDefault="009B2B53" w:rsidP="009B2B53">
      <w:pPr>
        <w:ind w:firstLine="480"/>
      </w:pPr>
      <w:r>
        <w:t>R1(config-if-gigabitethernet0)#exit</w:t>
      </w:r>
    </w:p>
    <w:p w14:paraId="32D3B041" w14:textId="77777777" w:rsidR="009B2B53" w:rsidRDefault="009B2B53" w:rsidP="009B2B53">
      <w:pPr>
        <w:ind w:firstLine="480"/>
      </w:pPr>
      <w:r>
        <w:t>R1(config)#router ospf 1</w:t>
      </w:r>
    </w:p>
    <w:p w14:paraId="7E1D7DDC" w14:textId="77777777" w:rsidR="009B2B53" w:rsidRDefault="009B2B53" w:rsidP="009B2B53">
      <w:pPr>
        <w:ind w:firstLine="480"/>
      </w:pPr>
      <w:r>
        <w:t>R1(config-ospf)#network 172.16.1.0 0.0.0.255 area 0</w:t>
      </w:r>
    </w:p>
    <w:p w14:paraId="4C724F5E" w14:textId="77777777" w:rsidR="009B2B53" w:rsidRDefault="009B2B53" w:rsidP="009B2B53">
      <w:pPr>
        <w:ind w:firstLine="480"/>
      </w:pPr>
      <w:r w:rsidRPr="00123744">
        <w:t xml:space="preserve">R1(config-ospf)#network 12.1.1.1 0.0.0.3 area 0  </w:t>
      </w:r>
    </w:p>
    <w:p w14:paraId="585B9919" w14:textId="77777777" w:rsidR="009B2B53" w:rsidRDefault="009B2B53" w:rsidP="009B2B53">
      <w:pPr>
        <w:ind w:firstLine="480"/>
      </w:pPr>
    </w:p>
    <w:p w14:paraId="4D0D26A7" w14:textId="77777777" w:rsidR="009B2B53" w:rsidRDefault="009B2B53" w:rsidP="009B2B53">
      <w:pPr>
        <w:ind w:firstLine="480"/>
      </w:pPr>
      <w:r>
        <w:t>R2(config)#interface gigabitethernet 0</w:t>
      </w:r>
    </w:p>
    <w:p w14:paraId="0C90B4F4" w14:textId="77777777" w:rsidR="009B2B53" w:rsidRDefault="009B2B53" w:rsidP="009B2B53">
      <w:pPr>
        <w:ind w:firstLine="480"/>
      </w:pPr>
      <w:r>
        <w:t>R2(config-if-gigabitethernet0)#ip address 12.1.1.2 30</w:t>
      </w:r>
    </w:p>
    <w:p w14:paraId="267AB7C7" w14:textId="77777777" w:rsidR="009B2B53" w:rsidRDefault="009B2B53" w:rsidP="009B2B53">
      <w:pPr>
        <w:ind w:firstLine="480"/>
      </w:pPr>
      <w:r>
        <w:t>R2(config-if-gigabitethernet0)#exit</w:t>
      </w:r>
    </w:p>
    <w:p w14:paraId="4CE91D8A" w14:textId="77777777" w:rsidR="009B2B53" w:rsidRDefault="009B2B53" w:rsidP="009B2B53">
      <w:pPr>
        <w:ind w:firstLine="480"/>
      </w:pPr>
      <w:r>
        <w:t>R2(config)#interface g1</w:t>
      </w:r>
    </w:p>
    <w:p w14:paraId="261F2594" w14:textId="77777777" w:rsidR="009B2B53" w:rsidRDefault="009B2B53" w:rsidP="009B2B53">
      <w:pPr>
        <w:ind w:firstLine="480"/>
      </w:pPr>
      <w:r>
        <w:t>R2(config-if-gigabitethernet1)#ip address 23.1.1.2 30</w:t>
      </w:r>
    </w:p>
    <w:p w14:paraId="13F16E91" w14:textId="77777777" w:rsidR="009B2B53" w:rsidRDefault="009B2B53" w:rsidP="009B2B53">
      <w:pPr>
        <w:ind w:firstLine="480"/>
      </w:pPr>
      <w:r>
        <w:t>R2(config-if-gigabitethernet1)#exit</w:t>
      </w:r>
    </w:p>
    <w:p w14:paraId="302B7550" w14:textId="77777777" w:rsidR="009B2B53" w:rsidRDefault="009B2B53" w:rsidP="009B2B53">
      <w:pPr>
        <w:ind w:firstLine="480"/>
      </w:pPr>
      <w:r w:rsidRPr="00123744">
        <w:t>R2(config)#router ospf 1</w:t>
      </w:r>
    </w:p>
    <w:p w14:paraId="0E40403A" w14:textId="77777777" w:rsidR="009B2B53" w:rsidRDefault="009B2B53" w:rsidP="009B2B53">
      <w:pPr>
        <w:ind w:firstLine="480"/>
      </w:pPr>
      <w:r w:rsidRPr="00123744">
        <w:t>R2(config-ospf)#network 12.1.1.2 0.0.0.3 area 0</w:t>
      </w:r>
    </w:p>
    <w:p w14:paraId="51ECB375" w14:textId="77777777" w:rsidR="009B2B53" w:rsidRDefault="009B2B53" w:rsidP="009B2B53">
      <w:pPr>
        <w:ind w:firstLine="480"/>
      </w:pPr>
      <w:r w:rsidRPr="00123744">
        <w:t>R2(config-ospf)#</w:t>
      </w:r>
      <w:r>
        <w:t>exit</w:t>
      </w:r>
    </w:p>
    <w:p w14:paraId="00AD66CD" w14:textId="77777777" w:rsidR="009B2B53" w:rsidRDefault="009B2B53" w:rsidP="009B2B53">
      <w:pPr>
        <w:ind w:firstLine="480"/>
      </w:pPr>
      <w:r w:rsidRPr="00123744">
        <w:t>R2(config)#router rip</w:t>
      </w:r>
    </w:p>
    <w:p w14:paraId="174D6B0A" w14:textId="77777777" w:rsidR="009B2B53" w:rsidRDefault="009B2B53" w:rsidP="009B2B53">
      <w:pPr>
        <w:ind w:firstLine="480"/>
      </w:pPr>
      <w:r w:rsidRPr="00123744">
        <w:t>R2(config-rip)#no auto-summary</w:t>
      </w:r>
    </w:p>
    <w:p w14:paraId="10102AB0" w14:textId="77777777" w:rsidR="009B2B53" w:rsidRDefault="009B2B53" w:rsidP="009B2B53">
      <w:pPr>
        <w:ind w:firstLine="480"/>
      </w:pPr>
      <w:r w:rsidRPr="00123744">
        <w:t>R2(config-rip)#version 2</w:t>
      </w:r>
    </w:p>
    <w:p w14:paraId="57426EED" w14:textId="77777777" w:rsidR="009B2B53" w:rsidRDefault="009B2B53" w:rsidP="009B2B53">
      <w:pPr>
        <w:ind w:firstLine="480"/>
      </w:pPr>
      <w:r w:rsidRPr="00123744">
        <w:t>R2(config-rip)#network 23.0.0.0</w:t>
      </w:r>
    </w:p>
    <w:p w14:paraId="2AA65925" w14:textId="77777777" w:rsidR="009B2B53" w:rsidRDefault="009B2B53" w:rsidP="009B2B53">
      <w:pPr>
        <w:ind w:firstLine="480"/>
      </w:pPr>
    </w:p>
    <w:p w14:paraId="4AB6B6E9" w14:textId="77777777" w:rsidR="009B2B53" w:rsidRDefault="009B2B53" w:rsidP="009B2B53">
      <w:pPr>
        <w:ind w:firstLine="480"/>
      </w:pPr>
      <w:r>
        <w:t>R3(config)#interface g1</w:t>
      </w:r>
    </w:p>
    <w:p w14:paraId="5E93D3A5" w14:textId="77777777" w:rsidR="009B2B53" w:rsidRDefault="009B2B53" w:rsidP="009B2B53">
      <w:pPr>
        <w:ind w:firstLine="480"/>
      </w:pPr>
      <w:r>
        <w:t>R3(config-if-gigabitethernet1)#ip address 23.1.1.1 30</w:t>
      </w:r>
    </w:p>
    <w:p w14:paraId="682B5A53" w14:textId="77777777" w:rsidR="009B2B53" w:rsidRDefault="009B2B53" w:rsidP="009B2B53">
      <w:pPr>
        <w:ind w:firstLine="480"/>
      </w:pPr>
      <w:r>
        <w:t>R3(config-if-gigabitethernet1)#exit</w:t>
      </w:r>
    </w:p>
    <w:p w14:paraId="623505E1" w14:textId="77777777" w:rsidR="009B2B53" w:rsidRDefault="009B2B53" w:rsidP="009B2B53">
      <w:pPr>
        <w:ind w:firstLine="480"/>
      </w:pPr>
      <w:r>
        <w:t>R3(config)#interface loo0</w:t>
      </w:r>
    </w:p>
    <w:p w14:paraId="272F7FE0" w14:textId="77777777" w:rsidR="009B2B53" w:rsidRDefault="009B2B53" w:rsidP="009B2B53">
      <w:pPr>
        <w:ind w:firstLine="480"/>
      </w:pPr>
      <w:r>
        <w:t>R3(config-if-loopback0)#ip address 192.168.1.1 24</w:t>
      </w:r>
    </w:p>
    <w:p w14:paraId="644986DF" w14:textId="77777777" w:rsidR="009B2B53" w:rsidRDefault="009B2B53" w:rsidP="009B2B53">
      <w:pPr>
        <w:ind w:firstLine="480"/>
      </w:pPr>
      <w:r>
        <w:t>R3(config-if-loopback0)#exit</w:t>
      </w:r>
    </w:p>
    <w:p w14:paraId="73C7F253" w14:textId="77777777" w:rsidR="009B2B53" w:rsidRDefault="009B2B53" w:rsidP="009B2B53">
      <w:pPr>
        <w:ind w:firstLine="480"/>
      </w:pPr>
      <w:r>
        <w:lastRenderedPageBreak/>
        <w:t>R3(config)#router rip</w:t>
      </w:r>
    </w:p>
    <w:p w14:paraId="58A847C5" w14:textId="77777777" w:rsidR="009B2B53" w:rsidRDefault="009B2B53" w:rsidP="009B2B53">
      <w:pPr>
        <w:ind w:firstLine="480"/>
      </w:pPr>
      <w:r>
        <w:t xml:space="preserve">R3(config-rip)#no auto-summary </w:t>
      </w:r>
    </w:p>
    <w:p w14:paraId="4AD646E1" w14:textId="77777777" w:rsidR="009B2B53" w:rsidRDefault="009B2B53" w:rsidP="009B2B53">
      <w:pPr>
        <w:ind w:firstLine="480"/>
      </w:pPr>
      <w:r>
        <w:t>R3(config-rip)#version 2</w:t>
      </w:r>
    </w:p>
    <w:p w14:paraId="1969F850" w14:textId="77777777" w:rsidR="009B2B53" w:rsidRDefault="009B2B53" w:rsidP="009B2B53">
      <w:pPr>
        <w:ind w:firstLine="480"/>
      </w:pPr>
      <w:r>
        <w:t xml:space="preserve">R3(config-rip)#network 23.0.0.0 </w:t>
      </w:r>
    </w:p>
    <w:p w14:paraId="1167CEFC" w14:textId="77777777" w:rsidR="009B2B53" w:rsidRDefault="009B2B53" w:rsidP="007C4864">
      <w:pPr>
        <w:ind w:firstLine="480"/>
      </w:pPr>
      <w:r>
        <w:t>R3(c</w:t>
      </w:r>
      <w:r w:rsidR="007C4864">
        <w:t xml:space="preserve">onfig-rip)#network 192.168.1.0 </w:t>
      </w:r>
    </w:p>
    <w:p w14:paraId="567C5CAE" w14:textId="77777777" w:rsidR="009B2B53" w:rsidRDefault="009B2B53" w:rsidP="009B2B53">
      <w:pPr>
        <w:ind w:firstLine="480"/>
      </w:pPr>
      <w:r>
        <w:rPr>
          <w:rFonts w:hint="eastAsia"/>
        </w:rPr>
        <w:t>重分发</w:t>
      </w:r>
      <w:r>
        <w:t>之前我们分别查看下</w:t>
      </w:r>
      <w:r>
        <w:rPr>
          <w:rFonts w:hint="eastAsia"/>
        </w:rPr>
        <w:t>R1</w:t>
      </w:r>
      <w:r>
        <w:rPr>
          <w:rFonts w:hint="eastAsia"/>
        </w:rPr>
        <w:t>和</w:t>
      </w:r>
      <w:r>
        <w:rPr>
          <w:rFonts w:hint="eastAsia"/>
        </w:rPr>
        <w:t>R3</w:t>
      </w:r>
      <w:r>
        <w:rPr>
          <w:rFonts w:hint="eastAsia"/>
        </w:rPr>
        <w:t>的</w:t>
      </w:r>
      <w:r>
        <w:t>路由表：</w:t>
      </w:r>
    </w:p>
    <w:p w14:paraId="7BFC75D2" w14:textId="77777777" w:rsidR="009B2B53" w:rsidRDefault="009B2B53" w:rsidP="009B2B53">
      <w:pPr>
        <w:ind w:firstLine="480"/>
      </w:pPr>
      <w:r>
        <w:rPr>
          <w:rFonts w:hint="eastAsia"/>
        </w:rPr>
        <w:t>R1</w:t>
      </w:r>
      <w:r>
        <w:rPr>
          <w:rFonts w:hint="eastAsia"/>
        </w:rPr>
        <w:t>路由表</w:t>
      </w:r>
      <w:r>
        <w:t>：</w:t>
      </w:r>
    </w:p>
    <w:p w14:paraId="1F40E7BC" w14:textId="77777777" w:rsidR="009B2B53" w:rsidRDefault="009B2B53" w:rsidP="009B2B53">
      <w:pPr>
        <w:ind w:firstLine="480"/>
      </w:pPr>
      <w:r>
        <w:rPr>
          <w:noProof/>
        </w:rPr>
        <w:drawing>
          <wp:inline distT="0" distB="0" distL="0" distR="0" wp14:anchorId="6F7F52B2" wp14:editId="0294755F">
            <wp:extent cx="5543550" cy="1307465"/>
            <wp:effectExtent l="0" t="0" r="0" b="698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3550" cy="1307465"/>
                    </a:xfrm>
                    <a:prstGeom prst="rect">
                      <a:avLst/>
                    </a:prstGeom>
                  </pic:spPr>
                </pic:pic>
              </a:graphicData>
            </a:graphic>
          </wp:inline>
        </w:drawing>
      </w:r>
    </w:p>
    <w:p w14:paraId="1806E740" w14:textId="77777777" w:rsidR="009B2B53" w:rsidRDefault="009B2B53" w:rsidP="009B2B53">
      <w:pPr>
        <w:ind w:firstLine="480"/>
      </w:pPr>
      <w:r>
        <w:rPr>
          <w:rFonts w:hint="eastAsia"/>
        </w:rPr>
        <w:t>R3</w:t>
      </w:r>
      <w:r>
        <w:rPr>
          <w:rFonts w:hint="eastAsia"/>
        </w:rPr>
        <w:t>路由表</w:t>
      </w:r>
      <w:r>
        <w:t>：</w:t>
      </w:r>
    </w:p>
    <w:p w14:paraId="5BE22E75" w14:textId="77777777" w:rsidR="009B2B53" w:rsidRPr="002A45CC" w:rsidRDefault="009B2B53" w:rsidP="009B2B53">
      <w:pPr>
        <w:ind w:firstLine="480"/>
      </w:pPr>
      <w:r>
        <w:rPr>
          <w:noProof/>
        </w:rPr>
        <w:drawing>
          <wp:inline distT="0" distB="0" distL="0" distR="0" wp14:anchorId="146776FC" wp14:editId="604C613D">
            <wp:extent cx="5543550" cy="1505585"/>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3550" cy="1505585"/>
                    </a:xfrm>
                    <a:prstGeom prst="rect">
                      <a:avLst/>
                    </a:prstGeom>
                  </pic:spPr>
                </pic:pic>
              </a:graphicData>
            </a:graphic>
          </wp:inline>
        </w:drawing>
      </w:r>
    </w:p>
    <w:p w14:paraId="0F1D1ECA" w14:textId="77777777" w:rsidR="009B2B53" w:rsidRDefault="009B2B53" w:rsidP="009B2B53">
      <w:pPr>
        <w:ind w:firstLine="480"/>
      </w:pPr>
      <w:r>
        <w:rPr>
          <w:rFonts w:hint="eastAsia"/>
        </w:rPr>
        <w:t>在</w:t>
      </w:r>
      <w:r>
        <w:rPr>
          <w:rFonts w:hint="eastAsia"/>
        </w:rPr>
        <w:t>R2</w:t>
      </w:r>
      <w:r>
        <w:rPr>
          <w:rFonts w:hint="eastAsia"/>
        </w:rPr>
        <w:t>上</w:t>
      </w:r>
      <w:r>
        <w:t>实现路由</w:t>
      </w:r>
      <w:r>
        <w:rPr>
          <w:rFonts w:hint="eastAsia"/>
        </w:rPr>
        <w:t>单点</w:t>
      </w:r>
      <w:r>
        <w:t>双向重分发</w:t>
      </w:r>
      <w:r>
        <w:rPr>
          <w:rFonts w:hint="eastAsia"/>
        </w:rPr>
        <w:t>。</w:t>
      </w:r>
    </w:p>
    <w:p w14:paraId="6B32EE84" w14:textId="77777777" w:rsidR="009B2B53" w:rsidRDefault="009B2B53" w:rsidP="009B2B53">
      <w:pPr>
        <w:ind w:firstLine="480"/>
      </w:pPr>
      <w:r w:rsidRPr="002A45CC">
        <w:t>R2(config)#router ospf 1</w:t>
      </w:r>
    </w:p>
    <w:p w14:paraId="1BF53491" w14:textId="77777777" w:rsidR="009B2B53" w:rsidRPr="00F03B93" w:rsidRDefault="009B2B53" w:rsidP="009B2B53">
      <w:pPr>
        <w:ind w:firstLine="480"/>
        <w:rPr>
          <w:b/>
        </w:rPr>
      </w:pPr>
      <w:r w:rsidRPr="002A45CC">
        <w:t>R2(config-ospf)#</w:t>
      </w:r>
      <w:r w:rsidRPr="00F03B93">
        <w:rPr>
          <w:b/>
        </w:rPr>
        <w:t>redistribute rip</w:t>
      </w:r>
      <w:r w:rsidRPr="00F03B93">
        <w:rPr>
          <w:b/>
        </w:rPr>
        <w:tab/>
      </w:r>
      <w:r w:rsidRPr="00F03B93">
        <w:rPr>
          <w:b/>
        </w:rPr>
        <w:tab/>
      </w:r>
      <w:r w:rsidRPr="00F03B93">
        <w:rPr>
          <w:b/>
        </w:rPr>
        <w:tab/>
        <w:t>//</w:t>
      </w:r>
      <w:r w:rsidRPr="00F03B93">
        <w:rPr>
          <w:rFonts w:hint="eastAsia"/>
          <w:b/>
        </w:rPr>
        <w:t>将</w:t>
      </w:r>
      <w:r w:rsidRPr="00F03B93">
        <w:rPr>
          <w:b/>
        </w:rPr>
        <w:t>rip</w:t>
      </w:r>
      <w:r w:rsidRPr="00F03B93">
        <w:rPr>
          <w:b/>
        </w:rPr>
        <w:t>重分发进</w:t>
      </w:r>
      <w:r w:rsidRPr="00F03B93">
        <w:rPr>
          <w:b/>
        </w:rPr>
        <w:t>OSPF</w:t>
      </w:r>
    </w:p>
    <w:p w14:paraId="28EE66D5" w14:textId="77777777" w:rsidR="009B2B53" w:rsidRDefault="009B2B53" w:rsidP="009B2B53">
      <w:pPr>
        <w:ind w:firstLine="480"/>
      </w:pPr>
      <w:r>
        <w:t>R2(config-ospf)#exit</w:t>
      </w:r>
    </w:p>
    <w:p w14:paraId="5CEBD025" w14:textId="77777777" w:rsidR="009B2B53" w:rsidRDefault="009B2B53" w:rsidP="009B2B53">
      <w:pPr>
        <w:ind w:firstLine="480"/>
      </w:pPr>
      <w:r>
        <w:t>R2(config)#router rip</w:t>
      </w:r>
    </w:p>
    <w:p w14:paraId="5D9D0251" w14:textId="77777777" w:rsidR="009B2B53" w:rsidRPr="005C1FA2" w:rsidRDefault="009B2B53" w:rsidP="009B2B53">
      <w:pPr>
        <w:ind w:firstLine="480"/>
        <w:rPr>
          <w:b/>
        </w:rPr>
      </w:pPr>
      <w:r w:rsidRPr="002A45CC">
        <w:t>R2(config-rip)#</w:t>
      </w:r>
      <w:r w:rsidRPr="005C1FA2">
        <w:rPr>
          <w:b/>
        </w:rPr>
        <w:t>redistribute ospf 1</w:t>
      </w:r>
      <w:r w:rsidRPr="005C1FA2">
        <w:rPr>
          <w:b/>
        </w:rPr>
        <w:tab/>
      </w:r>
      <w:r w:rsidRPr="005C1FA2">
        <w:rPr>
          <w:b/>
        </w:rPr>
        <w:tab/>
      </w:r>
      <w:r w:rsidRPr="005C1FA2">
        <w:rPr>
          <w:b/>
        </w:rPr>
        <w:tab/>
        <w:t>//</w:t>
      </w:r>
      <w:r w:rsidRPr="005C1FA2">
        <w:rPr>
          <w:rFonts w:hint="eastAsia"/>
          <w:b/>
        </w:rPr>
        <w:t>将</w:t>
      </w:r>
      <w:r w:rsidRPr="005C1FA2">
        <w:rPr>
          <w:b/>
        </w:rPr>
        <w:t>OSPF</w:t>
      </w:r>
      <w:r w:rsidRPr="005C1FA2">
        <w:rPr>
          <w:b/>
        </w:rPr>
        <w:t>重分发进</w:t>
      </w:r>
      <w:r w:rsidRPr="005C1FA2">
        <w:rPr>
          <w:b/>
        </w:rPr>
        <w:t xml:space="preserve">rip </w:t>
      </w:r>
    </w:p>
    <w:p w14:paraId="6B6EC653" w14:textId="77777777" w:rsidR="009B2B53" w:rsidRDefault="009B2B53" w:rsidP="009B2B53">
      <w:pPr>
        <w:ind w:firstLine="480"/>
      </w:pPr>
      <w:r>
        <w:rPr>
          <w:rFonts w:hint="eastAsia"/>
        </w:rPr>
        <w:t>在</w:t>
      </w:r>
      <w:r>
        <w:rPr>
          <w:rFonts w:hint="eastAsia"/>
        </w:rPr>
        <w:t>R1</w:t>
      </w:r>
      <w:r>
        <w:rPr>
          <w:rFonts w:hint="eastAsia"/>
        </w:rPr>
        <w:t>和</w:t>
      </w:r>
      <w:r>
        <w:rPr>
          <w:rFonts w:hint="eastAsia"/>
        </w:rPr>
        <w:t>R3</w:t>
      </w:r>
      <w:r>
        <w:rPr>
          <w:rFonts w:hint="eastAsia"/>
        </w:rPr>
        <w:t>上</w:t>
      </w:r>
      <w:r>
        <w:t>查看路由表的变化：</w:t>
      </w:r>
    </w:p>
    <w:p w14:paraId="13BB4362" w14:textId="77777777" w:rsidR="009B2B53" w:rsidRDefault="009B2B53" w:rsidP="009B2B53">
      <w:pPr>
        <w:ind w:firstLine="480"/>
      </w:pPr>
      <w:r>
        <w:rPr>
          <w:noProof/>
        </w:rPr>
        <w:lastRenderedPageBreak/>
        <w:drawing>
          <wp:inline distT="0" distB="0" distL="0" distR="0" wp14:anchorId="6D3B3AC6" wp14:editId="144AA110">
            <wp:extent cx="5543550" cy="1765300"/>
            <wp:effectExtent l="0" t="0" r="0" b="635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3550" cy="1765300"/>
                    </a:xfrm>
                    <a:prstGeom prst="rect">
                      <a:avLst/>
                    </a:prstGeom>
                  </pic:spPr>
                </pic:pic>
              </a:graphicData>
            </a:graphic>
          </wp:inline>
        </w:drawing>
      </w:r>
    </w:p>
    <w:p w14:paraId="1214C95E" w14:textId="77777777" w:rsidR="009B2B53" w:rsidRDefault="009B2B53" w:rsidP="009B2B53">
      <w:pPr>
        <w:ind w:firstLine="480"/>
      </w:pPr>
      <w:r>
        <w:rPr>
          <w:noProof/>
        </w:rPr>
        <w:drawing>
          <wp:inline distT="0" distB="0" distL="0" distR="0" wp14:anchorId="0E11A248" wp14:editId="558B51DD">
            <wp:extent cx="5543550" cy="1935480"/>
            <wp:effectExtent l="0" t="0" r="0" b="762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3550" cy="1935480"/>
                    </a:xfrm>
                    <a:prstGeom prst="rect">
                      <a:avLst/>
                    </a:prstGeom>
                  </pic:spPr>
                </pic:pic>
              </a:graphicData>
            </a:graphic>
          </wp:inline>
        </w:drawing>
      </w:r>
    </w:p>
    <w:p w14:paraId="427DC88E" w14:textId="77777777" w:rsidR="009B2B53" w:rsidRDefault="009B2B53" w:rsidP="009B2B53">
      <w:pPr>
        <w:ind w:firstLine="480"/>
      </w:pPr>
      <w:r>
        <w:rPr>
          <w:rFonts w:hint="eastAsia"/>
        </w:rPr>
        <w:t>可以</w:t>
      </w:r>
      <w:r>
        <w:t>看到，</w:t>
      </w:r>
      <w:r>
        <w:rPr>
          <w:rFonts w:hint="eastAsia"/>
        </w:rPr>
        <w:t>R1</w:t>
      </w:r>
      <w:r>
        <w:rPr>
          <w:rFonts w:hint="eastAsia"/>
        </w:rPr>
        <w:t>和</w:t>
      </w:r>
      <w:r>
        <w:rPr>
          <w:rFonts w:hint="eastAsia"/>
        </w:rPr>
        <w:t>R3</w:t>
      </w:r>
      <w:r>
        <w:rPr>
          <w:rFonts w:hint="eastAsia"/>
        </w:rPr>
        <w:t>均</w:t>
      </w:r>
      <w:r>
        <w:t>学到了对方的路由。</w:t>
      </w:r>
    </w:p>
    <w:p w14:paraId="6E83CC45" w14:textId="77777777" w:rsidR="009B2B53" w:rsidRDefault="009B2B53" w:rsidP="009B2B53">
      <w:pPr>
        <w:ind w:firstLine="480"/>
      </w:pPr>
      <w:r>
        <w:br w:type="page"/>
      </w:r>
    </w:p>
    <w:p w14:paraId="5140675B" w14:textId="77777777" w:rsidR="009B2B53" w:rsidRDefault="009B2B53" w:rsidP="00F026F7">
      <w:pPr>
        <w:pStyle w:val="3"/>
        <w:numPr>
          <w:ilvl w:val="2"/>
          <w:numId w:val="11"/>
        </w:numPr>
      </w:pPr>
      <w:bookmarkStart w:id="45" w:name="_Toc465170337"/>
      <w:r>
        <w:rPr>
          <w:rFonts w:hint="eastAsia"/>
        </w:rPr>
        <w:lastRenderedPageBreak/>
        <w:t>静态、</w:t>
      </w:r>
      <w:r>
        <w:t>直连</w:t>
      </w:r>
      <w:r>
        <w:rPr>
          <w:rFonts w:hint="eastAsia"/>
        </w:rPr>
        <w:t>路由</w:t>
      </w:r>
      <w:r>
        <w:t>重分发进</w:t>
      </w:r>
      <w:r>
        <w:t>rip</w:t>
      </w:r>
      <w:bookmarkEnd w:id="45"/>
    </w:p>
    <w:p w14:paraId="2EC9E44D" w14:textId="77777777" w:rsidR="009B2B53" w:rsidRPr="00A13585" w:rsidRDefault="009B2B53" w:rsidP="009B2B53">
      <w:pPr>
        <w:ind w:firstLine="480"/>
      </w:pPr>
      <w:r>
        <w:rPr>
          <w:rFonts w:hint="eastAsia"/>
        </w:rPr>
        <w:t>实验</w:t>
      </w:r>
      <w:r>
        <w:t>拓扑：</w:t>
      </w:r>
    </w:p>
    <w:p w14:paraId="12483A70" w14:textId="77777777" w:rsidR="009B2B53" w:rsidRDefault="009B2B53" w:rsidP="009B2B53">
      <w:pPr>
        <w:ind w:firstLine="480"/>
      </w:pPr>
      <w:r>
        <w:rPr>
          <w:noProof/>
        </w:rPr>
        <w:drawing>
          <wp:inline distT="0" distB="0" distL="0" distR="0" wp14:anchorId="5CD05D7B" wp14:editId="409F1B7D">
            <wp:extent cx="5543550" cy="1541145"/>
            <wp:effectExtent l="0" t="0" r="0" b="190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43550" cy="1541145"/>
                    </a:xfrm>
                    <a:prstGeom prst="rect">
                      <a:avLst/>
                    </a:prstGeom>
                  </pic:spPr>
                </pic:pic>
              </a:graphicData>
            </a:graphic>
          </wp:inline>
        </w:drawing>
      </w:r>
    </w:p>
    <w:p w14:paraId="77F693B4" w14:textId="77777777" w:rsidR="009B2B53" w:rsidRDefault="009B2B53" w:rsidP="009B2B53">
      <w:pPr>
        <w:ind w:firstLine="480"/>
      </w:pPr>
      <w:r>
        <w:rPr>
          <w:rFonts w:hint="eastAsia"/>
        </w:rPr>
        <w:t>实验要求</w:t>
      </w:r>
      <w:r>
        <w:t>：将静态路由和直连路由重分发进</w:t>
      </w:r>
      <w:r>
        <w:t xml:space="preserve">rip </w:t>
      </w:r>
      <w:r>
        <w:rPr>
          <w:rFonts w:hint="eastAsia"/>
        </w:rPr>
        <w:t>协议</w:t>
      </w:r>
      <w:r>
        <w:t>。</w:t>
      </w:r>
    </w:p>
    <w:p w14:paraId="498D695C" w14:textId="77777777" w:rsidR="009B2B53" w:rsidRDefault="009B2B53" w:rsidP="009B2B53">
      <w:pPr>
        <w:ind w:firstLine="480"/>
      </w:pPr>
      <w:r>
        <w:rPr>
          <w:rFonts w:hint="eastAsia"/>
        </w:rPr>
        <w:t>相关</w:t>
      </w:r>
      <w:r>
        <w:t>配置如下</w:t>
      </w:r>
      <w:r>
        <w:rPr>
          <w:rFonts w:hint="eastAsia"/>
        </w:rPr>
        <w:t>：</w:t>
      </w:r>
    </w:p>
    <w:p w14:paraId="510FC9C2" w14:textId="77777777" w:rsidR="009B2B53" w:rsidRDefault="009B2B53" w:rsidP="009B2B53">
      <w:pPr>
        <w:ind w:firstLine="480"/>
      </w:pPr>
      <w:r>
        <w:t>R1(config)#interface loo0</w:t>
      </w:r>
    </w:p>
    <w:p w14:paraId="65BC016C" w14:textId="77777777" w:rsidR="009B2B53" w:rsidRDefault="009B2B53" w:rsidP="009B2B53">
      <w:pPr>
        <w:ind w:firstLine="480"/>
      </w:pPr>
      <w:r>
        <w:t>R1(config-if-loopback0)#ip address 172.16.1.1 24</w:t>
      </w:r>
    </w:p>
    <w:p w14:paraId="788F864A" w14:textId="77777777" w:rsidR="009B2B53" w:rsidRDefault="009B2B53" w:rsidP="009B2B53">
      <w:pPr>
        <w:ind w:firstLine="480"/>
      </w:pPr>
      <w:r>
        <w:t>R1(config-if-loopback0)#exit</w:t>
      </w:r>
    </w:p>
    <w:p w14:paraId="351FC0F7" w14:textId="77777777" w:rsidR="009B2B53" w:rsidRDefault="009B2B53" w:rsidP="009B2B53">
      <w:pPr>
        <w:ind w:firstLine="480"/>
      </w:pPr>
      <w:r>
        <w:t>R1(config)#interface g0</w:t>
      </w:r>
    </w:p>
    <w:p w14:paraId="1E3A95C8" w14:textId="77777777" w:rsidR="009B2B53" w:rsidRDefault="009B2B53" w:rsidP="009B2B53">
      <w:pPr>
        <w:ind w:firstLine="480"/>
      </w:pPr>
      <w:r>
        <w:t>R1(config-if-gigabitethernet0)#ip address 12.1.1.1 30</w:t>
      </w:r>
    </w:p>
    <w:p w14:paraId="4890C929" w14:textId="77777777" w:rsidR="009B2B53" w:rsidRDefault="009B2B53" w:rsidP="009B2B53">
      <w:pPr>
        <w:ind w:firstLine="480"/>
      </w:pPr>
      <w:r>
        <w:t>R1(config-if-gigabitethernet0)#exit</w:t>
      </w:r>
    </w:p>
    <w:p w14:paraId="758209E0" w14:textId="77777777" w:rsidR="009B2B53" w:rsidRDefault="009B2B53" w:rsidP="009B2B53">
      <w:pPr>
        <w:ind w:firstLine="480"/>
      </w:pPr>
      <w:r>
        <w:t>R1(config)#router rip</w:t>
      </w:r>
    </w:p>
    <w:p w14:paraId="18C1CA5E" w14:textId="77777777" w:rsidR="009B2B53" w:rsidRDefault="009B2B53" w:rsidP="009B2B53">
      <w:pPr>
        <w:ind w:firstLine="480"/>
      </w:pPr>
      <w:r>
        <w:t xml:space="preserve">R1(config-rip)#no auto-summary </w:t>
      </w:r>
    </w:p>
    <w:p w14:paraId="5D7D3284" w14:textId="77777777" w:rsidR="009B2B53" w:rsidRDefault="009B2B53" w:rsidP="009B2B53">
      <w:pPr>
        <w:ind w:firstLine="480"/>
      </w:pPr>
      <w:r>
        <w:t>R1(config-rip)#version 2</w:t>
      </w:r>
    </w:p>
    <w:p w14:paraId="2707DEE7" w14:textId="77777777" w:rsidR="009B2B53" w:rsidRDefault="009B2B53" w:rsidP="009B2B53">
      <w:pPr>
        <w:ind w:firstLine="480"/>
      </w:pPr>
      <w:r>
        <w:t>R1(config-rip)#network 12.0.0.0</w:t>
      </w:r>
    </w:p>
    <w:p w14:paraId="73FEFB70" w14:textId="77777777" w:rsidR="009B2B53" w:rsidRDefault="009B2B53" w:rsidP="009B2B53">
      <w:pPr>
        <w:ind w:firstLineChars="0" w:firstLine="0"/>
      </w:pPr>
    </w:p>
    <w:p w14:paraId="1800E862" w14:textId="77777777" w:rsidR="009B2B53" w:rsidRDefault="009B2B53" w:rsidP="009B2B53">
      <w:pPr>
        <w:ind w:firstLine="480"/>
      </w:pPr>
      <w:r>
        <w:t>R2(config)#interface gigabitethernet 0</w:t>
      </w:r>
    </w:p>
    <w:p w14:paraId="75DFB244" w14:textId="77777777" w:rsidR="009B2B53" w:rsidRDefault="009B2B53" w:rsidP="009B2B53">
      <w:pPr>
        <w:ind w:firstLine="480"/>
      </w:pPr>
      <w:r>
        <w:t>R2(config-if-gigabitethernet0)#ip address 12.1.1.2 30</w:t>
      </w:r>
    </w:p>
    <w:p w14:paraId="21C6E386" w14:textId="77777777" w:rsidR="009B2B53" w:rsidRDefault="009B2B53" w:rsidP="009B2B53">
      <w:pPr>
        <w:ind w:firstLine="480"/>
      </w:pPr>
      <w:r>
        <w:t>R2(config-if-gigabitethernet0)#exit</w:t>
      </w:r>
    </w:p>
    <w:p w14:paraId="6613593A" w14:textId="77777777" w:rsidR="009B2B53" w:rsidRDefault="009B2B53" w:rsidP="009B2B53">
      <w:pPr>
        <w:ind w:firstLine="480"/>
      </w:pPr>
      <w:r>
        <w:t>R2(config)#interface g1</w:t>
      </w:r>
    </w:p>
    <w:p w14:paraId="0F530633" w14:textId="77777777" w:rsidR="009B2B53" w:rsidRDefault="009B2B53" w:rsidP="009B2B53">
      <w:pPr>
        <w:ind w:firstLine="480"/>
      </w:pPr>
      <w:r>
        <w:t>R2(config-if-gigabitethernet1)#ip address 23.1.1.2 30</w:t>
      </w:r>
    </w:p>
    <w:p w14:paraId="7F219D3A" w14:textId="77777777" w:rsidR="009B2B53" w:rsidRDefault="009B2B53" w:rsidP="009B2B53">
      <w:pPr>
        <w:ind w:firstLine="480"/>
      </w:pPr>
      <w:r>
        <w:lastRenderedPageBreak/>
        <w:t>R2(config-if-gigabitethernet1)#exit</w:t>
      </w:r>
    </w:p>
    <w:p w14:paraId="4799BDF2" w14:textId="77777777" w:rsidR="009B2B53" w:rsidRDefault="009B2B53" w:rsidP="009B2B53">
      <w:pPr>
        <w:ind w:firstLine="480"/>
      </w:pPr>
      <w:r>
        <w:t>R2(config)#router rip</w:t>
      </w:r>
    </w:p>
    <w:p w14:paraId="7018BAC3" w14:textId="77777777" w:rsidR="009B2B53" w:rsidRDefault="009B2B53" w:rsidP="009B2B53">
      <w:pPr>
        <w:ind w:firstLine="480"/>
      </w:pPr>
      <w:r>
        <w:t xml:space="preserve">R2(config-rip)#no auto-summary </w:t>
      </w:r>
    </w:p>
    <w:p w14:paraId="7FC1C079" w14:textId="77777777" w:rsidR="009B2B53" w:rsidRDefault="009B2B53" w:rsidP="009B2B53">
      <w:pPr>
        <w:ind w:firstLine="480"/>
      </w:pPr>
      <w:r>
        <w:t>R2(config-rip)#version 2</w:t>
      </w:r>
    </w:p>
    <w:p w14:paraId="4701E90D" w14:textId="77777777" w:rsidR="009B2B53" w:rsidRDefault="009B2B53" w:rsidP="009B2B53">
      <w:pPr>
        <w:ind w:firstLine="480"/>
      </w:pPr>
      <w:r>
        <w:t xml:space="preserve">R2(config-rip)#network 12.0.0.0 </w:t>
      </w:r>
    </w:p>
    <w:p w14:paraId="2F5684BF" w14:textId="77777777" w:rsidR="009B2B53" w:rsidRDefault="009B2B53" w:rsidP="009B2B53">
      <w:pPr>
        <w:ind w:firstLine="480"/>
      </w:pPr>
      <w:r>
        <w:t>R2(config-rip)#exit</w:t>
      </w:r>
    </w:p>
    <w:p w14:paraId="252F51E1" w14:textId="77777777" w:rsidR="009B2B53" w:rsidRPr="00A13585" w:rsidRDefault="009B2B53" w:rsidP="009B2B53">
      <w:pPr>
        <w:ind w:firstLine="480"/>
      </w:pPr>
      <w:r>
        <w:t>R2(config)#</w:t>
      </w:r>
      <w:r w:rsidRPr="00A13585">
        <w:t xml:space="preserve"> ip route 192.168.1.0 255.255.255.0 23.1.1.1</w:t>
      </w:r>
    </w:p>
    <w:p w14:paraId="2364EAF3" w14:textId="77777777" w:rsidR="009B2B53" w:rsidRDefault="009B2B53" w:rsidP="009B2B53">
      <w:pPr>
        <w:ind w:firstLineChars="0" w:firstLine="0"/>
      </w:pPr>
    </w:p>
    <w:p w14:paraId="71962751" w14:textId="77777777" w:rsidR="009B2B53" w:rsidRDefault="009B2B53" w:rsidP="009B2B53">
      <w:pPr>
        <w:ind w:firstLine="480"/>
      </w:pPr>
      <w:r>
        <w:t>R3(config)#interface g1</w:t>
      </w:r>
    </w:p>
    <w:p w14:paraId="286F53BA" w14:textId="77777777" w:rsidR="009B2B53" w:rsidRDefault="009B2B53" w:rsidP="009B2B53">
      <w:pPr>
        <w:ind w:firstLine="480"/>
      </w:pPr>
      <w:r>
        <w:t>R3(config-if-gigabitethernet1)#ip address 23.1.1.1 30</w:t>
      </w:r>
    </w:p>
    <w:p w14:paraId="51EBBF71" w14:textId="77777777" w:rsidR="009B2B53" w:rsidRDefault="009B2B53" w:rsidP="009B2B53">
      <w:pPr>
        <w:ind w:firstLine="480"/>
      </w:pPr>
      <w:r>
        <w:t>R3(config-if-gigabitethernet1)#exit</w:t>
      </w:r>
    </w:p>
    <w:p w14:paraId="5C1C26B8" w14:textId="77777777" w:rsidR="009B2B53" w:rsidRDefault="009B2B53" w:rsidP="009B2B53">
      <w:pPr>
        <w:ind w:firstLine="480"/>
      </w:pPr>
      <w:r>
        <w:t>R3(config)#interface loo0</w:t>
      </w:r>
    </w:p>
    <w:p w14:paraId="3F06446D" w14:textId="77777777" w:rsidR="009B2B53" w:rsidRDefault="009B2B53" w:rsidP="009B2B53">
      <w:pPr>
        <w:ind w:firstLine="480"/>
      </w:pPr>
      <w:r>
        <w:t>R3(config-if-loopback0)#ip address 192.168.1.1 24</w:t>
      </w:r>
    </w:p>
    <w:p w14:paraId="6E7BCC6E" w14:textId="77777777" w:rsidR="009B2B53" w:rsidRDefault="009B2B53" w:rsidP="009B2B53">
      <w:pPr>
        <w:ind w:firstLine="480"/>
      </w:pPr>
      <w:r>
        <w:t>R3(config-if-loopback0)#exit</w:t>
      </w:r>
    </w:p>
    <w:p w14:paraId="1E5E9911" w14:textId="77777777" w:rsidR="009B2B53" w:rsidRDefault="009B2B53" w:rsidP="007C4864">
      <w:pPr>
        <w:ind w:firstLine="480"/>
      </w:pPr>
      <w:r w:rsidRPr="00A13585">
        <w:t>R3(config)#ip route 0.0.0.0 0.0.0.0  23.1.1.2</w:t>
      </w:r>
    </w:p>
    <w:p w14:paraId="2E22D374" w14:textId="77777777" w:rsidR="009B2B53" w:rsidRDefault="009B2B53" w:rsidP="009B2B53">
      <w:pPr>
        <w:ind w:firstLine="480"/>
      </w:pPr>
      <w:r>
        <w:rPr>
          <w:rFonts w:hint="eastAsia"/>
        </w:rPr>
        <w:t>充分</w:t>
      </w:r>
      <w:r>
        <w:t>发前查看</w:t>
      </w:r>
      <w:r>
        <w:rPr>
          <w:rFonts w:hint="eastAsia"/>
        </w:rPr>
        <w:t>R1</w:t>
      </w:r>
      <w:r>
        <w:rPr>
          <w:rFonts w:hint="eastAsia"/>
        </w:rPr>
        <w:t>和</w:t>
      </w:r>
      <w:r>
        <w:rPr>
          <w:rFonts w:hint="eastAsia"/>
        </w:rPr>
        <w:t>R2</w:t>
      </w:r>
      <w:r>
        <w:rPr>
          <w:rFonts w:hint="eastAsia"/>
        </w:rPr>
        <w:t>的</w:t>
      </w:r>
      <w:r>
        <w:t>路由表</w:t>
      </w:r>
      <w:r>
        <w:rPr>
          <w:rFonts w:hint="eastAsia"/>
        </w:rPr>
        <w:t>：</w:t>
      </w:r>
    </w:p>
    <w:p w14:paraId="0916DE6A" w14:textId="77777777" w:rsidR="009B2B53" w:rsidRDefault="009B2B53" w:rsidP="009B2B53">
      <w:pPr>
        <w:ind w:firstLine="480"/>
      </w:pPr>
      <w:r>
        <w:rPr>
          <w:noProof/>
        </w:rPr>
        <w:drawing>
          <wp:inline distT="0" distB="0" distL="0" distR="0" wp14:anchorId="32EE6227" wp14:editId="7E38408A">
            <wp:extent cx="5543550" cy="171831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3550" cy="1718310"/>
                    </a:xfrm>
                    <a:prstGeom prst="rect">
                      <a:avLst/>
                    </a:prstGeom>
                  </pic:spPr>
                </pic:pic>
              </a:graphicData>
            </a:graphic>
          </wp:inline>
        </w:drawing>
      </w:r>
    </w:p>
    <w:p w14:paraId="4D5F30BE" w14:textId="77777777" w:rsidR="009B2B53" w:rsidRDefault="009B2B53" w:rsidP="009B2B53">
      <w:pPr>
        <w:ind w:firstLine="480"/>
      </w:pPr>
      <w:r>
        <w:rPr>
          <w:rFonts w:hint="eastAsia"/>
        </w:rPr>
        <w:t>R1</w:t>
      </w:r>
      <w:r>
        <w:rPr>
          <w:rFonts w:hint="eastAsia"/>
        </w:rPr>
        <w:t>没有</w:t>
      </w:r>
      <w:r>
        <w:rPr>
          <w:rFonts w:hint="eastAsia"/>
        </w:rPr>
        <w:t>23</w:t>
      </w:r>
      <w:r>
        <w:rPr>
          <w:rFonts w:hint="eastAsia"/>
        </w:rPr>
        <w:t>网段</w:t>
      </w:r>
      <w:r>
        <w:t>和</w:t>
      </w:r>
      <w:r>
        <w:rPr>
          <w:rFonts w:hint="eastAsia"/>
        </w:rPr>
        <w:t>192</w:t>
      </w:r>
      <w:r>
        <w:rPr>
          <w:rFonts w:hint="eastAsia"/>
        </w:rPr>
        <w:t>网段</w:t>
      </w:r>
      <w:r>
        <w:t>的路由</w:t>
      </w:r>
    </w:p>
    <w:p w14:paraId="57DDD79E" w14:textId="77777777" w:rsidR="009B2B53" w:rsidRDefault="009B2B53" w:rsidP="009B2B53">
      <w:pPr>
        <w:ind w:firstLine="480"/>
      </w:pPr>
      <w:r>
        <w:rPr>
          <w:noProof/>
        </w:rPr>
        <w:lastRenderedPageBreak/>
        <w:drawing>
          <wp:inline distT="0" distB="0" distL="0" distR="0" wp14:anchorId="4F10EE2F" wp14:editId="578E6B3F">
            <wp:extent cx="5543550" cy="1648460"/>
            <wp:effectExtent l="0" t="0" r="0" b="889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43550" cy="1648460"/>
                    </a:xfrm>
                    <a:prstGeom prst="rect">
                      <a:avLst/>
                    </a:prstGeom>
                  </pic:spPr>
                </pic:pic>
              </a:graphicData>
            </a:graphic>
          </wp:inline>
        </w:drawing>
      </w:r>
    </w:p>
    <w:p w14:paraId="74A5A621" w14:textId="77777777" w:rsidR="009B2B53" w:rsidRDefault="009B2B53" w:rsidP="009B2B53">
      <w:pPr>
        <w:ind w:firstLine="480"/>
      </w:pPr>
      <w:r>
        <w:rPr>
          <w:rFonts w:hint="eastAsia"/>
        </w:rPr>
        <w:t>R2</w:t>
      </w:r>
      <w:r>
        <w:rPr>
          <w:rFonts w:hint="eastAsia"/>
        </w:rPr>
        <w:t>没有</w:t>
      </w:r>
      <w:r>
        <w:rPr>
          <w:rFonts w:hint="eastAsia"/>
        </w:rPr>
        <w:t>172</w:t>
      </w:r>
      <w:r>
        <w:rPr>
          <w:rFonts w:hint="eastAsia"/>
        </w:rPr>
        <w:t>网段</w:t>
      </w:r>
      <w:r>
        <w:t>的路由。</w:t>
      </w:r>
    </w:p>
    <w:p w14:paraId="11E3491C" w14:textId="77777777" w:rsidR="009B2B53" w:rsidRDefault="009B2B53" w:rsidP="009B2B53">
      <w:pPr>
        <w:ind w:firstLine="480"/>
      </w:pPr>
      <w:r>
        <w:rPr>
          <w:rFonts w:hint="eastAsia"/>
        </w:rPr>
        <w:t>在</w:t>
      </w:r>
      <w:r>
        <w:rPr>
          <w:rFonts w:hint="eastAsia"/>
        </w:rPr>
        <w:t>R1</w:t>
      </w:r>
      <w:r>
        <w:rPr>
          <w:rFonts w:hint="eastAsia"/>
        </w:rPr>
        <w:t>上</w:t>
      </w:r>
      <w:r>
        <w:t>重分发直连路由，在</w:t>
      </w:r>
      <w:r>
        <w:rPr>
          <w:rFonts w:hint="eastAsia"/>
        </w:rPr>
        <w:t>R2</w:t>
      </w:r>
      <w:r>
        <w:rPr>
          <w:rFonts w:hint="eastAsia"/>
        </w:rPr>
        <w:t>上</w:t>
      </w:r>
      <w:r>
        <w:t>重分发静态和直连路由。</w:t>
      </w:r>
    </w:p>
    <w:p w14:paraId="57787A3B" w14:textId="77777777" w:rsidR="009B2B53" w:rsidRDefault="009B2B53" w:rsidP="009B2B53">
      <w:pPr>
        <w:ind w:firstLine="480"/>
      </w:pPr>
      <w:r w:rsidRPr="00082050">
        <w:t>R1(config)#router rip</w:t>
      </w:r>
    </w:p>
    <w:p w14:paraId="43F61914" w14:textId="77777777" w:rsidR="009B2B53" w:rsidRDefault="009B2B53" w:rsidP="009B2B53">
      <w:pPr>
        <w:ind w:firstLine="480"/>
      </w:pPr>
      <w:r w:rsidRPr="00082050">
        <w:t>R1(config-rip)#</w:t>
      </w:r>
      <w:r w:rsidRPr="00F03B93">
        <w:rPr>
          <w:b/>
        </w:rPr>
        <w:t>redistribute connected</w:t>
      </w:r>
      <w:r w:rsidRPr="00F03B93">
        <w:rPr>
          <w:b/>
        </w:rPr>
        <w:tab/>
      </w:r>
      <w:r w:rsidRPr="00F03B93">
        <w:rPr>
          <w:b/>
        </w:rPr>
        <w:tab/>
      </w:r>
      <w:r>
        <w:t>//</w:t>
      </w:r>
      <w:r>
        <w:rPr>
          <w:rFonts w:hint="eastAsia"/>
        </w:rPr>
        <w:t>重分发</w:t>
      </w:r>
      <w:r>
        <w:t>直连路由</w:t>
      </w:r>
    </w:p>
    <w:p w14:paraId="532CE078" w14:textId="77777777" w:rsidR="009B2B53" w:rsidRDefault="009B2B53" w:rsidP="009B2B53">
      <w:pPr>
        <w:ind w:firstLineChars="0" w:firstLine="0"/>
      </w:pPr>
    </w:p>
    <w:p w14:paraId="7BAC2B04" w14:textId="77777777" w:rsidR="009B2B53" w:rsidRDefault="009B2B53" w:rsidP="009B2B53">
      <w:pPr>
        <w:ind w:firstLine="480"/>
      </w:pPr>
      <w:r w:rsidRPr="00082050">
        <w:t>R2(config)#router rip</w:t>
      </w:r>
    </w:p>
    <w:p w14:paraId="16FB26FA" w14:textId="77777777" w:rsidR="009B2B53" w:rsidRDefault="009B2B53" w:rsidP="009B2B53">
      <w:pPr>
        <w:ind w:firstLine="480"/>
      </w:pPr>
      <w:r w:rsidRPr="00082050">
        <w:t>R2(config-rip)#redistribute connected</w:t>
      </w:r>
    </w:p>
    <w:p w14:paraId="3C12F54D" w14:textId="77777777" w:rsidR="009B2B53" w:rsidRDefault="009B2B53" w:rsidP="009B2B53">
      <w:pPr>
        <w:ind w:firstLine="480"/>
      </w:pPr>
      <w:r w:rsidRPr="00082050">
        <w:t>R2(config-rip)#</w:t>
      </w:r>
      <w:r w:rsidRPr="00B424B2">
        <w:rPr>
          <w:b/>
        </w:rPr>
        <w:t>redistribute static</w:t>
      </w:r>
      <w:r>
        <w:tab/>
      </w:r>
      <w:r>
        <w:tab/>
      </w:r>
      <w:r>
        <w:tab/>
        <w:t>//</w:t>
      </w:r>
      <w:r>
        <w:rPr>
          <w:rFonts w:hint="eastAsia"/>
        </w:rPr>
        <w:t>重分发</w:t>
      </w:r>
      <w:r>
        <w:t>静态路由</w:t>
      </w:r>
    </w:p>
    <w:p w14:paraId="3E595274" w14:textId="77777777" w:rsidR="009B2B53" w:rsidRDefault="009B2B53" w:rsidP="009B2B53">
      <w:pPr>
        <w:ind w:firstLine="480"/>
      </w:pPr>
      <w:r>
        <w:rPr>
          <w:rFonts w:hint="eastAsia"/>
        </w:rPr>
        <w:t>查看</w:t>
      </w:r>
      <w:r>
        <w:rPr>
          <w:rFonts w:hint="eastAsia"/>
        </w:rPr>
        <w:t>R1</w:t>
      </w:r>
      <w:r>
        <w:rPr>
          <w:rFonts w:hint="eastAsia"/>
        </w:rPr>
        <w:t>和</w:t>
      </w:r>
      <w:r>
        <w:rPr>
          <w:rFonts w:hint="eastAsia"/>
        </w:rPr>
        <w:t>R2</w:t>
      </w:r>
      <w:r>
        <w:rPr>
          <w:rFonts w:hint="eastAsia"/>
        </w:rPr>
        <w:t>的</w:t>
      </w:r>
      <w:r>
        <w:t>路由表：</w:t>
      </w:r>
    </w:p>
    <w:p w14:paraId="03BD10EC" w14:textId="77777777" w:rsidR="009B2B53" w:rsidRDefault="009B2B53" w:rsidP="009B2B53">
      <w:pPr>
        <w:ind w:firstLine="480"/>
      </w:pPr>
      <w:r>
        <w:rPr>
          <w:noProof/>
        </w:rPr>
        <w:drawing>
          <wp:inline distT="0" distB="0" distL="0" distR="0" wp14:anchorId="0DB5387D" wp14:editId="7C44DCC3">
            <wp:extent cx="5543550" cy="1838960"/>
            <wp:effectExtent l="0" t="0" r="0" b="889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43550" cy="1838960"/>
                    </a:xfrm>
                    <a:prstGeom prst="rect">
                      <a:avLst/>
                    </a:prstGeom>
                  </pic:spPr>
                </pic:pic>
              </a:graphicData>
            </a:graphic>
          </wp:inline>
        </w:drawing>
      </w:r>
    </w:p>
    <w:p w14:paraId="073EECFA" w14:textId="77777777" w:rsidR="009B2B53" w:rsidRDefault="009B2B53" w:rsidP="009B2B53">
      <w:pPr>
        <w:ind w:firstLine="480"/>
      </w:pPr>
      <w:r>
        <w:rPr>
          <w:rFonts w:hint="eastAsia"/>
        </w:rPr>
        <w:t>R1</w:t>
      </w:r>
      <w:r>
        <w:rPr>
          <w:rFonts w:hint="eastAsia"/>
        </w:rPr>
        <w:t>学到</w:t>
      </w:r>
      <w:r>
        <w:t>了</w:t>
      </w:r>
      <w:r>
        <w:rPr>
          <w:rFonts w:hint="eastAsia"/>
        </w:rPr>
        <w:t>R3</w:t>
      </w:r>
      <w:r>
        <w:t xml:space="preserve"> 192</w:t>
      </w:r>
      <w:r>
        <w:rPr>
          <w:rFonts w:hint="eastAsia"/>
        </w:rPr>
        <w:t>网段</w:t>
      </w:r>
      <w:r>
        <w:t>和</w:t>
      </w:r>
      <w:r>
        <w:rPr>
          <w:rFonts w:hint="eastAsia"/>
        </w:rPr>
        <w:t>23</w:t>
      </w:r>
      <w:r>
        <w:rPr>
          <w:rFonts w:hint="eastAsia"/>
        </w:rPr>
        <w:t>网段的</w:t>
      </w:r>
      <w:r>
        <w:t>路由</w:t>
      </w:r>
    </w:p>
    <w:p w14:paraId="1415F1FD" w14:textId="77777777" w:rsidR="009B2B53" w:rsidRDefault="009B2B53" w:rsidP="009B2B53">
      <w:pPr>
        <w:ind w:firstLine="480"/>
      </w:pPr>
      <w:r>
        <w:rPr>
          <w:noProof/>
        </w:rPr>
        <w:lastRenderedPageBreak/>
        <w:drawing>
          <wp:inline distT="0" distB="0" distL="0" distR="0" wp14:anchorId="78D61E5F" wp14:editId="49581454">
            <wp:extent cx="5543550" cy="1878965"/>
            <wp:effectExtent l="0" t="0" r="0" b="698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3550" cy="1878965"/>
                    </a:xfrm>
                    <a:prstGeom prst="rect">
                      <a:avLst/>
                    </a:prstGeom>
                  </pic:spPr>
                </pic:pic>
              </a:graphicData>
            </a:graphic>
          </wp:inline>
        </w:drawing>
      </w:r>
    </w:p>
    <w:p w14:paraId="28F12F1C" w14:textId="77777777" w:rsidR="009B2B53" w:rsidRDefault="009B2B53" w:rsidP="009B2B53">
      <w:pPr>
        <w:ind w:firstLine="480"/>
      </w:pPr>
      <w:r>
        <w:rPr>
          <w:rFonts w:hint="eastAsia"/>
        </w:rPr>
        <w:t>R2</w:t>
      </w:r>
      <w:r>
        <w:rPr>
          <w:rFonts w:hint="eastAsia"/>
        </w:rPr>
        <w:t>学到</w:t>
      </w:r>
      <w:r>
        <w:t>了</w:t>
      </w:r>
      <w:r>
        <w:rPr>
          <w:rFonts w:hint="eastAsia"/>
        </w:rPr>
        <w:t>R1</w:t>
      </w:r>
      <w:r>
        <w:rPr>
          <w:rFonts w:hint="eastAsia"/>
        </w:rPr>
        <w:t>的</w:t>
      </w:r>
      <w:r>
        <w:rPr>
          <w:rFonts w:hint="eastAsia"/>
        </w:rPr>
        <w:t>172</w:t>
      </w:r>
      <w:r>
        <w:rPr>
          <w:rFonts w:hint="eastAsia"/>
        </w:rPr>
        <w:t>网段</w:t>
      </w:r>
      <w:r>
        <w:t>路由</w:t>
      </w:r>
      <w:r>
        <w:rPr>
          <w:rFonts w:hint="eastAsia"/>
        </w:rPr>
        <w:t>。</w:t>
      </w:r>
    </w:p>
    <w:p w14:paraId="47A9017D" w14:textId="77777777" w:rsidR="009B2B53" w:rsidRDefault="009B2B53" w:rsidP="007C4864">
      <w:pPr>
        <w:ind w:firstLine="480"/>
      </w:pPr>
      <w:r>
        <w:rPr>
          <w:noProof/>
        </w:rPr>
        <w:drawing>
          <wp:inline distT="0" distB="0" distL="0" distR="0" wp14:anchorId="5310B10F" wp14:editId="42655E6C">
            <wp:extent cx="5543550" cy="135763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43550" cy="1357630"/>
                    </a:xfrm>
                    <a:prstGeom prst="rect">
                      <a:avLst/>
                    </a:prstGeom>
                  </pic:spPr>
                </pic:pic>
              </a:graphicData>
            </a:graphic>
          </wp:inline>
        </w:drawing>
      </w:r>
    </w:p>
    <w:p w14:paraId="39AAFAB7" w14:textId="77777777" w:rsidR="009B2B53" w:rsidRDefault="009B2B53" w:rsidP="00F026F7">
      <w:pPr>
        <w:pStyle w:val="3"/>
        <w:numPr>
          <w:ilvl w:val="2"/>
          <w:numId w:val="11"/>
        </w:numPr>
      </w:pPr>
      <w:bookmarkStart w:id="46" w:name="_Toc465170338"/>
      <w:r>
        <w:t>R</w:t>
      </w:r>
      <w:r>
        <w:rPr>
          <w:rFonts w:hint="eastAsia"/>
        </w:rPr>
        <w:t>oute-map</w:t>
      </w:r>
      <w:r>
        <w:rPr>
          <w:rFonts w:hint="eastAsia"/>
        </w:rPr>
        <w:t>工具</w:t>
      </w:r>
      <w:r>
        <w:t>应用案例</w:t>
      </w:r>
      <w:bookmarkEnd w:id="46"/>
    </w:p>
    <w:p w14:paraId="6F61244E" w14:textId="77777777" w:rsidR="009B2B53" w:rsidRDefault="009B2B53" w:rsidP="009B2B53">
      <w:pPr>
        <w:ind w:firstLine="480"/>
      </w:pPr>
      <w:r>
        <w:rPr>
          <w:rFonts w:hint="eastAsia"/>
        </w:rPr>
        <w:t>实验</w:t>
      </w:r>
      <w:r>
        <w:t>拓扑如下：</w:t>
      </w:r>
    </w:p>
    <w:p w14:paraId="7CBABEC4" w14:textId="77777777" w:rsidR="009B2B53" w:rsidRDefault="009B2B53" w:rsidP="009B2B53">
      <w:pPr>
        <w:ind w:firstLine="480"/>
      </w:pPr>
      <w:r>
        <w:rPr>
          <w:noProof/>
        </w:rPr>
        <w:drawing>
          <wp:inline distT="0" distB="0" distL="0" distR="0" wp14:anchorId="45E42422" wp14:editId="5C4B1074">
            <wp:extent cx="5543550" cy="256032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43550" cy="2560320"/>
                    </a:xfrm>
                    <a:prstGeom prst="rect">
                      <a:avLst/>
                    </a:prstGeom>
                  </pic:spPr>
                </pic:pic>
              </a:graphicData>
            </a:graphic>
          </wp:inline>
        </w:drawing>
      </w:r>
    </w:p>
    <w:p w14:paraId="23355DEA" w14:textId="77777777" w:rsidR="009B2B53" w:rsidRDefault="009B2B53" w:rsidP="009B2B53">
      <w:pPr>
        <w:ind w:firstLine="480"/>
      </w:pPr>
      <w:r>
        <w:rPr>
          <w:rFonts w:hint="eastAsia"/>
        </w:rPr>
        <w:t>实验</w:t>
      </w:r>
      <w:r>
        <w:t>要求：</w:t>
      </w:r>
    </w:p>
    <w:p w14:paraId="5160A576" w14:textId="77777777" w:rsidR="009B2B53" w:rsidRDefault="009B2B53" w:rsidP="009B2B53">
      <w:pPr>
        <w:ind w:firstLine="480"/>
      </w:pPr>
      <w:r>
        <w:rPr>
          <w:rFonts w:hint="eastAsia"/>
        </w:rPr>
        <w:t>在</w:t>
      </w:r>
      <w:r>
        <w:rPr>
          <w:rFonts w:hint="eastAsia"/>
        </w:rPr>
        <w:t>R2</w:t>
      </w:r>
      <w:r>
        <w:rPr>
          <w:rFonts w:hint="eastAsia"/>
        </w:rPr>
        <w:t>上</w:t>
      </w:r>
      <w:r>
        <w:t>将</w:t>
      </w:r>
      <w:r>
        <w:t>rip</w:t>
      </w:r>
      <w:r>
        <w:t>路由重分发进</w:t>
      </w:r>
      <w:r>
        <w:t>OSPF</w:t>
      </w:r>
      <w:r>
        <w:rPr>
          <w:rFonts w:hint="eastAsia"/>
        </w:rPr>
        <w:t>，</w:t>
      </w:r>
      <w:r>
        <w:t>其中</w:t>
      </w:r>
      <w:r>
        <w:rPr>
          <w:rFonts w:hint="eastAsia"/>
        </w:rPr>
        <w:t>172.16.1.0/24</w:t>
      </w:r>
      <w:r>
        <w:rPr>
          <w:rFonts w:hint="eastAsia"/>
        </w:rPr>
        <w:t>重分发</w:t>
      </w:r>
      <w:r>
        <w:t>时</w:t>
      </w:r>
      <w:r>
        <w:t>metric</w:t>
      </w:r>
      <w:r>
        <w:t>值</w:t>
      </w:r>
      <w:r>
        <w:rPr>
          <w:rFonts w:hint="eastAsia"/>
        </w:rPr>
        <w:t>要</w:t>
      </w:r>
      <w:r>
        <w:t>改</w:t>
      </w:r>
      <w:r>
        <w:lastRenderedPageBreak/>
        <w:t>为</w:t>
      </w:r>
      <w:r>
        <w:rPr>
          <w:rFonts w:hint="eastAsia"/>
        </w:rPr>
        <w:t>100</w:t>
      </w:r>
      <w:r>
        <w:rPr>
          <w:rFonts w:hint="eastAsia"/>
        </w:rPr>
        <w:t>，</w:t>
      </w:r>
      <w:r>
        <w:rPr>
          <w:rFonts w:hint="eastAsia"/>
        </w:rPr>
        <w:t>172.</w:t>
      </w:r>
      <w:r>
        <w:t>16</w:t>
      </w:r>
      <w:r>
        <w:rPr>
          <w:rFonts w:hint="eastAsia"/>
        </w:rPr>
        <w:t>.2.0/24</w:t>
      </w:r>
      <w:r>
        <w:rPr>
          <w:rFonts w:hint="eastAsia"/>
        </w:rPr>
        <w:t>网段</w:t>
      </w:r>
      <w:r>
        <w:t>重分发时</w:t>
      </w:r>
      <w:r>
        <w:rPr>
          <w:rFonts w:hint="eastAsia"/>
        </w:rPr>
        <w:t>要</w:t>
      </w:r>
      <w:r>
        <w:t>打上</w:t>
      </w:r>
      <w:r>
        <w:t>tag</w:t>
      </w:r>
      <w:r>
        <w:t>为</w:t>
      </w:r>
      <w:r>
        <w:rPr>
          <w:rFonts w:hint="eastAsia"/>
        </w:rPr>
        <w:t>20</w:t>
      </w:r>
      <w:r>
        <w:rPr>
          <w:rFonts w:hint="eastAsia"/>
        </w:rPr>
        <w:t>的</w:t>
      </w:r>
      <w:r>
        <w:t>标签。</w:t>
      </w:r>
      <w:r>
        <w:rPr>
          <w:rFonts w:hint="eastAsia"/>
        </w:rPr>
        <w:t>1</w:t>
      </w:r>
      <w:r>
        <w:t>72.16.3.0</w:t>
      </w:r>
      <w:r>
        <w:rPr>
          <w:rFonts w:hint="eastAsia"/>
        </w:rPr>
        <w:t>/24</w:t>
      </w:r>
      <w:r>
        <w:rPr>
          <w:rFonts w:hint="eastAsia"/>
        </w:rPr>
        <w:t>重分发默认不变</w:t>
      </w:r>
      <w:r>
        <w:t>。</w:t>
      </w:r>
    </w:p>
    <w:p w14:paraId="03B87657" w14:textId="77777777" w:rsidR="009B2B53" w:rsidRDefault="009B2B53" w:rsidP="009B2B53">
      <w:pPr>
        <w:ind w:firstLine="480"/>
      </w:pPr>
      <w:r>
        <w:rPr>
          <w:rFonts w:hint="eastAsia"/>
        </w:rPr>
        <w:t>相关</w:t>
      </w:r>
      <w:r>
        <w:t>配置如下：</w:t>
      </w:r>
    </w:p>
    <w:p w14:paraId="56A08C3F" w14:textId="77777777" w:rsidR="009B2B53" w:rsidRDefault="009B2B53" w:rsidP="009B2B53">
      <w:pPr>
        <w:ind w:firstLine="480"/>
      </w:pPr>
      <w:r>
        <w:rPr>
          <w:rFonts w:hint="eastAsia"/>
        </w:rPr>
        <w:t>R3</w:t>
      </w:r>
      <w:r>
        <w:rPr>
          <w:rFonts w:hint="eastAsia"/>
        </w:rPr>
        <w:t>：</w:t>
      </w:r>
    </w:p>
    <w:p w14:paraId="68311FE8" w14:textId="77777777" w:rsidR="009B2B53" w:rsidRDefault="009B2B53" w:rsidP="009B2B53">
      <w:pPr>
        <w:ind w:firstLine="480"/>
      </w:pPr>
      <w:r>
        <w:t>R3(config)#interface g1</w:t>
      </w:r>
    </w:p>
    <w:p w14:paraId="3FA1EB03" w14:textId="77777777" w:rsidR="009B2B53" w:rsidRDefault="009B2B53" w:rsidP="009B2B53">
      <w:pPr>
        <w:ind w:firstLine="480"/>
      </w:pPr>
      <w:r>
        <w:t>R3(config-if-gigabitethernet1)#ip address 23.1.1.1 30</w:t>
      </w:r>
    </w:p>
    <w:p w14:paraId="41C1A2DD" w14:textId="77777777" w:rsidR="009B2B53" w:rsidRDefault="009B2B53" w:rsidP="009B2B53">
      <w:pPr>
        <w:ind w:firstLine="480"/>
      </w:pPr>
      <w:r>
        <w:t>R3(config-if-gigabitethernet1)#exit</w:t>
      </w:r>
    </w:p>
    <w:p w14:paraId="3C91CAC8" w14:textId="77777777" w:rsidR="009B2B53" w:rsidRDefault="009B2B53" w:rsidP="009B2B53">
      <w:pPr>
        <w:ind w:firstLine="480"/>
      </w:pPr>
      <w:r>
        <w:t>R3(config)#interface loop0</w:t>
      </w:r>
    </w:p>
    <w:p w14:paraId="401D33F9" w14:textId="77777777" w:rsidR="009B2B53" w:rsidRDefault="009B2B53" w:rsidP="009B2B53">
      <w:pPr>
        <w:ind w:firstLine="480"/>
      </w:pPr>
      <w:r>
        <w:t>R3(config-if-loopback0)#ip address 172.16.1.1 24</w:t>
      </w:r>
    </w:p>
    <w:p w14:paraId="3B5F9EB7" w14:textId="77777777" w:rsidR="009B2B53" w:rsidRDefault="009B2B53" w:rsidP="009B2B53">
      <w:pPr>
        <w:ind w:firstLine="480"/>
      </w:pPr>
      <w:r>
        <w:t>R3(config-if-loopback0)#exit</w:t>
      </w:r>
    </w:p>
    <w:p w14:paraId="5E58A25A" w14:textId="77777777" w:rsidR="009B2B53" w:rsidRDefault="009B2B53" w:rsidP="009B2B53">
      <w:pPr>
        <w:ind w:firstLine="480"/>
      </w:pPr>
      <w:r>
        <w:t>R3(config)#interface loop1</w:t>
      </w:r>
    </w:p>
    <w:p w14:paraId="095948AA" w14:textId="77777777" w:rsidR="009B2B53" w:rsidRDefault="009B2B53" w:rsidP="009B2B53">
      <w:pPr>
        <w:ind w:firstLine="480"/>
      </w:pPr>
      <w:r>
        <w:t>R3(config-if-loopback1)#ip address 172.16.2.1 24</w:t>
      </w:r>
    </w:p>
    <w:p w14:paraId="41455FCC" w14:textId="77777777" w:rsidR="009B2B53" w:rsidRDefault="009B2B53" w:rsidP="009B2B53">
      <w:pPr>
        <w:ind w:firstLine="480"/>
      </w:pPr>
      <w:r>
        <w:t>R3(config-if-loopback1)#exit</w:t>
      </w:r>
    </w:p>
    <w:p w14:paraId="1D78FE3C" w14:textId="77777777" w:rsidR="009B2B53" w:rsidRDefault="009B2B53" w:rsidP="009B2B53">
      <w:pPr>
        <w:ind w:firstLine="480"/>
      </w:pPr>
      <w:r>
        <w:t>R3(config)#interface loop2</w:t>
      </w:r>
    </w:p>
    <w:p w14:paraId="45BE1791" w14:textId="77777777" w:rsidR="009B2B53" w:rsidRDefault="009B2B53" w:rsidP="009B2B53">
      <w:pPr>
        <w:ind w:firstLine="480"/>
      </w:pPr>
      <w:r>
        <w:t>R3(config-if-loopback2)#ip address 172.16.3.1 24</w:t>
      </w:r>
    </w:p>
    <w:p w14:paraId="289AF25D" w14:textId="77777777" w:rsidR="009B2B53" w:rsidRDefault="009B2B53" w:rsidP="009B2B53">
      <w:pPr>
        <w:ind w:firstLine="480"/>
      </w:pPr>
      <w:r>
        <w:t>R3(config-if-loopback2)#exit</w:t>
      </w:r>
    </w:p>
    <w:p w14:paraId="5B50A7B6" w14:textId="77777777" w:rsidR="009B2B53" w:rsidRDefault="009B2B53" w:rsidP="009B2B53">
      <w:pPr>
        <w:ind w:firstLine="480"/>
      </w:pPr>
      <w:r>
        <w:t>R3(config)#router rip</w:t>
      </w:r>
    </w:p>
    <w:p w14:paraId="403EC75C" w14:textId="77777777" w:rsidR="009B2B53" w:rsidRDefault="009B2B53" w:rsidP="009B2B53">
      <w:pPr>
        <w:ind w:firstLine="480"/>
      </w:pPr>
      <w:r>
        <w:t xml:space="preserve">R3(config-rip)#no auto-summary </w:t>
      </w:r>
    </w:p>
    <w:p w14:paraId="4372F0E2" w14:textId="77777777" w:rsidR="009B2B53" w:rsidRDefault="009B2B53" w:rsidP="009B2B53">
      <w:pPr>
        <w:ind w:firstLine="480"/>
      </w:pPr>
      <w:r>
        <w:t>R3(config-rip)#version 2</w:t>
      </w:r>
    </w:p>
    <w:p w14:paraId="2B8FED7D" w14:textId="77777777" w:rsidR="009B2B53" w:rsidRDefault="009B2B53" w:rsidP="009B2B53">
      <w:pPr>
        <w:ind w:firstLine="480"/>
      </w:pPr>
      <w:r>
        <w:t>R3(config-rip)#network 23.0.0.0</w:t>
      </w:r>
    </w:p>
    <w:p w14:paraId="4B9690A7" w14:textId="77777777" w:rsidR="009B2B53" w:rsidRDefault="009B2B53" w:rsidP="009B2B53">
      <w:pPr>
        <w:ind w:firstLine="480"/>
      </w:pPr>
      <w:r>
        <w:t>R3(config-rip)#network 172.16.0.0</w:t>
      </w:r>
    </w:p>
    <w:p w14:paraId="6A383201" w14:textId="77777777" w:rsidR="009B2B53" w:rsidRDefault="009B2B53" w:rsidP="009B2B53">
      <w:pPr>
        <w:ind w:firstLine="480"/>
      </w:pPr>
    </w:p>
    <w:p w14:paraId="08E33A51" w14:textId="77777777" w:rsidR="009B2B53" w:rsidRDefault="009B2B53" w:rsidP="009B2B53">
      <w:pPr>
        <w:ind w:firstLine="480"/>
      </w:pPr>
      <w:r>
        <w:t>R2(config)#interface g1</w:t>
      </w:r>
    </w:p>
    <w:p w14:paraId="1040E2C3" w14:textId="77777777" w:rsidR="009B2B53" w:rsidRDefault="009B2B53" w:rsidP="009B2B53">
      <w:pPr>
        <w:ind w:firstLine="480"/>
      </w:pPr>
      <w:r>
        <w:t>R2(config-if-gigabitethernet1)#ip address 23.1.1.2 30</w:t>
      </w:r>
    </w:p>
    <w:p w14:paraId="24480232" w14:textId="77777777" w:rsidR="009B2B53" w:rsidRDefault="009B2B53" w:rsidP="009B2B53">
      <w:pPr>
        <w:ind w:firstLine="480"/>
      </w:pPr>
      <w:r>
        <w:t>R2(config-if-gigabitethernet1)#exit</w:t>
      </w:r>
    </w:p>
    <w:p w14:paraId="79890A35" w14:textId="77777777" w:rsidR="009B2B53" w:rsidRDefault="009B2B53" w:rsidP="009B2B53">
      <w:pPr>
        <w:ind w:firstLine="480"/>
      </w:pPr>
      <w:r>
        <w:t>R2(config)#interface g0</w:t>
      </w:r>
    </w:p>
    <w:p w14:paraId="19598F7D" w14:textId="77777777" w:rsidR="009B2B53" w:rsidRDefault="009B2B53" w:rsidP="009B2B53">
      <w:pPr>
        <w:ind w:firstLine="480"/>
      </w:pPr>
      <w:r>
        <w:t>R2(config-if-gigabitethernet0)#ip address 12.1.1.2 30</w:t>
      </w:r>
    </w:p>
    <w:p w14:paraId="1BE2682F" w14:textId="77777777" w:rsidR="009B2B53" w:rsidRDefault="009B2B53" w:rsidP="009B2B53">
      <w:pPr>
        <w:ind w:firstLine="480"/>
      </w:pPr>
      <w:r>
        <w:lastRenderedPageBreak/>
        <w:t>R2(config-if-gigabitethernet0)#exit</w:t>
      </w:r>
    </w:p>
    <w:p w14:paraId="57C38846" w14:textId="77777777" w:rsidR="009B2B53" w:rsidRDefault="009B2B53" w:rsidP="009B2B53">
      <w:pPr>
        <w:ind w:firstLine="480"/>
      </w:pPr>
      <w:r>
        <w:t>R2(config)#router rip</w:t>
      </w:r>
    </w:p>
    <w:p w14:paraId="034FBDED" w14:textId="77777777" w:rsidR="009B2B53" w:rsidRDefault="009B2B53" w:rsidP="009B2B53">
      <w:pPr>
        <w:ind w:firstLine="480"/>
      </w:pPr>
      <w:r>
        <w:t xml:space="preserve">R2(config-rip)#no auto-summary </w:t>
      </w:r>
    </w:p>
    <w:p w14:paraId="2535CE11" w14:textId="77777777" w:rsidR="009B2B53" w:rsidRDefault="009B2B53" w:rsidP="009B2B53">
      <w:pPr>
        <w:ind w:firstLine="480"/>
      </w:pPr>
      <w:r>
        <w:t>R2(config-rip)#version 2</w:t>
      </w:r>
    </w:p>
    <w:p w14:paraId="1C2F3906" w14:textId="77777777" w:rsidR="009B2B53" w:rsidRDefault="009B2B53" w:rsidP="009B2B53">
      <w:pPr>
        <w:ind w:firstLine="480"/>
      </w:pPr>
      <w:r>
        <w:t>R2(config-rip)#network 23.0.0.0</w:t>
      </w:r>
    </w:p>
    <w:p w14:paraId="5AAB534D" w14:textId="77777777" w:rsidR="009B2B53" w:rsidRDefault="009B2B53" w:rsidP="009B2B53">
      <w:pPr>
        <w:ind w:firstLine="480"/>
      </w:pPr>
      <w:r>
        <w:t>R2(config-rip)#exit</w:t>
      </w:r>
    </w:p>
    <w:p w14:paraId="79A78CAF" w14:textId="77777777" w:rsidR="009B2B53" w:rsidRDefault="009B2B53" w:rsidP="009B2B53">
      <w:pPr>
        <w:ind w:firstLine="480"/>
      </w:pPr>
      <w:r>
        <w:t>R2(config)#router ospf 1</w:t>
      </w:r>
    </w:p>
    <w:p w14:paraId="2BCCFC01" w14:textId="77777777" w:rsidR="009B2B53" w:rsidRDefault="009B2B53" w:rsidP="009B2B53">
      <w:pPr>
        <w:ind w:firstLine="480"/>
      </w:pPr>
      <w:r>
        <w:t>R2(config-ospf)#network 12.1.1.2 0.0.0.3 area 0</w:t>
      </w:r>
    </w:p>
    <w:p w14:paraId="71EC7186" w14:textId="77777777" w:rsidR="009B2B53" w:rsidRDefault="009B2B53" w:rsidP="009B2B53">
      <w:pPr>
        <w:ind w:firstLine="480"/>
      </w:pPr>
    </w:p>
    <w:p w14:paraId="16CC269B" w14:textId="77777777" w:rsidR="009B2B53" w:rsidRDefault="009B2B53" w:rsidP="009B2B53">
      <w:pPr>
        <w:ind w:firstLine="480"/>
      </w:pPr>
      <w:r>
        <w:t>R1(config)#interface g0</w:t>
      </w:r>
    </w:p>
    <w:p w14:paraId="30F1C4C7" w14:textId="77777777" w:rsidR="009B2B53" w:rsidRDefault="009B2B53" w:rsidP="009B2B53">
      <w:pPr>
        <w:ind w:firstLine="480"/>
      </w:pPr>
      <w:r>
        <w:t>R1(config-if-gigabitethernet0)#ip address 12.1.1.1 30</w:t>
      </w:r>
    </w:p>
    <w:p w14:paraId="4616D02C" w14:textId="77777777" w:rsidR="009B2B53" w:rsidRDefault="009B2B53" w:rsidP="009B2B53">
      <w:pPr>
        <w:ind w:firstLine="480"/>
      </w:pPr>
      <w:r>
        <w:t>R1(config-if-gigabitethernet0)#exit</w:t>
      </w:r>
    </w:p>
    <w:p w14:paraId="743D0591" w14:textId="77777777" w:rsidR="009B2B53" w:rsidRDefault="009B2B53" w:rsidP="009B2B53">
      <w:pPr>
        <w:ind w:firstLine="480"/>
      </w:pPr>
      <w:r>
        <w:t>R1(config)#router ospf 1</w:t>
      </w:r>
    </w:p>
    <w:p w14:paraId="640B86DB" w14:textId="77777777" w:rsidR="009B2B53" w:rsidRDefault="009B2B53" w:rsidP="009B2B53">
      <w:pPr>
        <w:ind w:firstLine="480"/>
      </w:pPr>
      <w:r>
        <w:t>R1(config-ospf)#network 12.1.1.1 0.0.0.3 area 0</w:t>
      </w:r>
    </w:p>
    <w:p w14:paraId="29417114" w14:textId="77777777" w:rsidR="009B2B53" w:rsidRDefault="009B2B53" w:rsidP="009B2B53">
      <w:pPr>
        <w:ind w:firstLine="480"/>
      </w:pPr>
      <w:r>
        <w:rPr>
          <w:rFonts w:hint="eastAsia"/>
        </w:rPr>
        <w:t>在</w:t>
      </w:r>
      <w:r>
        <w:rPr>
          <w:rFonts w:hint="eastAsia"/>
        </w:rPr>
        <w:t>R2</w:t>
      </w:r>
      <w:r>
        <w:rPr>
          <w:rFonts w:hint="eastAsia"/>
        </w:rPr>
        <w:t>上</w:t>
      </w:r>
      <w:r>
        <w:t>实现路由重分发。</w:t>
      </w:r>
    </w:p>
    <w:p w14:paraId="4E9BC6DC" w14:textId="77777777" w:rsidR="009B2B53" w:rsidRDefault="009B2B53" w:rsidP="009B2B53">
      <w:pPr>
        <w:ind w:firstLine="480"/>
      </w:pPr>
      <w:r w:rsidRPr="004313F9">
        <w:t>R2(config)#router ospf 1</w:t>
      </w:r>
    </w:p>
    <w:p w14:paraId="4928C169" w14:textId="77777777" w:rsidR="009B2B53" w:rsidRDefault="009B2B53" w:rsidP="009B2B53">
      <w:pPr>
        <w:ind w:firstLine="480"/>
      </w:pPr>
      <w:r w:rsidRPr="004313F9">
        <w:t>R2(config-ospf)#redistribute rip</w:t>
      </w:r>
    </w:p>
    <w:p w14:paraId="3B90AAAB" w14:textId="77777777" w:rsidR="009B2B53" w:rsidRDefault="009B2B53" w:rsidP="009B2B53">
      <w:pPr>
        <w:ind w:firstLine="480"/>
      </w:pPr>
      <w:r>
        <w:rPr>
          <w:rFonts w:hint="eastAsia"/>
        </w:rPr>
        <w:t>在</w:t>
      </w:r>
      <w:r>
        <w:t>没有使用</w:t>
      </w:r>
      <w:r>
        <w:t>route-map</w:t>
      </w:r>
      <w:r>
        <w:rPr>
          <w:rFonts w:hint="eastAsia"/>
        </w:rPr>
        <w:t>策略</w:t>
      </w:r>
      <w:r>
        <w:t>之前先看</w:t>
      </w:r>
      <w:r>
        <w:rPr>
          <w:rFonts w:hint="eastAsia"/>
        </w:rPr>
        <w:t>R1</w:t>
      </w:r>
      <w:r>
        <w:rPr>
          <w:rFonts w:hint="eastAsia"/>
        </w:rPr>
        <w:t>的</w:t>
      </w:r>
      <w:r>
        <w:t>路由表。</w:t>
      </w:r>
    </w:p>
    <w:p w14:paraId="37F02D93" w14:textId="77777777" w:rsidR="009B2B53" w:rsidRDefault="009B2B53" w:rsidP="009B2B53">
      <w:pPr>
        <w:ind w:firstLine="480"/>
        <w:jc w:val="center"/>
      </w:pPr>
      <w:r>
        <w:rPr>
          <w:noProof/>
        </w:rPr>
        <w:drawing>
          <wp:inline distT="0" distB="0" distL="0" distR="0" wp14:anchorId="46C325C1" wp14:editId="478C415E">
            <wp:extent cx="5543550" cy="187452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43550" cy="1874520"/>
                    </a:xfrm>
                    <a:prstGeom prst="rect">
                      <a:avLst/>
                    </a:prstGeom>
                  </pic:spPr>
                </pic:pic>
              </a:graphicData>
            </a:graphic>
          </wp:inline>
        </w:drawing>
      </w:r>
    </w:p>
    <w:p w14:paraId="141136DF" w14:textId="77777777" w:rsidR="009B2B53" w:rsidRDefault="009B2B53" w:rsidP="009B2B53">
      <w:pPr>
        <w:ind w:firstLine="480"/>
      </w:pPr>
      <w:r>
        <w:rPr>
          <w:rFonts w:hint="eastAsia"/>
        </w:rPr>
        <w:t>现在</w:t>
      </w:r>
      <w:r>
        <w:t>在</w:t>
      </w:r>
      <w:r>
        <w:rPr>
          <w:rFonts w:hint="eastAsia"/>
        </w:rPr>
        <w:t>R2</w:t>
      </w:r>
      <w:r>
        <w:rPr>
          <w:rFonts w:hint="eastAsia"/>
        </w:rPr>
        <w:t>上使用</w:t>
      </w:r>
      <w:r>
        <w:t>route-map</w:t>
      </w:r>
      <w:r>
        <w:rPr>
          <w:rFonts w:hint="eastAsia"/>
        </w:rPr>
        <w:t>实现</w:t>
      </w:r>
      <w:r>
        <w:rPr>
          <w:rFonts w:hint="eastAsia"/>
        </w:rPr>
        <w:t>172</w:t>
      </w:r>
      <w:r>
        <w:rPr>
          <w:rFonts w:hint="eastAsia"/>
        </w:rPr>
        <w:t>网段重分发</w:t>
      </w:r>
      <w:r>
        <w:t>的不同实验要求。</w:t>
      </w:r>
    </w:p>
    <w:p w14:paraId="7372D403" w14:textId="77777777" w:rsidR="009B2B53" w:rsidRDefault="009B2B53" w:rsidP="009B2B53">
      <w:pPr>
        <w:ind w:firstLine="480"/>
      </w:pPr>
      <w:r w:rsidRPr="00941ABF">
        <w:t>R2(config)#ip access-list standard 1</w:t>
      </w:r>
      <w:r>
        <w:tab/>
      </w:r>
      <w:r>
        <w:tab/>
      </w:r>
      <w:r>
        <w:tab/>
        <w:t>//ACL1</w:t>
      </w:r>
      <w:r>
        <w:rPr>
          <w:rFonts w:hint="eastAsia"/>
        </w:rPr>
        <w:t>抓取</w:t>
      </w:r>
      <w:r>
        <w:t>路由</w:t>
      </w:r>
      <w:r>
        <w:rPr>
          <w:rFonts w:hint="eastAsia"/>
        </w:rPr>
        <w:t>172.16.1.0/</w:t>
      </w:r>
      <w:r>
        <w:t>24</w:t>
      </w:r>
    </w:p>
    <w:p w14:paraId="173C707A" w14:textId="77777777" w:rsidR="009B2B53" w:rsidRDefault="009B2B53" w:rsidP="009B2B53">
      <w:pPr>
        <w:ind w:firstLine="480"/>
      </w:pPr>
      <w:r w:rsidRPr="00941ABF">
        <w:lastRenderedPageBreak/>
        <w:t>R2(config-std-nacl)#permit 172.16.1.0 0.0.0.255</w:t>
      </w:r>
    </w:p>
    <w:p w14:paraId="04B3B5B1" w14:textId="77777777" w:rsidR="009B2B53" w:rsidRDefault="009B2B53" w:rsidP="009B2B53">
      <w:pPr>
        <w:ind w:firstLine="480"/>
      </w:pPr>
      <w:r w:rsidRPr="00941ABF">
        <w:t>R2(config-std-nacl)#exit</w:t>
      </w:r>
    </w:p>
    <w:p w14:paraId="7D4DF1B5" w14:textId="77777777" w:rsidR="009B2B53" w:rsidRDefault="009B2B53" w:rsidP="009B2B53">
      <w:pPr>
        <w:ind w:firstLine="480"/>
      </w:pPr>
      <w:r w:rsidRPr="00941ABF">
        <w:t>R2(config)#ip access-list standard 2</w:t>
      </w:r>
    </w:p>
    <w:p w14:paraId="323EA59D" w14:textId="77777777" w:rsidR="009B2B53" w:rsidRDefault="009B2B53" w:rsidP="009B2B53">
      <w:pPr>
        <w:ind w:firstLine="480"/>
      </w:pPr>
      <w:r w:rsidRPr="00941ABF">
        <w:t>R2(config-std-nacl)#permit 172.16.2.0 0.0.0.255</w:t>
      </w:r>
    </w:p>
    <w:p w14:paraId="2864516D" w14:textId="77777777" w:rsidR="009B2B53" w:rsidRDefault="009B2B53" w:rsidP="009B2B53">
      <w:pPr>
        <w:ind w:firstLine="480"/>
      </w:pPr>
      <w:r w:rsidRPr="00941ABF">
        <w:t>R2(config-std-nacl)#exit</w:t>
      </w:r>
    </w:p>
    <w:p w14:paraId="2B9490D3" w14:textId="77777777" w:rsidR="009B2B53" w:rsidRDefault="009B2B53" w:rsidP="009B2B53">
      <w:pPr>
        <w:ind w:firstLine="480"/>
      </w:pPr>
      <w:r>
        <w:t>R2(config)#ip access-list standard 3</w:t>
      </w:r>
    </w:p>
    <w:p w14:paraId="7D84BA67" w14:textId="77777777" w:rsidR="009B2B53" w:rsidRDefault="009B2B53" w:rsidP="009B2B53">
      <w:pPr>
        <w:ind w:firstLine="480"/>
      </w:pPr>
      <w:r>
        <w:t>R2(config-std-nacl)#permit 172.16.3.0 0.0.0.255</w:t>
      </w:r>
    </w:p>
    <w:p w14:paraId="67EFF3C2" w14:textId="77777777" w:rsidR="009B2B53" w:rsidRDefault="009B2B53" w:rsidP="009B2B53">
      <w:pPr>
        <w:ind w:firstLine="480"/>
      </w:pPr>
      <w:r w:rsidRPr="00941ABF">
        <w:t>R2(config-std-nacl)#exit</w:t>
      </w:r>
    </w:p>
    <w:p w14:paraId="7B673A81" w14:textId="77777777" w:rsidR="009B2B53" w:rsidRDefault="009B2B53" w:rsidP="009B2B53">
      <w:pPr>
        <w:ind w:firstLine="480"/>
      </w:pPr>
      <w:r w:rsidRPr="0021486B">
        <w:t>R2(config)#route-map ccie permit 10</w:t>
      </w:r>
      <w:r>
        <w:tab/>
      </w:r>
      <w:r>
        <w:tab/>
      </w:r>
    </w:p>
    <w:p w14:paraId="423C6FAF" w14:textId="77777777" w:rsidR="009B2B53" w:rsidRPr="00F03B93" w:rsidRDefault="009B2B53" w:rsidP="009B2B53">
      <w:pPr>
        <w:ind w:left="2460" w:firstLineChars="25" w:firstLine="60"/>
        <w:rPr>
          <w:b/>
        </w:rPr>
      </w:pPr>
      <w:r w:rsidRPr="00F03B93">
        <w:rPr>
          <w:b/>
        </w:rPr>
        <w:t>//</w:t>
      </w:r>
      <w:r w:rsidRPr="00F03B93">
        <w:rPr>
          <w:rFonts w:hint="eastAsia"/>
          <w:b/>
        </w:rPr>
        <w:t>启用</w:t>
      </w:r>
      <w:r w:rsidRPr="00F03B93">
        <w:rPr>
          <w:b/>
        </w:rPr>
        <w:t>route-map</w:t>
      </w:r>
      <w:r w:rsidRPr="00F03B93">
        <w:rPr>
          <w:rFonts w:hint="eastAsia"/>
          <w:b/>
        </w:rPr>
        <w:t>命名</w:t>
      </w:r>
      <w:r w:rsidRPr="00F03B93">
        <w:rPr>
          <w:b/>
        </w:rPr>
        <w:t>为</w:t>
      </w:r>
      <w:r w:rsidRPr="00F03B93">
        <w:rPr>
          <w:b/>
        </w:rPr>
        <w:t>ccie,</w:t>
      </w:r>
      <w:r w:rsidRPr="00F03B93">
        <w:rPr>
          <w:rFonts w:hint="eastAsia"/>
          <w:b/>
        </w:rPr>
        <w:t>行为</w:t>
      </w:r>
      <w:r w:rsidRPr="00F03B93">
        <w:rPr>
          <w:b/>
        </w:rPr>
        <w:t>为</w:t>
      </w:r>
      <w:r w:rsidRPr="00F03B93">
        <w:rPr>
          <w:b/>
        </w:rPr>
        <w:t>permit</w:t>
      </w:r>
      <w:r w:rsidRPr="00F03B93">
        <w:rPr>
          <w:rFonts w:hint="eastAsia"/>
          <w:b/>
        </w:rPr>
        <w:t>，</w:t>
      </w:r>
      <w:r w:rsidRPr="00F03B93">
        <w:rPr>
          <w:rFonts w:hint="eastAsia"/>
          <w:b/>
        </w:rPr>
        <w:t>10</w:t>
      </w:r>
      <w:r w:rsidRPr="00F03B93">
        <w:rPr>
          <w:rFonts w:hint="eastAsia"/>
          <w:b/>
        </w:rPr>
        <w:t>为</w:t>
      </w:r>
      <w:r w:rsidRPr="00F03B93">
        <w:rPr>
          <w:b/>
        </w:rPr>
        <w:t>序列号</w:t>
      </w:r>
    </w:p>
    <w:p w14:paraId="23955A21" w14:textId="77777777" w:rsidR="009B2B53" w:rsidRDefault="009B2B53" w:rsidP="009B2B53">
      <w:pPr>
        <w:ind w:firstLine="480"/>
      </w:pPr>
      <w:r w:rsidRPr="0021486B">
        <w:t>R2(config-route-map)#match ip address 1</w:t>
      </w:r>
    </w:p>
    <w:p w14:paraId="33AF5764" w14:textId="77777777" w:rsidR="009B2B53" w:rsidRPr="00F03B93" w:rsidRDefault="009B2B53" w:rsidP="009B2B53">
      <w:pPr>
        <w:ind w:firstLine="480"/>
        <w:rPr>
          <w:b/>
        </w:rPr>
      </w:pPr>
      <w:r>
        <w:tab/>
      </w:r>
      <w:r>
        <w:tab/>
      </w:r>
      <w:r>
        <w:tab/>
      </w:r>
      <w:r>
        <w:tab/>
      </w:r>
      <w:r>
        <w:tab/>
      </w:r>
      <w:r w:rsidRPr="00F03B93">
        <w:rPr>
          <w:b/>
        </w:rPr>
        <w:t>//</w:t>
      </w:r>
      <w:r w:rsidRPr="00F03B93">
        <w:rPr>
          <w:rFonts w:hint="eastAsia"/>
          <w:b/>
        </w:rPr>
        <w:t>匹配</w:t>
      </w:r>
      <w:r w:rsidRPr="00F03B93">
        <w:rPr>
          <w:b/>
        </w:rPr>
        <w:t>acl 1</w:t>
      </w:r>
    </w:p>
    <w:p w14:paraId="68B86208" w14:textId="77777777" w:rsidR="009B2B53" w:rsidRPr="00F03B93" w:rsidRDefault="009B2B53" w:rsidP="009B2B53">
      <w:pPr>
        <w:ind w:firstLine="480"/>
        <w:rPr>
          <w:b/>
        </w:rPr>
      </w:pPr>
      <w:r w:rsidRPr="0021486B">
        <w:t>R2(config-route-map)#</w:t>
      </w:r>
      <w:r w:rsidRPr="00F03B93">
        <w:rPr>
          <w:b/>
        </w:rPr>
        <w:t>set metric 100</w:t>
      </w:r>
      <w:r w:rsidRPr="00F03B93">
        <w:rPr>
          <w:b/>
        </w:rPr>
        <w:tab/>
      </w:r>
      <w:r w:rsidRPr="00F03B93">
        <w:rPr>
          <w:b/>
        </w:rPr>
        <w:tab/>
      </w:r>
      <w:r w:rsidRPr="00F03B93">
        <w:rPr>
          <w:b/>
        </w:rPr>
        <w:tab/>
      </w:r>
      <w:r w:rsidRPr="00F03B93">
        <w:rPr>
          <w:rFonts w:hint="eastAsia"/>
          <w:b/>
        </w:rPr>
        <w:t>//</w:t>
      </w:r>
      <w:r w:rsidRPr="00F03B93">
        <w:rPr>
          <w:rFonts w:hint="eastAsia"/>
          <w:b/>
        </w:rPr>
        <w:t>给</w:t>
      </w:r>
      <w:r w:rsidRPr="00F03B93">
        <w:rPr>
          <w:b/>
        </w:rPr>
        <w:t>匹配的路由设置相关属性</w:t>
      </w:r>
    </w:p>
    <w:p w14:paraId="0495AA6C" w14:textId="77777777" w:rsidR="009B2B53" w:rsidRDefault="009B2B53" w:rsidP="009B2B53">
      <w:pPr>
        <w:ind w:firstLine="480"/>
      </w:pPr>
      <w:r w:rsidRPr="0021486B">
        <w:t>R2(config-route-map)#exit</w:t>
      </w:r>
    </w:p>
    <w:p w14:paraId="7CB798B8" w14:textId="77777777" w:rsidR="009B2B53" w:rsidRDefault="009B2B53" w:rsidP="009B2B53">
      <w:pPr>
        <w:ind w:firstLine="480"/>
      </w:pPr>
      <w:r w:rsidRPr="0021486B">
        <w:t>R2(config)#route-map ccie permit</w:t>
      </w:r>
      <w:r>
        <w:t xml:space="preserve"> 20</w:t>
      </w:r>
    </w:p>
    <w:p w14:paraId="2A6AC07C" w14:textId="77777777" w:rsidR="009B2B53" w:rsidRDefault="009B2B53" w:rsidP="009B2B53">
      <w:pPr>
        <w:ind w:firstLine="480"/>
      </w:pPr>
      <w:r w:rsidRPr="0021486B">
        <w:t>R2(config-route-map)#match ip address 2</w:t>
      </w:r>
    </w:p>
    <w:p w14:paraId="5C670F6A" w14:textId="77777777" w:rsidR="009B2B53" w:rsidRDefault="009B2B53" w:rsidP="009B2B53">
      <w:pPr>
        <w:ind w:firstLine="480"/>
      </w:pPr>
      <w:r w:rsidRPr="0021486B">
        <w:t>R2(config-route-map)</w:t>
      </w:r>
      <w:r w:rsidRPr="00F03B93">
        <w:rPr>
          <w:b/>
        </w:rPr>
        <w:t>#set tag 20</w:t>
      </w:r>
      <w:r w:rsidRPr="00F03B93">
        <w:rPr>
          <w:b/>
        </w:rPr>
        <w:tab/>
      </w:r>
      <w:r w:rsidRPr="00F03B93">
        <w:rPr>
          <w:b/>
        </w:rPr>
        <w:tab/>
      </w:r>
      <w:r w:rsidRPr="00F03B93">
        <w:rPr>
          <w:b/>
        </w:rPr>
        <w:tab/>
        <w:t>//</w:t>
      </w:r>
      <w:r w:rsidRPr="00F03B93">
        <w:rPr>
          <w:rFonts w:hint="eastAsia"/>
          <w:b/>
        </w:rPr>
        <w:t>给</w:t>
      </w:r>
      <w:r w:rsidRPr="00F03B93">
        <w:rPr>
          <w:b/>
        </w:rPr>
        <w:t>匹配的</w:t>
      </w:r>
      <w:r w:rsidRPr="00F03B93">
        <w:rPr>
          <w:rFonts w:hint="eastAsia"/>
          <w:b/>
        </w:rPr>
        <w:t>ACL 2</w:t>
      </w:r>
      <w:r w:rsidRPr="00F03B93">
        <w:rPr>
          <w:rFonts w:hint="eastAsia"/>
          <w:b/>
        </w:rPr>
        <w:t>路由</w:t>
      </w:r>
      <w:r w:rsidRPr="00F03B93">
        <w:rPr>
          <w:b/>
        </w:rPr>
        <w:t>条目打上</w:t>
      </w:r>
      <w:r w:rsidRPr="00F03B93">
        <w:rPr>
          <w:b/>
        </w:rPr>
        <w:t>tag 20</w:t>
      </w:r>
    </w:p>
    <w:p w14:paraId="78C74273" w14:textId="77777777" w:rsidR="009B2B53" w:rsidRDefault="009B2B53" w:rsidP="009B2B53">
      <w:pPr>
        <w:ind w:firstLine="480"/>
      </w:pPr>
      <w:r w:rsidRPr="0021486B">
        <w:t>R2(config-route-map)#exit</w:t>
      </w:r>
    </w:p>
    <w:p w14:paraId="0F4D3A07" w14:textId="77777777" w:rsidR="009B2B53" w:rsidRPr="00F03B93" w:rsidRDefault="009B2B53" w:rsidP="009B2B53">
      <w:pPr>
        <w:ind w:firstLine="480"/>
        <w:rPr>
          <w:b/>
        </w:rPr>
      </w:pPr>
      <w:r w:rsidRPr="0021486B">
        <w:t>R2(config)#</w:t>
      </w:r>
      <w:r w:rsidRPr="00F03B93">
        <w:rPr>
          <w:b/>
        </w:rPr>
        <w:t xml:space="preserve">route-map ccie permit  </w:t>
      </w:r>
      <w:r w:rsidR="0027494B">
        <w:rPr>
          <w:b/>
        </w:rPr>
        <w:t>3</w:t>
      </w:r>
      <w:r w:rsidRPr="00F03B93">
        <w:rPr>
          <w:b/>
        </w:rPr>
        <w:t>0</w:t>
      </w:r>
      <w:r w:rsidRPr="00F03B93">
        <w:rPr>
          <w:b/>
        </w:rPr>
        <w:tab/>
        <w:t>//</w:t>
      </w:r>
      <w:r w:rsidRPr="00F03B93">
        <w:rPr>
          <w:rFonts w:hint="eastAsia"/>
          <w:b/>
        </w:rPr>
        <w:t>增加</w:t>
      </w:r>
      <w:r w:rsidRPr="00F03B93">
        <w:rPr>
          <w:b/>
        </w:rPr>
        <w:t>一条空语句</w:t>
      </w:r>
      <w:r w:rsidRPr="00F03B93">
        <w:rPr>
          <w:rFonts w:hint="eastAsia"/>
          <w:b/>
        </w:rPr>
        <w:t>放行</w:t>
      </w:r>
      <w:r w:rsidRPr="00F03B93">
        <w:rPr>
          <w:b/>
        </w:rPr>
        <w:t>其他重分发路由</w:t>
      </w:r>
    </w:p>
    <w:p w14:paraId="20B7E8F3" w14:textId="77777777" w:rsidR="009B2B53" w:rsidRDefault="009B2B53" w:rsidP="009B2B53">
      <w:pPr>
        <w:ind w:firstLine="480"/>
      </w:pPr>
      <w:r w:rsidRPr="0021486B">
        <w:t>R2(config-route-map)#exit</w:t>
      </w:r>
    </w:p>
    <w:p w14:paraId="4A7073EA" w14:textId="77777777" w:rsidR="009B2B53" w:rsidRDefault="009B2B53" w:rsidP="009B2B53">
      <w:pPr>
        <w:ind w:firstLine="480"/>
      </w:pPr>
      <w:r w:rsidRPr="0021486B">
        <w:t>R2(config)#router ospf 1</w:t>
      </w:r>
    </w:p>
    <w:p w14:paraId="571BB657" w14:textId="77777777" w:rsidR="009B2B53" w:rsidRPr="00F03B93" w:rsidRDefault="009B2B53" w:rsidP="009B2B53">
      <w:pPr>
        <w:ind w:firstLine="480"/>
        <w:rPr>
          <w:b/>
        </w:rPr>
      </w:pPr>
      <w:r>
        <w:t>R2(config-ospf)#</w:t>
      </w:r>
      <w:r w:rsidRPr="00F03B93">
        <w:rPr>
          <w:b/>
        </w:rPr>
        <w:t xml:space="preserve">redistribute rip route-map ccie </w:t>
      </w:r>
      <w:r w:rsidRPr="00F03B93">
        <w:rPr>
          <w:b/>
        </w:rPr>
        <w:tab/>
        <w:t>//</w:t>
      </w:r>
      <w:r w:rsidRPr="00F03B93">
        <w:rPr>
          <w:rFonts w:hint="eastAsia"/>
          <w:b/>
        </w:rPr>
        <w:t>调用</w:t>
      </w:r>
      <w:r w:rsidRPr="00F03B93">
        <w:rPr>
          <w:b/>
        </w:rPr>
        <w:t>route-map ccie</w:t>
      </w:r>
    </w:p>
    <w:p w14:paraId="5D2F1BBE" w14:textId="77777777" w:rsidR="009B2B53" w:rsidRDefault="009B2B53" w:rsidP="009B2B53">
      <w:pPr>
        <w:ind w:firstLine="480"/>
      </w:pPr>
      <w:r>
        <w:t>R2(config-ospf)#exit</w:t>
      </w:r>
    </w:p>
    <w:p w14:paraId="734836B1" w14:textId="77777777" w:rsidR="009B2B53" w:rsidRDefault="009B2B53" w:rsidP="009B2B53">
      <w:pPr>
        <w:ind w:firstLine="480"/>
      </w:pPr>
      <w:r>
        <w:rPr>
          <w:rFonts w:hint="eastAsia"/>
        </w:rPr>
        <w:t>查看</w:t>
      </w:r>
      <w:r>
        <w:rPr>
          <w:rFonts w:hint="eastAsia"/>
        </w:rPr>
        <w:t>R1</w:t>
      </w:r>
      <w:r>
        <w:rPr>
          <w:rFonts w:hint="eastAsia"/>
        </w:rPr>
        <w:t>的</w:t>
      </w:r>
      <w:r>
        <w:t>路由表：</w:t>
      </w:r>
    </w:p>
    <w:p w14:paraId="34670901" w14:textId="77777777" w:rsidR="009B2B53" w:rsidRDefault="009B2B53" w:rsidP="009B2B53">
      <w:pPr>
        <w:ind w:firstLine="480"/>
      </w:pPr>
      <w:r>
        <w:rPr>
          <w:noProof/>
        </w:rPr>
        <w:lastRenderedPageBreak/>
        <w:drawing>
          <wp:inline distT="0" distB="0" distL="0" distR="0" wp14:anchorId="6AB48E55" wp14:editId="2BC55541">
            <wp:extent cx="5543550" cy="189039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43550" cy="1890395"/>
                    </a:xfrm>
                    <a:prstGeom prst="rect">
                      <a:avLst/>
                    </a:prstGeom>
                  </pic:spPr>
                </pic:pic>
              </a:graphicData>
            </a:graphic>
          </wp:inline>
        </w:drawing>
      </w:r>
    </w:p>
    <w:p w14:paraId="6FD149FF" w14:textId="77777777" w:rsidR="009B2B53" w:rsidRDefault="009B2B53" w:rsidP="009B2B53">
      <w:pPr>
        <w:ind w:firstLine="480"/>
      </w:pPr>
      <w:r>
        <w:rPr>
          <w:rFonts w:hint="eastAsia"/>
        </w:rPr>
        <w:t>可以</w:t>
      </w:r>
      <w:r>
        <w:t>看到</w:t>
      </w:r>
      <w:r>
        <w:rPr>
          <w:rFonts w:hint="eastAsia"/>
        </w:rPr>
        <w:t>172.16.1.0/24</w:t>
      </w:r>
      <w:r>
        <w:rPr>
          <w:rFonts w:hint="eastAsia"/>
        </w:rPr>
        <w:t>的</w:t>
      </w:r>
      <w:r>
        <w:t>路由</w:t>
      </w:r>
      <w:r>
        <w:t>metric</w:t>
      </w:r>
      <w:r>
        <w:t>值变为了</w:t>
      </w:r>
      <w:r>
        <w:rPr>
          <w:rFonts w:hint="eastAsia"/>
        </w:rPr>
        <w:t>100.</w:t>
      </w:r>
      <w:r>
        <w:rPr>
          <w:rFonts w:hint="eastAsia"/>
        </w:rPr>
        <w:t>且</w:t>
      </w:r>
      <w:r>
        <w:rPr>
          <w:rFonts w:hint="eastAsia"/>
        </w:rPr>
        <w:t>172.16.3.0/24</w:t>
      </w:r>
      <w:r>
        <w:rPr>
          <w:rFonts w:hint="eastAsia"/>
        </w:rPr>
        <w:t>路由</w:t>
      </w:r>
      <w:r>
        <w:t>正常重分发。</w:t>
      </w:r>
    </w:p>
    <w:p w14:paraId="4B10A549" w14:textId="77777777" w:rsidR="009B2B53" w:rsidRPr="00F03B93" w:rsidRDefault="009B2B53" w:rsidP="007C4864">
      <w:pPr>
        <w:ind w:firstLine="480"/>
      </w:pPr>
      <w:r>
        <w:rPr>
          <w:rFonts w:hint="eastAsia"/>
        </w:rPr>
        <w:t>使用</w:t>
      </w:r>
      <w:r>
        <w:t>命令</w:t>
      </w:r>
      <w:r>
        <w:t>show ip ospf database external</w:t>
      </w:r>
      <w:r>
        <w:rPr>
          <w:rFonts w:hint="eastAsia"/>
        </w:rPr>
        <w:t>命令查看</w:t>
      </w:r>
      <w:r>
        <w:rPr>
          <w:rFonts w:hint="eastAsia"/>
        </w:rPr>
        <w:t>172.16.2.0/24</w:t>
      </w:r>
      <w:r>
        <w:rPr>
          <w:rFonts w:hint="eastAsia"/>
        </w:rPr>
        <w:t>是否</w:t>
      </w:r>
      <w:r>
        <w:t>打</w:t>
      </w:r>
      <w:r>
        <w:rPr>
          <w:rFonts w:hint="eastAsia"/>
        </w:rPr>
        <w:t>上</w:t>
      </w:r>
      <w:r>
        <w:t>了</w:t>
      </w:r>
      <w:r>
        <w:t>tag 20</w:t>
      </w:r>
      <w:r>
        <w:rPr>
          <w:rFonts w:hint="eastAsia"/>
        </w:rPr>
        <w:t>。</w:t>
      </w:r>
    </w:p>
    <w:p w14:paraId="58A1BFDA" w14:textId="77777777" w:rsidR="009B2B53" w:rsidRDefault="009B2B53" w:rsidP="009B2B53">
      <w:pPr>
        <w:ind w:firstLine="480"/>
      </w:pPr>
      <w:r>
        <w:rPr>
          <w:noProof/>
        </w:rPr>
        <w:drawing>
          <wp:inline distT="0" distB="0" distL="0" distR="0" wp14:anchorId="4C647A8D" wp14:editId="45BE4831">
            <wp:extent cx="5543550" cy="217868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43550" cy="2178685"/>
                    </a:xfrm>
                    <a:prstGeom prst="rect">
                      <a:avLst/>
                    </a:prstGeom>
                  </pic:spPr>
                </pic:pic>
              </a:graphicData>
            </a:graphic>
          </wp:inline>
        </w:drawing>
      </w:r>
    </w:p>
    <w:p w14:paraId="504A0255" w14:textId="77777777" w:rsidR="009B2B53" w:rsidRDefault="009B2B53" w:rsidP="007C4864">
      <w:pPr>
        <w:ind w:firstLine="480"/>
      </w:pPr>
      <w:r>
        <w:rPr>
          <w:rFonts w:hint="eastAsia"/>
        </w:rPr>
        <w:t>路由</w:t>
      </w:r>
      <w:r>
        <w:t>条目</w:t>
      </w:r>
      <w:r>
        <w:rPr>
          <w:rFonts w:hint="eastAsia"/>
        </w:rPr>
        <w:t>172.16.2.0/24</w:t>
      </w:r>
      <w:r>
        <w:rPr>
          <w:rFonts w:hint="eastAsia"/>
        </w:rPr>
        <w:t>打</w:t>
      </w:r>
      <w:r>
        <w:t>上了</w:t>
      </w:r>
      <w:r>
        <w:t xml:space="preserve">tag20 </w:t>
      </w:r>
      <w:r>
        <w:rPr>
          <w:rFonts w:hint="eastAsia"/>
        </w:rPr>
        <w:t>的</w:t>
      </w:r>
      <w:r>
        <w:t>标签。</w:t>
      </w:r>
    </w:p>
    <w:p w14:paraId="4248658C" w14:textId="77777777" w:rsidR="0080710F" w:rsidRDefault="00182282" w:rsidP="00F026F7">
      <w:pPr>
        <w:pStyle w:val="2"/>
        <w:numPr>
          <w:ilvl w:val="1"/>
          <w:numId w:val="11"/>
        </w:numPr>
      </w:pPr>
      <w:bookmarkStart w:id="47" w:name="_Toc465170339"/>
      <w:bookmarkEnd w:id="16"/>
      <w:r>
        <w:rPr>
          <w:rFonts w:hint="eastAsia"/>
        </w:rPr>
        <w:t>OSPF</w:t>
      </w:r>
      <w:r w:rsidR="00B2535C">
        <w:rPr>
          <w:rFonts w:hint="eastAsia"/>
        </w:rPr>
        <w:t>选路</w:t>
      </w:r>
      <w:bookmarkEnd w:id="47"/>
    </w:p>
    <w:p w14:paraId="6E6C908F" w14:textId="77777777" w:rsidR="00817BCC" w:rsidRPr="00817BCC" w:rsidRDefault="00817BCC" w:rsidP="00817BCC">
      <w:pPr>
        <w:ind w:firstLine="480"/>
      </w:pPr>
      <w:r>
        <w:rPr>
          <w:rFonts w:hint="eastAsia"/>
        </w:rPr>
        <w:t>实验</w:t>
      </w:r>
      <w:r>
        <w:t>拓扑如下图：</w:t>
      </w:r>
    </w:p>
    <w:p w14:paraId="55F2C2F2" w14:textId="77777777" w:rsidR="00182282" w:rsidRDefault="00BD2D04" w:rsidP="00817BCC">
      <w:pPr>
        <w:ind w:firstLine="480"/>
        <w:jc w:val="center"/>
      </w:pPr>
      <w:r>
        <w:rPr>
          <w:noProof/>
        </w:rPr>
        <w:lastRenderedPageBreak/>
        <w:drawing>
          <wp:inline distT="0" distB="0" distL="0" distR="0" wp14:anchorId="2FE458E4" wp14:editId="6632FB8B">
            <wp:extent cx="4810125" cy="404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10125" cy="4048125"/>
                    </a:xfrm>
                    <a:prstGeom prst="rect">
                      <a:avLst/>
                    </a:prstGeom>
                  </pic:spPr>
                </pic:pic>
              </a:graphicData>
            </a:graphic>
          </wp:inline>
        </w:drawing>
      </w:r>
    </w:p>
    <w:p w14:paraId="5D2DA7A3" w14:textId="77777777" w:rsidR="00817BCC" w:rsidRPr="000F75F0" w:rsidRDefault="00817BCC" w:rsidP="000F75F0">
      <w:pPr>
        <w:ind w:firstLine="480"/>
        <w:rPr>
          <w:rFonts w:ascii="Times New Roman" w:hAnsi="Times New Roman"/>
        </w:rPr>
      </w:pPr>
      <w:r w:rsidRPr="000F75F0">
        <w:rPr>
          <w:rFonts w:ascii="Times New Roman" w:hAnsi="Times New Roman" w:hint="eastAsia"/>
        </w:rPr>
        <w:t>实验</w:t>
      </w:r>
      <w:r w:rsidRPr="000F75F0">
        <w:rPr>
          <w:rFonts w:ascii="Times New Roman" w:hAnsi="Times New Roman"/>
        </w:rPr>
        <w:t>要求：</w:t>
      </w:r>
    </w:p>
    <w:p w14:paraId="3B84FD5E" w14:textId="77777777" w:rsidR="00817BCC" w:rsidRPr="000F75F0" w:rsidRDefault="000F75F0" w:rsidP="000F75F0">
      <w:pPr>
        <w:ind w:firstLine="480"/>
        <w:rPr>
          <w:rFonts w:ascii="Times New Roman" w:hAnsi="Times New Roman"/>
        </w:rPr>
      </w:pPr>
      <w:r>
        <w:rPr>
          <w:rFonts w:ascii="Times New Roman" w:hAnsi="Times New Roman"/>
        </w:rPr>
        <w:t>1&gt;</w:t>
      </w:r>
      <w:r w:rsidR="00817BCC" w:rsidRPr="000F75F0">
        <w:rPr>
          <w:rFonts w:ascii="Times New Roman" w:hAnsi="Times New Roman"/>
        </w:rPr>
        <w:t>OSPF</w:t>
      </w:r>
      <w:r w:rsidR="00817BCC" w:rsidRPr="000F75F0">
        <w:rPr>
          <w:rFonts w:ascii="Times New Roman" w:hAnsi="Times New Roman"/>
        </w:rPr>
        <w:t>区域划分如图</w:t>
      </w:r>
    </w:p>
    <w:p w14:paraId="77F8E13A" w14:textId="77777777" w:rsidR="00817BCC" w:rsidRPr="000F75F0" w:rsidRDefault="000F75F0" w:rsidP="000F75F0">
      <w:pPr>
        <w:ind w:firstLine="480"/>
        <w:rPr>
          <w:rFonts w:ascii="Times New Roman" w:hAnsi="Times New Roman"/>
        </w:rPr>
      </w:pPr>
      <w:r>
        <w:rPr>
          <w:rFonts w:ascii="Times New Roman" w:hAnsi="Times New Roman"/>
        </w:rPr>
        <w:t>2&gt;</w:t>
      </w:r>
      <w:r w:rsidR="00817BCC" w:rsidRPr="000F75F0">
        <w:rPr>
          <w:rFonts w:ascii="Times New Roman" w:hAnsi="Times New Roman" w:hint="eastAsia"/>
        </w:rPr>
        <w:t>R2</w:t>
      </w:r>
      <w:r w:rsidR="00817BCC" w:rsidRPr="000F75F0">
        <w:rPr>
          <w:rFonts w:ascii="Times New Roman" w:hAnsi="Times New Roman" w:hint="eastAsia"/>
        </w:rPr>
        <w:t>和</w:t>
      </w:r>
      <w:r w:rsidR="00817BCC" w:rsidRPr="000F75F0">
        <w:rPr>
          <w:rFonts w:ascii="Times New Roman" w:hAnsi="Times New Roman" w:hint="eastAsia"/>
        </w:rPr>
        <w:t>R</w:t>
      </w:r>
      <w:r w:rsidR="00817BCC" w:rsidRPr="000F75F0">
        <w:rPr>
          <w:rFonts w:ascii="Times New Roman" w:hAnsi="Times New Roman"/>
        </w:rPr>
        <w:t>3</w:t>
      </w:r>
      <w:r w:rsidR="00817BCC" w:rsidRPr="000F75F0">
        <w:rPr>
          <w:rFonts w:ascii="Times New Roman" w:hAnsi="Times New Roman" w:hint="eastAsia"/>
        </w:rPr>
        <w:t>学到</w:t>
      </w:r>
      <w:r w:rsidR="00817BCC" w:rsidRPr="000F75F0">
        <w:rPr>
          <w:rFonts w:ascii="Times New Roman" w:hAnsi="Times New Roman"/>
        </w:rPr>
        <w:t>区域</w:t>
      </w:r>
      <w:r w:rsidR="00817BCC" w:rsidRPr="000F75F0">
        <w:rPr>
          <w:rFonts w:ascii="Times New Roman" w:hAnsi="Times New Roman" w:hint="eastAsia"/>
        </w:rPr>
        <w:t>路由</w:t>
      </w:r>
      <w:r w:rsidR="00817BCC" w:rsidRPr="000F75F0">
        <w:rPr>
          <w:rFonts w:ascii="Times New Roman" w:hAnsi="Times New Roman"/>
        </w:rPr>
        <w:t>为一条汇总路由</w:t>
      </w:r>
      <w:r w:rsidR="00817BCC" w:rsidRPr="000F75F0">
        <w:rPr>
          <w:rFonts w:ascii="Times New Roman" w:hAnsi="Times New Roman" w:hint="eastAsia"/>
        </w:rPr>
        <w:t>192.168.0.0/16</w:t>
      </w:r>
    </w:p>
    <w:p w14:paraId="21E5655C" w14:textId="77777777" w:rsidR="00817BCC" w:rsidRPr="000F75F0" w:rsidRDefault="000F75F0" w:rsidP="000F75F0">
      <w:pPr>
        <w:ind w:firstLine="480"/>
        <w:rPr>
          <w:rFonts w:ascii="Times New Roman" w:hAnsi="Times New Roman"/>
        </w:rPr>
      </w:pPr>
      <w:r>
        <w:rPr>
          <w:rFonts w:ascii="Times New Roman" w:hAnsi="Times New Roman"/>
        </w:rPr>
        <w:t>3&gt;</w:t>
      </w:r>
      <w:r w:rsidR="00817BCC" w:rsidRPr="000F75F0">
        <w:rPr>
          <w:rFonts w:ascii="Times New Roman" w:hAnsi="Times New Roman"/>
        </w:rPr>
        <w:t>R3</w:t>
      </w:r>
      <w:r w:rsidR="00817BCC" w:rsidRPr="000F75F0">
        <w:rPr>
          <w:rFonts w:ascii="Times New Roman" w:hAnsi="Times New Roman" w:hint="eastAsia"/>
        </w:rPr>
        <w:t>上</w:t>
      </w:r>
      <w:r w:rsidR="00817BCC" w:rsidRPr="000F75F0">
        <w:rPr>
          <w:rFonts w:ascii="Times New Roman" w:hAnsi="Times New Roman"/>
        </w:rPr>
        <w:t>有到</w:t>
      </w:r>
      <w:r w:rsidR="00817BCC" w:rsidRPr="000F75F0">
        <w:rPr>
          <w:rFonts w:ascii="Times New Roman" w:hAnsi="Times New Roman" w:hint="eastAsia"/>
        </w:rPr>
        <w:t>R1</w:t>
      </w:r>
      <w:r w:rsidR="00817BCC" w:rsidRPr="000F75F0">
        <w:rPr>
          <w:rFonts w:ascii="Times New Roman" w:hAnsi="Times New Roman" w:hint="eastAsia"/>
        </w:rPr>
        <w:t>三个</w:t>
      </w:r>
      <w:r w:rsidR="00817BCC" w:rsidRPr="000F75F0">
        <w:rPr>
          <w:rFonts w:ascii="Times New Roman" w:hAnsi="Times New Roman"/>
        </w:rPr>
        <w:t>网段的静态路由，重分发到</w:t>
      </w:r>
      <w:r w:rsidR="00817BCC" w:rsidRPr="000F75F0">
        <w:rPr>
          <w:rFonts w:ascii="Times New Roman" w:hAnsi="Times New Roman"/>
        </w:rPr>
        <w:t>OSPF</w:t>
      </w:r>
      <w:r w:rsidR="00817BCC" w:rsidRPr="000F75F0">
        <w:rPr>
          <w:rFonts w:ascii="Times New Roman" w:hAnsi="Times New Roman"/>
        </w:rPr>
        <w:t>后汇总为</w:t>
      </w:r>
      <w:r w:rsidR="00817BCC" w:rsidRPr="000F75F0">
        <w:rPr>
          <w:rFonts w:ascii="Times New Roman" w:hAnsi="Times New Roman" w:hint="eastAsia"/>
        </w:rPr>
        <w:t>10.1.0.0/16</w:t>
      </w:r>
    </w:p>
    <w:p w14:paraId="786E347D" w14:textId="77777777" w:rsidR="00817BCC" w:rsidRPr="000F75F0" w:rsidRDefault="000F75F0" w:rsidP="000F75F0">
      <w:pPr>
        <w:ind w:firstLine="480"/>
        <w:rPr>
          <w:rFonts w:ascii="Times New Roman" w:hAnsi="Times New Roman"/>
        </w:rPr>
      </w:pPr>
      <w:r>
        <w:rPr>
          <w:rFonts w:ascii="Times New Roman" w:hAnsi="Times New Roman" w:hint="eastAsia"/>
        </w:rPr>
        <w:t>4&gt;</w:t>
      </w:r>
      <w:r w:rsidR="00817BCC" w:rsidRPr="000F75F0">
        <w:rPr>
          <w:rFonts w:ascii="Times New Roman" w:hAnsi="Times New Roman" w:hint="eastAsia"/>
        </w:rPr>
        <w:t>要求</w:t>
      </w:r>
      <w:r w:rsidR="00817BCC" w:rsidRPr="000F75F0">
        <w:rPr>
          <w:rFonts w:ascii="Times New Roman" w:hAnsi="Times New Roman" w:hint="eastAsia"/>
        </w:rPr>
        <w:t>R6</w:t>
      </w:r>
      <w:r w:rsidR="00817BCC" w:rsidRPr="000F75F0">
        <w:rPr>
          <w:rFonts w:ascii="Times New Roman" w:hAnsi="Times New Roman" w:hint="eastAsia"/>
        </w:rPr>
        <w:t>到</w:t>
      </w:r>
      <w:r w:rsidR="00817BCC" w:rsidRPr="000F75F0">
        <w:rPr>
          <w:rFonts w:ascii="Times New Roman" w:hAnsi="Times New Roman" w:hint="eastAsia"/>
        </w:rPr>
        <w:t>10.1.0.0/16</w:t>
      </w:r>
      <w:r w:rsidR="00817BCC" w:rsidRPr="000F75F0">
        <w:rPr>
          <w:rFonts w:ascii="Times New Roman" w:hAnsi="Times New Roman" w:hint="eastAsia"/>
        </w:rPr>
        <w:t>网段</w:t>
      </w:r>
      <w:r w:rsidR="00817BCC" w:rsidRPr="000F75F0">
        <w:rPr>
          <w:rFonts w:ascii="Times New Roman" w:hAnsi="Times New Roman"/>
        </w:rPr>
        <w:t>的路由优先选择从</w:t>
      </w:r>
      <w:r w:rsidR="00613B13" w:rsidRPr="000F75F0">
        <w:rPr>
          <w:rFonts w:ascii="Times New Roman" w:hAnsi="Times New Roman" w:hint="eastAsia"/>
        </w:rPr>
        <w:t>R4-R2-R3</w:t>
      </w:r>
      <w:r w:rsidR="00613B13" w:rsidRPr="000F75F0">
        <w:rPr>
          <w:rFonts w:ascii="Times New Roman" w:hAnsi="Times New Roman" w:hint="eastAsia"/>
        </w:rPr>
        <w:t>，</w:t>
      </w:r>
      <w:r w:rsidR="00613B13" w:rsidRPr="000F75F0">
        <w:rPr>
          <w:rFonts w:ascii="Times New Roman" w:hAnsi="Times New Roman"/>
        </w:rPr>
        <w:t>来回路径一致。</w:t>
      </w:r>
    </w:p>
    <w:p w14:paraId="36E096D9" w14:textId="77777777" w:rsidR="00613B13" w:rsidRPr="000F75F0" w:rsidRDefault="000F75F0" w:rsidP="000F75F0">
      <w:pPr>
        <w:ind w:firstLine="480"/>
        <w:rPr>
          <w:rFonts w:ascii="Times New Roman" w:hAnsi="Times New Roman"/>
        </w:rPr>
      </w:pPr>
      <w:r>
        <w:rPr>
          <w:rFonts w:ascii="Times New Roman" w:hAnsi="Times New Roman"/>
        </w:rPr>
        <w:t>5&gt;</w:t>
      </w:r>
      <w:r w:rsidR="00613B13" w:rsidRPr="000F75F0">
        <w:rPr>
          <w:rFonts w:ascii="Times New Roman" w:hAnsi="Times New Roman" w:hint="eastAsia"/>
        </w:rPr>
        <w:t>从</w:t>
      </w:r>
      <w:r w:rsidR="00613B13" w:rsidRPr="000F75F0">
        <w:rPr>
          <w:rFonts w:ascii="Times New Roman" w:hAnsi="Times New Roman" w:hint="eastAsia"/>
        </w:rPr>
        <w:t>R5</w:t>
      </w:r>
      <w:r w:rsidR="00613B13" w:rsidRPr="000F75F0">
        <w:rPr>
          <w:rFonts w:ascii="Times New Roman" w:hAnsi="Times New Roman" w:hint="eastAsia"/>
        </w:rPr>
        <w:t>的</w:t>
      </w:r>
      <w:r w:rsidR="00613B13" w:rsidRPr="000F75F0">
        <w:rPr>
          <w:rFonts w:ascii="Times New Roman" w:hAnsi="Times New Roman"/>
        </w:rPr>
        <w:t>路径为备份路径</w:t>
      </w:r>
    </w:p>
    <w:p w14:paraId="6107CAFC" w14:textId="77777777" w:rsidR="00421131" w:rsidRDefault="00421131" w:rsidP="002D2E00">
      <w:pPr>
        <w:ind w:firstLine="480"/>
      </w:pPr>
      <w:r>
        <w:rPr>
          <w:rFonts w:hint="eastAsia"/>
        </w:rPr>
        <w:t>（</w:t>
      </w:r>
      <w:r>
        <w:rPr>
          <w:rFonts w:hint="eastAsia"/>
        </w:rPr>
        <w:t>1</w:t>
      </w:r>
      <w:r>
        <w:t>）</w:t>
      </w:r>
      <w:r>
        <w:rPr>
          <w:rFonts w:hint="eastAsia"/>
        </w:rPr>
        <w:t>接口</w:t>
      </w:r>
      <w:r>
        <w:t>地址配置</w:t>
      </w:r>
    </w:p>
    <w:p w14:paraId="030322AE" w14:textId="77777777" w:rsidR="00421131" w:rsidRPr="000F75F0" w:rsidRDefault="00421131" w:rsidP="000F75F0">
      <w:pPr>
        <w:ind w:firstLine="480"/>
        <w:rPr>
          <w:rFonts w:ascii="Times New Roman" w:hAnsi="Times New Roman"/>
        </w:rPr>
      </w:pPr>
      <w:r w:rsidRPr="000F75F0">
        <w:rPr>
          <w:rFonts w:ascii="Times New Roman" w:hAnsi="Times New Roman"/>
        </w:rPr>
        <w:t>R1(config)#interface loo0</w:t>
      </w:r>
    </w:p>
    <w:p w14:paraId="2A562DBA" w14:textId="77777777" w:rsidR="00421131" w:rsidRPr="000F75F0" w:rsidRDefault="00421131" w:rsidP="000F75F0">
      <w:pPr>
        <w:ind w:firstLine="480"/>
        <w:rPr>
          <w:rFonts w:ascii="Times New Roman" w:hAnsi="Times New Roman"/>
        </w:rPr>
      </w:pPr>
      <w:r w:rsidRPr="000F75F0">
        <w:rPr>
          <w:rFonts w:ascii="Times New Roman" w:hAnsi="Times New Roman"/>
        </w:rPr>
        <w:t>R1(config-if-loopback0)#ip address 10.1.1.1 24</w:t>
      </w:r>
    </w:p>
    <w:p w14:paraId="4724FB1C" w14:textId="77777777" w:rsidR="00421131" w:rsidRPr="000F75F0" w:rsidRDefault="00421131" w:rsidP="000F75F0">
      <w:pPr>
        <w:ind w:firstLine="480"/>
        <w:rPr>
          <w:rFonts w:ascii="Times New Roman" w:hAnsi="Times New Roman"/>
        </w:rPr>
      </w:pPr>
      <w:r w:rsidRPr="000F75F0">
        <w:rPr>
          <w:rFonts w:ascii="Times New Roman" w:hAnsi="Times New Roman"/>
        </w:rPr>
        <w:t>R1(config-if-loopback0)#exit</w:t>
      </w:r>
    </w:p>
    <w:p w14:paraId="70C23709" w14:textId="77777777" w:rsidR="00421131" w:rsidRPr="000F75F0" w:rsidRDefault="00421131" w:rsidP="000F75F0">
      <w:pPr>
        <w:ind w:firstLine="480"/>
        <w:rPr>
          <w:rFonts w:ascii="Times New Roman" w:hAnsi="Times New Roman"/>
        </w:rPr>
      </w:pPr>
      <w:r w:rsidRPr="000F75F0">
        <w:rPr>
          <w:rFonts w:ascii="Times New Roman" w:hAnsi="Times New Roman"/>
        </w:rPr>
        <w:t>R1(config)#interface loop1</w:t>
      </w:r>
    </w:p>
    <w:p w14:paraId="65C65A9D" w14:textId="77777777" w:rsidR="00421131" w:rsidRPr="000F75F0" w:rsidRDefault="00421131" w:rsidP="000F75F0">
      <w:pPr>
        <w:ind w:firstLine="480"/>
        <w:rPr>
          <w:rFonts w:ascii="Times New Roman" w:hAnsi="Times New Roman"/>
        </w:rPr>
      </w:pPr>
      <w:r w:rsidRPr="000F75F0">
        <w:rPr>
          <w:rFonts w:ascii="Times New Roman" w:hAnsi="Times New Roman"/>
        </w:rPr>
        <w:t>R1(config-if-loopback1)#ip address 10.1.2.1 24</w:t>
      </w:r>
    </w:p>
    <w:p w14:paraId="058F2D1A" w14:textId="77777777" w:rsidR="00421131" w:rsidRPr="000F75F0" w:rsidRDefault="00421131" w:rsidP="000F75F0">
      <w:pPr>
        <w:ind w:firstLine="480"/>
        <w:rPr>
          <w:rFonts w:ascii="Times New Roman" w:hAnsi="Times New Roman"/>
        </w:rPr>
      </w:pPr>
      <w:r w:rsidRPr="000F75F0">
        <w:rPr>
          <w:rFonts w:ascii="Times New Roman" w:hAnsi="Times New Roman"/>
        </w:rPr>
        <w:t>R1(config-if-loopback1)#exit</w:t>
      </w:r>
    </w:p>
    <w:p w14:paraId="60C1FFC8" w14:textId="77777777" w:rsidR="00421131" w:rsidRPr="000F75F0" w:rsidRDefault="00421131" w:rsidP="000F75F0">
      <w:pPr>
        <w:ind w:firstLine="480"/>
        <w:rPr>
          <w:rFonts w:ascii="Times New Roman" w:hAnsi="Times New Roman"/>
        </w:rPr>
      </w:pPr>
      <w:r w:rsidRPr="000F75F0">
        <w:rPr>
          <w:rFonts w:ascii="Times New Roman" w:hAnsi="Times New Roman"/>
        </w:rPr>
        <w:lastRenderedPageBreak/>
        <w:t>R1(config)#interface loop2</w:t>
      </w:r>
    </w:p>
    <w:p w14:paraId="0D7E847C" w14:textId="77777777" w:rsidR="00421131" w:rsidRPr="000F75F0" w:rsidRDefault="00421131" w:rsidP="000F75F0">
      <w:pPr>
        <w:ind w:firstLine="480"/>
        <w:rPr>
          <w:rFonts w:ascii="Times New Roman" w:hAnsi="Times New Roman"/>
        </w:rPr>
      </w:pPr>
      <w:r w:rsidRPr="000F75F0">
        <w:rPr>
          <w:rFonts w:ascii="Times New Roman" w:hAnsi="Times New Roman"/>
        </w:rPr>
        <w:t>R1(config-if-loopback2)#ip address 10.1.3.1 24</w:t>
      </w:r>
    </w:p>
    <w:p w14:paraId="49AD40F1" w14:textId="77777777" w:rsidR="00421131" w:rsidRPr="000F75F0" w:rsidRDefault="00421131" w:rsidP="000F75F0">
      <w:pPr>
        <w:ind w:firstLine="480"/>
        <w:rPr>
          <w:rFonts w:ascii="Times New Roman" w:hAnsi="Times New Roman"/>
        </w:rPr>
      </w:pPr>
      <w:r w:rsidRPr="000F75F0">
        <w:rPr>
          <w:rFonts w:ascii="Times New Roman" w:hAnsi="Times New Roman"/>
        </w:rPr>
        <w:t>R1(config-if-loopback2)#exit</w:t>
      </w:r>
    </w:p>
    <w:p w14:paraId="16A14AB9" w14:textId="77777777" w:rsidR="00421131" w:rsidRPr="000F75F0" w:rsidRDefault="00421131" w:rsidP="000F75F0">
      <w:pPr>
        <w:ind w:firstLine="480"/>
        <w:rPr>
          <w:rFonts w:ascii="Times New Roman" w:hAnsi="Times New Roman"/>
        </w:rPr>
      </w:pPr>
      <w:r w:rsidRPr="000F75F0">
        <w:rPr>
          <w:rFonts w:ascii="Times New Roman" w:hAnsi="Times New Roman"/>
        </w:rPr>
        <w:t>R1(config)#vlan 13</w:t>
      </w:r>
    </w:p>
    <w:p w14:paraId="44BC67A2" w14:textId="77777777" w:rsidR="00421131" w:rsidRPr="000F75F0" w:rsidRDefault="00421131" w:rsidP="000F75F0">
      <w:pPr>
        <w:ind w:firstLine="480"/>
        <w:rPr>
          <w:rFonts w:ascii="Times New Roman" w:hAnsi="Times New Roman"/>
        </w:rPr>
      </w:pPr>
      <w:r w:rsidRPr="000F75F0">
        <w:rPr>
          <w:rFonts w:ascii="Times New Roman" w:hAnsi="Times New Roman"/>
        </w:rPr>
        <w:t>R1(config-vlan13)#exit</w:t>
      </w:r>
    </w:p>
    <w:p w14:paraId="0AE0962F" w14:textId="77777777" w:rsidR="00421131" w:rsidRPr="000F75F0" w:rsidRDefault="00421131" w:rsidP="000F75F0">
      <w:pPr>
        <w:ind w:firstLine="480"/>
        <w:rPr>
          <w:rFonts w:ascii="Times New Roman" w:hAnsi="Times New Roman"/>
        </w:rPr>
      </w:pPr>
      <w:r w:rsidRPr="000F75F0">
        <w:rPr>
          <w:rFonts w:ascii="Times New Roman" w:hAnsi="Times New Roman"/>
        </w:rPr>
        <w:t>R1(config)#interface vlan13</w:t>
      </w:r>
    </w:p>
    <w:p w14:paraId="64EE44DD" w14:textId="77777777" w:rsidR="00421131" w:rsidRPr="000F75F0" w:rsidRDefault="00421131" w:rsidP="000F75F0">
      <w:pPr>
        <w:ind w:firstLine="480"/>
        <w:rPr>
          <w:rFonts w:ascii="Times New Roman" w:hAnsi="Times New Roman"/>
        </w:rPr>
      </w:pPr>
      <w:r w:rsidRPr="000F75F0">
        <w:rPr>
          <w:rFonts w:ascii="Times New Roman" w:hAnsi="Times New Roman"/>
        </w:rPr>
        <w:t>R1(config-if-vlan13)#ip address 13.1.1.1 24</w:t>
      </w:r>
    </w:p>
    <w:p w14:paraId="23D4D08B" w14:textId="77777777" w:rsidR="00421131" w:rsidRPr="000F75F0" w:rsidRDefault="00421131" w:rsidP="000F75F0">
      <w:pPr>
        <w:ind w:firstLine="480"/>
        <w:rPr>
          <w:rFonts w:ascii="Times New Roman" w:hAnsi="Times New Roman"/>
        </w:rPr>
      </w:pPr>
      <w:r w:rsidRPr="000F75F0">
        <w:rPr>
          <w:rFonts w:ascii="Times New Roman" w:hAnsi="Times New Roman"/>
        </w:rPr>
        <w:t>R1(config-if-vlan13)#exit</w:t>
      </w:r>
    </w:p>
    <w:p w14:paraId="36511A72" w14:textId="77777777" w:rsidR="00421131" w:rsidRPr="000F75F0" w:rsidRDefault="00421131" w:rsidP="000F75F0">
      <w:pPr>
        <w:ind w:firstLine="480"/>
        <w:rPr>
          <w:rFonts w:ascii="Times New Roman" w:hAnsi="Times New Roman"/>
        </w:rPr>
      </w:pPr>
      <w:r w:rsidRPr="000F75F0">
        <w:rPr>
          <w:rFonts w:ascii="Times New Roman" w:hAnsi="Times New Roman"/>
        </w:rPr>
        <w:t>R1(config)#interface fa0/1</w:t>
      </w:r>
    </w:p>
    <w:p w14:paraId="607058DC" w14:textId="77777777" w:rsidR="00421131" w:rsidRPr="000F75F0" w:rsidRDefault="00421131" w:rsidP="000F75F0">
      <w:pPr>
        <w:ind w:firstLine="480"/>
        <w:rPr>
          <w:rFonts w:ascii="Times New Roman" w:hAnsi="Times New Roman"/>
        </w:rPr>
      </w:pPr>
      <w:r w:rsidRPr="000F75F0">
        <w:rPr>
          <w:rFonts w:ascii="Times New Roman" w:hAnsi="Times New Roman"/>
        </w:rPr>
        <w:t>R1(config-if-fastethernet0/1)#switchport mode access</w:t>
      </w:r>
    </w:p>
    <w:p w14:paraId="510DDAC5" w14:textId="77777777" w:rsidR="00421131" w:rsidRPr="000F75F0" w:rsidRDefault="00421131" w:rsidP="000F75F0">
      <w:pPr>
        <w:ind w:firstLine="480"/>
        <w:rPr>
          <w:rFonts w:ascii="Times New Roman" w:hAnsi="Times New Roman"/>
        </w:rPr>
      </w:pPr>
      <w:r w:rsidRPr="000F75F0">
        <w:rPr>
          <w:rFonts w:ascii="Times New Roman" w:hAnsi="Times New Roman"/>
        </w:rPr>
        <w:t>R1(config-if-fastethernet0/1)#switchport access vlan 13</w:t>
      </w:r>
    </w:p>
    <w:p w14:paraId="1B8E9228" w14:textId="77777777" w:rsidR="00BD2D04" w:rsidRPr="000F75F0" w:rsidRDefault="00BD2D04" w:rsidP="000F75F0">
      <w:pPr>
        <w:ind w:firstLine="480"/>
        <w:rPr>
          <w:rFonts w:ascii="Times New Roman" w:hAnsi="Times New Roman"/>
        </w:rPr>
      </w:pPr>
    </w:p>
    <w:p w14:paraId="4789D329" w14:textId="77777777" w:rsidR="00BD2D04" w:rsidRPr="000F75F0" w:rsidRDefault="00BD2D04" w:rsidP="000F75F0">
      <w:pPr>
        <w:ind w:firstLine="480"/>
        <w:rPr>
          <w:rFonts w:ascii="Times New Roman" w:hAnsi="Times New Roman"/>
        </w:rPr>
      </w:pPr>
      <w:r w:rsidRPr="000F75F0">
        <w:rPr>
          <w:rFonts w:ascii="Times New Roman" w:hAnsi="Times New Roman"/>
        </w:rPr>
        <w:t>R2(config)#interface g1</w:t>
      </w:r>
    </w:p>
    <w:p w14:paraId="0D76A271" w14:textId="77777777" w:rsidR="00BD2D04" w:rsidRPr="000F75F0" w:rsidRDefault="00BD2D04" w:rsidP="000F75F0">
      <w:pPr>
        <w:ind w:firstLine="480"/>
        <w:rPr>
          <w:rFonts w:ascii="Times New Roman" w:hAnsi="Times New Roman"/>
        </w:rPr>
      </w:pPr>
      <w:r w:rsidRPr="000F75F0">
        <w:rPr>
          <w:rFonts w:ascii="Times New Roman" w:hAnsi="Times New Roman"/>
        </w:rPr>
        <w:t>R2(config-if-gigabitethernet1)#ip address 23.1.1.2 24</w:t>
      </w:r>
    </w:p>
    <w:p w14:paraId="1B4274A9" w14:textId="77777777" w:rsidR="00BD2D04" w:rsidRPr="000F75F0" w:rsidRDefault="00BD2D04" w:rsidP="000F75F0">
      <w:pPr>
        <w:ind w:firstLine="480"/>
        <w:rPr>
          <w:rFonts w:ascii="Times New Roman" w:hAnsi="Times New Roman"/>
        </w:rPr>
      </w:pPr>
      <w:r w:rsidRPr="000F75F0">
        <w:rPr>
          <w:rFonts w:ascii="Times New Roman" w:hAnsi="Times New Roman"/>
        </w:rPr>
        <w:t>R2(config-if-gigabitethernet1)#exit</w:t>
      </w:r>
    </w:p>
    <w:p w14:paraId="5F82464B" w14:textId="77777777" w:rsidR="00BD2D04" w:rsidRPr="000F75F0" w:rsidRDefault="00BD2D04" w:rsidP="000F75F0">
      <w:pPr>
        <w:ind w:firstLine="480"/>
        <w:rPr>
          <w:rFonts w:ascii="Times New Roman" w:hAnsi="Times New Roman"/>
        </w:rPr>
      </w:pPr>
      <w:r w:rsidRPr="000F75F0">
        <w:rPr>
          <w:rFonts w:ascii="Times New Roman" w:hAnsi="Times New Roman"/>
        </w:rPr>
        <w:t>R2(config)#interface g2</w:t>
      </w:r>
    </w:p>
    <w:p w14:paraId="23CF8F5A" w14:textId="77777777" w:rsidR="00BD2D04" w:rsidRPr="000F75F0" w:rsidRDefault="00BD2D04" w:rsidP="000F75F0">
      <w:pPr>
        <w:ind w:firstLine="480"/>
        <w:rPr>
          <w:rFonts w:ascii="Times New Roman" w:hAnsi="Times New Roman"/>
        </w:rPr>
      </w:pPr>
      <w:r w:rsidRPr="000F75F0">
        <w:rPr>
          <w:rFonts w:ascii="Times New Roman" w:hAnsi="Times New Roman"/>
        </w:rPr>
        <w:t>R2(config-if-gigabitethernet2)#ip address 24.1.1.2 24</w:t>
      </w:r>
    </w:p>
    <w:p w14:paraId="6CBB3CF2" w14:textId="77777777" w:rsidR="00BD2D04" w:rsidRPr="000F75F0" w:rsidRDefault="00BD2D04" w:rsidP="000F75F0">
      <w:pPr>
        <w:ind w:firstLine="480"/>
        <w:rPr>
          <w:rFonts w:ascii="Times New Roman" w:hAnsi="Times New Roman"/>
        </w:rPr>
      </w:pPr>
      <w:r w:rsidRPr="000F75F0">
        <w:rPr>
          <w:rFonts w:ascii="Times New Roman" w:hAnsi="Times New Roman"/>
        </w:rPr>
        <w:t>R2(config-if-gigabitethernet2)#exit</w:t>
      </w:r>
    </w:p>
    <w:p w14:paraId="661DF42B" w14:textId="77777777" w:rsidR="00BD2D04" w:rsidRDefault="003457CD" w:rsidP="00671D47">
      <w:pPr>
        <w:pStyle w:val="ad"/>
        <w:ind w:left="360" w:firstLine="480"/>
        <w:jc w:val="center"/>
      </w:pPr>
      <w:r>
        <w:rPr>
          <w:noProof/>
        </w:rPr>
        <w:drawing>
          <wp:inline distT="0" distB="0" distL="0" distR="0" wp14:anchorId="4CE8DFBB" wp14:editId="1CDBF9C7">
            <wp:extent cx="5543550" cy="241300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43550" cy="2413000"/>
                    </a:xfrm>
                    <a:prstGeom prst="rect">
                      <a:avLst/>
                    </a:prstGeom>
                  </pic:spPr>
                </pic:pic>
              </a:graphicData>
            </a:graphic>
          </wp:inline>
        </w:drawing>
      </w:r>
    </w:p>
    <w:p w14:paraId="262CF0F6" w14:textId="77777777" w:rsidR="003457CD" w:rsidRPr="007C4864" w:rsidRDefault="003457CD" w:rsidP="007C4864">
      <w:pPr>
        <w:ind w:firstLine="480"/>
        <w:rPr>
          <w:rFonts w:ascii="Times New Roman" w:hAnsi="Times New Roman"/>
        </w:rPr>
      </w:pPr>
      <w:r w:rsidRPr="000F75F0">
        <w:rPr>
          <w:rFonts w:ascii="Times New Roman" w:hAnsi="Times New Roman" w:hint="eastAsia"/>
        </w:rPr>
        <w:t>由</w:t>
      </w:r>
      <w:r w:rsidRPr="000F75F0">
        <w:rPr>
          <w:rFonts w:ascii="Times New Roman" w:hAnsi="Times New Roman"/>
        </w:rPr>
        <w:t>上图可知，</w:t>
      </w:r>
      <w:r w:rsidRPr="000F75F0">
        <w:rPr>
          <w:rFonts w:ascii="Times New Roman" w:hAnsi="Times New Roman" w:hint="eastAsia"/>
        </w:rPr>
        <w:t>R2</w:t>
      </w:r>
      <w:r w:rsidRPr="000F75F0">
        <w:rPr>
          <w:rFonts w:ascii="Times New Roman" w:hAnsi="Times New Roman" w:hint="eastAsia"/>
        </w:rPr>
        <w:t>学到</w:t>
      </w:r>
      <w:r w:rsidRPr="000F75F0">
        <w:rPr>
          <w:rFonts w:ascii="Times New Roman" w:hAnsi="Times New Roman" w:hint="eastAsia"/>
        </w:rPr>
        <w:t>192</w:t>
      </w:r>
      <w:r w:rsidRPr="000F75F0">
        <w:rPr>
          <w:rFonts w:ascii="Times New Roman" w:hAnsi="Times New Roman" w:hint="eastAsia"/>
        </w:rPr>
        <w:t>网段</w:t>
      </w:r>
      <w:r w:rsidRPr="000F75F0">
        <w:rPr>
          <w:rFonts w:ascii="Times New Roman" w:hAnsi="Times New Roman"/>
        </w:rPr>
        <w:t>的路由为汇总路由</w:t>
      </w:r>
      <w:r w:rsidRPr="000F75F0">
        <w:rPr>
          <w:rFonts w:ascii="Times New Roman" w:hAnsi="Times New Roman" w:hint="eastAsia"/>
        </w:rPr>
        <w:t>192.168.0.0/16</w:t>
      </w:r>
    </w:p>
    <w:p w14:paraId="2524D0F4" w14:textId="77777777" w:rsidR="00BD2D04" w:rsidRPr="000F75F0" w:rsidRDefault="00BD2D04" w:rsidP="000F75F0">
      <w:pPr>
        <w:ind w:firstLine="480"/>
        <w:rPr>
          <w:rFonts w:ascii="Times New Roman" w:hAnsi="Times New Roman"/>
        </w:rPr>
      </w:pPr>
      <w:r w:rsidRPr="000F75F0">
        <w:rPr>
          <w:rFonts w:ascii="Times New Roman" w:hAnsi="Times New Roman"/>
        </w:rPr>
        <w:lastRenderedPageBreak/>
        <w:t>R3(config)#interface g0</w:t>
      </w:r>
    </w:p>
    <w:p w14:paraId="1070F457" w14:textId="77777777" w:rsidR="00BD2D04" w:rsidRPr="000F75F0" w:rsidRDefault="00BD2D04" w:rsidP="000F75F0">
      <w:pPr>
        <w:ind w:firstLine="480"/>
        <w:rPr>
          <w:rFonts w:ascii="Times New Roman" w:hAnsi="Times New Roman"/>
        </w:rPr>
      </w:pPr>
      <w:r w:rsidRPr="000F75F0">
        <w:rPr>
          <w:rFonts w:ascii="Times New Roman" w:hAnsi="Times New Roman"/>
        </w:rPr>
        <w:t>R3(config-if-gigabitethernet0)#ip address 13.1.1.3 24</w:t>
      </w:r>
    </w:p>
    <w:p w14:paraId="585A5CF6" w14:textId="77777777" w:rsidR="00BD2D04" w:rsidRPr="000F75F0" w:rsidRDefault="00BD2D04" w:rsidP="000F75F0">
      <w:pPr>
        <w:ind w:firstLine="480"/>
        <w:rPr>
          <w:rFonts w:ascii="Times New Roman" w:hAnsi="Times New Roman"/>
        </w:rPr>
      </w:pPr>
      <w:r w:rsidRPr="000F75F0">
        <w:rPr>
          <w:rFonts w:ascii="Times New Roman" w:hAnsi="Times New Roman"/>
        </w:rPr>
        <w:t>R3(config-if-gigabitethernet0)#exit</w:t>
      </w:r>
    </w:p>
    <w:p w14:paraId="1DAD1B6B" w14:textId="77777777" w:rsidR="00BD2D04" w:rsidRPr="000F75F0" w:rsidRDefault="00BD2D04" w:rsidP="000F75F0">
      <w:pPr>
        <w:ind w:firstLine="480"/>
        <w:rPr>
          <w:rFonts w:ascii="Times New Roman" w:hAnsi="Times New Roman"/>
        </w:rPr>
      </w:pPr>
      <w:r w:rsidRPr="000F75F0">
        <w:rPr>
          <w:rFonts w:ascii="Times New Roman" w:hAnsi="Times New Roman"/>
        </w:rPr>
        <w:t>R3(config)#interface g1</w:t>
      </w:r>
    </w:p>
    <w:p w14:paraId="15018761" w14:textId="77777777" w:rsidR="00BD2D04" w:rsidRPr="000F75F0" w:rsidRDefault="00BD2D04" w:rsidP="000F75F0">
      <w:pPr>
        <w:ind w:firstLine="480"/>
        <w:rPr>
          <w:rFonts w:ascii="Times New Roman" w:hAnsi="Times New Roman"/>
        </w:rPr>
      </w:pPr>
      <w:r w:rsidRPr="000F75F0">
        <w:rPr>
          <w:rFonts w:ascii="Times New Roman" w:hAnsi="Times New Roman"/>
        </w:rPr>
        <w:t>R3(config-if-gigabitethernet1)#ip address 23.1.1.3 24</w:t>
      </w:r>
    </w:p>
    <w:p w14:paraId="76B34DDB" w14:textId="77777777" w:rsidR="00BD2D04" w:rsidRPr="000F75F0" w:rsidRDefault="00BD2D04" w:rsidP="000F75F0">
      <w:pPr>
        <w:ind w:firstLine="480"/>
        <w:rPr>
          <w:rFonts w:ascii="Times New Roman" w:hAnsi="Times New Roman"/>
        </w:rPr>
      </w:pPr>
      <w:r w:rsidRPr="000F75F0">
        <w:rPr>
          <w:rFonts w:ascii="Times New Roman" w:hAnsi="Times New Roman"/>
        </w:rPr>
        <w:t>R3(config-if-gigabitethernet1)#exit</w:t>
      </w:r>
    </w:p>
    <w:p w14:paraId="57BEBE8C" w14:textId="77777777" w:rsidR="00BD2D04" w:rsidRPr="000F75F0" w:rsidRDefault="00BD2D04" w:rsidP="000F75F0">
      <w:pPr>
        <w:ind w:firstLine="480"/>
        <w:rPr>
          <w:rFonts w:ascii="Times New Roman" w:hAnsi="Times New Roman"/>
        </w:rPr>
      </w:pPr>
      <w:r w:rsidRPr="000F75F0">
        <w:rPr>
          <w:rFonts w:ascii="Times New Roman" w:hAnsi="Times New Roman"/>
        </w:rPr>
        <w:t>R3(config)#interface g2</w:t>
      </w:r>
    </w:p>
    <w:p w14:paraId="4BA0E197" w14:textId="77777777" w:rsidR="00BD2D04" w:rsidRPr="000F75F0" w:rsidRDefault="00BD2D04" w:rsidP="000F75F0">
      <w:pPr>
        <w:ind w:firstLine="480"/>
        <w:rPr>
          <w:rFonts w:ascii="Times New Roman" w:hAnsi="Times New Roman"/>
        </w:rPr>
      </w:pPr>
      <w:r w:rsidRPr="000F75F0">
        <w:rPr>
          <w:rFonts w:ascii="Times New Roman" w:hAnsi="Times New Roman"/>
        </w:rPr>
        <w:t>R3(config-if-gigabitethernet2)#ip address 35.1.1.3 24</w:t>
      </w:r>
    </w:p>
    <w:p w14:paraId="75FB4ACC" w14:textId="77777777" w:rsidR="00BD2D04" w:rsidRPr="000F75F0" w:rsidRDefault="00BD2D04" w:rsidP="000F75F0">
      <w:pPr>
        <w:ind w:firstLine="480"/>
        <w:rPr>
          <w:rFonts w:ascii="Times New Roman" w:hAnsi="Times New Roman"/>
        </w:rPr>
      </w:pPr>
      <w:r w:rsidRPr="000F75F0">
        <w:rPr>
          <w:rFonts w:ascii="Times New Roman" w:hAnsi="Times New Roman"/>
        </w:rPr>
        <w:t>R3(config-if-gigabitethernet2)#exit</w:t>
      </w:r>
    </w:p>
    <w:p w14:paraId="4471785C" w14:textId="77777777" w:rsidR="003457CD" w:rsidRDefault="003457CD" w:rsidP="003457CD">
      <w:pPr>
        <w:pStyle w:val="ad"/>
        <w:ind w:left="360" w:firstLine="480"/>
        <w:jc w:val="center"/>
      </w:pPr>
      <w:r>
        <w:rPr>
          <w:noProof/>
        </w:rPr>
        <w:drawing>
          <wp:inline distT="0" distB="0" distL="0" distR="0" wp14:anchorId="3E0A0FE6" wp14:editId="2310C4C5">
            <wp:extent cx="5543550" cy="26949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43550" cy="2694940"/>
                    </a:xfrm>
                    <a:prstGeom prst="rect">
                      <a:avLst/>
                    </a:prstGeom>
                  </pic:spPr>
                </pic:pic>
              </a:graphicData>
            </a:graphic>
          </wp:inline>
        </w:drawing>
      </w:r>
    </w:p>
    <w:p w14:paraId="50232BD3" w14:textId="77777777" w:rsidR="003457CD" w:rsidRPr="000F75F0" w:rsidRDefault="003457CD" w:rsidP="007C4864">
      <w:pPr>
        <w:ind w:firstLine="480"/>
        <w:rPr>
          <w:rFonts w:ascii="Times New Roman" w:hAnsi="Times New Roman"/>
        </w:rPr>
      </w:pPr>
      <w:r w:rsidRPr="000F75F0">
        <w:rPr>
          <w:rFonts w:ascii="Times New Roman" w:hAnsi="Times New Roman" w:hint="eastAsia"/>
        </w:rPr>
        <w:t>R3</w:t>
      </w:r>
      <w:r w:rsidRPr="000F75F0">
        <w:rPr>
          <w:rFonts w:ascii="Times New Roman" w:hAnsi="Times New Roman" w:hint="eastAsia"/>
        </w:rPr>
        <w:t>学到</w:t>
      </w:r>
      <w:r w:rsidRPr="000F75F0">
        <w:rPr>
          <w:rFonts w:ascii="Times New Roman" w:hAnsi="Times New Roman" w:hint="eastAsia"/>
        </w:rPr>
        <w:t>192</w:t>
      </w:r>
      <w:r w:rsidRPr="000F75F0">
        <w:rPr>
          <w:rFonts w:ascii="Times New Roman" w:hAnsi="Times New Roman" w:hint="eastAsia"/>
        </w:rPr>
        <w:t>网段</w:t>
      </w:r>
      <w:r w:rsidRPr="000F75F0">
        <w:rPr>
          <w:rFonts w:ascii="Times New Roman" w:hAnsi="Times New Roman"/>
        </w:rPr>
        <w:t>的路由为汇总路由</w:t>
      </w:r>
      <w:r w:rsidRPr="000F75F0">
        <w:rPr>
          <w:rFonts w:ascii="Times New Roman" w:hAnsi="Times New Roman" w:hint="eastAsia"/>
        </w:rPr>
        <w:t>192.168.0.0/16</w:t>
      </w:r>
      <w:r w:rsidRPr="000F75F0">
        <w:rPr>
          <w:rFonts w:ascii="Times New Roman" w:hAnsi="Times New Roman" w:hint="eastAsia"/>
        </w:rPr>
        <w:t>。</w:t>
      </w:r>
      <w:r w:rsidRPr="000F75F0">
        <w:rPr>
          <w:rFonts w:ascii="Times New Roman" w:hAnsi="Times New Roman" w:hint="eastAsia"/>
        </w:rPr>
        <w:t>R</w:t>
      </w:r>
      <w:r w:rsidRPr="000F75F0">
        <w:rPr>
          <w:rFonts w:ascii="Times New Roman" w:hAnsi="Times New Roman"/>
        </w:rPr>
        <w:t>3</w:t>
      </w:r>
      <w:r w:rsidRPr="000F75F0">
        <w:rPr>
          <w:rFonts w:ascii="Times New Roman" w:hAnsi="Times New Roman" w:hint="eastAsia"/>
        </w:rPr>
        <w:t>上</w:t>
      </w:r>
      <w:r w:rsidRPr="000F75F0">
        <w:rPr>
          <w:rFonts w:ascii="Times New Roman" w:hAnsi="Times New Roman"/>
        </w:rPr>
        <w:t>有到</w:t>
      </w:r>
      <w:r w:rsidRPr="000F75F0">
        <w:rPr>
          <w:rFonts w:ascii="Times New Roman" w:hAnsi="Times New Roman" w:hint="eastAsia"/>
        </w:rPr>
        <w:t>R1</w:t>
      </w:r>
      <w:r w:rsidRPr="000F75F0">
        <w:rPr>
          <w:rFonts w:ascii="Times New Roman" w:hAnsi="Times New Roman" w:hint="eastAsia"/>
        </w:rPr>
        <w:t>三个</w:t>
      </w:r>
      <w:r w:rsidRPr="000F75F0">
        <w:rPr>
          <w:rFonts w:ascii="Times New Roman" w:hAnsi="Times New Roman"/>
        </w:rPr>
        <w:t>网段的静态路由，汇总为</w:t>
      </w:r>
      <w:r w:rsidRPr="000F75F0">
        <w:rPr>
          <w:rFonts w:ascii="Times New Roman" w:hAnsi="Times New Roman" w:hint="eastAsia"/>
        </w:rPr>
        <w:t>10.1.0.0/16</w:t>
      </w:r>
      <w:r w:rsidRPr="000F75F0">
        <w:rPr>
          <w:rFonts w:ascii="Times New Roman" w:hAnsi="Times New Roman" w:hint="eastAsia"/>
        </w:rPr>
        <w:t>后</w:t>
      </w:r>
      <w:r w:rsidRPr="000F75F0">
        <w:rPr>
          <w:rFonts w:ascii="Times New Roman" w:hAnsi="Times New Roman"/>
        </w:rPr>
        <w:t>重分发到</w:t>
      </w:r>
      <w:r w:rsidRPr="000F75F0">
        <w:rPr>
          <w:rFonts w:ascii="Times New Roman" w:hAnsi="Times New Roman" w:hint="eastAsia"/>
        </w:rPr>
        <w:t>了</w:t>
      </w:r>
      <w:r w:rsidR="007C4864">
        <w:rPr>
          <w:rFonts w:ascii="Times New Roman" w:hAnsi="Times New Roman"/>
        </w:rPr>
        <w:t>OSPF</w:t>
      </w:r>
    </w:p>
    <w:p w14:paraId="705525A6" w14:textId="77777777" w:rsidR="00BD2D04" w:rsidRPr="000F75F0" w:rsidRDefault="00BD2D04" w:rsidP="000F75F0">
      <w:pPr>
        <w:ind w:firstLine="480"/>
        <w:rPr>
          <w:rFonts w:ascii="Times New Roman" w:hAnsi="Times New Roman"/>
        </w:rPr>
      </w:pPr>
      <w:r w:rsidRPr="000F75F0">
        <w:rPr>
          <w:rFonts w:ascii="Times New Roman" w:hAnsi="Times New Roman"/>
        </w:rPr>
        <w:t>R4(config)#interface g0</w:t>
      </w:r>
    </w:p>
    <w:p w14:paraId="0D925602" w14:textId="77777777" w:rsidR="00BD2D04" w:rsidRPr="000F75F0" w:rsidRDefault="00BD2D04" w:rsidP="000F75F0">
      <w:pPr>
        <w:ind w:firstLine="480"/>
        <w:rPr>
          <w:rFonts w:ascii="Times New Roman" w:hAnsi="Times New Roman"/>
        </w:rPr>
      </w:pPr>
      <w:r w:rsidRPr="000F75F0">
        <w:rPr>
          <w:rFonts w:ascii="Times New Roman" w:hAnsi="Times New Roman"/>
        </w:rPr>
        <w:t>R4(config-if-gigabitethernet0)#ip address 45.1.1.4 24</w:t>
      </w:r>
    </w:p>
    <w:p w14:paraId="41FA3237" w14:textId="77777777" w:rsidR="00BD2D04" w:rsidRPr="000F75F0" w:rsidRDefault="00BD2D04" w:rsidP="000F75F0">
      <w:pPr>
        <w:ind w:firstLine="480"/>
        <w:rPr>
          <w:rFonts w:ascii="Times New Roman" w:hAnsi="Times New Roman"/>
        </w:rPr>
      </w:pPr>
      <w:r w:rsidRPr="000F75F0">
        <w:rPr>
          <w:rFonts w:ascii="Times New Roman" w:hAnsi="Times New Roman"/>
        </w:rPr>
        <w:t>R4(config-if-gigabitethernet0)#exit</w:t>
      </w:r>
    </w:p>
    <w:p w14:paraId="36653741" w14:textId="77777777" w:rsidR="00BD2D04" w:rsidRPr="000F75F0" w:rsidRDefault="00BD2D04" w:rsidP="000F75F0">
      <w:pPr>
        <w:ind w:firstLine="480"/>
        <w:rPr>
          <w:rFonts w:ascii="Times New Roman" w:hAnsi="Times New Roman"/>
        </w:rPr>
      </w:pPr>
      <w:r w:rsidRPr="000F75F0">
        <w:rPr>
          <w:rFonts w:ascii="Times New Roman" w:hAnsi="Times New Roman"/>
        </w:rPr>
        <w:t>R4(config)#interface g1</w:t>
      </w:r>
    </w:p>
    <w:p w14:paraId="64059932" w14:textId="77777777" w:rsidR="00BD2D04" w:rsidRPr="000F75F0" w:rsidRDefault="00BD2D04" w:rsidP="000F75F0">
      <w:pPr>
        <w:ind w:firstLine="480"/>
        <w:rPr>
          <w:rFonts w:ascii="Times New Roman" w:hAnsi="Times New Roman"/>
        </w:rPr>
      </w:pPr>
      <w:r w:rsidRPr="000F75F0">
        <w:rPr>
          <w:rFonts w:ascii="Times New Roman" w:hAnsi="Times New Roman"/>
        </w:rPr>
        <w:t>R4(config-if-gigabitethernet1)#ip address 46.1.1.4 24</w:t>
      </w:r>
    </w:p>
    <w:p w14:paraId="45D2F22C" w14:textId="77777777" w:rsidR="00BD2D04" w:rsidRPr="000F75F0" w:rsidRDefault="00BD2D04" w:rsidP="000F75F0">
      <w:pPr>
        <w:ind w:firstLine="480"/>
        <w:rPr>
          <w:rFonts w:ascii="Times New Roman" w:hAnsi="Times New Roman"/>
        </w:rPr>
      </w:pPr>
      <w:r w:rsidRPr="000F75F0">
        <w:rPr>
          <w:rFonts w:ascii="Times New Roman" w:hAnsi="Times New Roman"/>
        </w:rPr>
        <w:t>R4(config-if-gigabitethernet1)#exit</w:t>
      </w:r>
    </w:p>
    <w:p w14:paraId="48A1681D" w14:textId="77777777" w:rsidR="00BD2D04" w:rsidRPr="000F75F0" w:rsidRDefault="00BD2D04" w:rsidP="000F75F0">
      <w:pPr>
        <w:ind w:firstLine="480"/>
        <w:rPr>
          <w:rFonts w:ascii="Times New Roman" w:hAnsi="Times New Roman"/>
        </w:rPr>
      </w:pPr>
      <w:r w:rsidRPr="000F75F0">
        <w:rPr>
          <w:rFonts w:ascii="Times New Roman" w:hAnsi="Times New Roman"/>
        </w:rPr>
        <w:lastRenderedPageBreak/>
        <w:t xml:space="preserve">R4(config)#interface g2         </w:t>
      </w:r>
    </w:p>
    <w:p w14:paraId="7323EA1D" w14:textId="77777777" w:rsidR="00BD2D04" w:rsidRPr="000F75F0" w:rsidRDefault="00BD2D04" w:rsidP="000F75F0">
      <w:pPr>
        <w:ind w:firstLine="480"/>
        <w:rPr>
          <w:rFonts w:ascii="Times New Roman" w:hAnsi="Times New Roman"/>
        </w:rPr>
      </w:pPr>
      <w:r w:rsidRPr="000F75F0">
        <w:rPr>
          <w:rFonts w:ascii="Times New Roman" w:hAnsi="Times New Roman"/>
        </w:rPr>
        <w:t>R4(config-if-gigabitethernet2)#ip address 24.1.1.4 24</w:t>
      </w:r>
    </w:p>
    <w:p w14:paraId="43D9429C" w14:textId="77777777" w:rsidR="00BD2D04" w:rsidRDefault="00BD2D04" w:rsidP="007C4864">
      <w:pPr>
        <w:ind w:firstLineChars="175" w:firstLine="420"/>
      </w:pPr>
    </w:p>
    <w:p w14:paraId="00DD400E" w14:textId="77777777" w:rsidR="00BD2D04" w:rsidRPr="000F75F0" w:rsidRDefault="00BD2D04" w:rsidP="000F75F0">
      <w:pPr>
        <w:ind w:firstLine="480"/>
        <w:rPr>
          <w:rFonts w:ascii="Times New Roman" w:hAnsi="Times New Roman"/>
        </w:rPr>
      </w:pPr>
      <w:r w:rsidRPr="000F75F0">
        <w:rPr>
          <w:rFonts w:ascii="Times New Roman" w:hAnsi="Times New Roman"/>
        </w:rPr>
        <w:t>R5(config)#interface g0</w:t>
      </w:r>
    </w:p>
    <w:p w14:paraId="42EF0358" w14:textId="77777777" w:rsidR="00BD2D04" w:rsidRPr="000F75F0" w:rsidRDefault="00BD2D04" w:rsidP="000F75F0">
      <w:pPr>
        <w:ind w:firstLine="480"/>
        <w:rPr>
          <w:rFonts w:ascii="Times New Roman" w:hAnsi="Times New Roman"/>
        </w:rPr>
      </w:pPr>
      <w:r w:rsidRPr="000F75F0">
        <w:rPr>
          <w:rFonts w:ascii="Times New Roman" w:hAnsi="Times New Roman"/>
        </w:rPr>
        <w:t>R5(config-if-gigabitethernet0)#ip address 45.1.1.5 24</w:t>
      </w:r>
    </w:p>
    <w:p w14:paraId="666031E4" w14:textId="77777777" w:rsidR="00BD2D04" w:rsidRPr="000F75F0" w:rsidRDefault="00BD2D04" w:rsidP="000F75F0">
      <w:pPr>
        <w:ind w:firstLine="480"/>
        <w:rPr>
          <w:rFonts w:ascii="Times New Roman" w:hAnsi="Times New Roman"/>
        </w:rPr>
      </w:pPr>
      <w:r w:rsidRPr="000F75F0">
        <w:rPr>
          <w:rFonts w:ascii="Times New Roman" w:hAnsi="Times New Roman"/>
        </w:rPr>
        <w:t>R5(config-if-gigabitethernet0)#exit</w:t>
      </w:r>
    </w:p>
    <w:p w14:paraId="1366E4DA" w14:textId="77777777" w:rsidR="00BD2D04" w:rsidRPr="000F75F0" w:rsidRDefault="00BD2D04" w:rsidP="000F75F0">
      <w:pPr>
        <w:ind w:firstLine="480"/>
        <w:rPr>
          <w:rFonts w:ascii="Times New Roman" w:hAnsi="Times New Roman"/>
        </w:rPr>
      </w:pPr>
      <w:r w:rsidRPr="000F75F0">
        <w:rPr>
          <w:rFonts w:ascii="Times New Roman" w:hAnsi="Times New Roman"/>
        </w:rPr>
        <w:t>R5(config)#interface g1</w:t>
      </w:r>
    </w:p>
    <w:p w14:paraId="6D663DAF" w14:textId="77777777" w:rsidR="00BD2D04" w:rsidRPr="000F75F0" w:rsidRDefault="00BD2D04" w:rsidP="000F75F0">
      <w:pPr>
        <w:ind w:firstLine="480"/>
        <w:rPr>
          <w:rFonts w:ascii="Times New Roman" w:hAnsi="Times New Roman"/>
        </w:rPr>
      </w:pPr>
      <w:r w:rsidRPr="000F75F0">
        <w:rPr>
          <w:rFonts w:ascii="Times New Roman" w:hAnsi="Times New Roman"/>
        </w:rPr>
        <w:t>R5(config-if-gigabitethernet1)#ip address 56.1.1.5 24</w:t>
      </w:r>
    </w:p>
    <w:p w14:paraId="06594F26" w14:textId="77777777" w:rsidR="00BD2D04" w:rsidRPr="000F75F0" w:rsidRDefault="00BD2D04" w:rsidP="000F75F0">
      <w:pPr>
        <w:ind w:firstLine="480"/>
        <w:rPr>
          <w:rFonts w:ascii="Times New Roman" w:hAnsi="Times New Roman"/>
        </w:rPr>
      </w:pPr>
      <w:r w:rsidRPr="000F75F0">
        <w:rPr>
          <w:rFonts w:ascii="Times New Roman" w:hAnsi="Times New Roman"/>
        </w:rPr>
        <w:t>R5(config-if-gigabitethernet1)#exit</w:t>
      </w:r>
    </w:p>
    <w:p w14:paraId="2B3E1FED" w14:textId="77777777" w:rsidR="00BD2D04" w:rsidRPr="000F75F0" w:rsidRDefault="00BD2D04" w:rsidP="000F75F0">
      <w:pPr>
        <w:ind w:firstLine="480"/>
        <w:rPr>
          <w:rFonts w:ascii="Times New Roman" w:hAnsi="Times New Roman"/>
        </w:rPr>
      </w:pPr>
      <w:r w:rsidRPr="000F75F0">
        <w:rPr>
          <w:rFonts w:ascii="Times New Roman" w:hAnsi="Times New Roman"/>
        </w:rPr>
        <w:t>R5(config)#interface g2</w:t>
      </w:r>
    </w:p>
    <w:p w14:paraId="095B86A4" w14:textId="77777777" w:rsidR="00BD2D04" w:rsidRPr="000F75F0" w:rsidRDefault="00BD2D04" w:rsidP="000F75F0">
      <w:pPr>
        <w:ind w:firstLine="480"/>
        <w:rPr>
          <w:rFonts w:ascii="Times New Roman" w:hAnsi="Times New Roman"/>
        </w:rPr>
      </w:pPr>
      <w:r w:rsidRPr="000F75F0">
        <w:rPr>
          <w:rFonts w:ascii="Times New Roman" w:hAnsi="Times New Roman"/>
        </w:rPr>
        <w:t>R5(config-if-gigabitethernet2)#ip address 35.1.1.5 24</w:t>
      </w:r>
    </w:p>
    <w:p w14:paraId="1748F641" w14:textId="77777777" w:rsidR="00BD2D04" w:rsidRPr="000F75F0" w:rsidRDefault="00BD2D04" w:rsidP="000F75F0">
      <w:pPr>
        <w:ind w:firstLine="480"/>
        <w:rPr>
          <w:rFonts w:ascii="Times New Roman" w:hAnsi="Times New Roman"/>
        </w:rPr>
      </w:pPr>
    </w:p>
    <w:p w14:paraId="651BE9B0" w14:textId="77777777" w:rsidR="00BD2D04" w:rsidRPr="000F75F0" w:rsidRDefault="00BD2D04" w:rsidP="000F75F0">
      <w:pPr>
        <w:ind w:firstLine="480"/>
        <w:rPr>
          <w:rFonts w:ascii="Times New Roman" w:hAnsi="Times New Roman"/>
        </w:rPr>
      </w:pPr>
      <w:r w:rsidRPr="000F75F0">
        <w:rPr>
          <w:rFonts w:ascii="Times New Roman" w:hAnsi="Times New Roman"/>
        </w:rPr>
        <w:t>R6(config)#interface g1</w:t>
      </w:r>
    </w:p>
    <w:p w14:paraId="7AE0E91D" w14:textId="77777777" w:rsidR="00BD2D04" w:rsidRPr="000F75F0" w:rsidRDefault="00BD2D04" w:rsidP="000F75F0">
      <w:pPr>
        <w:ind w:firstLine="480"/>
        <w:rPr>
          <w:rFonts w:ascii="Times New Roman" w:hAnsi="Times New Roman"/>
        </w:rPr>
      </w:pPr>
      <w:r w:rsidRPr="000F75F0">
        <w:rPr>
          <w:rFonts w:ascii="Times New Roman" w:hAnsi="Times New Roman"/>
        </w:rPr>
        <w:t>R6(config-if-gigabitethernet1)#ip address 46.1.1.6 24</w:t>
      </w:r>
    </w:p>
    <w:p w14:paraId="215BF81F" w14:textId="77777777" w:rsidR="00BD2D04" w:rsidRPr="000F75F0" w:rsidRDefault="00BD2D04" w:rsidP="000F75F0">
      <w:pPr>
        <w:ind w:firstLine="480"/>
        <w:rPr>
          <w:rFonts w:ascii="Times New Roman" w:hAnsi="Times New Roman"/>
        </w:rPr>
      </w:pPr>
      <w:r w:rsidRPr="000F75F0">
        <w:rPr>
          <w:rFonts w:ascii="Times New Roman" w:hAnsi="Times New Roman"/>
        </w:rPr>
        <w:t>R6(config-if-gigabitethernet1)#exit</w:t>
      </w:r>
    </w:p>
    <w:p w14:paraId="604A7708" w14:textId="77777777" w:rsidR="00BD2D04" w:rsidRPr="000F75F0" w:rsidRDefault="00BD2D04" w:rsidP="000F75F0">
      <w:pPr>
        <w:ind w:firstLine="480"/>
        <w:rPr>
          <w:rFonts w:ascii="Times New Roman" w:hAnsi="Times New Roman"/>
        </w:rPr>
      </w:pPr>
      <w:r w:rsidRPr="000F75F0">
        <w:rPr>
          <w:rFonts w:ascii="Times New Roman" w:hAnsi="Times New Roman"/>
        </w:rPr>
        <w:t>R6(config)#interface g2</w:t>
      </w:r>
    </w:p>
    <w:p w14:paraId="23C54978" w14:textId="77777777" w:rsidR="00BD2D04" w:rsidRPr="000F75F0" w:rsidRDefault="00BD2D04" w:rsidP="000F75F0">
      <w:pPr>
        <w:ind w:firstLine="480"/>
        <w:rPr>
          <w:rFonts w:ascii="Times New Roman" w:hAnsi="Times New Roman"/>
        </w:rPr>
      </w:pPr>
      <w:r w:rsidRPr="000F75F0">
        <w:rPr>
          <w:rFonts w:ascii="Times New Roman" w:hAnsi="Times New Roman"/>
        </w:rPr>
        <w:t>R6(config-if-gigabitethernet2)#ip address 56.1.1.6 24</w:t>
      </w:r>
    </w:p>
    <w:p w14:paraId="62A05915" w14:textId="77777777" w:rsidR="00BD2D04" w:rsidRPr="000F75F0" w:rsidRDefault="00BD2D04" w:rsidP="000F75F0">
      <w:pPr>
        <w:ind w:firstLine="480"/>
        <w:rPr>
          <w:rFonts w:ascii="Times New Roman" w:hAnsi="Times New Roman"/>
        </w:rPr>
      </w:pPr>
      <w:r w:rsidRPr="000F75F0">
        <w:rPr>
          <w:rFonts w:ascii="Times New Roman" w:hAnsi="Times New Roman"/>
        </w:rPr>
        <w:t>R6(config-if-gigabitethernet2)#exit</w:t>
      </w:r>
    </w:p>
    <w:p w14:paraId="3C866853" w14:textId="77777777" w:rsidR="00BD2D04" w:rsidRPr="000F75F0" w:rsidRDefault="00835AD1" w:rsidP="000F75F0">
      <w:pPr>
        <w:ind w:firstLine="480"/>
        <w:rPr>
          <w:rFonts w:ascii="Times New Roman" w:hAnsi="Times New Roman"/>
        </w:rPr>
      </w:pPr>
      <w:r w:rsidRPr="000F75F0">
        <w:rPr>
          <w:rFonts w:ascii="Times New Roman" w:hAnsi="Times New Roman"/>
        </w:rPr>
        <w:t>R6(config)#interface loop0</w:t>
      </w:r>
      <w:r w:rsidR="00BD2D04" w:rsidRPr="000F75F0">
        <w:rPr>
          <w:rFonts w:ascii="Times New Roman" w:hAnsi="Times New Roman"/>
        </w:rPr>
        <w:t xml:space="preserve"> </w:t>
      </w:r>
    </w:p>
    <w:p w14:paraId="0B5D0EFF" w14:textId="77777777" w:rsidR="00BD2D04" w:rsidRPr="000F75F0" w:rsidRDefault="00BD2D04" w:rsidP="000F75F0">
      <w:pPr>
        <w:ind w:firstLine="480"/>
        <w:rPr>
          <w:rFonts w:ascii="Times New Roman" w:hAnsi="Times New Roman"/>
        </w:rPr>
      </w:pPr>
      <w:r w:rsidRPr="000F75F0">
        <w:rPr>
          <w:rFonts w:ascii="Times New Roman" w:hAnsi="Times New Roman"/>
        </w:rPr>
        <w:t>R6(config-if-loopback0)#ip address 192.168.1.6 24</w:t>
      </w:r>
    </w:p>
    <w:p w14:paraId="0C15141F" w14:textId="77777777" w:rsidR="00CC6B2C" w:rsidRPr="002D2E00" w:rsidRDefault="002D2E00" w:rsidP="002D2E00">
      <w:pPr>
        <w:ind w:firstLine="480"/>
        <w:rPr>
          <w:b/>
        </w:rPr>
      </w:pPr>
      <w:r w:rsidRPr="002D2E00">
        <w:rPr>
          <w:rFonts w:hint="eastAsia"/>
          <w:b/>
        </w:rPr>
        <w:t>（</w:t>
      </w:r>
      <w:r>
        <w:rPr>
          <w:b/>
        </w:rPr>
        <w:t>2</w:t>
      </w:r>
      <w:r w:rsidRPr="002D2E00">
        <w:rPr>
          <w:b/>
        </w:rPr>
        <w:t>）</w:t>
      </w:r>
      <w:r w:rsidR="00835CA3" w:rsidRPr="002D2E00">
        <w:rPr>
          <w:rFonts w:hint="eastAsia"/>
          <w:b/>
        </w:rPr>
        <w:t>OSPF</w:t>
      </w:r>
      <w:r w:rsidR="00835CA3" w:rsidRPr="002D2E00">
        <w:rPr>
          <w:b/>
        </w:rPr>
        <w:t>配置</w:t>
      </w:r>
    </w:p>
    <w:p w14:paraId="1FB1A7AE" w14:textId="77777777" w:rsidR="00835CA3" w:rsidRPr="000F75F0" w:rsidRDefault="00835CA3" w:rsidP="00835CA3">
      <w:pPr>
        <w:ind w:firstLine="480"/>
        <w:rPr>
          <w:rFonts w:ascii="Times New Roman" w:hAnsi="Times New Roman"/>
        </w:rPr>
      </w:pPr>
      <w:r w:rsidRPr="000F75F0">
        <w:rPr>
          <w:rFonts w:ascii="Times New Roman" w:hAnsi="Times New Roman" w:hint="eastAsia"/>
        </w:rPr>
        <w:t>R1</w:t>
      </w:r>
      <w:r w:rsidRPr="000F75F0">
        <w:rPr>
          <w:rFonts w:ascii="Times New Roman" w:hAnsi="Times New Roman" w:hint="eastAsia"/>
        </w:rPr>
        <w:t>配置</w:t>
      </w:r>
      <w:r w:rsidRPr="000F75F0">
        <w:rPr>
          <w:rFonts w:ascii="Times New Roman" w:hAnsi="Times New Roman"/>
        </w:rPr>
        <w:t>：</w:t>
      </w:r>
    </w:p>
    <w:p w14:paraId="7D7A7D72" w14:textId="77777777" w:rsidR="00835CA3" w:rsidRPr="000F75F0" w:rsidRDefault="00835CA3" w:rsidP="00835CA3">
      <w:pPr>
        <w:ind w:firstLine="480"/>
        <w:rPr>
          <w:rFonts w:ascii="Times New Roman" w:hAnsi="Times New Roman"/>
        </w:rPr>
      </w:pPr>
      <w:r w:rsidRPr="000F75F0">
        <w:rPr>
          <w:rFonts w:ascii="Times New Roman" w:hAnsi="Times New Roman"/>
        </w:rPr>
        <w:t>R1(config)#ip route 0.0.0.0 0.0.0.0 13.1.1.3</w:t>
      </w:r>
      <w:r w:rsidR="00527EE2" w:rsidRPr="000F75F0">
        <w:rPr>
          <w:rFonts w:ascii="Times New Roman" w:hAnsi="Times New Roman"/>
        </w:rPr>
        <w:tab/>
        <w:t>//</w:t>
      </w:r>
      <w:r w:rsidR="00527EE2" w:rsidRPr="000F75F0">
        <w:rPr>
          <w:rFonts w:ascii="Times New Roman" w:hAnsi="Times New Roman" w:hint="eastAsia"/>
        </w:rPr>
        <w:t>配置</w:t>
      </w:r>
      <w:r w:rsidR="00527EE2" w:rsidRPr="000F75F0">
        <w:rPr>
          <w:rFonts w:ascii="Times New Roman" w:hAnsi="Times New Roman"/>
        </w:rPr>
        <w:t>缺省路由指向</w:t>
      </w:r>
      <w:r w:rsidR="00527EE2" w:rsidRPr="000F75F0">
        <w:rPr>
          <w:rFonts w:ascii="Times New Roman" w:hAnsi="Times New Roman" w:hint="eastAsia"/>
        </w:rPr>
        <w:t>R3</w:t>
      </w:r>
    </w:p>
    <w:p w14:paraId="5F2B8A4E" w14:textId="77777777" w:rsidR="00527EE2" w:rsidRPr="000F75F0" w:rsidRDefault="00527EE2" w:rsidP="00835CA3">
      <w:pPr>
        <w:ind w:firstLine="480"/>
        <w:rPr>
          <w:rFonts w:ascii="Times New Roman" w:hAnsi="Times New Roman"/>
        </w:rPr>
      </w:pPr>
    </w:p>
    <w:p w14:paraId="2465B0F9" w14:textId="77777777" w:rsidR="00835CA3" w:rsidRPr="000F75F0" w:rsidRDefault="00835CA3" w:rsidP="00835CA3">
      <w:pPr>
        <w:ind w:firstLine="480"/>
        <w:rPr>
          <w:rFonts w:ascii="Times New Roman" w:hAnsi="Times New Roman"/>
        </w:rPr>
      </w:pPr>
      <w:r w:rsidRPr="000F75F0">
        <w:rPr>
          <w:rFonts w:ascii="Times New Roman" w:hAnsi="Times New Roman"/>
        </w:rPr>
        <w:t>R2(config)#router ospf 1</w:t>
      </w:r>
    </w:p>
    <w:p w14:paraId="6C4303BE" w14:textId="77777777" w:rsidR="00835CA3" w:rsidRPr="000F75F0" w:rsidRDefault="00835CA3" w:rsidP="00835CA3">
      <w:pPr>
        <w:ind w:firstLine="480"/>
        <w:rPr>
          <w:rFonts w:ascii="Times New Roman" w:hAnsi="Times New Roman"/>
        </w:rPr>
      </w:pPr>
      <w:r w:rsidRPr="000F75F0">
        <w:rPr>
          <w:rFonts w:ascii="Times New Roman" w:hAnsi="Times New Roman"/>
        </w:rPr>
        <w:t>R2(config-ospf)# network 23.1.1.0 0.0.0.255 area 0</w:t>
      </w:r>
    </w:p>
    <w:p w14:paraId="61F36E35" w14:textId="77777777" w:rsidR="00835CA3" w:rsidRPr="000F75F0" w:rsidRDefault="00835CA3" w:rsidP="00835CA3">
      <w:pPr>
        <w:ind w:firstLine="480"/>
        <w:rPr>
          <w:rFonts w:ascii="Times New Roman" w:hAnsi="Times New Roman"/>
        </w:rPr>
      </w:pPr>
      <w:r w:rsidRPr="000F75F0">
        <w:rPr>
          <w:rFonts w:ascii="Times New Roman" w:hAnsi="Times New Roman"/>
        </w:rPr>
        <w:t>R2(config-ospf)# network 24.1.1.0 0.0.0.255 area 0</w:t>
      </w:r>
    </w:p>
    <w:p w14:paraId="52D7CD88" w14:textId="77777777" w:rsidR="00835CA3" w:rsidRDefault="00835CA3" w:rsidP="00835CA3">
      <w:pPr>
        <w:ind w:firstLine="480"/>
      </w:pPr>
    </w:p>
    <w:p w14:paraId="3BF4B1EC" w14:textId="77777777" w:rsidR="00835CA3" w:rsidRPr="000F75F0" w:rsidRDefault="00835CA3" w:rsidP="00835CA3">
      <w:pPr>
        <w:ind w:firstLine="480"/>
        <w:rPr>
          <w:rFonts w:ascii="Times New Roman" w:hAnsi="Times New Roman"/>
        </w:rPr>
      </w:pPr>
      <w:r w:rsidRPr="000F75F0">
        <w:rPr>
          <w:rFonts w:ascii="Times New Roman" w:hAnsi="Times New Roman"/>
        </w:rPr>
        <w:t>R3(config)#ip route 10.1.1.0 255.255.255.0 13.1.1.1</w:t>
      </w:r>
    </w:p>
    <w:p w14:paraId="355A8A92" w14:textId="77777777" w:rsidR="00835CA3" w:rsidRPr="000F75F0" w:rsidRDefault="00835CA3" w:rsidP="00835CA3">
      <w:pPr>
        <w:ind w:firstLine="480"/>
        <w:rPr>
          <w:rFonts w:ascii="Times New Roman" w:hAnsi="Times New Roman"/>
        </w:rPr>
      </w:pPr>
      <w:r w:rsidRPr="000F75F0">
        <w:rPr>
          <w:rFonts w:ascii="Times New Roman" w:hAnsi="Times New Roman"/>
        </w:rPr>
        <w:t>R3(config)#ip route 10.1.2.0 255.255.255.0 13.1.1.1</w:t>
      </w:r>
    </w:p>
    <w:p w14:paraId="6D82C2BA" w14:textId="77777777" w:rsidR="00835CA3" w:rsidRPr="000F75F0" w:rsidRDefault="00835CA3" w:rsidP="00835CA3">
      <w:pPr>
        <w:ind w:firstLine="480"/>
        <w:rPr>
          <w:rFonts w:ascii="Times New Roman" w:hAnsi="Times New Roman"/>
        </w:rPr>
      </w:pPr>
      <w:r w:rsidRPr="000F75F0">
        <w:rPr>
          <w:rFonts w:ascii="Times New Roman" w:hAnsi="Times New Roman"/>
        </w:rPr>
        <w:t>R3(config)#ip route 10.1.3.0 255.255.255.0 13.1.1.1</w:t>
      </w:r>
    </w:p>
    <w:p w14:paraId="4C75428B" w14:textId="77777777" w:rsidR="00835CA3" w:rsidRPr="000F75F0" w:rsidRDefault="00835CA3" w:rsidP="00835CA3">
      <w:pPr>
        <w:ind w:firstLine="480"/>
        <w:rPr>
          <w:rFonts w:ascii="Times New Roman" w:hAnsi="Times New Roman"/>
        </w:rPr>
      </w:pPr>
      <w:r w:rsidRPr="000F75F0">
        <w:rPr>
          <w:rFonts w:ascii="Times New Roman" w:hAnsi="Times New Roman"/>
        </w:rPr>
        <w:t>R3(config)#router ospf 1</w:t>
      </w:r>
    </w:p>
    <w:p w14:paraId="4986BAC4" w14:textId="77777777" w:rsidR="00835CA3" w:rsidRPr="000F75F0" w:rsidRDefault="00835CA3" w:rsidP="00835CA3">
      <w:pPr>
        <w:ind w:firstLine="480"/>
        <w:rPr>
          <w:rFonts w:ascii="Times New Roman" w:hAnsi="Times New Roman"/>
        </w:rPr>
      </w:pPr>
      <w:r w:rsidRPr="000F75F0">
        <w:rPr>
          <w:rFonts w:ascii="Times New Roman" w:hAnsi="Times New Roman"/>
        </w:rPr>
        <w:t>R3(config-ospf)# network 23.1.1.0 0.0.0.255 area 0</w:t>
      </w:r>
    </w:p>
    <w:p w14:paraId="50B7DD19" w14:textId="77777777" w:rsidR="00835CA3" w:rsidRPr="000F75F0" w:rsidRDefault="00835CA3" w:rsidP="00835CA3">
      <w:pPr>
        <w:ind w:firstLine="480"/>
        <w:rPr>
          <w:rFonts w:ascii="Times New Roman" w:hAnsi="Times New Roman"/>
        </w:rPr>
      </w:pPr>
      <w:r w:rsidRPr="000F75F0">
        <w:rPr>
          <w:rFonts w:ascii="Times New Roman" w:hAnsi="Times New Roman"/>
        </w:rPr>
        <w:t>R3(config-ospf)# network 35.1.1.0 0.0.0.255 area 0</w:t>
      </w:r>
    </w:p>
    <w:p w14:paraId="38A9F780" w14:textId="77777777" w:rsidR="00835CA3" w:rsidRPr="000F75F0" w:rsidRDefault="00835CA3" w:rsidP="00835CA3">
      <w:pPr>
        <w:ind w:firstLine="480"/>
        <w:rPr>
          <w:rFonts w:ascii="Times New Roman" w:hAnsi="Times New Roman"/>
        </w:rPr>
      </w:pPr>
      <w:r w:rsidRPr="000F75F0">
        <w:rPr>
          <w:rFonts w:ascii="Times New Roman" w:hAnsi="Times New Roman"/>
        </w:rPr>
        <w:t xml:space="preserve">R3(config-ospf)# </w:t>
      </w:r>
      <w:r w:rsidRPr="000F75F0">
        <w:rPr>
          <w:rFonts w:ascii="Times New Roman" w:hAnsi="Times New Roman"/>
          <w:b/>
        </w:rPr>
        <w:t>redistribute connected</w:t>
      </w:r>
      <w:r w:rsidR="00527EE2" w:rsidRPr="000F75F0">
        <w:rPr>
          <w:rFonts w:ascii="Times New Roman" w:hAnsi="Times New Roman"/>
          <w:b/>
        </w:rPr>
        <w:tab/>
      </w:r>
      <w:r w:rsidR="00527EE2" w:rsidRPr="000F75F0">
        <w:rPr>
          <w:rFonts w:ascii="Times New Roman" w:hAnsi="Times New Roman"/>
          <w:b/>
        </w:rPr>
        <w:tab/>
        <w:t>//</w:t>
      </w:r>
      <w:r w:rsidR="00527EE2" w:rsidRPr="000F75F0">
        <w:rPr>
          <w:rFonts w:ascii="Times New Roman" w:hAnsi="Times New Roman" w:hint="eastAsia"/>
          <w:b/>
        </w:rPr>
        <w:t>直连</w:t>
      </w:r>
      <w:r w:rsidR="00527EE2" w:rsidRPr="000F75F0">
        <w:rPr>
          <w:rFonts w:ascii="Times New Roman" w:hAnsi="Times New Roman"/>
          <w:b/>
        </w:rPr>
        <w:t>路由重分发进</w:t>
      </w:r>
      <w:r w:rsidR="00527EE2" w:rsidRPr="000F75F0">
        <w:rPr>
          <w:rFonts w:ascii="Times New Roman" w:hAnsi="Times New Roman"/>
          <w:b/>
        </w:rPr>
        <w:t>OSPF</w:t>
      </w:r>
    </w:p>
    <w:p w14:paraId="6B88C728" w14:textId="77777777" w:rsidR="00835CA3" w:rsidRPr="000F75F0" w:rsidRDefault="00835CA3" w:rsidP="00835CA3">
      <w:pPr>
        <w:ind w:firstLine="480"/>
        <w:rPr>
          <w:rFonts w:ascii="Times New Roman" w:hAnsi="Times New Roman"/>
          <w:b/>
        </w:rPr>
      </w:pPr>
      <w:r w:rsidRPr="000F75F0">
        <w:rPr>
          <w:rFonts w:ascii="Times New Roman" w:hAnsi="Times New Roman"/>
        </w:rPr>
        <w:t>R3(config-ospf)#</w:t>
      </w:r>
      <w:r w:rsidRPr="000F75F0">
        <w:rPr>
          <w:rFonts w:ascii="Times New Roman" w:hAnsi="Times New Roman"/>
          <w:b/>
        </w:rPr>
        <w:t xml:space="preserve"> redistribute static</w:t>
      </w:r>
      <w:r w:rsidR="00527EE2" w:rsidRPr="000F75F0">
        <w:rPr>
          <w:rFonts w:ascii="Times New Roman" w:hAnsi="Times New Roman"/>
          <w:b/>
        </w:rPr>
        <w:tab/>
      </w:r>
      <w:r w:rsidR="00527EE2" w:rsidRPr="000F75F0">
        <w:rPr>
          <w:rFonts w:ascii="Times New Roman" w:hAnsi="Times New Roman"/>
          <w:b/>
        </w:rPr>
        <w:tab/>
      </w:r>
      <w:r w:rsidR="00527EE2" w:rsidRPr="000F75F0">
        <w:rPr>
          <w:rFonts w:ascii="Times New Roman" w:hAnsi="Times New Roman"/>
          <w:b/>
        </w:rPr>
        <w:tab/>
        <w:t>//</w:t>
      </w:r>
      <w:r w:rsidR="00527EE2" w:rsidRPr="000F75F0">
        <w:rPr>
          <w:rFonts w:ascii="Times New Roman" w:hAnsi="Times New Roman" w:hint="eastAsia"/>
          <w:b/>
        </w:rPr>
        <w:t>重</w:t>
      </w:r>
      <w:r w:rsidR="00527EE2" w:rsidRPr="000F75F0">
        <w:rPr>
          <w:rFonts w:ascii="Times New Roman" w:hAnsi="Times New Roman"/>
          <w:b/>
        </w:rPr>
        <w:t>分发静态路由进</w:t>
      </w:r>
      <w:r w:rsidR="00527EE2" w:rsidRPr="000F75F0">
        <w:rPr>
          <w:rFonts w:ascii="Times New Roman" w:hAnsi="Times New Roman"/>
          <w:b/>
        </w:rPr>
        <w:t>OSPF</w:t>
      </w:r>
    </w:p>
    <w:p w14:paraId="794D4BAE" w14:textId="77777777" w:rsidR="00835CA3" w:rsidRPr="000F75F0" w:rsidRDefault="00835CA3" w:rsidP="00835CA3">
      <w:pPr>
        <w:ind w:firstLine="480"/>
        <w:rPr>
          <w:rFonts w:ascii="Times New Roman" w:hAnsi="Times New Roman"/>
          <w:b/>
        </w:rPr>
      </w:pPr>
      <w:r w:rsidRPr="000F75F0">
        <w:rPr>
          <w:rFonts w:ascii="Times New Roman" w:hAnsi="Times New Roman"/>
        </w:rPr>
        <w:t xml:space="preserve">R3(config-ospf)# </w:t>
      </w:r>
      <w:r w:rsidRPr="000F75F0">
        <w:rPr>
          <w:rFonts w:ascii="Times New Roman" w:hAnsi="Times New Roman"/>
          <w:b/>
        </w:rPr>
        <w:t>summary-address 10.1.0.0 255.255.0.0</w:t>
      </w:r>
    </w:p>
    <w:p w14:paraId="255D3FAF" w14:textId="77777777" w:rsidR="00527EE2" w:rsidRPr="000F75F0" w:rsidRDefault="00527EE2" w:rsidP="000F75F0">
      <w:pPr>
        <w:ind w:firstLine="480"/>
        <w:rPr>
          <w:rFonts w:ascii="Times New Roman" w:hAnsi="Times New Roman"/>
          <w:b/>
        </w:rPr>
      </w:pPr>
      <w:r w:rsidRPr="000F75F0">
        <w:rPr>
          <w:rFonts w:ascii="Times New Roman" w:hAnsi="Times New Roman"/>
          <w:b/>
        </w:rPr>
        <w:tab/>
      </w:r>
      <w:r w:rsidRPr="000F75F0">
        <w:rPr>
          <w:rFonts w:ascii="Times New Roman" w:hAnsi="Times New Roman"/>
          <w:b/>
        </w:rPr>
        <w:tab/>
      </w:r>
      <w:r w:rsidRPr="000F75F0">
        <w:rPr>
          <w:rFonts w:ascii="Times New Roman" w:hAnsi="Times New Roman"/>
          <w:b/>
        </w:rPr>
        <w:tab/>
      </w:r>
      <w:r w:rsidRPr="000F75F0">
        <w:rPr>
          <w:rFonts w:ascii="Times New Roman" w:hAnsi="Times New Roman"/>
          <w:b/>
        </w:rPr>
        <w:tab/>
      </w:r>
      <w:r w:rsidRPr="000F75F0">
        <w:rPr>
          <w:rFonts w:ascii="Times New Roman" w:hAnsi="Times New Roman"/>
          <w:b/>
        </w:rPr>
        <w:tab/>
      </w:r>
      <w:r w:rsidRPr="000F75F0">
        <w:rPr>
          <w:rFonts w:ascii="Times New Roman" w:hAnsi="Times New Roman"/>
          <w:b/>
        </w:rPr>
        <w:tab/>
      </w:r>
      <w:r w:rsidRPr="000F75F0">
        <w:rPr>
          <w:rFonts w:ascii="Times New Roman" w:hAnsi="Times New Roman"/>
          <w:b/>
        </w:rPr>
        <w:tab/>
      </w:r>
      <w:r w:rsidRPr="000F75F0">
        <w:rPr>
          <w:rFonts w:ascii="Times New Roman" w:hAnsi="Times New Roman" w:hint="eastAsia"/>
          <w:b/>
        </w:rPr>
        <w:t>//</w:t>
      </w:r>
      <w:r w:rsidRPr="000F75F0">
        <w:rPr>
          <w:rFonts w:ascii="Times New Roman" w:hAnsi="Times New Roman" w:hint="eastAsia"/>
          <w:b/>
        </w:rPr>
        <w:t>汇总</w:t>
      </w:r>
      <w:r w:rsidRPr="000F75F0">
        <w:rPr>
          <w:rFonts w:ascii="Times New Roman" w:hAnsi="Times New Roman"/>
          <w:b/>
        </w:rPr>
        <w:t>外部</w:t>
      </w:r>
      <w:r w:rsidRPr="000F75F0">
        <w:rPr>
          <w:rFonts w:ascii="Times New Roman" w:hAnsi="Times New Roman" w:hint="eastAsia"/>
          <w:b/>
        </w:rPr>
        <w:t>静态</w:t>
      </w:r>
      <w:r w:rsidRPr="000F75F0">
        <w:rPr>
          <w:rFonts w:ascii="Times New Roman" w:hAnsi="Times New Roman"/>
          <w:b/>
        </w:rPr>
        <w:t>路由</w:t>
      </w:r>
    </w:p>
    <w:p w14:paraId="0560DE97" w14:textId="77777777" w:rsidR="00835CA3" w:rsidRPr="000F75F0" w:rsidRDefault="00835CA3" w:rsidP="00835CA3">
      <w:pPr>
        <w:ind w:firstLine="480"/>
        <w:rPr>
          <w:rFonts w:ascii="Times New Roman" w:hAnsi="Times New Roman"/>
        </w:rPr>
      </w:pPr>
      <w:r w:rsidRPr="000F75F0">
        <w:rPr>
          <w:rFonts w:ascii="Times New Roman" w:hAnsi="Times New Roman"/>
        </w:rPr>
        <w:t>R3(config-ospf)# exit</w:t>
      </w:r>
    </w:p>
    <w:p w14:paraId="7047FB4D" w14:textId="77777777" w:rsidR="00CF61BE" w:rsidRPr="00CF61BE" w:rsidRDefault="00CF61BE" w:rsidP="00CF61BE">
      <w:pPr>
        <w:ind w:firstLine="480"/>
      </w:pPr>
      <w:r w:rsidRPr="00CF61BE">
        <w:t>R3(config)#interface gigabitethernet2</w:t>
      </w:r>
    </w:p>
    <w:p w14:paraId="1480BEDF" w14:textId="77777777" w:rsidR="00CF61BE" w:rsidRDefault="00CF61BE" w:rsidP="00CF61BE">
      <w:pPr>
        <w:ind w:firstLine="480"/>
        <w:rPr>
          <w:b/>
          <w:i/>
        </w:rPr>
      </w:pPr>
      <w:r w:rsidRPr="00CF61BE">
        <w:t>R3(config-if-gigabitethernet2)#</w:t>
      </w:r>
      <w:r w:rsidRPr="00CF61BE">
        <w:rPr>
          <w:b/>
          <w:i/>
        </w:rPr>
        <w:t xml:space="preserve"> ip ospf cost 50</w:t>
      </w:r>
    </w:p>
    <w:p w14:paraId="2A273B44" w14:textId="77777777" w:rsidR="00527EE2" w:rsidRPr="00CF61BE" w:rsidRDefault="00527EE2" w:rsidP="00CF61BE">
      <w:pPr>
        <w:ind w:firstLine="480"/>
        <w:rPr>
          <w:b/>
          <w:i/>
        </w:rPr>
      </w:pPr>
      <w:r>
        <w:rPr>
          <w:b/>
          <w:i/>
        </w:rPr>
        <w:tab/>
      </w:r>
      <w:r>
        <w:rPr>
          <w:b/>
          <w:i/>
        </w:rPr>
        <w:tab/>
      </w:r>
      <w:r>
        <w:rPr>
          <w:b/>
          <w:i/>
        </w:rPr>
        <w:tab/>
      </w:r>
      <w:r>
        <w:rPr>
          <w:b/>
          <w:i/>
        </w:rPr>
        <w:tab/>
      </w:r>
      <w:r>
        <w:rPr>
          <w:b/>
          <w:i/>
        </w:rPr>
        <w:tab/>
      </w:r>
      <w:r>
        <w:rPr>
          <w:b/>
          <w:i/>
        </w:rPr>
        <w:tab/>
      </w:r>
      <w:r>
        <w:rPr>
          <w:b/>
          <w:i/>
        </w:rPr>
        <w:tab/>
      </w:r>
      <w:r>
        <w:rPr>
          <w:b/>
          <w:i/>
        </w:rPr>
        <w:tab/>
        <w:t>//</w:t>
      </w:r>
      <w:r>
        <w:rPr>
          <w:rFonts w:hint="eastAsia"/>
          <w:b/>
          <w:i/>
        </w:rPr>
        <w:t>调整</w:t>
      </w:r>
      <w:r>
        <w:rPr>
          <w:b/>
          <w:i/>
        </w:rPr>
        <w:t>OSPF cost</w:t>
      </w:r>
      <w:r>
        <w:rPr>
          <w:b/>
          <w:i/>
        </w:rPr>
        <w:t>值</w:t>
      </w:r>
      <w:r>
        <w:rPr>
          <w:rFonts w:hint="eastAsia"/>
          <w:b/>
          <w:i/>
        </w:rPr>
        <w:t>，</w:t>
      </w:r>
      <w:r>
        <w:rPr>
          <w:b/>
          <w:i/>
        </w:rPr>
        <w:t>让其路径优先</w:t>
      </w:r>
      <w:r>
        <w:rPr>
          <w:rFonts w:hint="eastAsia"/>
          <w:b/>
          <w:i/>
        </w:rPr>
        <w:t>选择</w:t>
      </w:r>
      <w:r>
        <w:rPr>
          <w:rFonts w:hint="eastAsia"/>
          <w:b/>
          <w:i/>
        </w:rPr>
        <w:t>g1</w:t>
      </w:r>
      <w:r>
        <w:rPr>
          <w:rFonts w:hint="eastAsia"/>
          <w:b/>
          <w:i/>
        </w:rPr>
        <w:t>口</w:t>
      </w:r>
    </w:p>
    <w:p w14:paraId="3E1979C4" w14:textId="77777777" w:rsidR="00835CA3" w:rsidRDefault="00CF61BE" w:rsidP="00CF61BE">
      <w:pPr>
        <w:ind w:firstLine="480"/>
      </w:pPr>
      <w:r w:rsidRPr="00CF61BE">
        <w:t>R3(config-if-gigabitethernet2)# exit</w:t>
      </w:r>
    </w:p>
    <w:p w14:paraId="72613AC7" w14:textId="77777777" w:rsidR="00835CA3" w:rsidRDefault="00835CA3" w:rsidP="00835CA3">
      <w:pPr>
        <w:ind w:firstLine="480"/>
      </w:pPr>
    </w:p>
    <w:p w14:paraId="1718D7AF" w14:textId="77777777" w:rsidR="00835CA3" w:rsidRPr="00835CA3" w:rsidRDefault="00835CA3" w:rsidP="00835CA3">
      <w:pPr>
        <w:ind w:firstLine="480"/>
      </w:pPr>
      <w:r w:rsidRPr="00835CA3">
        <w:t>R4(config)#router ospf 1</w:t>
      </w:r>
    </w:p>
    <w:p w14:paraId="2F1723ED" w14:textId="77777777" w:rsidR="00835CA3" w:rsidRPr="00835CA3" w:rsidRDefault="00835CA3" w:rsidP="00835CA3">
      <w:pPr>
        <w:ind w:firstLine="480"/>
      </w:pPr>
      <w:r w:rsidRPr="00835CA3">
        <w:t xml:space="preserve">R4(config-ospf)# </w:t>
      </w:r>
      <w:r w:rsidRPr="00835CA3">
        <w:rPr>
          <w:b/>
          <w:i/>
        </w:rPr>
        <w:t>area 1 range 192.168.0.0/16</w:t>
      </w:r>
      <w:r w:rsidR="00527EE2">
        <w:rPr>
          <w:b/>
          <w:i/>
        </w:rPr>
        <w:tab/>
      </w:r>
      <w:r w:rsidR="00527EE2">
        <w:rPr>
          <w:b/>
          <w:i/>
        </w:rPr>
        <w:tab/>
      </w:r>
      <w:r w:rsidR="00527EE2">
        <w:rPr>
          <w:b/>
          <w:i/>
        </w:rPr>
        <w:tab/>
        <w:t>//</w:t>
      </w:r>
      <w:r w:rsidR="00527EE2">
        <w:rPr>
          <w:rFonts w:hint="eastAsia"/>
          <w:b/>
          <w:i/>
        </w:rPr>
        <w:t>汇总</w:t>
      </w:r>
      <w:r w:rsidR="00527EE2">
        <w:rPr>
          <w:b/>
          <w:i/>
        </w:rPr>
        <w:t>OSPF</w:t>
      </w:r>
      <w:r w:rsidR="00527EE2">
        <w:rPr>
          <w:rFonts w:hint="eastAsia"/>
          <w:b/>
          <w:i/>
        </w:rPr>
        <w:t>域</w:t>
      </w:r>
      <w:r w:rsidR="00527EE2">
        <w:rPr>
          <w:b/>
          <w:i/>
        </w:rPr>
        <w:t>间路由</w:t>
      </w:r>
    </w:p>
    <w:p w14:paraId="25C9FC4A" w14:textId="77777777" w:rsidR="00835CA3" w:rsidRPr="00835CA3" w:rsidRDefault="00835CA3" w:rsidP="00835CA3">
      <w:pPr>
        <w:ind w:firstLine="480"/>
      </w:pPr>
      <w:r w:rsidRPr="00835CA3">
        <w:t>R4(config-ospf)# network 24.1.1.0 0.0.0.255 area 0</w:t>
      </w:r>
    </w:p>
    <w:p w14:paraId="50E05768" w14:textId="77777777" w:rsidR="00835CA3" w:rsidRPr="00835CA3" w:rsidRDefault="00835CA3" w:rsidP="00835CA3">
      <w:pPr>
        <w:ind w:firstLine="480"/>
      </w:pPr>
      <w:r w:rsidRPr="00835CA3">
        <w:t>R4(config-ospf)# network 45.1.1.0 0.0.0.255 area 0</w:t>
      </w:r>
    </w:p>
    <w:p w14:paraId="49861748" w14:textId="77777777" w:rsidR="00835CA3" w:rsidRPr="00835CA3" w:rsidRDefault="00835CA3" w:rsidP="00835CA3">
      <w:pPr>
        <w:ind w:firstLine="480"/>
      </w:pPr>
      <w:r w:rsidRPr="00835CA3">
        <w:t>R4(config-ospf)# network 46.1.1.0 0.0.0.255 area 1</w:t>
      </w:r>
    </w:p>
    <w:p w14:paraId="38381194" w14:textId="77777777" w:rsidR="00835CA3" w:rsidRDefault="00835CA3" w:rsidP="00835CA3">
      <w:pPr>
        <w:ind w:firstLine="480"/>
      </w:pPr>
      <w:r w:rsidRPr="00835CA3">
        <w:t>R4(config-ospf)# exit</w:t>
      </w:r>
    </w:p>
    <w:p w14:paraId="5A072E3C" w14:textId="77777777" w:rsidR="00CF61BE" w:rsidRPr="00CF61BE" w:rsidRDefault="00CF61BE" w:rsidP="00CF61BE">
      <w:pPr>
        <w:ind w:firstLine="480"/>
      </w:pPr>
      <w:r w:rsidRPr="00CF61BE">
        <w:t>R4(config)#interface gigabitethernet0</w:t>
      </w:r>
    </w:p>
    <w:p w14:paraId="60859AF9" w14:textId="77777777" w:rsidR="00527EE2" w:rsidRDefault="00CF61BE" w:rsidP="00CF61BE">
      <w:pPr>
        <w:ind w:firstLine="480"/>
        <w:rPr>
          <w:b/>
          <w:i/>
        </w:rPr>
      </w:pPr>
      <w:r w:rsidRPr="00CF61BE">
        <w:t>R4(config-if-gigabitethernet0)#</w:t>
      </w:r>
      <w:r w:rsidRPr="00CF61BE">
        <w:rPr>
          <w:b/>
          <w:i/>
        </w:rPr>
        <w:t xml:space="preserve"> ip ospf cost 50</w:t>
      </w:r>
      <w:r w:rsidR="00527EE2">
        <w:rPr>
          <w:b/>
          <w:i/>
        </w:rPr>
        <w:tab/>
      </w:r>
      <w:r w:rsidR="00527EE2">
        <w:rPr>
          <w:b/>
          <w:i/>
        </w:rPr>
        <w:tab/>
      </w:r>
    </w:p>
    <w:p w14:paraId="009720DF" w14:textId="77777777" w:rsidR="00CF61BE" w:rsidRPr="00CF61BE" w:rsidRDefault="00527EE2" w:rsidP="002D2E00">
      <w:pPr>
        <w:ind w:firstLineChars="0" w:firstLine="420"/>
        <w:rPr>
          <w:b/>
          <w:i/>
        </w:rPr>
      </w:pPr>
      <w:r>
        <w:rPr>
          <w:b/>
          <w:i/>
        </w:rPr>
        <w:t>//</w:t>
      </w:r>
      <w:r>
        <w:rPr>
          <w:rFonts w:hint="eastAsia"/>
          <w:b/>
          <w:i/>
        </w:rPr>
        <w:t>调整</w:t>
      </w:r>
      <w:r>
        <w:rPr>
          <w:b/>
          <w:i/>
        </w:rPr>
        <w:t>OSPF cost</w:t>
      </w:r>
      <w:r>
        <w:rPr>
          <w:b/>
          <w:i/>
        </w:rPr>
        <w:t>值，让其</w:t>
      </w:r>
      <w:r>
        <w:rPr>
          <w:b/>
          <w:i/>
        </w:rPr>
        <w:t>OSPF</w:t>
      </w:r>
      <w:r>
        <w:rPr>
          <w:b/>
          <w:i/>
        </w:rPr>
        <w:t>路由</w:t>
      </w:r>
      <w:r>
        <w:rPr>
          <w:rFonts w:hint="eastAsia"/>
          <w:b/>
          <w:i/>
        </w:rPr>
        <w:t>10.1.0.0</w:t>
      </w:r>
      <w:r>
        <w:rPr>
          <w:b/>
          <w:i/>
        </w:rPr>
        <w:t>路径优先选择</w:t>
      </w:r>
      <w:r>
        <w:rPr>
          <w:rFonts w:hint="eastAsia"/>
          <w:b/>
          <w:i/>
        </w:rPr>
        <w:t>g2</w:t>
      </w:r>
      <w:r>
        <w:rPr>
          <w:rFonts w:hint="eastAsia"/>
          <w:b/>
          <w:i/>
        </w:rPr>
        <w:t>口</w:t>
      </w:r>
    </w:p>
    <w:p w14:paraId="40D4B965" w14:textId="77777777" w:rsidR="00CF61BE" w:rsidRDefault="00CF61BE" w:rsidP="00835CA3">
      <w:pPr>
        <w:ind w:firstLine="480"/>
      </w:pPr>
    </w:p>
    <w:p w14:paraId="3BD91BE1" w14:textId="77777777" w:rsidR="00835CA3" w:rsidRPr="00835CA3" w:rsidRDefault="00835CA3" w:rsidP="00835CA3">
      <w:pPr>
        <w:ind w:firstLine="480"/>
      </w:pPr>
      <w:r w:rsidRPr="00835CA3">
        <w:lastRenderedPageBreak/>
        <w:t>R5(config)#router ospf 1</w:t>
      </w:r>
    </w:p>
    <w:p w14:paraId="130F50EC" w14:textId="77777777" w:rsidR="00835CA3" w:rsidRPr="00835CA3" w:rsidRDefault="00835CA3" w:rsidP="00835CA3">
      <w:pPr>
        <w:ind w:firstLine="480"/>
      </w:pPr>
      <w:r w:rsidRPr="00835CA3">
        <w:t>R5(config-ospf)# area 1 range 192.168.0.0/16</w:t>
      </w:r>
      <w:r w:rsidR="00527EE2">
        <w:tab/>
      </w:r>
      <w:r w:rsidR="00527EE2">
        <w:tab/>
      </w:r>
      <w:r w:rsidR="00527EE2">
        <w:tab/>
        <w:t>//</w:t>
      </w:r>
      <w:r w:rsidR="00527EE2">
        <w:rPr>
          <w:rFonts w:hint="eastAsia"/>
        </w:rPr>
        <w:t>汇总域</w:t>
      </w:r>
      <w:r w:rsidR="00527EE2">
        <w:t>间路由</w:t>
      </w:r>
      <w:r w:rsidR="00527EE2">
        <w:rPr>
          <w:rFonts w:hint="eastAsia"/>
        </w:rPr>
        <w:t>192.168.0.0</w:t>
      </w:r>
    </w:p>
    <w:p w14:paraId="4DA01A77" w14:textId="77777777" w:rsidR="00835CA3" w:rsidRPr="00835CA3" w:rsidRDefault="00835CA3" w:rsidP="00835CA3">
      <w:pPr>
        <w:ind w:firstLine="480"/>
      </w:pPr>
      <w:r w:rsidRPr="00835CA3">
        <w:t>R5(config-ospf)# network 35.1.1.0 0.0.0.255 area 0</w:t>
      </w:r>
    </w:p>
    <w:p w14:paraId="122431EE" w14:textId="77777777" w:rsidR="00835CA3" w:rsidRPr="00835CA3" w:rsidRDefault="00835CA3" w:rsidP="00835CA3">
      <w:pPr>
        <w:ind w:firstLine="480"/>
      </w:pPr>
      <w:r w:rsidRPr="00835CA3">
        <w:t>R5(config-ospf)# network 45.1.1.0 0.0.0.255 area 0</w:t>
      </w:r>
    </w:p>
    <w:p w14:paraId="119C441E" w14:textId="77777777" w:rsidR="00835CA3" w:rsidRDefault="00835CA3" w:rsidP="00835CA3">
      <w:pPr>
        <w:ind w:firstLine="480"/>
      </w:pPr>
      <w:r w:rsidRPr="00835CA3">
        <w:t>R5(config-ospf)# network 56.1.1.0 0.0.0.255 area 1</w:t>
      </w:r>
    </w:p>
    <w:p w14:paraId="32EDDF68" w14:textId="77777777" w:rsidR="00CF61BE" w:rsidRDefault="00CF61BE" w:rsidP="00835CA3">
      <w:pPr>
        <w:ind w:firstLine="480"/>
      </w:pPr>
    </w:p>
    <w:p w14:paraId="6AA06E92" w14:textId="77777777" w:rsidR="00CF61BE" w:rsidRPr="00CF61BE" w:rsidRDefault="00CF61BE" w:rsidP="00CF61BE">
      <w:pPr>
        <w:ind w:firstLine="480"/>
      </w:pPr>
      <w:r w:rsidRPr="00CF61BE">
        <w:t>R6(config)#router ospf 1</w:t>
      </w:r>
    </w:p>
    <w:p w14:paraId="27BED66B" w14:textId="77777777" w:rsidR="00CF61BE" w:rsidRPr="00CF61BE" w:rsidRDefault="00CF61BE" w:rsidP="00CF61BE">
      <w:pPr>
        <w:ind w:firstLine="480"/>
      </w:pPr>
      <w:r w:rsidRPr="00CF61BE">
        <w:t>R6(config-ospf)# network 46.1.1.0 0.0.0.255 area 1</w:t>
      </w:r>
    </w:p>
    <w:p w14:paraId="5F34989E" w14:textId="77777777" w:rsidR="00CF61BE" w:rsidRPr="00CF61BE" w:rsidRDefault="00CF61BE" w:rsidP="00CF61BE">
      <w:pPr>
        <w:ind w:firstLine="480"/>
      </w:pPr>
      <w:r w:rsidRPr="00CF61BE">
        <w:t>R6(config-ospf)# network 56.1.1.0 0.0.0.255 area 1</w:t>
      </w:r>
    </w:p>
    <w:p w14:paraId="7FCFC5C1" w14:textId="77777777" w:rsidR="00CF61BE" w:rsidRPr="00CF61BE" w:rsidRDefault="00CF61BE" w:rsidP="00CF61BE">
      <w:pPr>
        <w:ind w:firstLine="480"/>
      </w:pPr>
      <w:r w:rsidRPr="00CF61BE">
        <w:t>R6(config-ospf)# network 192.168.1.0 0.0.0.255 area 1</w:t>
      </w:r>
    </w:p>
    <w:p w14:paraId="60E26D94" w14:textId="77777777" w:rsidR="00CF61BE" w:rsidRDefault="00CF61BE" w:rsidP="00CF61BE">
      <w:pPr>
        <w:ind w:firstLine="480"/>
      </w:pPr>
      <w:r w:rsidRPr="00CF61BE">
        <w:t>R6(config-ospf)# exit</w:t>
      </w:r>
    </w:p>
    <w:p w14:paraId="6992B954" w14:textId="77777777" w:rsidR="00CF61BE" w:rsidRPr="00CF61BE" w:rsidRDefault="00CF61BE" w:rsidP="00CF61BE">
      <w:pPr>
        <w:ind w:firstLine="480"/>
      </w:pPr>
      <w:r w:rsidRPr="00CF61BE">
        <w:t>R6(config)#interface gigabitethernet2</w:t>
      </w:r>
    </w:p>
    <w:p w14:paraId="3CDCC14E" w14:textId="77777777" w:rsidR="00527EE2" w:rsidRDefault="00CF61BE" w:rsidP="00CF61BE">
      <w:pPr>
        <w:ind w:firstLine="480"/>
        <w:rPr>
          <w:b/>
          <w:i/>
        </w:rPr>
      </w:pPr>
      <w:r w:rsidRPr="00CF61BE">
        <w:t xml:space="preserve">R6(config-if-gigabitethernet2)# </w:t>
      </w:r>
      <w:r w:rsidRPr="00CF61BE">
        <w:rPr>
          <w:b/>
          <w:i/>
        </w:rPr>
        <w:t>ip ospf cost 50</w:t>
      </w:r>
      <w:r w:rsidR="00527EE2">
        <w:rPr>
          <w:b/>
          <w:i/>
        </w:rPr>
        <w:tab/>
      </w:r>
      <w:r w:rsidR="00527EE2">
        <w:rPr>
          <w:b/>
          <w:i/>
        </w:rPr>
        <w:tab/>
      </w:r>
      <w:r w:rsidR="00527EE2">
        <w:rPr>
          <w:b/>
          <w:i/>
        </w:rPr>
        <w:tab/>
      </w:r>
    </w:p>
    <w:p w14:paraId="7BF0957D" w14:textId="77777777" w:rsidR="00CF61BE" w:rsidRPr="00CF61BE" w:rsidRDefault="00527EE2" w:rsidP="00527EE2">
      <w:pPr>
        <w:ind w:left="2458" w:firstLine="480"/>
        <w:rPr>
          <w:b/>
          <w:i/>
        </w:rPr>
      </w:pPr>
      <w:r>
        <w:rPr>
          <w:b/>
          <w:i/>
        </w:rPr>
        <w:t>//</w:t>
      </w:r>
      <w:r>
        <w:rPr>
          <w:rFonts w:hint="eastAsia"/>
          <w:b/>
          <w:i/>
        </w:rPr>
        <w:t>增大</w:t>
      </w:r>
      <w:r>
        <w:rPr>
          <w:b/>
          <w:i/>
        </w:rPr>
        <w:t>OSPF cost</w:t>
      </w:r>
      <w:r>
        <w:rPr>
          <w:b/>
          <w:i/>
        </w:rPr>
        <w:t>值</w:t>
      </w:r>
      <w:r>
        <w:rPr>
          <w:rFonts w:hint="eastAsia"/>
          <w:b/>
          <w:i/>
        </w:rPr>
        <w:t>，</w:t>
      </w:r>
      <w:r>
        <w:rPr>
          <w:b/>
          <w:i/>
        </w:rPr>
        <w:t>让其路径优先选择</w:t>
      </w:r>
      <w:r>
        <w:rPr>
          <w:rFonts w:hint="eastAsia"/>
          <w:b/>
          <w:i/>
        </w:rPr>
        <w:t>g1</w:t>
      </w:r>
      <w:r>
        <w:rPr>
          <w:rFonts w:hint="eastAsia"/>
          <w:b/>
          <w:i/>
        </w:rPr>
        <w:t>接口</w:t>
      </w:r>
    </w:p>
    <w:p w14:paraId="57A3D98A" w14:textId="77777777" w:rsidR="00CF61BE" w:rsidRDefault="00CF61BE" w:rsidP="00CF61BE">
      <w:pPr>
        <w:ind w:firstLine="480"/>
      </w:pPr>
      <w:r w:rsidRPr="00CF61BE">
        <w:t>R6(config-if-gigabitethernet2)# exit</w:t>
      </w:r>
    </w:p>
    <w:p w14:paraId="43DD6A29" w14:textId="77777777" w:rsidR="003457CD" w:rsidRDefault="003457CD" w:rsidP="00CF61BE">
      <w:pPr>
        <w:ind w:firstLine="480"/>
      </w:pPr>
      <w:r>
        <w:rPr>
          <w:rFonts w:hint="eastAsia"/>
        </w:rPr>
        <w:t>在</w:t>
      </w:r>
      <w:r>
        <w:rPr>
          <w:rFonts w:hint="eastAsia"/>
        </w:rPr>
        <w:t>R6</w:t>
      </w:r>
      <w:r>
        <w:rPr>
          <w:rFonts w:hint="eastAsia"/>
        </w:rPr>
        <w:t>上</w:t>
      </w:r>
      <w:r>
        <w:t>traceroute 10.1.0.0</w:t>
      </w:r>
      <w:r>
        <w:rPr>
          <w:rFonts w:hint="eastAsia"/>
        </w:rPr>
        <w:t>网段</w:t>
      </w:r>
      <w:r>
        <w:t>的路由，看其</w:t>
      </w:r>
      <w:r>
        <w:rPr>
          <w:rFonts w:hint="eastAsia"/>
        </w:rPr>
        <w:t>路由</w:t>
      </w:r>
      <w:r>
        <w:t>路径走向</w:t>
      </w:r>
    </w:p>
    <w:p w14:paraId="203E775F" w14:textId="77777777" w:rsidR="003457CD" w:rsidRDefault="003457CD" w:rsidP="003457CD">
      <w:pPr>
        <w:ind w:firstLine="480"/>
        <w:jc w:val="center"/>
      </w:pPr>
      <w:r>
        <w:rPr>
          <w:noProof/>
        </w:rPr>
        <w:drawing>
          <wp:inline distT="0" distB="0" distL="0" distR="0" wp14:anchorId="555987B7" wp14:editId="66B862A0">
            <wp:extent cx="5543550" cy="18141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43550" cy="1814195"/>
                    </a:xfrm>
                    <a:prstGeom prst="rect">
                      <a:avLst/>
                    </a:prstGeom>
                  </pic:spPr>
                </pic:pic>
              </a:graphicData>
            </a:graphic>
          </wp:inline>
        </w:drawing>
      </w:r>
    </w:p>
    <w:p w14:paraId="17762E23" w14:textId="77777777" w:rsidR="003457CD" w:rsidRDefault="003457CD" w:rsidP="003457CD">
      <w:pPr>
        <w:ind w:firstLine="480"/>
      </w:pPr>
      <w:r>
        <w:rPr>
          <w:rFonts w:hint="eastAsia"/>
        </w:rPr>
        <w:t>可以</w:t>
      </w:r>
      <w:r>
        <w:t>看到</w:t>
      </w:r>
      <w:r>
        <w:rPr>
          <w:rFonts w:hint="eastAsia"/>
        </w:rPr>
        <w:t>R6</w:t>
      </w:r>
      <w:r>
        <w:rPr>
          <w:rFonts w:hint="eastAsia"/>
        </w:rPr>
        <w:t>到达</w:t>
      </w:r>
      <w:r>
        <w:rPr>
          <w:rFonts w:hint="eastAsia"/>
        </w:rPr>
        <w:t>10.1.0.0/16</w:t>
      </w:r>
      <w:r>
        <w:rPr>
          <w:rFonts w:hint="eastAsia"/>
        </w:rPr>
        <w:t>网段</w:t>
      </w:r>
      <w:r>
        <w:t>的</w:t>
      </w:r>
      <w:r>
        <w:rPr>
          <w:rFonts w:hint="eastAsia"/>
        </w:rPr>
        <w:t>路径</w:t>
      </w:r>
      <w:r>
        <w:t>为</w:t>
      </w:r>
      <w:r>
        <w:rPr>
          <w:rFonts w:hint="eastAsia"/>
        </w:rPr>
        <w:t>R4-R2</w:t>
      </w:r>
      <w:r>
        <w:t>-R3</w:t>
      </w:r>
      <w:r w:rsidR="00505976">
        <w:t>-R1</w:t>
      </w:r>
    </w:p>
    <w:p w14:paraId="2BD4B827" w14:textId="77777777" w:rsidR="00505976" w:rsidRDefault="00505976" w:rsidP="003457CD">
      <w:pPr>
        <w:ind w:firstLine="480"/>
      </w:pPr>
      <w:r>
        <w:rPr>
          <w:rFonts w:hint="eastAsia"/>
        </w:rPr>
        <w:t>再在</w:t>
      </w:r>
      <w:r>
        <w:rPr>
          <w:rFonts w:hint="eastAsia"/>
        </w:rPr>
        <w:t>R1</w:t>
      </w:r>
      <w:r>
        <w:rPr>
          <w:rFonts w:hint="eastAsia"/>
        </w:rPr>
        <w:t>上</w:t>
      </w:r>
      <w:r>
        <w:t>看回</w:t>
      </w:r>
      <w:r>
        <w:rPr>
          <w:rFonts w:hint="eastAsia"/>
        </w:rPr>
        <w:t>包</w:t>
      </w:r>
      <w:r>
        <w:t>：</w:t>
      </w:r>
    </w:p>
    <w:p w14:paraId="1AA975EE" w14:textId="77777777" w:rsidR="00505976" w:rsidRDefault="00505976" w:rsidP="00505976">
      <w:pPr>
        <w:ind w:firstLine="480"/>
        <w:jc w:val="center"/>
      </w:pPr>
      <w:r>
        <w:rPr>
          <w:noProof/>
        </w:rPr>
        <w:lastRenderedPageBreak/>
        <w:drawing>
          <wp:inline distT="0" distB="0" distL="0" distR="0" wp14:anchorId="4AAC8A96" wp14:editId="584D7D00">
            <wp:extent cx="5543550" cy="159385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43550" cy="1593850"/>
                    </a:xfrm>
                    <a:prstGeom prst="rect">
                      <a:avLst/>
                    </a:prstGeom>
                  </pic:spPr>
                </pic:pic>
              </a:graphicData>
            </a:graphic>
          </wp:inline>
        </w:drawing>
      </w:r>
    </w:p>
    <w:p w14:paraId="721DE30E" w14:textId="77777777" w:rsidR="00505976" w:rsidRDefault="00505976" w:rsidP="00505976">
      <w:pPr>
        <w:ind w:firstLine="480"/>
      </w:pPr>
      <w:r>
        <w:rPr>
          <w:rFonts w:hint="eastAsia"/>
        </w:rPr>
        <w:t>可以</w:t>
      </w:r>
      <w:r>
        <w:t>看到回包路径</w:t>
      </w:r>
      <w:r>
        <w:rPr>
          <w:rFonts w:hint="eastAsia"/>
        </w:rPr>
        <w:t>为</w:t>
      </w:r>
      <w:r>
        <w:rPr>
          <w:rFonts w:hint="eastAsia"/>
        </w:rPr>
        <w:t>R3-R2-R4-R6</w:t>
      </w:r>
    </w:p>
    <w:p w14:paraId="7F9C87BE" w14:textId="77777777" w:rsidR="00505976" w:rsidRDefault="00505976" w:rsidP="00505976">
      <w:pPr>
        <w:ind w:firstLine="480"/>
      </w:pPr>
      <w:r>
        <w:rPr>
          <w:rFonts w:hint="eastAsia"/>
        </w:rPr>
        <w:t>现在</w:t>
      </w:r>
      <w:r>
        <w:t>我们</w:t>
      </w:r>
      <w:r>
        <w:t>down</w:t>
      </w:r>
      <w:r>
        <w:t>掉</w:t>
      </w:r>
      <w:r>
        <w:rPr>
          <w:rFonts w:hint="eastAsia"/>
        </w:rPr>
        <w:t>R6</w:t>
      </w:r>
      <w:r>
        <w:rPr>
          <w:rFonts w:hint="eastAsia"/>
        </w:rPr>
        <w:t>的</w:t>
      </w:r>
      <w:r>
        <w:rPr>
          <w:rFonts w:hint="eastAsia"/>
        </w:rPr>
        <w:t>g1</w:t>
      </w:r>
      <w:r>
        <w:rPr>
          <w:rFonts w:hint="eastAsia"/>
        </w:rPr>
        <w:t>口：</w:t>
      </w:r>
    </w:p>
    <w:p w14:paraId="33108760" w14:textId="77777777" w:rsidR="00505976" w:rsidRDefault="00505976" w:rsidP="00505976">
      <w:pPr>
        <w:ind w:firstLine="480"/>
      </w:pPr>
      <w:r>
        <w:rPr>
          <w:noProof/>
        </w:rPr>
        <w:drawing>
          <wp:inline distT="0" distB="0" distL="0" distR="0" wp14:anchorId="2FC1410B" wp14:editId="23E906E2">
            <wp:extent cx="5543550" cy="171894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43550" cy="1718945"/>
                    </a:xfrm>
                    <a:prstGeom prst="rect">
                      <a:avLst/>
                    </a:prstGeom>
                  </pic:spPr>
                </pic:pic>
              </a:graphicData>
            </a:graphic>
          </wp:inline>
        </w:drawing>
      </w:r>
    </w:p>
    <w:p w14:paraId="1C263163" w14:textId="77777777" w:rsidR="00505976" w:rsidRDefault="00505976" w:rsidP="00505976">
      <w:pPr>
        <w:ind w:firstLine="480"/>
      </w:pPr>
      <w:r>
        <w:rPr>
          <w:rFonts w:hint="eastAsia"/>
        </w:rPr>
        <w:t>看到</w:t>
      </w:r>
      <w:r>
        <w:rPr>
          <w:rFonts w:hint="eastAsia"/>
        </w:rPr>
        <w:t>R6</w:t>
      </w:r>
      <w:r>
        <w:rPr>
          <w:rFonts w:hint="eastAsia"/>
        </w:rPr>
        <w:t>到达</w:t>
      </w:r>
      <w:r>
        <w:rPr>
          <w:rFonts w:hint="eastAsia"/>
        </w:rPr>
        <w:t>10.1.0.0/16</w:t>
      </w:r>
      <w:r>
        <w:rPr>
          <w:rFonts w:hint="eastAsia"/>
        </w:rPr>
        <w:t>网段</w:t>
      </w:r>
      <w:r>
        <w:t>的下一跳切换到了</w:t>
      </w:r>
      <w:r>
        <w:rPr>
          <w:rFonts w:hint="eastAsia"/>
        </w:rPr>
        <w:t>备份</w:t>
      </w:r>
      <w:r>
        <w:t>路径</w:t>
      </w:r>
      <w:r>
        <w:rPr>
          <w:rFonts w:hint="eastAsia"/>
        </w:rPr>
        <w:t>R5</w:t>
      </w:r>
      <w:r>
        <w:rPr>
          <w:rFonts w:hint="eastAsia"/>
        </w:rPr>
        <w:t>。</w:t>
      </w:r>
    </w:p>
    <w:p w14:paraId="00416FB2" w14:textId="77777777" w:rsidR="00505976" w:rsidRDefault="00505976" w:rsidP="00505976">
      <w:pPr>
        <w:ind w:firstLine="480"/>
      </w:pPr>
      <w:r>
        <w:rPr>
          <w:noProof/>
        </w:rPr>
        <w:drawing>
          <wp:inline distT="0" distB="0" distL="0" distR="0" wp14:anchorId="3DB9D54F" wp14:editId="1D38FCEF">
            <wp:extent cx="5543550" cy="15252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43550" cy="1525270"/>
                    </a:xfrm>
                    <a:prstGeom prst="rect">
                      <a:avLst/>
                    </a:prstGeom>
                  </pic:spPr>
                </pic:pic>
              </a:graphicData>
            </a:graphic>
          </wp:inline>
        </w:drawing>
      </w:r>
    </w:p>
    <w:p w14:paraId="6966B323" w14:textId="77777777" w:rsidR="00505976" w:rsidRDefault="00505976" w:rsidP="00505976">
      <w:pPr>
        <w:ind w:firstLine="480"/>
      </w:pPr>
      <w:r>
        <w:rPr>
          <w:rFonts w:hint="eastAsia"/>
        </w:rPr>
        <w:t>此时</w:t>
      </w:r>
      <w:r>
        <w:t>，</w:t>
      </w:r>
      <w:r>
        <w:rPr>
          <w:rFonts w:hint="eastAsia"/>
        </w:rPr>
        <w:t>R6</w:t>
      </w:r>
      <w:r>
        <w:rPr>
          <w:rFonts w:hint="eastAsia"/>
        </w:rPr>
        <w:t>到达</w:t>
      </w:r>
      <w:r>
        <w:rPr>
          <w:rFonts w:hint="eastAsia"/>
        </w:rPr>
        <w:t>10.1.0.0/16</w:t>
      </w:r>
      <w:r>
        <w:rPr>
          <w:rFonts w:hint="eastAsia"/>
        </w:rPr>
        <w:t>网段</w:t>
      </w:r>
      <w:r>
        <w:t>的路径为</w:t>
      </w:r>
      <w:r>
        <w:rPr>
          <w:rFonts w:hint="eastAsia"/>
        </w:rPr>
        <w:t>R5-R3-R1</w:t>
      </w:r>
      <w:r>
        <w:rPr>
          <w:rFonts w:hint="eastAsia"/>
        </w:rPr>
        <w:t>。</w:t>
      </w:r>
    </w:p>
    <w:p w14:paraId="23F33DC1" w14:textId="77777777" w:rsidR="0020058D" w:rsidRDefault="0020058D">
      <w:pPr>
        <w:widowControl/>
        <w:spacing w:line="240" w:lineRule="auto"/>
        <w:ind w:firstLineChars="0" w:firstLine="0"/>
        <w:jc w:val="left"/>
      </w:pPr>
      <w:r>
        <w:br w:type="page"/>
      </w:r>
    </w:p>
    <w:p w14:paraId="4594D687" w14:textId="77777777" w:rsidR="0020058D" w:rsidRDefault="0020058D" w:rsidP="00F026F7">
      <w:pPr>
        <w:pStyle w:val="2"/>
        <w:numPr>
          <w:ilvl w:val="1"/>
          <w:numId w:val="11"/>
        </w:numPr>
      </w:pPr>
      <w:bookmarkStart w:id="48" w:name="_Toc465170340"/>
      <w:r>
        <w:lastRenderedPageBreak/>
        <w:t>OSPF</w:t>
      </w:r>
      <w:r>
        <w:rPr>
          <w:rFonts w:hint="eastAsia"/>
        </w:rPr>
        <w:t>分流</w:t>
      </w:r>
      <w:r>
        <w:t>互备</w:t>
      </w:r>
      <w:bookmarkEnd w:id="48"/>
    </w:p>
    <w:p w14:paraId="79F6C278" w14:textId="77777777" w:rsidR="0020058D" w:rsidRDefault="0020058D" w:rsidP="0020058D">
      <w:pPr>
        <w:ind w:firstLine="480"/>
      </w:pPr>
      <w:r>
        <w:rPr>
          <w:rFonts w:hint="eastAsia"/>
        </w:rPr>
        <w:t>实验拓扑</w:t>
      </w:r>
      <w:r>
        <w:t>如下：</w:t>
      </w:r>
    </w:p>
    <w:p w14:paraId="0A8F7619" w14:textId="77777777" w:rsidR="0020058D" w:rsidRDefault="00530A5E" w:rsidP="0020058D">
      <w:pPr>
        <w:ind w:firstLine="480"/>
        <w:jc w:val="center"/>
      </w:pPr>
      <w:r>
        <w:rPr>
          <w:noProof/>
        </w:rPr>
        <w:drawing>
          <wp:inline distT="0" distB="0" distL="0" distR="0" wp14:anchorId="2E4C305F" wp14:editId="3BE8744B">
            <wp:extent cx="4791075" cy="38671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91075" cy="3867150"/>
                    </a:xfrm>
                    <a:prstGeom prst="rect">
                      <a:avLst/>
                    </a:prstGeom>
                  </pic:spPr>
                </pic:pic>
              </a:graphicData>
            </a:graphic>
          </wp:inline>
        </w:drawing>
      </w:r>
    </w:p>
    <w:p w14:paraId="3CB26457" w14:textId="77777777" w:rsidR="0020058D" w:rsidRPr="0020058D" w:rsidRDefault="0020058D" w:rsidP="0020058D">
      <w:pPr>
        <w:ind w:firstLine="480"/>
      </w:pPr>
      <w:r w:rsidRPr="0020058D">
        <w:rPr>
          <w:rFonts w:hint="eastAsia"/>
        </w:rPr>
        <w:t>实验要求：</w:t>
      </w:r>
    </w:p>
    <w:p w14:paraId="22C02D7B" w14:textId="77777777" w:rsidR="0020058D" w:rsidRPr="0020058D" w:rsidRDefault="0020058D" w:rsidP="00856745">
      <w:pPr>
        <w:ind w:firstLine="480"/>
      </w:pPr>
      <w:r w:rsidRPr="0020058D">
        <w:rPr>
          <w:rFonts w:hint="eastAsia"/>
        </w:rPr>
        <w:t>使用</w:t>
      </w:r>
      <w:r w:rsidRPr="0020058D">
        <w:t>OSPF</w:t>
      </w:r>
      <w:r w:rsidRPr="0020058D">
        <w:rPr>
          <w:rFonts w:hint="eastAsia"/>
        </w:rPr>
        <w:t>协议实现总部</w:t>
      </w:r>
      <w:r w:rsidRPr="0020058D">
        <w:t>R1</w:t>
      </w:r>
      <w:r w:rsidRPr="0020058D">
        <w:rPr>
          <w:rFonts w:hint="eastAsia"/>
        </w:rPr>
        <w:t>和分部</w:t>
      </w:r>
      <w:r w:rsidRPr="0020058D">
        <w:t>R4</w:t>
      </w:r>
      <w:r w:rsidRPr="0020058D">
        <w:rPr>
          <w:rFonts w:hint="eastAsia"/>
        </w:rPr>
        <w:t>的生产、办公网之间的分流互备。要求使用</w:t>
      </w:r>
      <w:r w:rsidRPr="0020058D">
        <w:t>OSPF</w:t>
      </w:r>
      <w:r w:rsidRPr="0020058D">
        <w:rPr>
          <w:rFonts w:hint="eastAsia"/>
        </w:rPr>
        <w:t>三种方法实现。</w:t>
      </w:r>
    </w:p>
    <w:p w14:paraId="419D9349" w14:textId="77777777" w:rsidR="0020058D" w:rsidRPr="000A6D94" w:rsidRDefault="00856745" w:rsidP="0020058D">
      <w:pPr>
        <w:ind w:firstLine="480"/>
        <w:rPr>
          <w:b/>
        </w:rPr>
      </w:pPr>
      <w:r w:rsidRPr="000A6D94">
        <w:rPr>
          <w:rFonts w:hint="eastAsia"/>
          <w:b/>
        </w:rPr>
        <w:t>方法</w:t>
      </w:r>
      <w:r w:rsidRPr="000A6D94">
        <w:rPr>
          <w:b/>
        </w:rPr>
        <w:t>一：</w:t>
      </w:r>
      <w:r w:rsidRPr="000A6D94">
        <w:rPr>
          <w:rFonts w:hint="eastAsia"/>
          <w:b/>
        </w:rPr>
        <w:t>不同</w:t>
      </w:r>
      <w:r w:rsidRPr="000A6D94">
        <w:rPr>
          <w:b/>
        </w:rPr>
        <w:t>OSPF</w:t>
      </w:r>
      <w:r w:rsidRPr="000A6D94">
        <w:rPr>
          <w:b/>
        </w:rPr>
        <w:t>进程间的重分发</w:t>
      </w:r>
      <w:r w:rsidRPr="000A6D94">
        <w:rPr>
          <w:rFonts w:hint="eastAsia"/>
          <w:b/>
        </w:rPr>
        <w:t>实现</w:t>
      </w:r>
      <w:r w:rsidRPr="000A6D94">
        <w:rPr>
          <w:b/>
        </w:rPr>
        <w:t>分流互备</w:t>
      </w:r>
    </w:p>
    <w:p w14:paraId="55283BEC" w14:textId="77777777" w:rsidR="00856745" w:rsidRDefault="00856745" w:rsidP="0020058D">
      <w:pPr>
        <w:ind w:firstLine="480"/>
      </w:pPr>
      <w:r>
        <w:rPr>
          <w:rFonts w:hint="eastAsia"/>
        </w:rPr>
        <w:t>相关</w:t>
      </w:r>
      <w:r>
        <w:t>配置</w:t>
      </w:r>
      <w:r>
        <w:rPr>
          <w:rFonts w:hint="eastAsia"/>
        </w:rPr>
        <w:t>如</w:t>
      </w:r>
      <w:r>
        <w:t>下：</w:t>
      </w:r>
    </w:p>
    <w:p w14:paraId="038FB5DD" w14:textId="77777777" w:rsidR="005A0FA9" w:rsidRDefault="005A0FA9" w:rsidP="005A0FA9">
      <w:pPr>
        <w:ind w:firstLine="480"/>
      </w:pPr>
      <w:r>
        <w:rPr>
          <w:rFonts w:hint="eastAsia"/>
        </w:rPr>
        <w:t>（</w:t>
      </w:r>
      <w:r>
        <w:rPr>
          <w:rFonts w:hint="eastAsia"/>
        </w:rPr>
        <w:t>1</w:t>
      </w:r>
      <w:r>
        <w:t>）</w:t>
      </w:r>
      <w:r>
        <w:rPr>
          <w:rFonts w:hint="eastAsia"/>
        </w:rPr>
        <w:t>基本</w:t>
      </w:r>
      <w:r>
        <w:rPr>
          <w:rFonts w:hint="eastAsia"/>
        </w:rPr>
        <w:t>ip</w:t>
      </w:r>
      <w:r>
        <w:rPr>
          <w:rFonts w:hint="eastAsia"/>
        </w:rPr>
        <w:t>地址</w:t>
      </w:r>
      <w:r>
        <w:t>配置</w:t>
      </w:r>
      <w:r>
        <w:rPr>
          <w:rFonts w:hint="eastAsia"/>
        </w:rPr>
        <w:t>：</w:t>
      </w:r>
    </w:p>
    <w:p w14:paraId="3B408CB1" w14:textId="77777777" w:rsidR="005A0FA9" w:rsidRDefault="005A0FA9" w:rsidP="005A0FA9">
      <w:pPr>
        <w:ind w:firstLine="480"/>
      </w:pPr>
      <w:r>
        <w:t>R1(config)#interface loo0</w:t>
      </w:r>
    </w:p>
    <w:p w14:paraId="36623EFD" w14:textId="77777777" w:rsidR="005A0FA9" w:rsidRDefault="005A0FA9" w:rsidP="005A0FA9">
      <w:pPr>
        <w:ind w:firstLine="480"/>
      </w:pPr>
      <w:r>
        <w:t>R1(config-if-loopback0)#ip address 100.1.1.1 24</w:t>
      </w:r>
    </w:p>
    <w:p w14:paraId="72173DD5" w14:textId="77777777" w:rsidR="005A0FA9" w:rsidRDefault="005A0FA9" w:rsidP="005A0FA9">
      <w:pPr>
        <w:ind w:firstLine="480"/>
      </w:pPr>
      <w:r>
        <w:t>R1(config-if-loopback0)#exit</w:t>
      </w:r>
    </w:p>
    <w:p w14:paraId="00AC10FD" w14:textId="77777777" w:rsidR="005A0FA9" w:rsidRDefault="005A0FA9" w:rsidP="005A0FA9">
      <w:pPr>
        <w:ind w:firstLine="480"/>
      </w:pPr>
      <w:r>
        <w:t>R1(config)#interface loo1</w:t>
      </w:r>
    </w:p>
    <w:p w14:paraId="64147015" w14:textId="77777777" w:rsidR="005A0FA9" w:rsidRDefault="005A0FA9" w:rsidP="005A0FA9">
      <w:pPr>
        <w:ind w:firstLine="480"/>
      </w:pPr>
      <w:r>
        <w:t>R1(config-if-loopback1)#ip address 200.1.1.1 24</w:t>
      </w:r>
    </w:p>
    <w:p w14:paraId="7F1CBBFB" w14:textId="77777777" w:rsidR="005A0FA9" w:rsidRDefault="005A0FA9" w:rsidP="005A0FA9">
      <w:pPr>
        <w:ind w:firstLine="480"/>
      </w:pPr>
      <w:r>
        <w:lastRenderedPageBreak/>
        <w:t>R1(config-if-loopback1)#exit</w:t>
      </w:r>
    </w:p>
    <w:p w14:paraId="0C647623" w14:textId="77777777" w:rsidR="005A0FA9" w:rsidRDefault="005A0FA9" w:rsidP="005A0FA9">
      <w:pPr>
        <w:ind w:firstLine="480"/>
      </w:pPr>
      <w:r>
        <w:t>R1(config)#interface g1</w:t>
      </w:r>
    </w:p>
    <w:p w14:paraId="0514CA33" w14:textId="77777777" w:rsidR="005A0FA9" w:rsidRDefault="005A0FA9" w:rsidP="005A0FA9">
      <w:pPr>
        <w:ind w:firstLine="480"/>
      </w:pPr>
      <w:r>
        <w:t>R1(config-if-gigabitethernet1)#ip address 10.1.1.1 30</w:t>
      </w:r>
    </w:p>
    <w:p w14:paraId="099DC3D3" w14:textId="77777777" w:rsidR="005A0FA9" w:rsidRDefault="005A0FA9" w:rsidP="005A0FA9">
      <w:pPr>
        <w:ind w:firstLine="480"/>
      </w:pPr>
      <w:r>
        <w:t>R1(config-if-gigabitethernet1)#exit</w:t>
      </w:r>
    </w:p>
    <w:p w14:paraId="046E1919" w14:textId="77777777" w:rsidR="005A0FA9" w:rsidRDefault="005A0FA9" w:rsidP="005A0FA9">
      <w:pPr>
        <w:ind w:firstLine="480"/>
      </w:pPr>
      <w:r>
        <w:t>R1(config)#interface g0</w:t>
      </w:r>
    </w:p>
    <w:p w14:paraId="0EC58457" w14:textId="77777777" w:rsidR="005A0FA9" w:rsidRDefault="005A0FA9" w:rsidP="005A0FA9">
      <w:pPr>
        <w:ind w:firstLine="480"/>
      </w:pPr>
      <w:r>
        <w:t>R1(config-if-gigabitethernet0)#ip address 20.1.1.1 30</w:t>
      </w:r>
    </w:p>
    <w:p w14:paraId="4A72B02F" w14:textId="77777777" w:rsidR="005A0FA9" w:rsidRDefault="005A0FA9" w:rsidP="005A0FA9">
      <w:pPr>
        <w:ind w:firstLine="480"/>
      </w:pPr>
      <w:r>
        <w:t>R1(config-if-gigabitethernet0)#exit</w:t>
      </w:r>
    </w:p>
    <w:p w14:paraId="2CDDC5DB" w14:textId="77777777" w:rsidR="005A0FA9" w:rsidRDefault="005A0FA9" w:rsidP="005A0FA9">
      <w:pPr>
        <w:ind w:firstLineChars="0" w:firstLine="0"/>
      </w:pPr>
    </w:p>
    <w:p w14:paraId="52FC20AC" w14:textId="77777777" w:rsidR="005A0FA9" w:rsidRDefault="005A0FA9" w:rsidP="005A0FA9">
      <w:pPr>
        <w:ind w:firstLine="480"/>
      </w:pPr>
      <w:r>
        <w:t>R2(config)#interface g1</w:t>
      </w:r>
    </w:p>
    <w:p w14:paraId="2D7E5694" w14:textId="77777777" w:rsidR="005A0FA9" w:rsidRDefault="005A0FA9" w:rsidP="005A0FA9">
      <w:pPr>
        <w:ind w:firstLine="480"/>
      </w:pPr>
      <w:r>
        <w:t>R2(config-if-gigabitethernet1)#ip address 10.1.1.2 30</w:t>
      </w:r>
    </w:p>
    <w:p w14:paraId="62CC3B6A" w14:textId="77777777" w:rsidR="005A0FA9" w:rsidRDefault="005A0FA9" w:rsidP="005A0FA9">
      <w:pPr>
        <w:ind w:firstLine="480"/>
      </w:pPr>
      <w:r>
        <w:t xml:space="preserve">R2(config-if-gigabitethernet1)#exit </w:t>
      </w:r>
    </w:p>
    <w:p w14:paraId="50102E91" w14:textId="77777777" w:rsidR="005A0FA9" w:rsidRDefault="005A0FA9" w:rsidP="005A0FA9">
      <w:pPr>
        <w:ind w:firstLine="480"/>
      </w:pPr>
      <w:r>
        <w:t>R2(config)#interface g0</w:t>
      </w:r>
    </w:p>
    <w:p w14:paraId="17D76172" w14:textId="77777777" w:rsidR="005A0FA9" w:rsidRDefault="005A0FA9" w:rsidP="005A0FA9">
      <w:pPr>
        <w:ind w:firstLine="480"/>
      </w:pPr>
      <w:r>
        <w:t>R2(config-if-gigabitethernet0)#ip address 30.1.1.1 30</w:t>
      </w:r>
    </w:p>
    <w:p w14:paraId="3CC2140D" w14:textId="77777777" w:rsidR="005A0FA9" w:rsidRDefault="005A0FA9" w:rsidP="005A0FA9">
      <w:pPr>
        <w:ind w:firstLine="480"/>
      </w:pPr>
      <w:r>
        <w:t>R2(config-if-gigabitethernet0)#exit</w:t>
      </w:r>
    </w:p>
    <w:p w14:paraId="7C88150E" w14:textId="77777777" w:rsidR="005A0FA9" w:rsidRDefault="005A0FA9" w:rsidP="005A0FA9">
      <w:pPr>
        <w:ind w:firstLineChars="0" w:firstLine="0"/>
      </w:pPr>
    </w:p>
    <w:p w14:paraId="0B9CAE3A" w14:textId="77777777" w:rsidR="005A0FA9" w:rsidRDefault="005A0FA9" w:rsidP="005A0FA9">
      <w:pPr>
        <w:ind w:firstLine="480"/>
      </w:pPr>
      <w:r>
        <w:t>R3(config)#interface g0</w:t>
      </w:r>
    </w:p>
    <w:p w14:paraId="14D4AF87" w14:textId="77777777" w:rsidR="005A0FA9" w:rsidRDefault="005A0FA9" w:rsidP="005A0FA9">
      <w:pPr>
        <w:ind w:firstLine="480"/>
      </w:pPr>
      <w:r>
        <w:t>R3(config-if-gigabitethernet0)#ip address 20.1.1.2 30</w:t>
      </w:r>
    </w:p>
    <w:p w14:paraId="3E5E9A52" w14:textId="77777777" w:rsidR="005A0FA9" w:rsidRDefault="005A0FA9" w:rsidP="005A0FA9">
      <w:pPr>
        <w:ind w:firstLine="480"/>
      </w:pPr>
      <w:r>
        <w:t>R3(config-if-gigabitethernet0)#exit</w:t>
      </w:r>
    </w:p>
    <w:p w14:paraId="4E53122E" w14:textId="77777777" w:rsidR="005A0FA9" w:rsidRDefault="005A0FA9" w:rsidP="005A0FA9">
      <w:pPr>
        <w:ind w:firstLine="480"/>
      </w:pPr>
      <w:r>
        <w:t>R3(config)#interface g1</w:t>
      </w:r>
    </w:p>
    <w:p w14:paraId="63ED591B" w14:textId="77777777" w:rsidR="005A0FA9" w:rsidRDefault="005A0FA9" w:rsidP="005A0FA9">
      <w:pPr>
        <w:ind w:firstLine="480"/>
      </w:pPr>
      <w:r>
        <w:t>R3(config-if-gigabitethernet1)#ip address 40.1.1.1 30</w:t>
      </w:r>
    </w:p>
    <w:p w14:paraId="23805E51" w14:textId="77777777" w:rsidR="005A0FA9" w:rsidRDefault="005A0FA9" w:rsidP="005A0FA9">
      <w:pPr>
        <w:ind w:firstLine="480"/>
      </w:pPr>
      <w:r>
        <w:t>R3(config-if-gigabitethernet1)#exit</w:t>
      </w:r>
    </w:p>
    <w:p w14:paraId="0EAF066C" w14:textId="77777777" w:rsidR="005A0FA9" w:rsidRDefault="005A0FA9" w:rsidP="005A0FA9">
      <w:pPr>
        <w:ind w:firstLineChars="0" w:firstLine="0"/>
      </w:pPr>
    </w:p>
    <w:p w14:paraId="6B960B2A" w14:textId="77777777" w:rsidR="005A0FA9" w:rsidRDefault="005A0FA9" w:rsidP="005A0FA9">
      <w:pPr>
        <w:ind w:firstLine="480"/>
      </w:pPr>
      <w:r>
        <w:t xml:space="preserve">R4(config)#interface loop0 </w:t>
      </w:r>
    </w:p>
    <w:p w14:paraId="7637315B" w14:textId="77777777" w:rsidR="005A0FA9" w:rsidRDefault="005A0FA9" w:rsidP="005A0FA9">
      <w:pPr>
        <w:ind w:firstLine="480"/>
      </w:pPr>
      <w:r>
        <w:t>R4(config-if-loopback0)#ip address 100.1.2.1 24</w:t>
      </w:r>
    </w:p>
    <w:p w14:paraId="3E6D6DDD" w14:textId="77777777" w:rsidR="005A0FA9" w:rsidRDefault="005A0FA9" w:rsidP="005A0FA9">
      <w:pPr>
        <w:ind w:firstLine="480"/>
      </w:pPr>
      <w:r>
        <w:t>R4(config-if-loopback0)#exit</w:t>
      </w:r>
    </w:p>
    <w:p w14:paraId="071C903B" w14:textId="77777777" w:rsidR="005A0FA9" w:rsidRDefault="005A0FA9" w:rsidP="005A0FA9">
      <w:pPr>
        <w:ind w:firstLine="480"/>
      </w:pPr>
      <w:r>
        <w:t>R4(config)#interface loo1</w:t>
      </w:r>
    </w:p>
    <w:p w14:paraId="6DD5CBD9" w14:textId="77777777" w:rsidR="005A0FA9" w:rsidRDefault="005A0FA9" w:rsidP="005A0FA9">
      <w:pPr>
        <w:ind w:firstLine="480"/>
      </w:pPr>
      <w:r>
        <w:t>R4(config-if-loopback1)#ip address 200.1.2.1 24</w:t>
      </w:r>
    </w:p>
    <w:p w14:paraId="3DFA2850" w14:textId="77777777" w:rsidR="005A0FA9" w:rsidRDefault="005A0FA9" w:rsidP="005A0FA9">
      <w:pPr>
        <w:ind w:firstLine="480"/>
      </w:pPr>
      <w:r>
        <w:lastRenderedPageBreak/>
        <w:t>R4(config-if-loopback1)#exit</w:t>
      </w:r>
    </w:p>
    <w:p w14:paraId="40E94EDE" w14:textId="77777777" w:rsidR="005A0FA9" w:rsidRDefault="005A0FA9" w:rsidP="005A0FA9">
      <w:pPr>
        <w:ind w:firstLine="480"/>
      </w:pPr>
      <w:r>
        <w:t>R4(config)#interface g0</w:t>
      </w:r>
    </w:p>
    <w:p w14:paraId="51837144" w14:textId="77777777" w:rsidR="005A0FA9" w:rsidRDefault="005A0FA9" w:rsidP="005A0FA9">
      <w:pPr>
        <w:ind w:firstLine="480"/>
      </w:pPr>
      <w:r>
        <w:t>R4(config-if-gigabitethernet0)#ip address 30.1.1.2 30</w:t>
      </w:r>
    </w:p>
    <w:p w14:paraId="3A9D16A5" w14:textId="77777777" w:rsidR="005A0FA9" w:rsidRDefault="005A0FA9" w:rsidP="005A0FA9">
      <w:pPr>
        <w:ind w:firstLine="480"/>
      </w:pPr>
      <w:r>
        <w:t>R4(config-if-gigabitethernet0)#exit</w:t>
      </w:r>
    </w:p>
    <w:p w14:paraId="377A82B8" w14:textId="77777777" w:rsidR="005A0FA9" w:rsidRDefault="005A0FA9" w:rsidP="005A0FA9">
      <w:pPr>
        <w:ind w:firstLine="480"/>
      </w:pPr>
      <w:r>
        <w:t>R4(config)#interface g1</w:t>
      </w:r>
    </w:p>
    <w:p w14:paraId="71F5B152" w14:textId="77777777" w:rsidR="005A0FA9" w:rsidRDefault="005A0FA9" w:rsidP="005A0FA9">
      <w:pPr>
        <w:ind w:firstLine="480"/>
      </w:pPr>
      <w:r>
        <w:t>R4(config-if-gigabitethernet1)#ip address 40.1.1.2 30</w:t>
      </w:r>
    </w:p>
    <w:p w14:paraId="79A086E1" w14:textId="77777777" w:rsidR="00856745" w:rsidRDefault="005A0FA9" w:rsidP="005A0FA9">
      <w:pPr>
        <w:ind w:firstLine="480"/>
      </w:pPr>
      <w:r>
        <w:t>R4(config-if-gigabitethernet1)#exit</w:t>
      </w:r>
    </w:p>
    <w:p w14:paraId="1E635BC1" w14:textId="77777777" w:rsidR="005A0FA9" w:rsidRDefault="005A0FA9" w:rsidP="00C97FC6">
      <w:pPr>
        <w:ind w:firstLineChars="0" w:firstLine="0"/>
      </w:pPr>
      <w:r>
        <w:rPr>
          <w:rFonts w:hint="eastAsia"/>
        </w:rPr>
        <w:t>（</w:t>
      </w:r>
      <w:r>
        <w:rPr>
          <w:rFonts w:hint="eastAsia"/>
        </w:rPr>
        <w:t>2</w:t>
      </w:r>
      <w:r>
        <w:t>）</w:t>
      </w:r>
      <w:r>
        <w:rPr>
          <w:rFonts w:hint="eastAsia"/>
        </w:rPr>
        <w:t>OSPF</w:t>
      </w:r>
      <w:r>
        <w:t>配置</w:t>
      </w:r>
    </w:p>
    <w:p w14:paraId="64C3B1E2" w14:textId="77777777" w:rsidR="005A0FA9" w:rsidRDefault="005A0FA9" w:rsidP="005A0FA9">
      <w:pPr>
        <w:ind w:firstLine="480"/>
      </w:pPr>
      <w:r>
        <w:t xml:space="preserve">R1(config)#router ospf </w:t>
      </w:r>
      <w:r w:rsidRPr="005A0FA9">
        <w:rPr>
          <w:b/>
        </w:rPr>
        <w:t>1</w:t>
      </w:r>
      <w:r>
        <w:tab/>
      </w:r>
      <w:r>
        <w:tab/>
      </w:r>
      <w:r>
        <w:tab/>
      </w:r>
      <w:r>
        <w:tab/>
        <w:t>//</w:t>
      </w:r>
      <w:r>
        <w:rPr>
          <w:rFonts w:hint="eastAsia"/>
        </w:rPr>
        <w:t>启用</w:t>
      </w:r>
      <w:r>
        <w:t>OSPF</w:t>
      </w:r>
      <w:r>
        <w:rPr>
          <w:rFonts w:hint="eastAsia"/>
        </w:rPr>
        <w:t>进程</w:t>
      </w:r>
      <w:r>
        <w:rPr>
          <w:rFonts w:hint="eastAsia"/>
        </w:rPr>
        <w:t>1</w:t>
      </w:r>
    </w:p>
    <w:p w14:paraId="428C22D6" w14:textId="77777777" w:rsidR="005A0FA9" w:rsidRDefault="005A0FA9" w:rsidP="005A0FA9">
      <w:pPr>
        <w:ind w:firstLine="480"/>
      </w:pPr>
      <w:r>
        <w:t>R1(config-ospf)#network 100.1.1.0 0.0.0.255 area 0</w:t>
      </w:r>
    </w:p>
    <w:p w14:paraId="15214FA0" w14:textId="77777777" w:rsidR="005A0FA9" w:rsidRDefault="005A0FA9" w:rsidP="005A0FA9">
      <w:pPr>
        <w:ind w:firstLine="480"/>
      </w:pPr>
      <w:r>
        <w:t>R1(config-ospf)#network 200.1.1.0 0.0.0.255 area 0</w:t>
      </w:r>
    </w:p>
    <w:p w14:paraId="39F86579" w14:textId="77777777" w:rsidR="005A0FA9" w:rsidRDefault="005A0FA9" w:rsidP="005A0FA9">
      <w:pPr>
        <w:ind w:firstLine="480"/>
      </w:pPr>
      <w:r>
        <w:t>R1(config-ospf)#network 10.1.1.0 0.0.0.255 area 0</w:t>
      </w:r>
    </w:p>
    <w:p w14:paraId="09599D37" w14:textId="77777777" w:rsidR="005A0FA9" w:rsidRDefault="005A0FA9" w:rsidP="005A0FA9">
      <w:pPr>
        <w:ind w:firstLine="480"/>
      </w:pPr>
      <w:r>
        <w:t>R1(config-ospf)#network 20.1.1.0 0.0.0.255 area 0</w:t>
      </w:r>
    </w:p>
    <w:p w14:paraId="4DF0FAAE" w14:textId="77777777" w:rsidR="005A0FA9" w:rsidRDefault="005A0FA9" w:rsidP="005A0FA9">
      <w:pPr>
        <w:ind w:firstLineChars="0" w:firstLine="0"/>
      </w:pPr>
    </w:p>
    <w:p w14:paraId="30CDCBCA" w14:textId="77777777" w:rsidR="005A0FA9" w:rsidRDefault="005A0FA9" w:rsidP="005A0FA9">
      <w:pPr>
        <w:ind w:firstLine="480"/>
      </w:pPr>
      <w:r>
        <w:t>R2(config)#router ospf 1</w:t>
      </w:r>
    </w:p>
    <w:p w14:paraId="620FD168" w14:textId="77777777" w:rsidR="005A0FA9" w:rsidRDefault="005A0FA9" w:rsidP="005A0FA9">
      <w:pPr>
        <w:ind w:firstLine="480"/>
      </w:pPr>
      <w:r>
        <w:t>R2(config-ospf)#network 10.1.1.0 0.0.0.255 area 0</w:t>
      </w:r>
    </w:p>
    <w:p w14:paraId="13E1787F" w14:textId="77777777" w:rsidR="005A0FA9" w:rsidRDefault="005A0FA9" w:rsidP="005A0FA9">
      <w:pPr>
        <w:ind w:firstLine="480"/>
      </w:pPr>
      <w:r>
        <w:t xml:space="preserve">R2(config-ospf)#exit    </w:t>
      </w:r>
    </w:p>
    <w:p w14:paraId="4BD86153" w14:textId="77777777" w:rsidR="005A0FA9" w:rsidRDefault="005A0FA9" w:rsidP="005A0FA9">
      <w:pPr>
        <w:ind w:firstLine="480"/>
      </w:pPr>
      <w:r>
        <w:t xml:space="preserve">R2(config)#router ospf </w:t>
      </w:r>
      <w:r w:rsidRPr="005A0FA9">
        <w:rPr>
          <w:b/>
        </w:rPr>
        <w:t>2</w:t>
      </w:r>
      <w:r>
        <w:rPr>
          <w:b/>
        </w:rPr>
        <w:tab/>
      </w:r>
      <w:r>
        <w:rPr>
          <w:b/>
        </w:rPr>
        <w:tab/>
      </w:r>
      <w:r>
        <w:rPr>
          <w:b/>
        </w:rPr>
        <w:tab/>
      </w:r>
      <w:r>
        <w:rPr>
          <w:b/>
        </w:rPr>
        <w:tab/>
      </w:r>
      <w:r>
        <w:rPr>
          <w:b/>
        </w:rPr>
        <w:tab/>
      </w:r>
      <w:r>
        <w:rPr>
          <w:rFonts w:hint="eastAsia"/>
          <w:b/>
        </w:rPr>
        <w:t>//</w:t>
      </w:r>
      <w:r>
        <w:rPr>
          <w:rFonts w:hint="eastAsia"/>
          <w:b/>
        </w:rPr>
        <w:t>启用</w:t>
      </w:r>
      <w:r>
        <w:rPr>
          <w:b/>
        </w:rPr>
        <w:t>OSPF</w:t>
      </w:r>
      <w:r>
        <w:rPr>
          <w:b/>
        </w:rPr>
        <w:t>进程</w:t>
      </w:r>
      <w:r>
        <w:rPr>
          <w:rFonts w:hint="eastAsia"/>
          <w:b/>
        </w:rPr>
        <w:t>2</w:t>
      </w:r>
    </w:p>
    <w:p w14:paraId="471A880A" w14:textId="77777777" w:rsidR="005A0FA9" w:rsidRDefault="005A0FA9" w:rsidP="005A0FA9">
      <w:pPr>
        <w:ind w:firstLine="480"/>
      </w:pPr>
      <w:r>
        <w:t>R2(config-ospf)#network 30.1.1.0 0.0.0.255 area 0</w:t>
      </w:r>
    </w:p>
    <w:p w14:paraId="5FE1CE22" w14:textId="77777777" w:rsidR="005A0FA9" w:rsidRDefault="005A0FA9" w:rsidP="005A0FA9">
      <w:pPr>
        <w:ind w:firstLineChars="0" w:firstLine="0"/>
      </w:pPr>
    </w:p>
    <w:p w14:paraId="74ADDAC5" w14:textId="77777777" w:rsidR="005A0FA9" w:rsidRDefault="005A0FA9" w:rsidP="005A0FA9">
      <w:pPr>
        <w:ind w:firstLine="480"/>
      </w:pPr>
      <w:r>
        <w:t>R3(config)#router ospf 1</w:t>
      </w:r>
    </w:p>
    <w:p w14:paraId="4CAEB166" w14:textId="77777777" w:rsidR="005A0FA9" w:rsidRDefault="005A0FA9" w:rsidP="005A0FA9">
      <w:pPr>
        <w:ind w:firstLine="480"/>
      </w:pPr>
      <w:r>
        <w:t>R3(config-ospf)#network 20.1.1.0 0.0.0.255 area 0</w:t>
      </w:r>
    </w:p>
    <w:p w14:paraId="64D87D61" w14:textId="77777777" w:rsidR="005A0FA9" w:rsidRDefault="005A0FA9" w:rsidP="005A0FA9">
      <w:pPr>
        <w:ind w:firstLine="480"/>
      </w:pPr>
      <w:r>
        <w:t>R3(config-ospf)#exit</w:t>
      </w:r>
    </w:p>
    <w:p w14:paraId="604EDE95" w14:textId="77777777" w:rsidR="005A0FA9" w:rsidRDefault="005A0FA9" w:rsidP="005A0FA9">
      <w:pPr>
        <w:ind w:firstLine="480"/>
      </w:pPr>
      <w:r>
        <w:t>R3(config)#router ospf 2</w:t>
      </w:r>
    </w:p>
    <w:p w14:paraId="4CBDECFE" w14:textId="77777777" w:rsidR="005A0FA9" w:rsidRDefault="005A0FA9" w:rsidP="005A0FA9">
      <w:pPr>
        <w:ind w:firstLine="480"/>
      </w:pPr>
      <w:r>
        <w:t>R3(config-ospf)#network 40.1.1.0 0.0.0.255 area 0</w:t>
      </w:r>
    </w:p>
    <w:p w14:paraId="2D39B792" w14:textId="77777777" w:rsidR="005A0FA9" w:rsidRDefault="005A0FA9" w:rsidP="005A0FA9">
      <w:pPr>
        <w:ind w:firstLine="480"/>
      </w:pPr>
      <w:r>
        <w:t>R3(config-ospf)#exit</w:t>
      </w:r>
    </w:p>
    <w:p w14:paraId="1A443A14" w14:textId="77777777" w:rsidR="005A0FA9" w:rsidRDefault="005A0FA9" w:rsidP="005A0FA9">
      <w:pPr>
        <w:ind w:firstLineChars="0" w:firstLine="0"/>
      </w:pPr>
    </w:p>
    <w:p w14:paraId="4674C32B" w14:textId="77777777" w:rsidR="005A0FA9" w:rsidRDefault="005A0FA9" w:rsidP="005A0FA9">
      <w:pPr>
        <w:ind w:firstLine="480"/>
      </w:pPr>
      <w:r>
        <w:lastRenderedPageBreak/>
        <w:t>R4(config)#router ospf 2</w:t>
      </w:r>
    </w:p>
    <w:p w14:paraId="0870216A" w14:textId="77777777" w:rsidR="005A0FA9" w:rsidRDefault="005A0FA9" w:rsidP="005A0FA9">
      <w:pPr>
        <w:ind w:firstLine="480"/>
      </w:pPr>
      <w:r>
        <w:t>R4(config-ospf)#network 30.1.1.0 0.0.0.255 area 0</w:t>
      </w:r>
    </w:p>
    <w:p w14:paraId="50BE9C59" w14:textId="77777777" w:rsidR="005A0FA9" w:rsidRDefault="005A0FA9" w:rsidP="005A0FA9">
      <w:pPr>
        <w:ind w:firstLine="480"/>
      </w:pPr>
      <w:r>
        <w:t>R4(config-ospf)#network 40.1.1.0 0.0.0.255 area 0</w:t>
      </w:r>
    </w:p>
    <w:p w14:paraId="3B80EF0E" w14:textId="77777777" w:rsidR="005A0FA9" w:rsidRDefault="005A0FA9" w:rsidP="005A0FA9">
      <w:pPr>
        <w:ind w:firstLine="480"/>
      </w:pPr>
      <w:r>
        <w:t xml:space="preserve">R4(config-ospf)#network 100.1.2.0 0.0.0.255 area 0 </w:t>
      </w:r>
    </w:p>
    <w:p w14:paraId="5C5FB511" w14:textId="77777777" w:rsidR="005A0FA9" w:rsidRDefault="005A0FA9" w:rsidP="005A0FA9">
      <w:pPr>
        <w:ind w:firstLine="480"/>
      </w:pPr>
      <w:r>
        <w:t>R4(config-ospf)#network 200.1.2.0 0.0.0.255 area 0</w:t>
      </w:r>
    </w:p>
    <w:p w14:paraId="5EB223DE" w14:textId="77777777" w:rsidR="005A0FA9" w:rsidRPr="00110777" w:rsidRDefault="005A0FA9" w:rsidP="005A0FA9">
      <w:pPr>
        <w:ind w:firstLine="480"/>
        <w:rPr>
          <w:b/>
        </w:rPr>
      </w:pPr>
      <w:r w:rsidRPr="00110777">
        <w:rPr>
          <w:rFonts w:hint="eastAsia"/>
          <w:b/>
        </w:rPr>
        <w:t>在</w:t>
      </w:r>
      <w:r w:rsidRPr="00110777">
        <w:rPr>
          <w:rFonts w:hint="eastAsia"/>
          <w:b/>
        </w:rPr>
        <w:t>R2</w:t>
      </w:r>
      <w:r w:rsidRPr="00110777">
        <w:rPr>
          <w:rFonts w:hint="eastAsia"/>
          <w:b/>
        </w:rPr>
        <w:t>和</w:t>
      </w:r>
      <w:r w:rsidRPr="00110777">
        <w:rPr>
          <w:rFonts w:hint="eastAsia"/>
          <w:b/>
        </w:rPr>
        <w:t>R3</w:t>
      </w:r>
      <w:r w:rsidRPr="00110777">
        <w:rPr>
          <w:rFonts w:hint="eastAsia"/>
          <w:b/>
        </w:rPr>
        <w:t>上</w:t>
      </w:r>
      <w:r w:rsidRPr="00110777">
        <w:rPr>
          <w:b/>
        </w:rPr>
        <w:t>重分发</w:t>
      </w:r>
      <w:r w:rsidRPr="00110777">
        <w:rPr>
          <w:b/>
        </w:rPr>
        <w:t>OSPF</w:t>
      </w:r>
      <w:r w:rsidRPr="00110777">
        <w:rPr>
          <w:b/>
        </w:rPr>
        <w:t>进程实现分流互备：</w:t>
      </w:r>
    </w:p>
    <w:p w14:paraId="7316DB8E" w14:textId="77777777" w:rsidR="00110777" w:rsidRDefault="00110777" w:rsidP="00110777">
      <w:pPr>
        <w:ind w:firstLine="480"/>
      </w:pPr>
      <w:r>
        <w:rPr>
          <w:rFonts w:hint="eastAsia"/>
        </w:rPr>
        <w:t>将</w:t>
      </w:r>
      <w:r>
        <w:t>OSPF</w:t>
      </w:r>
      <w:r>
        <w:t>进程</w:t>
      </w:r>
      <w:r>
        <w:rPr>
          <w:rFonts w:hint="eastAsia"/>
        </w:rPr>
        <w:t>2</w:t>
      </w:r>
      <w:r>
        <w:rPr>
          <w:rFonts w:hint="eastAsia"/>
        </w:rPr>
        <w:t>的</w:t>
      </w:r>
      <w:r>
        <w:t>路由重分发进</w:t>
      </w:r>
      <w:r>
        <w:t>OSPF1</w:t>
      </w:r>
    </w:p>
    <w:p w14:paraId="4EF1C39B" w14:textId="77777777" w:rsidR="00110777" w:rsidRDefault="00110777" w:rsidP="00110777">
      <w:pPr>
        <w:ind w:firstLine="480"/>
      </w:pPr>
      <w:r>
        <w:t>R2(config)#ip access-list standard 1</w:t>
      </w:r>
    </w:p>
    <w:p w14:paraId="2BE9F63D" w14:textId="77777777" w:rsidR="00110777" w:rsidRDefault="00110777" w:rsidP="00110777">
      <w:pPr>
        <w:ind w:firstLine="480"/>
      </w:pPr>
      <w:r>
        <w:t xml:space="preserve">R2(config-std-nacl)#permit 200.1.2.1 0.0.0.0 </w:t>
      </w:r>
    </w:p>
    <w:p w14:paraId="49984F56" w14:textId="77777777" w:rsidR="00110777" w:rsidRDefault="00110777" w:rsidP="00110777">
      <w:pPr>
        <w:ind w:firstLine="480"/>
      </w:pPr>
      <w:r>
        <w:t>R2(config-std-nacl)#exit</w:t>
      </w:r>
    </w:p>
    <w:p w14:paraId="73287386" w14:textId="77777777" w:rsidR="00110777" w:rsidRDefault="00110777" w:rsidP="00110777">
      <w:pPr>
        <w:ind w:firstLine="480"/>
      </w:pPr>
      <w:r>
        <w:t>R2(config)#ip access-list standard 2</w:t>
      </w:r>
    </w:p>
    <w:p w14:paraId="71E4E159" w14:textId="77777777" w:rsidR="00110777" w:rsidRDefault="00110777" w:rsidP="00110777">
      <w:pPr>
        <w:ind w:firstLine="480"/>
      </w:pPr>
      <w:r>
        <w:t xml:space="preserve">R2(config-std-nacl)#permit 100.1.2.1 0.0.0.0 </w:t>
      </w:r>
    </w:p>
    <w:p w14:paraId="74A61554" w14:textId="77777777" w:rsidR="00110777" w:rsidRDefault="00110777" w:rsidP="00110777">
      <w:pPr>
        <w:ind w:firstLine="480"/>
      </w:pPr>
      <w:r>
        <w:t>R2(config-std-nacl)#exit</w:t>
      </w:r>
    </w:p>
    <w:p w14:paraId="228D3D6A" w14:textId="77777777" w:rsidR="00110777" w:rsidRDefault="00110777" w:rsidP="00110777">
      <w:pPr>
        <w:ind w:firstLine="480"/>
      </w:pPr>
      <w:r>
        <w:t>R2(config)#route-map 2-1 permit 10</w:t>
      </w:r>
    </w:p>
    <w:p w14:paraId="1F79D5C4" w14:textId="77777777" w:rsidR="00110777" w:rsidRDefault="00110777" w:rsidP="00110777">
      <w:pPr>
        <w:ind w:firstLine="480"/>
      </w:pPr>
      <w:r>
        <w:t>R2(config-route-map)#match ip address 1</w:t>
      </w:r>
    </w:p>
    <w:p w14:paraId="200A73E8" w14:textId="77777777" w:rsidR="00110777" w:rsidRDefault="00110777" w:rsidP="00110777">
      <w:pPr>
        <w:ind w:firstLine="480"/>
      </w:pPr>
      <w:r>
        <w:t>R2(config-route-map)#</w:t>
      </w:r>
      <w:r w:rsidRPr="00110777">
        <w:rPr>
          <w:b/>
        </w:rPr>
        <w:t>set metric 21</w:t>
      </w:r>
      <w:r w:rsidRPr="00110777">
        <w:rPr>
          <w:b/>
        </w:rPr>
        <w:tab/>
      </w:r>
      <w:r>
        <w:tab/>
      </w:r>
      <w:r>
        <w:tab/>
      </w:r>
      <w:r>
        <w:tab/>
      </w:r>
    </w:p>
    <w:p w14:paraId="4C0D4B7F" w14:textId="77777777" w:rsidR="00110777" w:rsidRDefault="00110777" w:rsidP="00110777">
      <w:pPr>
        <w:ind w:firstLine="480"/>
      </w:pPr>
      <w:r>
        <w:tab/>
      </w:r>
      <w:r>
        <w:tab/>
      </w:r>
      <w:r>
        <w:tab/>
      </w:r>
      <w:r>
        <w:tab/>
      </w:r>
      <w:r>
        <w:tab/>
      </w:r>
      <w:r>
        <w:tab/>
      </w:r>
      <w:r>
        <w:tab/>
      </w:r>
      <w:r>
        <w:rPr>
          <w:rFonts w:hint="eastAsia"/>
        </w:rPr>
        <w:t>//</w:t>
      </w:r>
      <w:r>
        <w:rPr>
          <w:rFonts w:hint="eastAsia"/>
        </w:rPr>
        <w:t>将</w:t>
      </w:r>
      <w:r>
        <w:t>acl1</w:t>
      </w:r>
      <w:r>
        <w:rPr>
          <w:rFonts w:hint="eastAsia"/>
        </w:rPr>
        <w:t>匹配</w:t>
      </w:r>
      <w:r>
        <w:t>的路由重分发时</w:t>
      </w:r>
      <w:r>
        <w:rPr>
          <w:rFonts w:hint="eastAsia"/>
        </w:rPr>
        <w:t>增大</w:t>
      </w:r>
      <w:r>
        <w:t>其</w:t>
      </w:r>
      <w:r>
        <w:t>metric</w:t>
      </w:r>
      <w:r>
        <w:t>值</w:t>
      </w:r>
    </w:p>
    <w:p w14:paraId="3516142A" w14:textId="77777777" w:rsidR="00110777" w:rsidRDefault="00110777" w:rsidP="00110777">
      <w:pPr>
        <w:ind w:firstLine="480"/>
      </w:pPr>
      <w:r>
        <w:t>R2(config-route-map)#exit</w:t>
      </w:r>
    </w:p>
    <w:p w14:paraId="2B105E9C" w14:textId="77777777" w:rsidR="00110777" w:rsidRDefault="00110777" w:rsidP="00110777">
      <w:pPr>
        <w:ind w:firstLine="480"/>
      </w:pPr>
      <w:r>
        <w:t>R2(config)#route-map 2-1 permit 20</w:t>
      </w:r>
    </w:p>
    <w:p w14:paraId="2E0A47DC" w14:textId="77777777" w:rsidR="00110777" w:rsidRDefault="00110777" w:rsidP="00110777">
      <w:pPr>
        <w:ind w:firstLine="480"/>
      </w:pPr>
      <w:r>
        <w:t>R2(config-route-map)#match ip address 2</w:t>
      </w:r>
    </w:p>
    <w:p w14:paraId="5B739DCF" w14:textId="77777777" w:rsidR="00CA11AC" w:rsidRDefault="00CA11AC" w:rsidP="00110777">
      <w:pPr>
        <w:ind w:firstLine="480"/>
      </w:pPr>
      <w:r>
        <w:t>R2(config-route-map)#</w:t>
      </w:r>
      <w:r>
        <w:rPr>
          <w:b/>
        </w:rPr>
        <w:t>set metric 20</w:t>
      </w:r>
      <w:r w:rsidRPr="00110777">
        <w:rPr>
          <w:b/>
        </w:rPr>
        <w:tab/>
      </w:r>
    </w:p>
    <w:p w14:paraId="7D79F4B3" w14:textId="77777777" w:rsidR="00110777" w:rsidRDefault="00110777" w:rsidP="00110777">
      <w:pPr>
        <w:ind w:firstLine="480"/>
      </w:pPr>
      <w:r>
        <w:t>R2(config-route-map)#exit</w:t>
      </w:r>
    </w:p>
    <w:p w14:paraId="4AAD6373" w14:textId="77777777" w:rsidR="00110777" w:rsidRDefault="00110777" w:rsidP="00110777">
      <w:pPr>
        <w:ind w:firstLine="480"/>
      </w:pPr>
      <w:r>
        <w:t>R2(config)#route-map 2-1 permit 30</w:t>
      </w:r>
    </w:p>
    <w:p w14:paraId="78CD0652" w14:textId="77777777" w:rsidR="00110777" w:rsidRDefault="00110777" w:rsidP="00110777">
      <w:pPr>
        <w:ind w:firstLine="480"/>
      </w:pPr>
      <w:r>
        <w:t>R2(config-route-map)#exit</w:t>
      </w:r>
    </w:p>
    <w:p w14:paraId="6C7865EE" w14:textId="77777777" w:rsidR="00110777" w:rsidRDefault="00110777" w:rsidP="00110777">
      <w:pPr>
        <w:ind w:firstLine="480"/>
      </w:pPr>
      <w:r>
        <w:t>R2(config)#router ospf 1</w:t>
      </w:r>
    </w:p>
    <w:p w14:paraId="61EB5C43" w14:textId="77777777" w:rsidR="00110777" w:rsidRDefault="00110777" w:rsidP="00110777">
      <w:pPr>
        <w:ind w:firstLine="480"/>
      </w:pPr>
      <w:r>
        <w:t>R2(config-ospf)#</w:t>
      </w:r>
      <w:r w:rsidRPr="00CA11AC">
        <w:rPr>
          <w:b/>
        </w:rPr>
        <w:t xml:space="preserve">redistribute ospf 2 route-map 2-1 </w:t>
      </w:r>
    </w:p>
    <w:p w14:paraId="1D3F5979" w14:textId="77777777" w:rsidR="00110777" w:rsidRDefault="00110777" w:rsidP="00110777">
      <w:pPr>
        <w:ind w:firstLineChars="0" w:firstLine="0"/>
      </w:pPr>
    </w:p>
    <w:p w14:paraId="22583659" w14:textId="77777777" w:rsidR="00110777" w:rsidRDefault="00110777" w:rsidP="00110777">
      <w:pPr>
        <w:ind w:firstLine="480"/>
      </w:pPr>
      <w:r>
        <w:lastRenderedPageBreak/>
        <w:t>R3(config)#ip access-list standard 1</w:t>
      </w:r>
    </w:p>
    <w:p w14:paraId="2D29C16F" w14:textId="77777777" w:rsidR="00110777" w:rsidRDefault="00110777" w:rsidP="00110777">
      <w:pPr>
        <w:ind w:firstLine="480"/>
      </w:pPr>
      <w:r>
        <w:t xml:space="preserve">R3(config-std-nacl)#permit 100.1.2.1 0.0.0.0 </w:t>
      </w:r>
    </w:p>
    <w:p w14:paraId="35EE95A4" w14:textId="77777777" w:rsidR="00110777" w:rsidRDefault="00110777" w:rsidP="00110777">
      <w:pPr>
        <w:ind w:firstLine="480"/>
      </w:pPr>
      <w:r>
        <w:t>R3(config-std-nacl)#exit</w:t>
      </w:r>
    </w:p>
    <w:p w14:paraId="1CEF9803" w14:textId="77777777" w:rsidR="00110777" w:rsidRDefault="00110777" w:rsidP="00110777">
      <w:pPr>
        <w:ind w:firstLine="480"/>
      </w:pPr>
      <w:r>
        <w:t>R3(config)#ip access-list standard 2</w:t>
      </w:r>
    </w:p>
    <w:p w14:paraId="2EA75FFE" w14:textId="77777777" w:rsidR="00110777" w:rsidRDefault="00110777" w:rsidP="00110777">
      <w:pPr>
        <w:ind w:firstLine="480"/>
      </w:pPr>
      <w:r>
        <w:t>R3(config-std-nacl)#permit 200.1.2.1 0.0.0.0</w:t>
      </w:r>
    </w:p>
    <w:p w14:paraId="661A4FE3" w14:textId="77777777" w:rsidR="00110777" w:rsidRDefault="00110777" w:rsidP="00110777">
      <w:pPr>
        <w:ind w:firstLine="480"/>
      </w:pPr>
      <w:r>
        <w:t>R3(config-std-nacl)#exit</w:t>
      </w:r>
    </w:p>
    <w:p w14:paraId="1A77B5A6" w14:textId="77777777" w:rsidR="00110777" w:rsidRDefault="00110777" w:rsidP="00110777">
      <w:pPr>
        <w:ind w:firstLine="480"/>
      </w:pPr>
      <w:r>
        <w:t>R3(config)#route-map 2-1 permit 10</w:t>
      </w:r>
    </w:p>
    <w:p w14:paraId="7D805048" w14:textId="77777777" w:rsidR="00110777" w:rsidRDefault="00110777" w:rsidP="00110777">
      <w:pPr>
        <w:ind w:firstLine="480"/>
      </w:pPr>
      <w:r>
        <w:t>R3(config-route-map)#match ip address 1</w:t>
      </w:r>
    </w:p>
    <w:p w14:paraId="3E94D617" w14:textId="77777777" w:rsidR="00110777" w:rsidRDefault="00110777" w:rsidP="00110777">
      <w:pPr>
        <w:ind w:firstLine="480"/>
      </w:pPr>
      <w:r>
        <w:t>R3(config-route-map)#</w:t>
      </w:r>
      <w:r w:rsidRPr="00110777">
        <w:rPr>
          <w:b/>
        </w:rPr>
        <w:t>set metric 21</w:t>
      </w:r>
      <w:r w:rsidRPr="00110777">
        <w:rPr>
          <w:b/>
        </w:rPr>
        <w:tab/>
      </w:r>
      <w:r>
        <w:tab/>
      </w:r>
      <w:r>
        <w:tab/>
      </w:r>
    </w:p>
    <w:p w14:paraId="6EE5F49D" w14:textId="77777777" w:rsidR="00110777" w:rsidRDefault="00110777" w:rsidP="00110777">
      <w:pPr>
        <w:ind w:left="3300" w:firstLine="480"/>
      </w:pPr>
      <w:r>
        <w:rPr>
          <w:rFonts w:hint="eastAsia"/>
        </w:rPr>
        <w:t>//</w:t>
      </w:r>
      <w:r>
        <w:rPr>
          <w:rFonts w:hint="eastAsia"/>
        </w:rPr>
        <w:t>将</w:t>
      </w:r>
      <w:r>
        <w:t>acl1</w:t>
      </w:r>
      <w:r>
        <w:rPr>
          <w:rFonts w:hint="eastAsia"/>
        </w:rPr>
        <w:t>匹配</w:t>
      </w:r>
      <w:r>
        <w:t>的路由重分发时增大其</w:t>
      </w:r>
      <w:r>
        <w:t>metric</w:t>
      </w:r>
      <w:r>
        <w:t>值</w:t>
      </w:r>
    </w:p>
    <w:p w14:paraId="06E61716" w14:textId="77777777" w:rsidR="00110777" w:rsidRDefault="00110777" w:rsidP="00110777">
      <w:pPr>
        <w:ind w:firstLine="480"/>
      </w:pPr>
      <w:r>
        <w:t>R3(config-route-map)#exit</w:t>
      </w:r>
    </w:p>
    <w:p w14:paraId="441057C5" w14:textId="77777777" w:rsidR="00110777" w:rsidRDefault="00110777" w:rsidP="00110777">
      <w:pPr>
        <w:ind w:firstLine="480"/>
      </w:pPr>
      <w:r>
        <w:t>R3(config)#route-map 2-1 permit 20</w:t>
      </w:r>
    </w:p>
    <w:p w14:paraId="420403EC" w14:textId="77777777" w:rsidR="00110777" w:rsidRDefault="00110777" w:rsidP="00110777">
      <w:pPr>
        <w:ind w:firstLine="480"/>
      </w:pPr>
      <w:r>
        <w:t>R3(config-route-map)#match ip address 2</w:t>
      </w:r>
    </w:p>
    <w:p w14:paraId="2F174908" w14:textId="77777777" w:rsidR="00CA11AC" w:rsidRDefault="00CA11AC" w:rsidP="00110777">
      <w:pPr>
        <w:ind w:firstLine="480"/>
      </w:pPr>
      <w:r>
        <w:t>R3(config-route-map)#</w:t>
      </w:r>
      <w:r>
        <w:rPr>
          <w:b/>
        </w:rPr>
        <w:t>set metric 20</w:t>
      </w:r>
      <w:r w:rsidRPr="00110777">
        <w:rPr>
          <w:b/>
        </w:rPr>
        <w:tab/>
      </w:r>
    </w:p>
    <w:p w14:paraId="2B5978A5" w14:textId="77777777" w:rsidR="00110777" w:rsidRDefault="00110777" w:rsidP="00110777">
      <w:pPr>
        <w:ind w:firstLine="480"/>
      </w:pPr>
      <w:r>
        <w:t>R3(config-route-map)#exit</w:t>
      </w:r>
    </w:p>
    <w:p w14:paraId="22762963" w14:textId="77777777" w:rsidR="00110777" w:rsidRDefault="00110777" w:rsidP="00110777">
      <w:pPr>
        <w:ind w:firstLine="480"/>
      </w:pPr>
      <w:r>
        <w:t>R3(config)#route-map 2-1 permit 30</w:t>
      </w:r>
    </w:p>
    <w:p w14:paraId="2A1E6D78" w14:textId="77777777" w:rsidR="00110777" w:rsidRDefault="00110777" w:rsidP="00110777">
      <w:pPr>
        <w:ind w:firstLine="480"/>
      </w:pPr>
      <w:r>
        <w:t>R3(config-route-map)#exit</w:t>
      </w:r>
    </w:p>
    <w:p w14:paraId="6C5A5867" w14:textId="77777777" w:rsidR="00110777" w:rsidRDefault="00110777" w:rsidP="00110777">
      <w:pPr>
        <w:ind w:firstLine="480"/>
      </w:pPr>
      <w:r>
        <w:t>R3(config)#router ospf 1</w:t>
      </w:r>
    </w:p>
    <w:p w14:paraId="60FE5004" w14:textId="77777777" w:rsidR="00110777" w:rsidRPr="007C4864" w:rsidRDefault="00110777" w:rsidP="007C4864">
      <w:pPr>
        <w:ind w:firstLine="480"/>
      </w:pPr>
      <w:r>
        <w:t>R3(config-ospf)#</w:t>
      </w:r>
      <w:r w:rsidRPr="00CA11AC">
        <w:rPr>
          <w:b/>
        </w:rPr>
        <w:t>red</w:t>
      </w:r>
      <w:r w:rsidR="007C4864" w:rsidRPr="00CA11AC">
        <w:rPr>
          <w:b/>
        </w:rPr>
        <w:t xml:space="preserve">istribute ospf 2 route-map 2-1 </w:t>
      </w:r>
    </w:p>
    <w:p w14:paraId="1750992D" w14:textId="77777777" w:rsidR="00110777" w:rsidRDefault="00110777" w:rsidP="00110777">
      <w:pPr>
        <w:ind w:firstLine="480"/>
      </w:pPr>
      <w:r>
        <w:rPr>
          <w:rFonts w:hint="eastAsia"/>
        </w:rPr>
        <w:t>重分发</w:t>
      </w:r>
      <w:r>
        <w:t>后我们</w:t>
      </w:r>
      <w:r>
        <w:rPr>
          <w:rFonts w:hint="eastAsia"/>
        </w:rPr>
        <w:t>查看</w:t>
      </w:r>
      <w:r>
        <w:rPr>
          <w:rFonts w:hint="eastAsia"/>
        </w:rPr>
        <w:t>R1</w:t>
      </w:r>
      <w:r>
        <w:rPr>
          <w:rFonts w:hint="eastAsia"/>
        </w:rPr>
        <w:t>的</w:t>
      </w:r>
      <w:r>
        <w:t>路由表：</w:t>
      </w:r>
    </w:p>
    <w:p w14:paraId="0A110029" w14:textId="77777777" w:rsidR="00110777" w:rsidRDefault="00110777" w:rsidP="00110777">
      <w:pPr>
        <w:ind w:firstLine="480"/>
      </w:pPr>
      <w:r>
        <w:rPr>
          <w:noProof/>
        </w:rPr>
        <w:lastRenderedPageBreak/>
        <w:drawing>
          <wp:inline distT="0" distB="0" distL="0" distR="0" wp14:anchorId="5FC23B88" wp14:editId="3972CBE4">
            <wp:extent cx="5543550" cy="2764155"/>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43550" cy="2764155"/>
                    </a:xfrm>
                    <a:prstGeom prst="rect">
                      <a:avLst/>
                    </a:prstGeom>
                  </pic:spPr>
                </pic:pic>
              </a:graphicData>
            </a:graphic>
          </wp:inline>
        </w:drawing>
      </w:r>
    </w:p>
    <w:p w14:paraId="493FC9D5" w14:textId="77777777" w:rsidR="00110777" w:rsidRDefault="00110777" w:rsidP="00110777">
      <w:pPr>
        <w:ind w:firstLine="480"/>
      </w:pPr>
      <w:r>
        <w:rPr>
          <w:rFonts w:hint="eastAsia"/>
        </w:rPr>
        <w:t>在</w:t>
      </w:r>
      <w:r>
        <w:rPr>
          <w:rFonts w:hint="eastAsia"/>
        </w:rPr>
        <w:t>R1</w:t>
      </w:r>
      <w:r>
        <w:rPr>
          <w:rFonts w:hint="eastAsia"/>
        </w:rPr>
        <w:t>上</w:t>
      </w:r>
      <w:r>
        <w:t>实现了生产网段走左边，办公网段走右边。</w:t>
      </w:r>
    </w:p>
    <w:p w14:paraId="2F2EDF46" w14:textId="77777777" w:rsidR="00110777" w:rsidRDefault="00110777" w:rsidP="00110777">
      <w:pPr>
        <w:ind w:firstLine="480"/>
      </w:pPr>
      <w:r>
        <w:rPr>
          <w:rFonts w:hint="eastAsia"/>
        </w:rPr>
        <w:t>现在</w:t>
      </w:r>
      <w:r>
        <w:t>将</w:t>
      </w:r>
      <w:r>
        <w:t>OSPF</w:t>
      </w:r>
      <w:r>
        <w:t>进程</w:t>
      </w:r>
      <w:r>
        <w:rPr>
          <w:rFonts w:hint="eastAsia"/>
        </w:rPr>
        <w:t>1</w:t>
      </w:r>
      <w:r>
        <w:rPr>
          <w:rFonts w:hint="eastAsia"/>
        </w:rPr>
        <w:t>的</w:t>
      </w:r>
      <w:r>
        <w:t>路由重分发进</w:t>
      </w:r>
      <w:r>
        <w:t>OSPF2</w:t>
      </w:r>
      <w:r>
        <w:rPr>
          <w:rFonts w:hint="eastAsia"/>
        </w:rPr>
        <w:t>。</w:t>
      </w:r>
      <w:r>
        <w:t>方法</w:t>
      </w:r>
      <w:r>
        <w:rPr>
          <w:rFonts w:hint="eastAsia"/>
        </w:rPr>
        <w:t>同</w:t>
      </w:r>
      <w:r>
        <w:t>上。</w:t>
      </w:r>
    </w:p>
    <w:p w14:paraId="343853AD" w14:textId="77777777" w:rsidR="00110777" w:rsidRDefault="00110777" w:rsidP="00110777">
      <w:pPr>
        <w:ind w:firstLine="480"/>
      </w:pPr>
      <w:r>
        <w:t>R2(config)#ip access-list standard 3</w:t>
      </w:r>
    </w:p>
    <w:p w14:paraId="6FEEE61E" w14:textId="77777777" w:rsidR="00110777" w:rsidRDefault="00110777" w:rsidP="00110777">
      <w:pPr>
        <w:ind w:firstLine="480"/>
      </w:pPr>
      <w:r>
        <w:t>R2(config-std-nacl)#permit 200.1.1.1 0.0.0.0</w:t>
      </w:r>
    </w:p>
    <w:p w14:paraId="3AFEF7AC" w14:textId="77777777" w:rsidR="00110777" w:rsidRDefault="00110777" w:rsidP="00110777">
      <w:pPr>
        <w:ind w:firstLine="480"/>
      </w:pPr>
      <w:r>
        <w:t>R2(config-std-nacl)#exit</w:t>
      </w:r>
    </w:p>
    <w:p w14:paraId="6270552D" w14:textId="77777777" w:rsidR="00110777" w:rsidRDefault="00110777" w:rsidP="00110777">
      <w:pPr>
        <w:ind w:firstLine="480"/>
      </w:pPr>
      <w:r>
        <w:t>R2(config)#ip access-list standard 4</w:t>
      </w:r>
    </w:p>
    <w:p w14:paraId="0A809B6F" w14:textId="77777777" w:rsidR="00110777" w:rsidRDefault="00110777" w:rsidP="00110777">
      <w:pPr>
        <w:ind w:firstLine="480"/>
      </w:pPr>
      <w:r>
        <w:t xml:space="preserve">R2(config-std-nacl)#permit 100.1.1.1 0.0.0.0 </w:t>
      </w:r>
    </w:p>
    <w:p w14:paraId="02D79D03" w14:textId="77777777" w:rsidR="00110777" w:rsidRDefault="00110777" w:rsidP="00110777">
      <w:pPr>
        <w:ind w:firstLine="480"/>
      </w:pPr>
      <w:r>
        <w:t>R2(config-std-nacl)#exit</w:t>
      </w:r>
    </w:p>
    <w:p w14:paraId="24AF2B99" w14:textId="77777777" w:rsidR="00110777" w:rsidRDefault="00110777" w:rsidP="00110777">
      <w:pPr>
        <w:ind w:firstLine="480"/>
      </w:pPr>
      <w:r>
        <w:t>R2(config)#route-map 1-2 permit 10</w:t>
      </w:r>
    </w:p>
    <w:p w14:paraId="6F284634" w14:textId="77777777" w:rsidR="00110777" w:rsidRDefault="00110777" w:rsidP="00110777">
      <w:pPr>
        <w:ind w:firstLine="480"/>
      </w:pPr>
      <w:r>
        <w:t>R2(config-route-map)#match ip address 3</w:t>
      </w:r>
    </w:p>
    <w:p w14:paraId="771A1D84" w14:textId="77777777" w:rsidR="00110777" w:rsidRDefault="00110777" w:rsidP="00110777">
      <w:pPr>
        <w:ind w:firstLine="480"/>
      </w:pPr>
      <w:r>
        <w:t>R2(config-route-map)#set metric 21</w:t>
      </w:r>
    </w:p>
    <w:p w14:paraId="3FEB4F0F" w14:textId="77777777" w:rsidR="00110777" w:rsidRDefault="00110777" w:rsidP="00110777">
      <w:pPr>
        <w:ind w:firstLine="480"/>
      </w:pPr>
      <w:r>
        <w:t>R2(config-route-map)#exit</w:t>
      </w:r>
    </w:p>
    <w:p w14:paraId="4144C0E6" w14:textId="77777777" w:rsidR="00110777" w:rsidRDefault="00110777" w:rsidP="00110777">
      <w:pPr>
        <w:ind w:firstLine="480"/>
      </w:pPr>
      <w:r>
        <w:t>R2(config)#route-map 1-2 permit 20</w:t>
      </w:r>
    </w:p>
    <w:p w14:paraId="05A91837" w14:textId="77777777" w:rsidR="00110777" w:rsidRDefault="00110777" w:rsidP="00110777">
      <w:pPr>
        <w:ind w:firstLine="480"/>
      </w:pPr>
      <w:r>
        <w:t>R2(config-route-map)#match ip address 4</w:t>
      </w:r>
    </w:p>
    <w:p w14:paraId="4312B598" w14:textId="77777777" w:rsidR="00CA11AC" w:rsidRPr="00CA11AC" w:rsidRDefault="00CA11AC" w:rsidP="00CA11AC">
      <w:pPr>
        <w:ind w:firstLine="480"/>
      </w:pPr>
      <w:r>
        <w:t>R2(config-route-map)#set metric 20</w:t>
      </w:r>
    </w:p>
    <w:p w14:paraId="3FCD6A3A" w14:textId="77777777" w:rsidR="00110777" w:rsidRDefault="00110777" w:rsidP="00110777">
      <w:pPr>
        <w:ind w:firstLine="480"/>
      </w:pPr>
      <w:r>
        <w:t>R2(config-route-map)#exit</w:t>
      </w:r>
    </w:p>
    <w:p w14:paraId="4670FD06" w14:textId="77777777" w:rsidR="00110777" w:rsidRDefault="00110777" w:rsidP="00110777">
      <w:pPr>
        <w:ind w:firstLine="480"/>
      </w:pPr>
      <w:r>
        <w:t>R2(config)#route-map 1-2 permit 30</w:t>
      </w:r>
    </w:p>
    <w:p w14:paraId="77A7B3BB" w14:textId="77777777" w:rsidR="00110777" w:rsidRDefault="00110777" w:rsidP="00110777">
      <w:pPr>
        <w:ind w:firstLine="480"/>
      </w:pPr>
      <w:r>
        <w:lastRenderedPageBreak/>
        <w:t>R2(config-route-map)#exit</w:t>
      </w:r>
    </w:p>
    <w:p w14:paraId="77A703FE" w14:textId="77777777" w:rsidR="00110777" w:rsidRDefault="00110777" w:rsidP="00110777">
      <w:pPr>
        <w:ind w:firstLine="480"/>
      </w:pPr>
      <w:r>
        <w:t>R2(config)#router ospf 2</w:t>
      </w:r>
    </w:p>
    <w:p w14:paraId="5D51193D" w14:textId="77777777" w:rsidR="00110777" w:rsidRDefault="00110777" w:rsidP="00110777">
      <w:pPr>
        <w:ind w:firstLine="480"/>
      </w:pPr>
      <w:r>
        <w:t xml:space="preserve">R2(config-ospf)#redistribute ospf 1 route-map 1-2 </w:t>
      </w:r>
    </w:p>
    <w:p w14:paraId="0B421DA4" w14:textId="77777777" w:rsidR="00110777" w:rsidRDefault="00110777" w:rsidP="00110777">
      <w:pPr>
        <w:ind w:firstLineChars="0" w:firstLine="0"/>
      </w:pPr>
    </w:p>
    <w:p w14:paraId="0277E650" w14:textId="77777777" w:rsidR="00110777" w:rsidRDefault="00110777" w:rsidP="00110777">
      <w:pPr>
        <w:ind w:firstLine="480"/>
      </w:pPr>
      <w:r>
        <w:t>R3(config)#ip access-list standard 3</w:t>
      </w:r>
    </w:p>
    <w:p w14:paraId="4CCB3459" w14:textId="77777777" w:rsidR="00110777" w:rsidRDefault="00110777" w:rsidP="00110777">
      <w:pPr>
        <w:ind w:firstLine="480"/>
      </w:pPr>
      <w:r>
        <w:t>R3(config-std-nacl)#permit 100.1.1.1 0.0.0.0</w:t>
      </w:r>
    </w:p>
    <w:p w14:paraId="2AA41766" w14:textId="77777777" w:rsidR="00110777" w:rsidRDefault="00110777" w:rsidP="00110777">
      <w:pPr>
        <w:ind w:firstLine="480"/>
      </w:pPr>
      <w:r>
        <w:t>R3(config-std-nacl)#exit</w:t>
      </w:r>
    </w:p>
    <w:p w14:paraId="74225F18" w14:textId="77777777" w:rsidR="00110777" w:rsidRDefault="00110777" w:rsidP="00110777">
      <w:pPr>
        <w:ind w:firstLine="480"/>
      </w:pPr>
      <w:r>
        <w:t>R3(config)#ip access-list standard 4</w:t>
      </w:r>
    </w:p>
    <w:p w14:paraId="65A72104" w14:textId="77777777" w:rsidR="00110777" w:rsidRDefault="00110777" w:rsidP="00110777">
      <w:pPr>
        <w:ind w:firstLine="480"/>
      </w:pPr>
      <w:r>
        <w:t>R3(config-std-nacl)#permit 200.1.1.1 0.0.0.0</w:t>
      </w:r>
    </w:p>
    <w:p w14:paraId="57AA75B0" w14:textId="77777777" w:rsidR="00110777" w:rsidRDefault="00110777" w:rsidP="00110777">
      <w:pPr>
        <w:ind w:firstLine="480"/>
      </w:pPr>
      <w:r>
        <w:t>R3(config-std-nacl)#exit</w:t>
      </w:r>
    </w:p>
    <w:p w14:paraId="4171B59B" w14:textId="77777777" w:rsidR="00110777" w:rsidRDefault="00110777" w:rsidP="00110777">
      <w:pPr>
        <w:ind w:firstLine="480"/>
      </w:pPr>
      <w:r>
        <w:t>R3(config)#route-map 1-2 permit 10</w:t>
      </w:r>
    </w:p>
    <w:p w14:paraId="4250DEE3" w14:textId="77777777" w:rsidR="00110777" w:rsidRDefault="00110777" w:rsidP="00110777">
      <w:pPr>
        <w:ind w:firstLine="480"/>
      </w:pPr>
      <w:r>
        <w:t xml:space="preserve">R3(config-route-map)#match </w:t>
      </w:r>
    </w:p>
    <w:p w14:paraId="338393AA" w14:textId="77777777" w:rsidR="00110777" w:rsidRDefault="00110777" w:rsidP="00110777">
      <w:pPr>
        <w:ind w:firstLine="480"/>
      </w:pPr>
      <w:r>
        <w:t>R3(config-route-map)#match ip address 3</w:t>
      </w:r>
    </w:p>
    <w:p w14:paraId="59C4BB7F" w14:textId="77777777" w:rsidR="00110777" w:rsidRDefault="00110777" w:rsidP="00110777">
      <w:pPr>
        <w:ind w:firstLine="480"/>
      </w:pPr>
      <w:r>
        <w:t>R3(config-route-map)#set metric 21</w:t>
      </w:r>
    </w:p>
    <w:p w14:paraId="6B59CFB3" w14:textId="77777777" w:rsidR="00110777" w:rsidRDefault="00110777" w:rsidP="00110777">
      <w:pPr>
        <w:ind w:firstLine="480"/>
      </w:pPr>
      <w:r>
        <w:t>R3(config-route-map)#exit</w:t>
      </w:r>
    </w:p>
    <w:p w14:paraId="6F81FAB0" w14:textId="77777777" w:rsidR="00110777" w:rsidRDefault="00110777" w:rsidP="00110777">
      <w:pPr>
        <w:ind w:firstLine="480"/>
      </w:pPr>
      <w:r>
        <w:t>R3(config)#route-map 1-2 permit 20</w:t>
      </w:r>
    </w:p>
    <w:p w14:paraId="687B2B18" w14:textId="77777777" w:rsidR="00110777" w:rsidRDefault="00110777" w:rsidP="00110777">
      <w:pPr>
        <w:ind w:firstLine="480"/>
      </w:pPr>
      <w:r>
        <w:t>R3(config-route-map)#match ip address 4</w:t>
      </w:r>
    </w:p>
    <w:p w14:paraId="58312CFB" w14:textId="77777777" w:rsidR="00CA11AC" w:rsidRPr="00CA11AC" w:rsidRDefault="00CA11AC" w:rsidP="00CA11AC">
      <w:pPr>
        <w:ind w:firstLine="480"/>
      </w:pPr>
      <w:r>
        <w:t>R3(config-route-map)#set metric 20</w:t>
      </w:r>
    </w:p>
    <w:p w14:paraId="71977D49" w14:textId="77777777" w:rsidR="00110777" w:rsidRDefault="00110777" w:rsidP="00110777">
      <w:pPr>
        <w:ind w:firstLine="480"/>
      </w:pPr>
      <w:r>
        <w:t>R3(config-route-map)#exit</w:t>
      </w:r>
    </w:p>
    <w:p w14:paraId="5BAE4D22" w14:textId="77777777" w:rsidR="00110777" w:rsidRDefault="00110777" w:rsidP="00110777">
      <w:pPr>
        <w:ind w:firstLine="480"/>
      </w:pPr>
      <w:r>
        <w:t>R3(config)#route-map 1-2 permit 30</w:t>
      </w:r>
    </w:p>
    <w:p w14:paraId="48D1F5AE" w14:textId="77777777" w:rsidR="00110777" w:rsidRDefault="00110777" w:rsidP="00110777">
      <w:pPr>
        <w:ind w:firstLine="480"/>
      </w:pPr>
      <w:r>
        <w:t>R3(config-route-map)#exit</w:t>
      </w:r>
    </w:p>
    <w:p w14:paraId="39CAF65E" w14:textId="77777777" w:rsidR="00110777" w:rsidRDefault="00110777" w:rsidP="00110777">
      <w:pPr>
        <w:ind w:firstLine="480"/>
      </w:pPr>
      <w:r>
        <w:t>R3(config)#router ospf 2</w:t>
      </w:r>
    </w:p>
    <w:p w14:paraId="3A5A4C0A" w14:textId="77777777" w:rsidR="00110777" w:rsidRDefault="00110777" w:rsidP="00110777">
      <w:pPr>
        <w:ind w:firstLine="480"/>
      </w:pPr>
      <w:r>
        <w:t>R3(config-ospf)#redistribute ospf 1 route-map 1-2</w:t>
      </w:r>
    </w:p>
    <w:p w14:paraId="3523F7F2" w14:textId="77777777" w:rsidR="00110777" w:rsidRDefault="00110777" w:rsidP="00110777">
      <w:pPr>
        <w:ind w:firstLine="480"/>
      </w:pPr>
      <w:r>
        <w:rPr>
          <w:rFonts w:hint="eastAsia"/>
        </w:rPr>
        <w:t>查看</w:t>
      </w:r>
      <w:r>
        <w:rPr>
          <w:rFonts w:hint="eastAsia"/>
        </w:rPr>
        <w:t>R4</w:t>
      </w:r>
      <w:r>
        <w:rPr>
          <w:rFonts w:hint="eastAsia"/>
        </w:rPr>
        <w:t>的</w:t>
      </w:r>
      <w:r>
        <w:t>路由表：</w:t>
      </w:r>
    </w:p>
    <w:p w14:paraId="3FEBD05D" w14:textId="77777777" w:rsidR="00110777" w:rsidRDefault="00110777" w:rsidP="00110777">
      <w:pPr>
        <w:ind w:firstLine="480"/>
      </w:pPr>
      <w:r>
        <w:rPr>
          <w:noProof/>
        </w:rPr>
        <w:lastRenderedPageBreak/>
        <w:drawing>
          <wp:inline distT="0" distB="0" distL="0" distR="0" wp14:anchorId="0404AA7F" wp14:editId="420D743F">
            <wp:extent cx="5543550" cy="2689225"/>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43550" cy="2689225"/>
                    </a:xfrm>
                    <a:prstGeom prst="rect">
                      <a:avLst/>
                    </a:prstGeom>
                  </pic:spPr>
                </pic:pic>
              </a:graphicData>
            </a:graphic>
          </wp:inline>
        </w:drawing>
      </w:r>
    </w:p>
    <w:p w14:paraId="54A54445" w14:textId="77777777" w:rsidR="00110777" w:rsidRDefault="00110777" w:rsidP="00110777">
      <w:pPr>
        <w:ind w:firstLine="480"/>
      </w:pPr>
      <w:r>
        <w:rPr>
          <w:noProof/>
        </w:rPr>
        <w:drawing>
          <wp:inline distT="0" distB="0" distL="0" distR="0" wp14:anchorId="193171E0" wp14:editId="18EA61D0">
            <wp:extent cx="5543550" cy="2887345"/>
            <wp:effectExtent l="0" t="0" r="0" b="825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43550" cy="2887345"/>
                    </a:xfrm>
                    <a:prstGeom prst="rect">
                      <a:avLst/>
                    </a:prstGeom>
                  </pic:spPr>
                </pic:pic>
              </a:graphicData>
            </a:graphic>
          </wp:inline>
        </w:drawing>
      </w:r>
    </w:p>
    <w:p w14:paraId="6338E5A7" w14:textId="77777777" w:rsidR="00110777" w:rsidRDefault="00110777" w:rsidP="00110777">
      <w:pPr>
        <w:ind w:firstLine="480"/>
      </w:pPr>
      <w:r>
        <w:rPr>
          <w:rFonts w:hint="eastAsia"/>
        </w:rPr>
        <w:t>在</w:t>
      </w:r>
      <w:r>
        <w:rPr>
          <w:rFonts w:hint="eastAsia"/>
        </w:rPr>
        <w:t>R4</w:t>
      </w:r>
      <w:r>
        <w:rPr>
          <w:rFonts w:hint="eastAsia"/>
        </w:rPr>
        <w:t>上</w:t>
      </w:r>
      <w:r>
        <w:t>同样实现了生产办公分流。</w:t>
      </w:r>
    </w:p>
    <w:p w14:paraId="18CF28AA" w14:textId="77777777" w:rsidR="00110777" w:rsidRDefault="00110777" w:rsidP="00110777">
      <w:pPr>
        <w:ind w:firstLine="480"/>
      </w:pPr>
      <w:r>
        <w:rPr>
          <w:rFonts w:hint="eastAsia"/>
        </w:rPr>
        <w:t>现在</w:t>
      </w:r>
      <w:r>
        <w:t>验证</w:t>
      </w:r>
      <w:r>
        <w:rPr>
          <w:rFonts w:hint="eastAsia"/>
        </w:rPr>
        <w:t>线路</w:t>
      </w:r>
      <w:r>
        <w:t>是否相互备份。</w:t>
      </w:r>
      <w:r w:rsidR="00530A5E">
        <w:rPr>
          <w:rFonts w:hint="eastAsia"/>
        </w:rPr>
        <w:t>在</w:t>
      </w:r>
      <w:r w:rsidR="00530A5E">
        <w:rPr>
          <w:rFonts w:hint="eastAsia"/>
        </w:rPr>
        <w:t>R4</w:t>
      </w:r>
      <w:r w:rsidR="00530A5E">
        <w:rPr>
          <w:rFonts w:hint="eastAsia"/>
        </w:rPr>
        <w:t>上</w:t>
      </w:r>
      <w:r w:rsidR="00530A5E">
        <w:rPr>
          <w:rFonts w:hint="eastAsia"/>
        </w:rPr>
        <w:t>down</w:t>
      </w:r>
      <w:r w:rsidR="00530A5E">
        <w:t>掉</w:t>
      </w:r>
      <w:r w:rsidR="00530A5E">
        <w:rPr>
          <w:rFonts w:hint="eastAsia"/>
        </w:rPr>
        <w:t>g0</w:t>
      </w:r>
      <w:r w:rsidR="00530A5E">
        <w:rPr>
          <w:rFonts w:hint="eastAsia"/>
        </w:rPr>
        <w:t>接口：</w:t>
      </w:r>
    </w:p>
    <w:p w14:paraId="5E57B1EF" w14:textId="77777777" w:rsidR="00530A5E" w:rsidRDefault="00530A5E" w:rsidP="00110777">
      <w:pPr>
        <w:ind w:firstLine="480"/>
      </w:pPr>
      <w:r>
        <w:rPr>
          <w:noProof/>
        </w:rPr>
        <w:drawing>
          <wp:inline distT="0" distB="0" distL="0" distR="0" wp14:anchorId="72B72E51" wp14:editId="7878DDBF">
            <wp:extent cx="5495925" cy="685800"/>
            <wp:effectExtent l="0" t="0" r="9525"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95925" cy="685800"/>
                    </a:xfrm>
                    <a:prstGeom prst="rect">
                      <a:avLst/>
                    </a:prstGeom>
                  </pic:spPr>
                </pic:pic>
              </a:graphicData>
            </a:graphic>
          </wp:inline>
        </w:drawing>
      </w:r>
    </w:p>
    <w:p w14:paraId="65521628" w14:textId="77777777" w:rsidR="00530A5E" w:rsidRDefault="00530A5E" w:rsidP="00110777">
      <w:pPr>
        <w:ind w:firstLine="480"/>
      </w:pPr>
      <w:r>
        <w:rPr>
          <w:rFonts w:hint="eastAsia"/>
        </w:rPr>
        <w:t>查看</w:t>
      </w:r>
      <w:r>
        <w:rPr>
          <w:rFonts w:hint="eastAsia"/>
        </w:rPr>
        <w:t>R4</w:t>
      </w:r>
      <w:r>
        <w:rPr>
          <w:rFonts w:hint="eastAsia"/>
        </w:rPr>
        <w:t>的</w:t>
      </w:r>
      <w:r>
        <w:t>路由表：</w:t>
      </w:r>
    </w:p>
    <w:p w14:paraId="1928F1CC" w14:textId="77777777" w:rsidR="00530A5E" w:rsidRDefault="00530A5E" w:rsidP="00110777">
      <w:pPr>
        <w:ind w:firstLine="480"/>
      </w:pPr>
      <w:r>
        <w:rPr>
          <w:noProof/>
        </w:rPr>
        <w:lastRenderedPageBreak/>
        <w:drawing>
          <wp:inline distT="0" distB="0" distL="0" distR="0" wp14:anchorId="4FDFE032" wp14:editId="5AA8C916">
            <wp:extent cx="5543550" cy="2469515"/>
            <wp:effectExtent l="0" t="0" r="0" b="698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43550" cy="2469515"/>
                    </a:xfrm>
                    <a:prstGeom prst="rect">
                      <a:avLst/>
                    </a:prstGeom>
                  </pic:spPr>
                </pic:pic>
              </a:graphicData>
            </a:graphic>
          </wp:inline>
        </w:drawing>
      </w:r>
    </w:p>
    <w:p w14:paraId="52D0DCD9" w14:textId="77777777" w:rsidR="00530A5E" w:rsidRDefault="00530A5E" w:rsidP="00110777">
      <w:pPr>
        <w:ind w:firstLine="480"/>
      </w:pPr>
      <w:r>
        <w:rPr>
          <w:noProof/>
        </w:rPr>
        <w:drawing>
          <wp:inline distT="0" distB="0" distL="0" distR="0" wp14:anchorId="1837328D" wp14:editId="189B11BC">
            <wp:extent cx="5572125" cy="1381760"/>
            <wp:effectExtent l="0" t="0" r="9525" b="889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2125" cy="1381760"/>
                    </a:xfrm>
                    <a:prstGeom prst="rect">
                      <a:avLst/>
                    </a:prstGeom>
                  </pic:spPr>
                </pic:pic>
              </a:graphicData>
            </a:graphic>
          </wp:inline>
        </w:drawing>
      </w:r>
    </w:p>
    <w:p w14:paraId="31B56473" w14:textId="77777777" w:rsidR="00530A5E" w:rsidRDefault="00530A5E" w:rsidP="00110777">
      <w:pPr>
        <w:ind w:firstLine="480"/>
      </w:pPr>
      <w:r>
        <w:rPr>
          <w:rFonts w:hint="eastAsia"/>
        </w:rPr>
        <w:t>生产</w:t>
      </w:r>
      <w:r>
        <w:t>网段</w:t>
      </w:r>
      <w:r>
        <w:rPr>
          <w:rFonts w:hint="eastAsia"/>
        </w:rPr>
        <w:t>100.1.1.1</w:t>
      </w:r>
      <w:r>
        <w:rPr>
          <w:rFonts w:hint="eastAsia"/>
        </w:rPr>
        <w:t>成功</w:t>
      </w:r>
      <w:r>
        <w:t>切换到了</w:t>
      </w:r>
      <w:r>
        <w:rPr>
          <w:rFonts w:hint="eastAsia"/>
        </w:rPr>
        <w:t>R3</w:t>
      </w:r>
      <w:r>
        <w:rPr>
          <w:rFonts w:hint="eastAsia"/>
        </w:rPr>
        <w:t>上。</w:t>
      </w:r>
      <w:r>
        <w:t>其他</w:t>
      </w:r>
      <w:r>
        <w:rPr>
          <w:rFonts w:hint="eastAsia"/>
        </w:rPr>
        <w:t>网段</w:t>
      </w:r>
      <w:r w:rsidR="00365BC2">
        <w:rPr>
          <w:rFonts w:hint="eastAsia"/>
        </w:rPr>
        <w:t>分流</w:t>
      </w:r>
      <w:r>
        <w:t>备份验证同理。</w:t>
      </w:r>
    </w:p>
    <w:p w14:paraId="16DB4DAC" w14:textId="77777777" w:rsidR="00530A5E" w:rsidRDefault="00530A5E">
      <w:pPr>
        <w:widowControl/>
        <w:spacing w:line="240" w:lineRule="auto"/>
        <w:ind w:firstLineChars="0" w:firstLine="0"/>
        <w:jc w:val="left"/>
      </w:pPr>
      <w:r>
        <w:br w:type="page"/>
      </w:r>
    </w:p>
    <w:p w14:paraId="763F744E" w14:textId="77777777" w:rsidR="00530A5E" w:rsidRPr="002D2E00" w:rsidRDefault="00530A5E" w:rsidP="00110777">
      <w:pPr>
        <w:ind w:firstLine="480"/>
        <w:rPr>
          <w:b/>
        </w:rPr>
      </w:pPr>
      <w:r w:rsidRPr="002D2E00">
        <w:rPr>
          <w:rFonts w:hint="eastAsia"/>
          <w:b/>
        </w:rPr>
        <w:lastRenderedPageBreak/>
        <w:t>方法</w:t>
      </w:r>
      <w:r w:rsidRPr="002D2E00">
        <w:rPr>
          <w:b/>
        </w:rPr>
        <w:t>二：</w:t>
      </w:r>
      <w:r w:rsidRPr="002D2E00">
        <w:rPr>
          <w:rFonts w:hint="eastAsia"/>
          <w:b/>
        </w:rPr>
        <w:t>利用</w:t>
      </w:r>
      <w:r w:rsidRPr="002D2E00">
        <w:rPr>
          <w:b/>
        </w:rPr>
        <w:t>域内路由优先级高于域间路由优先级实现分流</w:t>
      </w:r>
      <w:r w:rsidRPr="002D2E00">
        <w:rPr>
          <w:rFonts w:hint="eastAsia"/>
          <w:b/>
        </w:rPr>
        <w:t>互</w:t>
      </w:r>
      <w:r w:rsidRPr="002D2E00">
        <w:rPr>
          <w:b/>
        </w:rPr>
        <w:t>备：</w:t>
      </w:r>
    </w:p>
    <w:p w14:paraId="7B5DD6B5" w14:textId="77777777" w:rsidR="00530A5E" w:rsidRDefault="00530A5E" w:rsidP="00530A5E">
      <w:pPr>
        <w:ind w:firstLine="480"/>
        <w:jc w:val="center"/>
      </w:pPr>
      <w:r>
        <w:rPr>
          <w:noProof/>
        </w:rPr>
        <w:drawing>
          <wp:inline distT="0" distB="0" distL="0" distR="0" wp14:anchorId="100409DB" wp14:editId="05FABEA6">
            <wp:extent cx="4191000" cy="3990975"/>
            <wp:effectExtent l="0" t="0" r="0"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91000" cy="3990975"/>
                    </a:xfrm>
                    <a:prstGeom prst="rect">
                      <a:avLst/>
                    </a:prstGeom>
                  </pic:spPr>
                </pic:pic>
              </a:graphicData>
            </a:graphic>
          </wp:inline>
        </w:drawing>
      </w:r>
    </w:p>
    <w:p w14:paraId="5A02E00E" w14:textId="77777777" w:rsidR="00530A5E" w:rsidRDefault="000A6D94" w:rsidP="00110777">
      <w:pPr>
        <w:ind w:firstLine="480"/>
      </w:pPr>
      <w:r>
        <w:t>I</w:t>
      </w:r>
      <w:r>
        <w:rPr>
          <w:rFonts w:hint="eastAsia"/>
        </w:rPr>
        <w:t>p</w:t>
      </w:r>
      <w:r>
        <w:t>地址</w:t>
      </w:r>
      <w:r>
        <w:rPr>
          <w:rFonts w:hint="eastAsia"/>
        </w:rPr>
        <w:t>基本</w:t>
      </w:r>
      <w:r>
        <w:t>配置</w:t>
      </w:r>
      <w:r>
        <w:rPr>
          <w:rFonts w:hint="eastAsia"/>
        </w:rPr>
        <w:t>不</w:t>
      </w:r>
      <w:r>
        <w:t>变：</w:t>
      </w:r>
    </w:p>
    <w:p w14:paraId="3B5A4E21" w14:textId="77777777" w:rsidR="000A6D94" w:rsidRDefault="000A6D94" w:rsidP="000A6D94">
      <w:pPr>
        <w:ind w:firstLine="480"/>
      </w:pPr>
      <w:r>
        <w:t>R1(config)#interface loo0</w:t>
      </w:r>
    </w:p>
    <w:p w14:paraId="1274280D" w14:textId="77777777" w:rsidR="000A6D94" w:rsidRDefault="000A6D94" w:rsidP="000A6D94">
      <w:pPr>
        <w:ind w:firstLine="480"/>
      </w:pPr>
      <w:r>
        <w:t>R1(config-if-loopback0)#ip address 100.1.1.1 24</w:t>
      </w:r>
    </w:p>
    <w:p w14:paraId="0D3128F5" w14:textId="77777777" w:rsidR="000A6D94" w:rsidRDefault="000A6D94" w:rsidP="000A6D94">
      <w:pPr>
        <w:ind w:firstLine="480"/>
      </w:pPr>
      <w:r>
        <w:t>R1(config-if-loopback0)#exit</w:t>
      </w:r>
    </w:p>
    <w:p w14:paraId="31FCF541" w14:textId="77777777" w:rsidR="000A6D94" w:rsidRDefault="000A6D94" w:rsidP="000A6D94">
      <w:pPr>
        <w:ind w:firstLine="480"/>
      </w:pPr>
      <w:r>
        <w:t>R1(config)#interface loo1</w:t>
      </w:r>
    </w:p>
    <w:p w14:paraId="50598592" w14:textId="77777777" w:rsidR="000A6D94" w:rsidRDefault="000A6D94" w:rsidP="000A6D94">
      <w:pPr>
        <w:ind w:firstLine="480"/>
      </w:pPr>
      <w:r>
        <w:t>R1(config-if-loopback1)#ip address 200.1.1.1 24</w:t>
      </w:r>
    </w:p>
    <w:p w14:paraId="15660C68" w14:textId="77777777" w:rsidR="000A6D94" w:rsidRDefault="000A6D94" w:rsidP="000A6D94">
      <w:pPr>
        <w:ind w:firstLine="480"/>
      </w:pPr>
      <w:r>
        <w:t>R1(config-if-loopback1)#exit</w:t>
      </w:r>
    </w:p>
    <w:p w14:paraId="06F6A782" w14:textId="77777777" w:rsidR="000A6D94" w:rsidRDefault="000A6D94" w:rsidP="000A6D94">
      <w:pPr>
        <w:ind w:firstLine="480"/>
      </w:pPr>
      <w:r>
        <w:t>R1(config)#interface g1</w:t>
      </w:r>
    </w:p>
    <w:p w14:paraId="3F84E2C5" w14:textId="77777777" w:rsidR="000A6D94" w:rsidRDefault="000A6D94" w:rsidP="000A6D94">
      <w:pPr>
        <w:ind w:firstLine="480"/>
      </w:pPr>
      <w:r>
        <w:t>R1(config-if-gigabitethernet1)#ip address 10.1.1.1 30</w:t>
      </w:r>
    </w:p>
    <w:p w14:paraId="67FC7069" w14:textId="77777777" w:rsidR="000A6D94" w:rsidRDefault="000A6D94" w:rsidP="000A6D94">
      <w:pPr>
        <w:ind w:firstLine="480"/>
      </w:pPr>
      <w:r>
        <w:t>R1(config-if-gigabitethernet1)#exit</w:t>
      </w:r>
    </w:p>
    <w:p w14:paraId="5A716BF9" w14:textId="77777777" w:rsidR="000A6D94" w:rsidRDefault="000A6D94" w:rsidP="000A6D94">
      <w:pPr>
        <w:ind w:firstLine="480"/>
      </w:pPr>
      <w:r>
        <w:t>R1(config)#interface g0</w:t>
      </w:r>
    </w:p>
    <w:p w14:paraId="4C4804A6" w14:textId="77777777" w:rsidR="000A6D94" w:rsidRDefault="000A6D94" w:rsidP="000A6D94">
      <w:pPr>
        <w:ind w:firstLine="480"/>
      </w:pPr>
      <w:r>
        <w:t>R1(config-if-gigabitethernet0)#ip address 20.1.1.1 30</w:t>
      </w:r>
    </w:p>
    <w:p w14:paraId="01E7424E" w14:textId="77777777" w:rsidR="000A6D94" w:rsidRDefault="000A6D94" w:rsidP="000A6D94">
      <w:pPr>
        <w:ind w:firstLine="480"/>
      </w:pPr>
      <w:r>
        <w:lastRenderedPageBreak/>
        <w:t>R1(config-if-gigabitethernet0)#exit</w:t>
      </w:r>
    </w:p>
    <w:p w14:paraId="1FE75054" w14:textId="77777777" w:rsidR="000A6D94" w:rsidRDefault="000A6D94" w:rsidP="000A6D94">
      <w:pPr>
        <w:ind w:firstLineChars="0" w:firstLine="0"/>
      </w:pPr>
    </w:p>
    <w:p w14:paraId="08015D85" w14:textId="77777777" w:rsidR="000A6D94" w:rsidRDefault="000A6D94" w:rsidP="000A6D94">
      <w:pPr>
        <w:ind w:firstLine="480"/>
      </w:pPr>
      <w:r>
        <w:t>R2(config)#interface g1</w:t>
      </w:r>
    </w:p>
    <w:p w14:paraId="376D67DF" w14:textId="77777777" w:rsidR="000A6D94" w:rsidRDefault="000A6D94" w:rsidP="000A6D94">
      <w:pPr>
        <w:ind w:firstLine="480"/>
      </w:pPr>
      <w:r>
        <w:t>R2(config-if-gigabitethernet1)#ip address 10.1.1.2 30</w:t>
      </w:r>
    </w:p>
    <w:p w14:paraId="7B36A475" w14:textId="77777777" w:rsidR="000A6D94" w:rsidRDefault="000A6D94" w:rsidP="000A6D94">
      <w:pPr>
        <w:ind w:firstLine="480"/>
      </w:pPr>
      <w:r>
        <w:t xml:space="preserve">R2(config-if-gigabitethernet1)#exit </w:t>
      </w:r>
    </w:p>
    <w:p w14:paraId="7A502385" w14:textId="77777777" w:rsidR="000A6D94" w:rsidRDefault="000A6D94" w:rsidP="000A6D94">
      <w:pPr>
        <w:ind w:firstLine="480"/>
      </w:pPr>
      <w:r>
        <w:t>R2(config)#interface g0</w:t>
      </w:r>
    </w:p>
    <w:p w14:paraId="6F6FB1CE" w14:textId="77777777" w:rsidR="000A6D94" w:rsidRDefault="000A6D94" w:rsidP="000A6D94">
      <w:pPr>
        <w:ind w:firstLine="480"/>
      </w:pPr>
      <w:r>
        <w:t>R2(config-if-gigabitethernet0)#ip address 30.1.1.1 30</w:t>
      </w:r>
    </w:p>
    <w:p w14:paraId="2B051BDB" w14:textId="77777777" w:rsidR="000A6D94" w:rsidRDefault="000A6D94" w:rsidP="000A6D94">
      <w:pPr>
        <w:ind w:firstLine="480"/>
      </w:pPr>
      <w:r>
        <w:t>R2(config-if-gigabitethernet0)#exit</w:t>
      </w:r>
    </w:p>
    <w:p w14:paraId="7E0A694F" w14:textId="77777777" w:rsidR="000A6D94" w:rsidRDefault="000A6D94" w:rsidP="000A6D94">
      <w:pPr>
        <w:ind w:firstLineChars="0" w:firstLine="0"/>
      </w:pPr>
    </w:p>
    <w:p w14:paraId="70770A36" w14:textId="77777777" w:rsidR="000A6D94" w:rsidRDefault="000A6D94" w:rsidP="000A6D94">
      <w:pPr>
        <w:ind w:firstLine="480"/>
      </w:pPr>
      <w:r>
        <w:t>R3(config)#interface g0</w:t>
      </w:r>
    </w:p>
    <w:p w14:paraId="21CFA60A" w14:textId="77777777" w:rsidR="000A6D94" w:rsidRDefault="000A6D94" w:rsidP="000A6D94">
      <w:pPr>
        <w:ind w:firstLine="480"/>
      </w:pPr>
      <w:r>
        <w:t>R3(config-if-gigabitethernet0)#ip address 20.1.1.2 30</w:t>
      </w:r>
    </w:p>
    <w:p w14:paraId="3621A12E" w14:textId="77777777" w:rsidR="000A6D94" w:rsidRDefault="000A6D94" w:rsidP="000A6D94">
      <w:pPr>
        <w:ind w:firstLine="480"/>
      </w:pPr>
      <w:r>
        <w:t>R3(config-if-gigabitethernet0)#exit</w:t>
      </w:r>
    </w:p>
    <w:p w14:paraId="4331297E" w14:textId="77777777" w:rsidR="000A6D94" w:rsidRDefault="000A6D94" w:rsidP="000A6D94">
      <w:pPr>
        <w:ind w:firstLine="480"/>
      </w:pPr>
      <w:r>
        <w:t>R3(config)#interface g1</w:t>
      </w:r>
    </w:p>
    <w:p w14:paraId="5011A110" w14:textId="77777777" w:rsidR="000A6D94" w:rsidRDefault="000A6D94" w:rsidP="000A6D94">
      <w:pPr>
        <w:ind w:firstLine="480"/>
      </w:pPr>
      <w:r>
        <w:t>R3(config-if-gigabitethernet1)#ip address 40.1.1.1 30</w:t>
      </w:r>
    </w:p>
    <w:p w14:paraId="4F5CB7EE" w14:textId="77777777" w:rsidR="000A6D94" w:rsidRDefault="000A6D94" w:rsidP="000A6D94">
      <w:pPr>
        <w:ind w:firstLine="480"/>
      </w:pPr>
      <w:r>
        <w:t>R3(config-if-gigabitethernet1)#exit</w:t>
      </w:r>
    </w:p>
    <w:p w14:paraId="33090C7D" w14:textId="77777777" w:rsidR="000A6D94" w:rsidRDefault="000A6D94" w:rsidP="000A6D94">
      <w:pPr>
        <w:ind w:firstLineChars="0" w:firstLine="0"/>
      </w:pPr>
    </w:p>
    <w:p w14:paraId="7D30E7E1" w14:textId="77777777" w:rsidR="000A6D94" w:rsidRDefault="000A6D94" w:rsidP="000A6D94">
      <w:pPr>
        <w:ind w:firstLine="480"/>
      </w:pPr>
      <w:r>
        <w:t xml:space="preserve">R4(config)#interface loop0 </w:t>
      </w:r>
    </w:p>
    <w:p w14:paraId="583CA616" w14:textId="77777777" w:rsidR="000A6D94" w:rsidRDefault="000A6D94" w:rsidP="000A6D94">
      <w:pPr>
        <w:ind w:firstLine="480"/>
      </w:pPr>
      <w:r>
        <w:t>R4(config-if-loopback0)#ip address 100.1.2.1 24</w:t>
      </w:r>
    </w:p>
    <w:p w14:paraId="29BC83DE" w14:textId="77777777" w:rsidR="000A6D94" w:rsidRDefault="000A6D94" w:rsidP="000A6D94">
      <w:pPr>
        <w:ind w:firstLine="480"/>
      </w:pPr>
      <w:r>
        <w:t>R4(config-if-loopback0)#exit</w:t>
      </w:r>
    </w:p>
    <w:p w14:paraId="401BA860" w14:textId="77777777" w:rsidR="000A6D94" w:rsidRDefault="000A6D94" w:rsidP="000A6D94">
      <w:pPr>
        <w:ind w:firstLine="480"/>
      </w:pPr>
      <w:r>
        <w:t>R4(config)#interface loo1</w:t>
      </w:r>
    </w:p>
    <w:p w14:paraId="001744B8" w14:textId="77777777" w:rsidR="000A6D94" w:rsidRDefault="000A6D94" w:rsidP="000A6D94">
      <w:pPr>
        <w:ind w:firstLine="480"/>
      </w:pPr>
      <w:r>
        <w:t>R4(config-if-loopback1)#ip address 200.1.2.1 24</w:t>
      </w:r>
    </w:p>
    <w:p w14:paraId="17B3F228" w14:textId="77777777" w:rsidR="000A6D94" w:rsidRDefault="000A6D94" w:rsidP="000A6D94">
      <w:pPr>
        <w:ind w:firstLine="480"/>
      </w:pPr>
      <w:r>
        <w:t>R4(config-if-loopback1)#exit</w:t>
      </w:r>
    </w:p>
    <w:p w14:paraId="6D5D9B8E" w14:textId="77777777" w:rsidR="000A6D94" w:rsidRDefault="000A6D94" w:rsidP="000A6D94">
      <w:pPr>
        <w:ind w:firstLine="480"/>
      </w:pPr>
      <w:r>
        <w:t>R4(config)#interface g0</w:t>
      </w:r>
    </w:p>
    <w:p w14:paraId="3B2598D5" w14:textId="77777777" w:rsidR="000A6D94" w:rsidRDefault="000A6D94" w:rsidP="000A6D94">
      <w:pPr>
        <w:ind w:firstLine="480"/>
      </w:pPr>
      <w:r>
        <w:t>R4(config-if-gigabitethernet0)#ip address 30.1.1.2 30</w:t>
      </w:r>
    </w:p>
    <w:p w14:paraId="2C64E997" w14:textId="77777777" w:rsidR="000A6D94" w:rsidRDefault="000A6D94" w:rsidP="000A6D94">
      <w:pPr>
        <w:ind w:firstLine="480"/>
      </w:pPr>
      <w:r>
        <w:t>R4(config-if-gigabitethernet0)#exit</w:t>
      </w:r>
    </w:p>
    <w:p w14:paraId="366200E6" w14:textId="77777777" w:rsidR="000A6D94" w:rsidRDefault="000A6D94" w:rsidP="000A6D94">
      <w:pPr>
        <w:ind w:firstLine="480"/>
      </w:pPr>
      <w:r>
        <w:t>R4(config)#interface g1</w:t>
      </w:r>
    </w:p>
    <w:p w14:paraId="68C9567D" w14:textId="77777777" w:rsidR="000A6D94" w:rsidRDefault="000A6D94" w:rsidP="000A6D94">
      <w:pPr>
        <w:ind w:firstLine="480"/>
      </w:pPr>
      <w:r>
        <w:t>R4(config-if-gigabitethernet1)#ip address 40.1.1.2 30</w:t>
      </w:r>
    </w:p>
    <w:p w14:paraId="0F07D893" w14:textId="77777777" w:rsidR="000A6D94" w:rsidRDefault="000A6D94" w:rsidP="000A6D94">
      <w:pPr>
        <w:ind w:firstLine="480"/>
      </w:pPr>
      <w:r>
        <w:lastRenderedPageBreak/>
        <w:t>R4(config-if-gigabitethernet1)#exit</w:t>
      </w:r>
    </w:p>
    <w:p w14:paraId="3B0C26BE" w14:textId="77777777" w:rsidR="000A6D94" w:rsidRDefault="000A6D94" w:rsidP="00C97FC6">
      <w:pPr>
        <w:ind w:firstLine="480"/>
      </w:pPr>
      <w:r>
        <w:rPr>
          <w:rFonts w:hint="eastAsia"/>
        </w:rPr>
        <w:t>OSPF</w:t>
      </w:r>
      <w:r>
        <w:t>配置：</w:t>
      </w:r>
    </w:p>
    <w:p w14:paraId="5C37085C" w14:textId="77777777" w:rsidR="000A6D94" w:rsidRDefault="000A6D94" w:rsidP="000A6D94">
      <w:pPr>
        <w:ind w:firstLine="480"/>
      </w:pPr>
      <w:r>
        <w:t>R1(config)#router ospf 1</w:t>
      </w:r>
    </w:p>
    <w:p w14:paraId="46489A3F" w14:textId="77777777" w:rsidR="000A6D94" w:rsidRDefault="000A6D94" w:rsidP="000A6D94">
      <w:pPr>
        <w:ind w:firstLine="480"/>
      </w:pPr>
      <w:r>
        <w:t>R1(config-ospf)#network 100.1.1.1 0.0.0.0 area 0</w:t>
      </w:r>
    </w:p>
    <w:p w14:paraId="6A524125" w14:textId="77777777" w:rsidR="000A6D94" w:rsidRDefault="000A6D94" w:rsidP="000A6D94">
      <w:pPr>
        <w:ind w:firstLine="480"/>
      </w:pPr>
      <w:r>
        <w:t>R1(config-ospf)#network 10.1.1.1 0.0.0.0 area 0</w:t>
      </w:r>
    </w:p>
    <w:p w14:paraId="709A159C" w14:textId="77777777" w:rsidR="000A6D94" w:rsidRDefault="000A6D94" w:rsidP="000A6D94">
      <w:pPr>
        <w:ind w:firstLine="480"/>
      </w:pPr>
      <w:r>
        <w:t>R1(config-ospf)#network 20.1.1.1 0.0.0.0 area 1</w:t>
      </w:r>
    </w:p>
    <w:p w14:paraId="623BF476" w14:textId="77777777" w:rsidR="000A6D94" w:rsidRDefault="000A6D94" w:rsidP="000A6D94">
      <w:pPr>
        <w:ind w:firstLine="480"/>
      </w:pPr>
      <w:r>
        <w:t>R1(config-ospf)#network 200.1.1.1 0.0.0.0 area 1</w:t>
      </w:r>
    </w:p>
    <w:p w14:paraId="311E3733" w14:textId="77777777" w:rsidR="000A6D94" w:rsidRDefault="000A6D94" w:rsidP="000A6D94">
      <w:pPr>
        <w:ind w:firstLine="480"/>
      </w:pPr>
      <w:r>
        <w:t>R1(config-ospf)#exit</w:t>
      </w:r>
    </w:p>
    <w:p w14:paraId="6F385B51" w14:textId="77777777" w:rsidR="000A6D94" w:rsidRDefault="000A6D94" w:rsidP="000A6D94">
      <w:pPr>
        <w:ind w:firstLineChars="0" w:firstLine="0"/>
      </w:pPr>
    </w:p>
    <w:p w14:paraId="601430AE" w14:textId="77777777" w:rsidR="000A6D94" w:rsidRDefault="000A6D94" w:rsidP="000A6D94">
      <w:pPr>
        <w:ind w:firstLine="480"/>
      </w:pPr>
      <w:r>
        <w:t>R2(config)#router ospf 1</w:t>
      </w:r>
    </w:p>
    <w:p w14:paraId="019C5F9A" w14:textId="77777777" w:rsidR="000A6D94" w:rsidRDefault="000A6D94" w:rsidP="000A6D94">
      <w:pPr>
        <w:ind w:firstLine="480"/>
      </w:pPr>
      <w:r>
        <w:t>R2(config-ospf)#network 10.1.1.2 0.0.0.0 area 0</w:t>
      </w:r>
    </w:p>
    <w:p w14:paraId="670C48FF" w14:textId="77777777" w:rsidR="000A6D94" w:rsidRDefault="000A6D94" w:rsidP="000A6D94">
      <w:pPr>
        <w:ind w:firstLine="480"/>
      </w:pPr>
      <w:r>
        <w:t>R2(config-ospf)#network 30.1.1.1 0.0.0.0 area 0</w:t>
      </w:r>
    </w:p>
    <w:p w14:paraId="5D59455D" w14:textId="77777777" w:rsidR="000A6D94" w:rsidRDefault="000A6D94" w:rsidP="000A6D94">
      <w:pPr>
        <w:ind w:firstLine="480"/>
      </w:pPr>
      <w:r>
        <w:t>R2(config-ospf)#exit</w:t>
      </w:r>
    </w:p>
    <w:p w14:paraId="44C6E736" w14:textId="77777777" w:rsidR="000A6D94" w:rsidRDefault="000A6D94" w:rsidP="000A6D94">
      <w:pPr>
        <w:ind w:firstLineChars="0" w:firstLine="0"/>
      </w:pPr>
    </w:p>
    <w:p w14:paraId="1DA0E813" w14:textId="77777777" w:rsidR="000A6D94" w:rsidRDefault="000A6D94" w:rsidP="000A6D94">
      <w:pPr>
        <w:ind w:firstLine="480"/>
      </w:pPr>
      <w:r>
        <w:t>R3(config)#router ospf 1</w:t>
      </w:r>
    </w:p>
    <w:p w14:paraId="40F3D221" w14:textId="77777777" w:rsidR="000A6D94" w:rsidRDefault="000A6D94" w:rsidP="000A6D94">
      <w:pPr>
        <w:ind w:firstLine="480"/>
      </w:pPr>
      <w:r>
        <w:t xml:space="preserve">R3(config-ospf)#network 20.1.1.2 0.0.0.0 area 1 </w:t>
      </w:r>
    </w:p>
    <w:p w14:paraId="64D122CA" w14:textId="77777777" w:rsidR="000A6D94" w:rsidRDefault="000A6D94" w:rsidP="000A6D94">
      <w:pPr>
        <w:ind w:firstLine="480"/>
      </w:pPr>
      <w:r>
        <w:t>R3(config-ospf)#network 40.1.1.1 0.0.0.0 area 1</w:t>
      </w:r>
    </w:p>
    <w:p w14:paraId="46308150" w14:textId="77777777" w:rsidR="000A6D94" w:rsidRDefault="000A6D94" w:rsidP="000A6D94">
      <w:pPr>
        <w:ind w:firstLine="480"/>
      </w:pPr>
      <w:r>
        <w:t>R3(config-ospf)#exit</w:t>
      </w:r>
    </w:p>
    <w:p w14:paraId="4DDDC369" w14:textId="77777777" w:rsidR="000A6D94" w:rsidRDefault="000A6D94" w:rsidP="000A6D94">
      <w:pPr>
        <w:ind w:firstLineChars="0" w:firstLine="0"/>
      </w:pPr>
    </w:p>
    <w:p w14:paraId="4F9E7BD2" w14:textId="77777777" w:rsidR="000A6D94" w:rsidRDefault="000A6D94" w:rsidP="000A6D94">
      <w:pPr>
        <w:ind w:firstLine="480"/>
      </w:pPr>
      <w:r>
        <w:t>R4(config)#router ospf 1</w:t>
      </w:r>
    </w:p>
    <w:p w14:paraId="0E00F79E" w14:textId="77777777" w:rsidR="000A6D94" w:rsidRDefault="000A6D94" w:rsidP="000A6D94">
      <w:pPr>
        <w:ind w:firstLine="480"/>
      </w:pPr>
      <w:r>
        <w:t>R4(config-ospf)#network 30.1.1.2 0.0.0.255 area 0</w:t>
      </w:r>
    </w:p>
    <w:p w14:paraId="56281115" w14:textId="77777777" w:rsidR="000A6D94" w:rsidRDefault="000A6D94" w:rsidP="000A6D94">
      <w:pPr>
        <w:ind w:firstLine="480"/>
      </w:pPr>
      <w:r>
        <w:t>R4(config-ospf)#network 40.1.1.2 0.0.0.255 area 1</w:t>
      </w:r>
    </w:p>
    <w:p w14:paraId="5A2444AB" w14:textId="77777777" w:rsidR="000A6D94" w:rsidRDefault="000A6D94" w:rsidP="000A6D94">
      <w:pPr>
        <w:ind w:firstLine="480"/>
      </w:pPr>
      <w:r>
        <w:t>R4(config-ospf)#network 200.1.2.1 0.0.0.255 area 1</w:t>
      </w:r>
    </w:p>
    <w:p w14:paraId="3C6B3F7E" w14:textId="77777777" w:rsidR="000A6D94" w:rsidRDefault="000A6D94" w:rsidP="000A6D94">
      <w:pPr>
        <w:ind w:firstLine="480"/>
      </w:pPr>
      <w:r>
        <w:t>R4(config-ospf)#network 100.1.2.1 0.0.0.255 area 0</w:t>
      </w:r>
    </w:p>
    <w:p w14:paraId="796FA9C6" w14:textId="77777777" w:rsidR="000A6D94" w:rsidRDefault="000A6D94" w:rsidP="000A6D94">
      <w:pPr>
        <w:ind w:firstLine="480"/>
      </w:pPr>
      <w:r>
        <w:t>R4(config-ospf)#end</w:t>
      </w:r>
    </w:p>
    <w:p w14:paraId="4BD10B70" w14:textId="77777777" w:rsidR="000A6D94" w:rsidRDefault="000A6D94" w:rsidP="000A6D94">
      <w:pPr>
        <w:ind w:firstLine="480"/>
      </w:pPr>
      <w:r>
        <w:rPr>
          <w:rFonts w:hint="eastAsia"/>
        </w:rPr>
        <w:t>在</w:t>
      </w:r>
      <w:r>
        <w:rPr>
          <w:rFonts w:hint="eastAsia"/>
        </w:rPr>
        <w:t>R4</w:t>
      </w:r>
      <w:r>
        <w:rPr>
          <w:rFonts w:hint="eastAsia"/>
        </w:rPr>
        <w:t>上</w:t>
      </w:r>
      <w:r>
        <w:t>查看路由表：</w:t>
      </w:r>
    </w:p>
    <w:p w14:paraId="2DB0A0EE" w14:textId="77777777" w:rsidR="000A6D94" w:rsidRDefault="000A6D94" w:rsidP="000A6D94">
      <w:pPr>
        <w:ind w:firstLine="480"/>
      </w:pPr>
      <w:r>
        <w:rPr>
          <w:noProof/>
        </w:rPr>
        <w:lastRenderedPageBreak/>
        <w:drawing>
          <wp:inline distT="0" distB="0" distL="0" distR="0" wp14:anchorId="7F70A098" wp14:editId="1ECDF390">
            <wp:extent cx="5543550" cy="2626995"/>
            <wp:effectExtent l="0" t="0" r="0" b="190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3550" cy="2626995"/>
                    </a:xfrm>
                    <a:prstGeom prst="rect">
                      <a:avLst/>
                    </a:prstGeom>
                  </pic:spPr>
                </pic:pic>
              </a:graphicData>
            </a:graphic>
          </wp:inline>
        </w:drawing>
      </w:r>
    </w:p>
    <w:p w14:paraId="6C1A8ABF" w14:textId="77777777" w:rsidR="000A6D94" w:rsidRDefault="000A6D94" w:rsidP="000A6D94">
      <w:pPr>
        <w:ind w:firstLine="480"/>
      </w:pPr>
      <w:r>
        <w:rPr>
          <w:noProof/>
        </w:rPr>
        <w:drawing>
          <wp:inline distT="0" distB="0" distL="0" distR="0" wp14:anchorId="5E059707" wp14:editId="177FDED5">
            <wp:extent cx="5543550" cy="122809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43550" cy="1228090"/>
                    </a:xfrm>
                    <a:prstGeom prst="rect">
                      <a:avLst/>
                    </a:prstGeom>
                  </pic:spPr>
                </pic:pic>
              </a:graphicData>
            </a:graphic>
          </wp:inline>
        </w:drawing>
      </w:r>
    </w:p>
    <w:p w14:paraId="5149BBBE" w14:textId="77777777" w:rsidR="000A6D94" w:rsidRDefault="000A6D94" w:rsidP="000A6D94">
      <w:pPr>
        <w:ind w:firstLine="480"/>
      </w:pPr>
      <w:r>
        <w:rPr>
          <w:rFonts w:hint="eastAsia"/>
        </w:rPr>
        <w:t>生产办公</w:t>
      </w:r>
      <w:r>
        <w:t>实现了分流，</w:t>
      </w:r>
      <w:r>
        <w:rPr>
          <w:rFonts w:hint="eastAsia"/>
        </w:rPr>
        <w:t>说明</w:t>
      </w:r>
      <w:r>
        <w:t>域</w:t>
      </w:r>
      <w:r>
        <w:rPr>
          <w:rFonts w:hint="eastAsia"/>
        </w:rPr>
        <w:t>内</w:t>
      </w:r>
      <w:r>
        <w:t>学到的路由优先级高于域间</w:t>
      </w:r>
      <w:r>
        <w:rPr>
          <w:rFonts w:hint="eastAsia"/>
        </w:rPr>
        <w:t>路由</w:t>
      </w:r>
      <w:r>
        <w:t>优先级。</w:t>
      </w:r>
    </w:p>
    <w:p w14:paraId="14B459B1" w14:textId="77777777" w:rsidR="000A6D94" w:rsidRDefault="000A6D94" w:rsidP="000A6D94">
      <w:pPr>
        <w:ind w:firstLine="480"/>
      </w:pPr>
      <w:r>
        <w:rPr>
          <w:rFonts w:hint="eastAsia"/>
        </w:rPr>
        <w:t>现在</w:t>
      </w:r>
      <w:r>
        <w:t>down</w:t>
      </w:r>
      <w:r>
        <w:t>掉</w:t>
      </w:r>
      <w:r>
        <w:rPr>
          <w:rFonts w:hint="eastAsia"/>
        </w:rPr>
        <w:t>R4</w:t>
      </w:r>
      <w:r>
        <w:rPr>
          <w:rFonts w:hint="eastAsia"/>
        </w:rPr>
        <w:t>的</w:t>
      </w:r>
      <w:r>
        <w:rPr>
          <w:rFonts w:hint="eastAsia"/>
        </w:rPr>
        <w:t>g1</w:t>
      </w:r>
      <w:r>
        <w:rPr>
          <w:rFonts w:hint="eastAsia"/>
        </w:rPr>
        <w:t>接口</w:t>
      </w:r>
      <w:r>
        <w:t>：</w:t>
      </w:r>
    </w:p>
    <w:p w14:paraId="65E1A3D4" w14:textId="77777777" w:rsidR="000A6D94" w:rsidRDefault="000A6D94" w:rsidP="000A6D94">
      <w:pPr>
        <w:ind w:firstLine="480"/>
      </w:pPr>
      <w:r>
        <w:rPr>
          <w:noProof/>
        </w:rPr>
        <w:drawing>
          <wp:inline distT="0" distB="0" distL="0" distR="0" wp14:anchorId="1F944B73" wp14:editId="171F4BDA">
            <wp:extent cx="5534025" cy="69532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34025" cy="695325"/>
                    </a:xfrm>
                    <a:prstGeom prst="rect">
                      <a:avLst/>
                    </a:prstGeom>
                  </pic:spPr>
                </pic:pic>
              </a:graphicData>
            </a:graphic>
          </wp:inline>
        </w:drawing>
      </w:r>
    </w:p>
    <w:p w14:paraId="1C56F5A0" w14:textId="77777777" w:rsidR="000A6D94" w:rsidRDefault="000A6D94" w:rsidP="000A6D94">
      <w:pPr>
        <w:ind w:firstLine="480"/>
      </w:pPr>
      <w:r>
        <w:rPr>
          <w:rFonts w:hint="eastAsia"/>
        </w:rPr>
        <w:t>查看</w:t>
      </w:r>
      <w:r>
        <w:rPr>
          <w:rFonts w:hint="eastAsia"/>
        </w:rPr>
        <w:t>R4</w:t>
      </w:r>
      <w:r>
        <w:rPr>
          <w:rFonts w:hint="eastAsia"/>
        </w:rPr>
        <w:t>路由</w:t>
      </w:r>
      <w:r>
        <w:t>表：</w:t>
      </w:r>
    </w:p>
    <w:p w14:paraId="4F19CD65" w14:textId="77777777" w:rsidR="000A6D94" w:rsidRDefault="000A6D94" w:rsidP="000A6D94">
      <w:pPr>
        <w:ind w:firstLine="480"/>
      </w:pPr>
      <w:r>
        <w:rPr>
          <w:noProof/>
        </w:rPr>
        <w:drawing>
          <wp:inline distT="0" distB="0" distL="0" distR="0" wp14:anchorId="26ADB234" wp14:editId="709A3DB8">
            <wp:extent cx="5543550" cy="234696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43550" cy="2346960"/>
                    </a:xfrm>
                    <a:prstGeom prst="rect">
                      <a:avLst/>
                    </a:prstGeom>
                  </pic:spPr>
                </pic:pic>
              </a:graphicData>
            </a:graphic>
          </wp:inline>
        </w:drawing>
      </w:r>
    </w:p>
    <w:p w14:paraId="2BE98677" w14:textId="77777777" w:rsidR="000A6D94" w:rsidRDefault="000A6D94" w:rsidP="000A6D94">
      <w:pPr>
        <w:ind w:firstLine="480"/>
      </w:pPr>
      <w:r>
        <w:rPr>
          <w:noProof/>
        </w:rPr>
        <w:lastRenderedPageBreak/>
        <w:drawing>
          <wp:inline distT="0" distB="0" distL="0" distR="0" wp14:anchorId="683EAAF6" wp14:editId="47318798">
            <wp:extent cx="5543550" cy="122682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43550" cy="1226820"/>
                    </a:xfrm>
                    <a:prstGeom prst="rect">
                      <a:avLst/>
                    </a:prstGeom>
                  </pic:spPr>
                </pic:pic>
              </a:graphicData>
            </a:graphic>
          </wp:inline>
        </w:drawing>
      </w:r>
    </w:p>
    <w:p w14:paraId="38D856DA" w14:textId="77777777" w:rsidR="000A6D94" w:rsidRDefault="000A6D94" w:rsidP="000A6D94">
      <w:pPr>
        <w:ind w:firstLine="480"/>
      </w:pPr>
      <w:r>
        <w:rPr>
          <w:rFonts w:hint="eastAsia"/>
        </w:rPr>
        <w:t>R4</w:t>
      </w:r>
      <w:r>
        <w:rPr>
          <w:rFonts w:hint="eastAsia"/>
        </w:rPr>
        <w:t>从</w:t>
      </w:r>
      <w:r>
        <w:rPr>
          <w:rFonts w:hint="eastAsia"/>
        </w:rPr>
        <w:t>g0</w:t>
      </w:r>
      <w:r>
        <w:rPr>
          <w:rFonts w:hint="eastAsia"/>
        </w:rPr>
        <w:t>接口</w:t>
      </w:r>
      <w:r>
        <w:t>学到了了</w:t>
      </w:r>
      <w:r>
        <w:rPr>
          <w:rFonts w:hint="eastAsia"/>
        </w:rPr>
        <w:t>200.1.1.1</w:t>
      </w:r>
      <w:r>
        <w:rPr>
          <w:rFonts w:hint="eastAsia"/>
        </w:rPr>
        <w:t>的</w:t>
      </w:r>
      <w:r>
        <w:t>路由</w:t>
      </w:r>
      <w:r>
        <w:rPr>
          <w:rFonts w:hint="eastAsia"/>
        </w:rPr>
        <w:t>。</w:t>
      </w:r>
      <w:r>
        <w:rPr>
          <w:rFonts w:hint="eastAsia"/>
        </w:rPr>
        <w:t>1</w:t>
      </w:r>
      <w:r>
        <w:t>00</w:t>
      </w:r>
      <w:r>
        <w:rPr>
          <w:rFonts w:hint="eastAsia"/>
        </w:rPr>
        <w:t>网段</w:t>
      </w:r>
      <w:r>
        <w:t>的验证方法完全一样。</w:t>
      </w:r>
    </w:p>
    <w:p w14:paraId="5E88B7F2" w14:textId="77777777" w:rsidR="000A6D94" w:rsidRDefault="000A6D94">
      <w:pPr>
        <w:widowControl/>
        <w:spacing w:line="240" w:lineRule="auto"/>
        <w:ind w:firstLineChars="0" w:firstLine="0"/>
        <w:jc w:val="left"/>
      </w:pPr>
      <w:r>
        <w:br w:type="page"/>
      </w:r>
    </w:p>
    <w:p w14:paraId="3E059515" w14:textId="77777777" w:rsidR="000A6D94" w:rsidRPr="002D2E00" w:rsidRDefault="000A6D94" w:rsidP="000A6D94">
      <w:pPr>
        <w:ind w:firstLine="480"/>
        <w:rPr>
          <w:b/>
        </w:rPr>
      </w:pPr>
      <w:r w:rsidRPr="002D2E00">
        <w:rPr>
          <w:rFonts w:hint="eastAsia"/>
          <w:b/>
        </w:rPr>
        <w:lastRenderedPageBreak/>
        <w:t>方法</w:t>
      </w:r>
      <w:r w:rsidRPr="002D2E00">
        <w:rPr>
          <w:b/>
        </w:rPr>
        <w:t>三：利用通告的明细路由</w:t>
      </w:r>
      <w:r w:rsidRPr="002D2E00">
        <w:rPr>
          <w:rFonts w:hint="eastAsia"/>
          <w:b/>
        </w:rPr>
        <w:t>优先级</w:t>
      </w:r>
      <w:r w:rsidRPr="002D2E00">
        <w:rPr>
          <w:b/>
        </w:rPr>
        <w:t>高于汇总路由实现分流</w:t>
      </w:r>
      <w:r w:rsidRPr="002D2E00">
        <w:rPr>
          <w:rFonts w:hint="eastAsia"/>
          <w:b/>
        </w:rPr>
        <w:t>互</w:t>
      </w:r>
      <w:r w:rsidRPr="002D2E00">
        <w:rPr>
          <w:b/>
        </w:rPr>
        <w:t>备。</w:t>
      </w:r>
    </w:p>
    <w:p w14:paraId="77351C1E" w14:textId="77777777" w:rsidR="000A6D94" w:rsidRDefault="000A6D94" w:rsidP="000A6D94">
      <w:pPr>
        <w:ind w:firstLine="480"/>
      </w:pPr>
      <w:r>
        <w:rPr>
          <w:rFonts w:hint="eastAsia"/>
        </w:rPr>
        <w:t>实验</w:t>
      </w:r>
      <w:r>
        <w:t>拓扑不变：</w:t>
      </w:r>
    </w:p>
    <w:p w14:paraId="4B84B4C4" w14:textId="77777777" w:rsidR="000A6D94" w:rsidRDefault="000A6D94" w:rsidP="000A6D94">
      <w:pPr>
        <w:ind w:firstLine="480"/>
        <w:jc w:val="center"/>
      </w:pPr>
      <w:r>
        <w:rPr>
          <w:noProof/>
        </w:rPr>
        <w:drawing>
          <wp:inline distT="0" distB="0" distL="0" distR="0" wp14:anchorId="522B9F18" wp14:editId="6E83437E">
            <wp:extent cx="4143375" cy="39147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3375" cy="3914775"/>
                    </a:xfrm>
                    <a:prstGeom prst="rect">
                      <a:avLst/>
                    </a:prstGeom>
                  </pic:spPr>
                </pic:pic>
              </a:graphicData>
            </a:graphic>
          </wp:inline>
        </w:drawing>
      </w:r>
    </w:p>
    <w:p w14:paraId="3D17A56F" w14:textId="77777777" w:rsidR="002D2E00" w:rsidRDefault="002D2E00" w:rsidP="002D2E00">
      <w:pPr>
        <w:ind w:firstLine="480"/>
      </w:pPr>
      <w:r>
        <w:rPr>
          <w:rFonts w:hint="eastAsia"/>
        </w:rPr>
        <w:t>基本</w:t>
      </w:r>
      <w:r>
        <w:t>接口</w:t>
      </w:r>
      <w:r>
        <w:rPr>
          <w:rFonts w:hint="eastAsia"/>
        </w:rPr>
        <w:t>ip</w:t>
      </w:r>
      <w:r>
        <w:t>地址配置不变（</w:t>
      </w:r>
      <w:r>
        <w:rPr>
          <w:rFonts w:hint="eastAsia"/>
        </w:rPr>
        <w:t>略</w:t>
      </w:r>
      <w:r>
        <w:t>）</w:t>
      </w:r>
    </w:p>
    <w:p w14:paraId="4F32722F" w14:textId="77777777" w:rsidR="00465B81" w:rsidRDefault="002D2E00" w:rsidP="00465B81">
      <w:pPr>
        <w:ind w:firstLine="480"/>
      </w:pPr>
      <w:r>
        <w:rPr>
          <w:rFonts w:hint="eastAsia"/>
        </w:rPr>
        <w:t>OSPF</w:t>
      </w:r>
      <w:r>
        <w:t>配置：</w:t>
      </w:r>
    </w:p>
    <w:p w14:paraId="5D534D43" w14:textId="77777777" w:rsidR="00465B81" w:rsidRDefault="00465B81" w:rsidP="00465B81">
      <w:pPr>
        <w:ind w:firstLine="480"/>
      </w:pPr>
      <w:r>
        <w:t>R1(config)#router ospf 1</w:t>
      </w:r>
    </w:p>
    <w:p w14:paraId="5FC7FB86" w14:textId="77777777" w:rsidR="00465B81" w:rsidRDefault="00465B81" w:rsidP="00465B81">
      <w:pPr>
        <w:ind w:firstLine="480"/>
      </w:pPr>
      <w:r>
        <w:t>R1(config-ospf)#network 100.1.1.1 0.0.0.0 area 0</w:t>
      </w:r>
    </w:p>
    <w:p w14:paraId="16092B02" w14:textId="77777777" w:rsidR="00465B81" w:rsidRDefault="00465B81" w:rsidP="00465B81">
      <w:pPr>
        <w:ind w:firstLine="480"/>
      </w:pPr>
      <w:r>
        <w:t>R1(config-ospf)#network 200.1.1.1 0.0.0.0 area 0</w:t>
      </w:r>
    </w:p>
    <w:p w14:paraId="78C3B1B5" w14:textId="77777777" w:rsidR="00465B81" w:rsidRDefault="00465B81" w:rsidP="00465B81">
      <w:pPr>
        <w:ind w:firstLine="480"/>
      </w:pPr>
      <w:r>
        <w:t>R1(config-ospf)#network 10.1.1.1 0.0.0.0 area 0</w:t>
      </w:r>
    </w:p>
    <w:p w14:paraId="06855F9F" w14:textId="77777777" w:rsidR="00465B81" w:rsidRDefault="00465B81" w:rsidP="00465B81">
      <w:pPr>
        <w:ind w:firstLine="480"/>
      </w:pPr>
      <w:r>
        <w:t>R1(config-ospf)#network 20.1.1.1 0.0.0.0 area 0</w:t>
      </w:r>
    </w:p>
    <w:p w14:paraId="45B21BC5" w14:textId="77777777" w:rsidR="00465B81" w:rsidRDefault="00465B81" w:rsidP="00465B81">
      <w:pPr>
        <w:ind w:firstLineChars="0" w:firstLine="0"/>
      </w:pPr>
    </w:p>
    <w:p w14:paraId="5CE03991" w14:textId="77777777" w:rsidR="00465B81" w:rsidRDefault="00465B81" w:rsidP="00465B81">
      <w:pPr>
        <w:ind w:firstLine="480"/>
      </w:pPr>
      <w:r>
        <w:t xml:space="preserve">R2(config)#router ospf 1   </w:t>
      </w:r>
    </w:p>
    <w:p w14:paraId="210D6A30" w14:textId="77777777" w:rsidR="00465B81" w:rsidRDefault="00465B81" w:rsidP="00465B81">
      <w:pPr>
        <w:ind w:firstLine="480"/>
      </w:pPr>
      <w:r>
        <w:t>R2(config-ospf)#network 10.1.1.2 0.0.0.0 area 0</w:t>
      </w:r>
    </w:p>
    <w:p w14:paraId="1AAF663E" w14:textId="77777777" w:rsidR="00465B81" w:rsidRDefault="00465B81" w:rsidP="007C4864">
      <w:pPr>
        <w:ind w:firstLine="480"/>
      </w:pPr>
      <w:r>
        <w:t>R2(config-ospf)#net</w:t>
      </w:r>
      <w:r w:rsidR="007C4864">
        <w:t xml:space="preserve">work 30.1.1.1 0.0.0.0 area 1   </w:t>
      </w:r>
    </w:p>
    <w:p w14:paraId="55F211D8" w14:textId="77777777" w:rsidR="007C4864" w:rsidRPr="007C4864" w:rsidRDefault="007C4864" w:rsidP="007C4864">
      <w:pPr>
        <w:ind w:firstLine="480"/>
      </w:pPr>
    </w:p>
    <w:p w14:paraId="42A36396" w14:textId="77777777" w:rsidR="00465B81" w:rsidRDefault="00465B81" w:rsidP="00465B81">
      <w:pPr>
        <w:ind w:firstLine="480"/>
      </w:pPr>
      <w:r>
        <w:lastRenderedPageBreak/>
        <w:t>R3(config)#router ospf 1</w:t>
      </w:r>
    </w:p>
    <w:p w14:paraId="11303C59" w14:textId="77777777" w:rsidR="00465B81" w:rsidRDefault="00465B81" w:rsidP="00465B81">
      <w:pPr>
        <w:ind w:firstLine="480"/>
      </w:pPr>
      <w:r>
        <w:t>R3(config-ospf)#network 20.1.1.2 0.0.0.0 area 0</w:t>
      </w:r>
    </w:p>
    <w:p w14:paraId="0287E76C" w14:textId="77777777" w:rsidR="00465B81" w:rsidRDefault="00465B81" w:rsidP="00465B81">
      <w:pPr>
        <w:ind w:firstLine="480"/>
      </w:pPr>
      <w:r>
        <w:t>R3(config-ospf)#network 40.1.1.1 0.0.0.0 area 1</w:t>
      </w:r>
    </w:p>
    <w:p w14:paraId="32C5B97B" w14:textId="77777777" w:rsidR="00465B81" w:rsidRDefault="00465B81" w:rsidP="00465B81">
      <w:pPr>
        <w:ind w:firstLine="480"/>
      </w:pPr>
      <w:r>
        <w:t>R3(config-ospf)#exit</w:t>
      </w:r>
    </w:p>
    <w:p w14:paraId="666973B5" w14:textId="77777777" w:rsidR="00465B81" w:rsidRDefault="00465B81" w:rsidP="00465B81">
      <w:pPr>
        <w:ind w:firstLineChars="0" w:firstLine="0"/>
      </w:pPr>
    </w:p>
    <w:p w14:paraId="7688D74B" w14:textId="77777777" w:rsidR="00465B81" w:rsidRDefault="00465B81" w:rsidP="00465B81">
      <w:pPr>
        <w:ind w:firstLine="480"/>
      </w:pPr>
      <w:r>
        <w:t>R4(config)#router ospf 1</w:t>
      </w:r>
    </w:p>
    <w:p w14:paraId="7AB851B4" w14:textId="77777777" w:rsidR="00465B81" w:rsidRDefault="00465B81" w:rsidP="00465B81">
      <w:pPr>
        <w:ind w:firstLine="480"/>
      </w:pPr>
      <w:r>
        <w:t>R4(config-ospf)#network 30.1.1.2 0.0.0.0 area 1</w:t>
      </w:r>
    </w:p>
    <w:p w14:paraId="0C23512B" w14:textId="77777777" w:rsidR="00465B81" w:rsidRDefault="00465B81" w:rsidP="00465B81">
      <w:pPr>
        <w:ind w:firstLine="480"/>
      </w:pPr>
      <w:r>
        <w:t>R4(config-ospf)#network 40.1.1.2 0.0.0.0 area 1</w:t>
      </w:r>
    </w:p>
    <w:p w14:paraId="41ED8BF4" w14:textId="77777777" w:rsidR="00465B81" w:rsidRDefault="00465B81" w:rsidP="00465B81">
      <w:pPr>
        <w:ind w:firstLine="480"/>
      </w:pPr>
      <w:r>
        <w:t>R4(config-ospf)#network 100.1.2.1 0.0.0.0 area 1</w:t>
      </w:r>
    </w:p>
    <w:p w14:paraId="511EE55C" w14:textId="77777777" w:rsidR="00465B81" w:rsidRDefault="00465B81" w:rsidP="00465B81">
      <w:pPr>
        <w:ind w:firstLine="480"/>
      </w:pPr>
      <w:r>
        <w:t>R4(config-ospf)#network 200.1.2.1 0.0.0.0 area 1</w:t>
      </w:r>
    </w:p>
    <w:p w14:paraId="2951CC78" w14:textId="77777777" w:rsidR="00465B81" w:rsidRPr="00465B81" w:rsidRDefault="00465B81" w:rsidP="00465B81">
      <w:pPr>
        <w:ind w:firstLine="480"/>
        <w:rPr>
          <w:b/>
          <w:i/>
        </w:rPr>
      </w:pPr>
      <w:r w:rsidRPr="00465B81">
        <w:rPr>
          <w:rFonts w:hint="eastAsia"/>
          <w:b/>
          <w:i/>
        </w:rPr>
        <w:t>在</w:t>
      </w:r>
      <w:r w:rsidRPr="00465B81">
        <w:rPr>
          <w:rFonts w:hint="eastAsia"/>
          <w:b/>
          <w:i/>
        </w:rPr>
        <w:t>R2</w:t>
      </w:r>
      <w:r w:rsidRPr="00465B81">
        <w:rPr>
          <w:rFonts w:hint="eastAsia"/>
          <w:b/>
          <w:i/>
        </w:rPr>
        <w:t>和</w:t>
      </w:r>
      <w:r w:rsidRPr="00465B81">
        <w:rPr>
          <w:rFonts w:hint="eastAsia"/>
          <w:b/>
          <w:i/>
        </w:rPr>
        <w:t>R3</w:t>
      </w:r>
      <w:r w:rsidRPr="00465B81">
        <w:rPr>
          <w:rFonts w:hint="eastAsia"/>
          <w:b/>
          <w:i/>
        </w:rPr>
        <w:t>上</w:t>
      </w:r>
      <w:r w:rsidRPr="00465B81">
        <w:rPr>
          <w:b/>
          <w:i/>
        </w:rPr>
        <w:t>汇总路由。</w:t>
      </w:r>
    </w:p>
    <w:p w14:paraId="421DED76" w14:textId="77777777" w:rsidR="00465B81" w:rsidRDefault="00465B81" w:rsidP="00465B81">
      <w:pPr>
        <w:ind w:firstLine="480"/>
      </w:pPr>
      <w:r>
        <w:t>R2(config)#router ospf 1</w:t>
      </w:r>
    </w:p>
    <w:p w14:paraId="112BA7DA" w14:textId="77777777" w:rsidR="00465B81" w:rsidRDefault="00465B81" w:rsidP="00465B81">
      <w:pPr>
        <w:ind w:firstLine="480"/>
      </w:pPr>
      <w:r>
        <w:t>R2(config-ospf)#area 1 range 200.1.0.0 255.255.0.0</w:t>
      </w:r>
    </w:p>
    <w:p w14:paraId="52D323D2" w14:textId="77777777" w:rsidR="00465B81" w:rsidRDefault="00465B81" w:rsidP="00465B81">
      <w:pPr>
        <w:ind w:firstLine="480"/>
      </w:pPr>
      <w:r>
        <w:t>R2(config-ospf)#area 0 range 200.1.0.0 255.255.0.0</w:t>
      </w:r>
    </w:p>
    <w:p w14:paraId="09121006" w14:textId="77777777" w:rsidR="00465B81" w:rsidRDefault="00465B81" w:rsidP="00465B81">
      <w:pPr>
        <w:ind w:firstLine="480"/>
      </w:pPr>
      <w:r>
        <w:t>R2(config-ospf)#exit</w:t>
      </w:r>
    </w:p>
    <w:p w14:paraId="14FD7CC4" w14:textId="77777777" w:rsidR="00465B81" w:rsidRDefault="00465B81" w:rsidP="00465B81">
      <w:pPr>
        <w:ind w:firstLineChars="0" w:firstLine="0"/>
      </w:pPr>
    </w:p>
    <w:p w14:paraId="5BA822B9" w14:textId="77777777" w:rsidR="00465B81" w:rsidRDefault="00465B81" w:rsidP="00465B81">
      <w:pPr>
        <w:ind w:firstLine="480"/>
      </w:pPr>
      <w:r>
        <w:t>R3(config)#router ospf 1</w:t>
      </w:r>
    </w:p>
    <w:p w14:paraId="5C4903E6" w14:textId="77777777" w:rsidR="00465B81" w:rsidRDefault="00465B81" w:rsidP="00465B81">
      <w:pPr>
        <w:ind w:firstLine="480"/>
      </w:pPr>
      <w:r>
        <w:t xml:space="preserve">R3(config-ospf)#area 0 range 100.1.0.0 255.255.0.0 </w:t>
      </w:r>
    </w:p>
    <w:p w14:paraId="78276F95" w14:textId="77777777" w:rsidR="00465B81" w:rsidRDefault="00465B81" w:rsidP="00465B81">
      <w:pPr>
        <w:ind w:firstLine="480"/>
      </w:pPr>
      <w:r>
        <w:t>R3(config-ospf)#area 1 range 100.1.0.0 255.255.0.0</w:t>
      </w:r>
    </w:p>
    <w:p w14:paraId="1BF0AFF3" w14:textId="77777777" w:rsidR="00465B81" w:rsidRDefault="00465B81" w:rsidP="00465B81">
      <w:pPr>
        <w:ind w:firstLine="480"/>
      </w:pPr>
      <w:r>
        <w:rPr>
          <w:rFonts w:hint="eastAsia"/>
        </w:rPr>
        <w:t>查看</w:t>
      </w:r>
      <w:r>
        <w:rPr>
          <w:rFonts w:hint="eastAsia"/>
        </w:rPr>
        <w:t>R4</w:t>
      </w:r>
      <w:r>
        <w:rPr>
          <w:rFonts w:hint="eastAsia"/>
        </w:rPr>
        <w:t>的</w:t>
      </w:r>
      <w:r>
        <w:t>路由表：</w:t>
      </w:r>
    </w:p>
    <w:p w14:paraId="7B9ACAD3" w14:textId="77777777" w:rsidR="00465B81" w:rsidRDefault="00465B81" w:rsidP="00465B81">
      <w:pPr>
        <w:ind w:firstLine="480"/>
      </w:pPr>
      <w:r>
        <w:rPr>
          <w:noProof/>
        </w:rPr>
        <w:lastRenderedPageBreak/>
        <w:drawing>
          <wp:inline distT="0" distB="0" distL="0" distR="0" wp14:anchorId="3CC12891" wp14:editId="593E1CD0">
            <wp:extent cx="5543550" cy="2562860"/>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43550" cy="2562860"/>
                    </a:xfrm>
                    <a:prstGeom prst="rect">
                      <a:avLst/>
                    </a:prstGeom>
                  </pic:spPr>
                </pic:pic>
              </a:graphicData>
            </a:graphic>
          </wp:inline>
        </w:drawing>
      </w:r>
    </w:p>
    <w:p w14:paraId="7C6400C7" w14:textId="77777777" w:rsidR="00465B81" w:rsidRDefault="00465B81" w:rsidP="00465B81">
      <w:pPr>
        <w:ind w:firstLine="480"/>
      </w:pPr>
      <w:r>
        <w:rPr>
          <w:rFonts w:hint="eastAsia"/>
        </w:rPr>
        <w:t>在</w:t>
      </w:r>
      <w:r>
        <w:rPr>
          <w:rFonts w:hint="eastAsia"/>
        </w:rPr>
        <w:t>R4</w:t>
      </w:r>
      <w:r>
        <w:rPr>
          <w:rFonts w:hint="eastAsia"/>
        </w:rPr>
        <w:t>上</w:t>
      </w:r>
      <w:r>
        <w:t>到达</w:t>
      </w:r>
      <w:r>
        <w:rPr>
          <w:rFonts w:hint="eastAsia"/>
        </w:rPr>
        <w:t>200.1.0.0</w:t>
      </w:r>
      <w:r>
        <w:rPr>
          <w:rFonts w:hint="eastAsia"/>
        </w:rPr>
        <w:t>网段</w:t>
      </w:r>
      <w:r>
        <w:t>的路径有两条，根据最长掩码匹配原则，路径将首选</w:t>
      </w:r>
      <w:r>
        <w:t>g1</w:t>
      </w:r>
      <w:r>
        <w:rPr>
          <w:rFonts w:hint="eastAsia"/>
        </w:rPr>
        <w:t>接口</w:t>
      </w:r>
      <w:r>
        <w:t>的路径。</w:t>
      </w:r>
      <w:r>
        <w:t>G0</w:t>
      </w:r>
      <w:r>
        <w:rPr>
          <w:rFonts w:hint="eastAsia"/>
        </w:rPr>
        <w:t>接口</w:t>
      </w:r>
      <w:r>
        <w:t>的路径则作为备份路径。</w:t>
      </w:r>
      <w:r>
        <w:rPr>
          <w:rFonts w:hint="eastAsia"/>
        </w:rPr>
        <w:t>到达</w:t>
      </w:r>
      <w:r>
        <w:rPr>
          <w:rFonts w:hint="eastAsia"/>
        </w:rPr>
        <w:t>100.1.0.0</w:t>
      </w:r>
      <w:r>
        <w:rPr>
          <w:rFonts w:hint="eastAsia"/>
        </w:rPr>
        <w:t>网段</w:t>
      </w:r>
      <w:r>
        <w:t>路径同理。</w:t>
      </w:r>
    </w:p>
    <w:p w14:paraId="237EC383" w14:textId="77777777" w:rsidR="00465B81" w:rsidRDefault="00465B81" w:rsidP="00465B81">
      <w:pPr>
        <w:ind w:firstLine="480"/>
      </w:pPr>
      <w:r>
        <w:rPr>
          <w:noProof/>
        </w:rPr>
        <w:drawing>
          <wp:inline distT="0" distB="0" distL="0" distR="0" wp14:anchorId="3EE4451C" wp14:editId="563C0C13">
            <wp:extent cx="5562600" cy="1351915"/>
            <wp:effectExtent l="0" t="0" r="0" b="63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2600" cy="1351915"/>
                    </a:xfrm>
                    <a:prstGeom prst="rect">
                      <a:avLst/>
                    </a:prstGeom>
                  </pic:spPr>
                </pic:pic>
              </a:graphicData>
            </a:graphic>
          </wp:inline>
        </w:drawing>
      </w:r>
    </w:p>
    <w:p w14:paraId="511F3DBF" w14:textId="77777777" w:rsidR="00465B81" w:rsidRDefault="00465B81" w:rsidP="00465B81">
      <w:pPr>
        <w:ind w:firstLine="480"/>
      </w:pPr>
      <w:r>
        <w:rPr>
          <w:rFonts w:hint="eastAsia"/>
        </w:rPr>
        <w:t>R1</w:t>
      </w:r>
      <w:r>
        <w:rPr>
          <w:rFonts w:hint="eastAsia"/>
        </w:rPr>
        <w:t>上</w:t>
      </w:r>
      <w:r>
        <w:t>路由表：</w:t>
      </w:r>
    </w:p>
    <w:p w14:paraId="3690BB54" w14:textId="77777777" w:rsidR="00465B81" w:rsidRDefault="00465B81" w:rsidP="00465B81">
      <w:pPr>
        <w:ind w:firstLine="480"/>
      </w:pPr>
      <w:r>
        <w:rPr>
          <w:noProof/>
        </w:rPr>
        <w:drawing>
          <wp:inline distT="0" distB="0" distL="0" distR="0" wp14:anchorId="58A82AFD" wp14:editId="46860FF0">
            <wp:extent cx="5543550" cy="2564765"/>
            <wp:effectExtent l="0" t="0" r="0" b="698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43550" cy="2564765"/>
                    </a:xfrm>
                    <a:prstGeom prst="rect">
                      <a:avLst/>
                    </a:prstGeom>
                  </pic:spPr>
                </pic:pic>
              </a:graphicData>
            </a:graphic>
          </wp:inline>
        </w:drawing>
      </w:r>
    </w:p>
    <w:p w14:paraId="696F516A" w14:textId="77777777" w:rsidR="00465B81" w:rsidRPr="00465B81" w:rsidRDefault="00465B81" w:rsidP="00465B81">
      <w:pPr>
        <w:ind w:firstLine="480"/>
      </w:pPr>
    </w:p>
    <w:p w14:paraId="6E934FC8" w14:textId="77777777" w:rsidR="0020058D" w:rsidRDefault="0020058D" w:rsidP="0020058D">
      <w:pPr>
        <w:widowControl/>
        <w:spacing w:line="240" w:lineRule="auto"/>
        <w:ind w:firstLineChars="0" w:firstLine="0"/>
        <w:jc w:val="left"/>
      </w:pPr>
      <w:r>
        <w:br w:type="page"/>
      </w:r>
    </w:p>
    <w:p w14:paraId="2468AAA9" w14:textId="77777777" w:rsidR="006342F8" w:rsidRDefault="00B2535C" w:rsidP="00F026F7">
      <w:pPr>
        <w:pStyle w:val="2"/>
        <w:numPr>
          <w:ilvl w:val="1"/>
          <w:numId w:val="11"/>
        </w:numPr>
      </w:pPr>
      <w:bookmarkStart w:id="49" w:name="_Toc422754604"/>
      <w:bookmarkStart w:id="50" w:name="_Toc422754606"/>
      <w:bookmarkStart w:id="51" w:name="_Toc465170341"/>
      <w:r>
        <w:rPr>
          <w:rFonts w:hint="eastAsia"/>
        </w:rPr>
        <w:lastRenderedPageBreak/>
        <w:t>ACL</w:t>
      </w:r>
      <w:bookmarkEnd w:id="51"/>
    </w:p>
    <w:p w14:paraId="5E67EABC" w14:textId="77777777" w:rsidR="00B2535C" w:rsidRDefault="006342F8" w:rsidP="00F026F7">
      <w:pPr>
        <w:pStyle w:val="3"/>
        <w:numPr>
          <w:ilvl w:val="2"/>
          <w:numId w:val="11"/>
        </w:numPr>
      </w:pPr>
      <w:bookmarkStart w:id="52" w:name="_Toc465170342"/>
      <w:r>
        <w:t>A</w:t>
      </w:r>
      <w:r>
        <w:rPr>
          <w:rFonts w:hint="eastAsia"/>
        </w:rPr>
        <w:t>cl</w:t>
      </w:r>
      <w:r>
        <w:rPr>
          <w:rFonts w:hint="eastAsia"/>
        </w:rPr>
        <w:t>实现</w:t>
      </w:r>
      <w:r w:rsidR="00B2535C">
        <w:rPr>
          <w:rFonts w:hint="eastAsia"/>
        </w:rPr>
        <w:t>业务</w:t>
      </w:r>
      <w:r w:rsidR="00B2535C">
        <w:t>隔离</w:t>
      </w:r>
      <w:bookmarkEnd w:id="52"/>
    </w:p>
    <w:p w14:paraId="53A52A3A" w14:textId="77777777" w:rsidR="00B2535C" w:rsidRPr="00A136E5" w:rsidRDefault="00B2535C" w:rsidP="00B2535C">
      <w:pPr>
        <w:ind w:firstLine="480"/>
        <w:rPr>
          <w:szCs w:val="24"/>
        </w:rPr>
      </w:pPr>
      <w:r>
        <w:rPr>
          <w:rFonts w:hint="eastAsia"/>
          <w:szCs w:val="24"/>
        </w:rPr>
        <w:t>实验</w:t>
      </w:r>
      <w:r>
        <w:rPr>
          <w:szCs w:val="24"/>
        </w:rPr>
        <w:t>拓扑</w:t>
      </w:r>
      <w:r>
        <w:rPr>
          <w:rFonts w:hint="eastAsia"/>
          <w:szCs w:val="24"/>
        </w:rPr>
        <w:t>如</w:t>
      </w:r>
      <w:r>
        <w:rPr>
          <w:szCs w:val="24"/>
        </w:rPr>
        <w:t>下：</w:t>
      </w:r>
    </w:p>
    <w:p w14:paraId="0251DD8C" w14:textId="77777777" w:rsidR="00B2535C" w:rsidRDefault="00B2535C" w:rsidP="00B2535C">
      <w:pPr>
        <w:ind w:firstLine="480"/>
        <w:jc w:val="center"/>
      </w:pPr>
      <w:r>
        <w:rPr>
          <w:noProof/>
        </w:rPr>
        <w:drawing>
          <wp:inline distT="0" distB="0" distL="0" distR="0" wp14:anchorId="201E56D6" wp14:editId="46F611C1">
            <wp:extent cx="5543550" cy="2227580"/>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43550" cy="2227580"/>
                    </a:xfrm>
                    <a:prstGeom prst="rect">
                      <a:avLst/>
                    </a:prstGeom>
                  </pic:spPr>
                </pic:pic>
              </a:graphicData>
            </a:graphic>
          </wp:inline>
        </w:drawing>
      </w:r>
    </w:p>
    <w:p w14:paraId="19ACFB9C" w14:textId="77777777" w:rsidR="00B2535C" w:rsidRPr="00F162EC" w:rsidRDefault="00B2535C" w:rsidP="00B2535C">
      <w:pPr>
        <w:ind w:firstLine="480"/>
      </w:pPr>
      <w:r w:rsidRPr="00F162EC">
        <w:rPr>
          <w:rFonts w:hint="eastAsia"/>
        </w:rPr>
        <w:t>实验</w:t>
      </w:r>
      <w:r w:rsidRPr="00F162EC">
        <w:t>要求：实现生产网之间的互访、生产网和</w:t>
      </w:r>
      <w:r w:rsidRPr="00F162EC">
        <w:rPr>
          <w:rFonts w:hint="eastAsia"/>
        </w:rPr>
        <w:t>办公</w:t>
      </w:r>
      <w:r w:rsidRPr="00F162EC">
        <w:t>网相互隔离。</w:t>
      </w:r>
    </w:p>
    <w:p w14:paraId="1C3D488C" w14:textId="77777777" w:rsidR="00B2535C" w:rsidRDefault="00B2535C" w:rsidP="00B2535C">
      <w:pPr>
        <w:ind w:firstLine="480"/>
      </w:pPr>
      <w:r w:rsidRPr="00F162EC">
        <w:rPr>
          <w:rFonts w:hint="eastAsia"/>
        </w:rPr>
        <w:t>基本</w:t>
      </w:r>
      <w:r w:rsidRPr="00F162EC">
        <w:t>配置</w:t>
      </w:r>
      <w:r>
        <w:rPr>
          <w:rFonts w:hint="eastAsia"/>
        </w:rPr>
        <w:t>如</w:t>
      </w:r>
      <w:r>
        <w:t>下：</w:t>
      </w:r>
    </w:p>
    <w:p w14:paraId="7614E82A" w14:textId="77777777" w:rsidR="00B2535C" w:rsidRDefault="00B2535C" w:rsidP="00B2535C">
      <w:pPr>
        <w:ind w:firstLineChars="0" w:firstLine="0"/>
      </w:pPr>
      <w:r>
        <w:rPr>
          <w:rFonts w:hint="eastAsia"/>
        </w:rPr>
        <w:t>（</w:t>
      </w:r>
      <w:r>
        <w:rPr>
          <w:rFonts w:hint="eastAsia"/>
        </w:rPr>
        <w:t>1</w:t>
      </w:r>
      <w:r>
        <w:t>）</w:t>
      </w:r>
      <w:r>
        <w:rPr>
          <w:rFonts w:hint="eastAsia"/>
        </w:rPr>
        <w:t>接口</w:t>
      </w:r>
      <w:r>
        <w:t>地址配置</w:t>
      </w:r>
    </w:p>
    <w:p w14:paraId="1B1B9423" w14:textId="77777777" w:rsidR="00B2535C" w:rsidRDefault="00B2535C" w:rsidP="00B2535C">
      <w:pPr>
        <w:ind w:firstLine="480"/>
      </w:pPr>
      <w:r w:rsidRPr="00F162EC">
        <w:t>R1(config)#interface g1</w:t>
      </w:r>
    </w:p>
    <w:p w14:paraId="0C0EC661" w14:textId="77777777" w:rsidR="00B2535C" w:rsidRPr="00F162EC" w:rsidRDefault="00B2535C" w:rsidP="00B2535C">
      <w:pPr>
        <w:ind w:firstLine="480"/>
      </w:pPr>
      <w:r w:rsidRPr="00F162EC">
        <w:t>R1(config-if-gigabitethernet1)#ip address 12.1.1.1 24</w:t>
      </w:r>
    </w:p>
    <w:p w14:paraId="2DDD2B8A" w14:textId="77777777" w:rsidR="00B2535C" w:rsidRPr="00F162EC" w:rsidRDefault="00B2535C" w:rsidP="00B2535C">
      <w:pPr>
        <w:ind w:firstLine="480"/>
      </w:pPr>
      <w:r w:rsidRPr="00F162EC">
        <w:t>R1(c</w:t>
      </w:r>
      <w:r>
        <w:t>onfig-if-gigabitethernet1)#exit</w:t>
      </w:r>
    </w:p>
    <w:p w14:paraId="18DC1EBC" w14:textId="77777777" w:rsidR="00B2535C" w:rsidRPr="00F162EC" w:rsidRDefault="00B2535C" w:rsidP="00B2535C">
      <w:pPr>
        <w:ind w:firstLine="480"/>
      </w:pPr>
      <w:r w:rsidRPr="00F162EC">
        <w:t>R1(config)#interface g0</w:t>
      </w:r>
    </w:p>
    <w:p w14:paraId="4F93BE5B" w14:textId="77777777" w:rsidR="00B2535C" w:rsidRPr="00F162EC" w:rsidRDefault="00B2535C" w:rsidP="00B2535C">
      <w:pPr>
        <w:ind w:firstLine="480"/>
      </w:pPr>
      <w:r w:rsidRPr="00F162EC">
        <w:t>R1(config-if-gigabitethernet0)#ip address 192.168.2.1 24</w:t>
      </w:r>
    </w:p>
    <w:p w14:paraId="71FA7B67" w14:textId="77777777" w:rsidR="00B2535C" w:rsidRPr="00F162EC" w:rsidRDefault="00B2535C" w:rsidP="00B2535C">
      <w:pPr>
        <w:ind w:firstLine="480"/>
      </w:pPr>
      <w:r w:rsidRPr="00F162EC">
        <w:t>R1(config-if-gigabitethernet0)#exit</w:t>
      </w:r>
    </w:p>
    <w:p w14:paraId="315D1029" w14:textId="77777777" w:rsidR="00B2535C" w:rsidRPr="00F162EC" w:rsidRDefault="00B2535C" w:rsidP="00B2535C">
      <w:pPr>
        <w:ind w:firstLine="480"/>
      </w:pPr>
      <w:r w:rsidRPr="00F162EC">
        <w:t>R1(config)#interface g2</w:t>
      </w:r>
    </w:p>
    <w:p w14:paraId="5A41C48B" w14:textId="77777777" w:rsidR="00B2535C" w:rsidRPr="00F162EC" w:rsidRDefault="00B2535C" w:rsidP="00B2535C">
      <w:pPr>
        <w:ind w:firstLine="480"/>
      </w:pPr>
      <w:r w:rsidRPr="00F162EC">
        <w:t>R1(config-if-gigabitethernet2)#ip address 172.16.2.1 24</w:t>
      </w:r>
    </w:p>
    <w:p w14:paraId="281DE58F" w14:textId="77777777" w:rsidR="00B2535C" w:rsidRPr="00F162EC" w:rsidRDefault="00B2535C" w:rsidP="00B2535C">
      <w:pPr>
        <w:ind w:firstLine="480"/>
      </w:pPr>
      <w:r w:rsidRPr="00F162EC">
        <w:t>R1(config-if-gigabitethernet2)#exit</w:t>
      </w:r>
    </w:p>
    <w:p w14:paraId="1DFC695B" w14:textId="77777777" w:rsidR="00B2535C" w:rsidRDefault="00B2535C" w:rsidP="00B2535C">
      <w:pPr>
        <w:ind w:firstLine="480"/>
      </w:pPr>
    </w:p>
    <w:p w14:paraId="776289B1" w14:textId="77777777" w:rsidR="00B2535C" w:rsidRPr="00F162EC" w:rsidRDefault="00B2535C" w:rsidP="00B2535C">
      <w:pPr>
        <w:ind w:firstLine="480"/>
      </w:pPr>
      <w:r w:rsidRPr="00F162EC">
        <w:t>R2(config)#interface g2</w:t>
      </w:r>
    </w:p>
    <w:p w14:paraId="1A495000" w14:textId="77777777" w:rsidR="00B2535C" w:rsidRPr="00F162EC" w:rsidRDefault="00B2535C" w:rsidP="00B2535C">
      <w:pPr>
        <w:ind w:firstLine="480"/>
      </w:pPr>
      <w:r w:rsidRPr="00F162EC">
        <w:t>R2(config-if-gigabitethernet2)#ip address 23.1.1.2 24</w:t>
      </w:r>
    </w:p>
    <w:p w14:paraId="098EDDDB" w14:textId="77777777" w:rsidR="00B2535C" w:rsidRPr="00F162EC" w:rsidRDefault="00B2535C" w:rsidP="00B2535C">
      <w:pPr>
        <w:ind w:firstLine="480"/>
      </w:pPr>
      <w:r w:rsidRPr="00F162EC">
        <w:lastRenderedPageBreak/>
        <w:t>R2(config-if-gigabitethernet2)#exit</w:t>
      </w:r>
    </w:p>
    <w:p w14:paraId="48E1C378" w14:textId="77777777" w:rsidR="00B2535C" w:rsidRPr="00F162EC" w:rsidRDefault="00B2535C" w:rsidP="00B2535C">
      <w:pPr>
        <w:ind w:firstLine="480"/>
      </w:pPr>
      <w:r w:rsidRPr="00F162EC">
        <w:t>R2(config)#interface g1</w:t>
      </w:r>
    </w:p>
    <w:p w14:paraId="1814B32E" w14:textId="77777777" w:rsidR="00B2535C" w:rsidRPr="00F162EC" w:rsidRDefault="00B2535C" w:rsidP="00B2535C">
      <w:pPr>
        <w:ind w:firstLine="480"/>
      </w:pPr>
      <w:r w:rsidRPr="00F162EC">
        <w:t>R2(config-if-gigabitethernet1)#ip address 12.1.1.2 24</w:t>
      </w:r>
    </w:p>
    <w:p w14:paraId="6D2AA45B" w14:textId="77777777" w:rsidR="00B2535C" w:rsidRDefault="00B2535C" w:rsidP="00B2535C">
      <w:pPr>
        <w:ind w:firstLine="480"/>
      </w:pPr>
      <w:r w:rsidRPr="00F162EC">
        <w:t>R2(config-if-gigabitethernet1)#exit</w:t>
      </w:r>
    </w:p>
    <w:p w14:paraId="17F01D30" w14:textId="77777777" w:rsidR="00B2535C" w:rsidRPr="00F162EC" w:rsidRDefault="00B2535C" w:rsidP="00B2535C">
      <w:pPr>
        <w:ind w:firstLine="480"/>
      </w:pPr>
    </w:p>
    <w:p w14:paraId="719C8417" w14:textId="77777777" w:rsidR="00B2535C" w:rsidRPr="00F162EC" w:rsidRDefault="00B2535C" w:rsidP="00B2535C">
      <w:pPr>
        <w:ind w:firstLine="480"/>
      </w:pPr>
      <w:r w:rsidRPr="00F162EC">
        <w:t>R3(config)#interface g1</w:t>
      </w:r>
    </w:p>
    <w:p w14:paraId="1C845567" w14:textId="77777777" w:rsidR="00B2535C" w:rsidRPr="00F162EC" w:rsidRDefault="00B2535C" w:rsidP="00B2535C">
      <w:pPr>
        <w:ind w:firstLine="480"/>
      </w:pPr>
      <w:r w:rsidRPr="00F162EC">
        <w:t>R3(config-if-gigabitethernet1)#ip address 23.1.1.3 24</w:t>
      </w:r>
    </w:p>
    <w:p w14:paraId="1BCD0B64" w14:textId="77777777" w:rsidR="00B2535C" w:rsidRDefault="00B2535C" w:rsidP="00B2535C">
      <w:pPr>
        <w:ind w:firstLine="480"/>
      </w:pPr>
      <w:r w:rsidRPr="00F162EC">
        <w:t>R3(config-if-gigabitethernet1)#exit</w:t>
      </w:r>
    </w:p>
    <w:p w14:paraId="243AACEF" w14:textId="77777777" w:rsidR="00B2535C" w:rsidRPr="00F162EC" w:rsidRDefault="00B2535C" w:rsidP="00B2535C">
      <w:pPr>
        <w:ind w:firstLine="480"/>
      </w:pPr>
      <w:r w:rsidRPr="00F162EC">
        <w:t>R3(config)#interface g2</w:t>
      </w:r>
    </w:p>
    <w:p w14:paraId="7A0909BD" w14:textId="77777777" w:rsidR="00B2535C" w:rsidRPr="00F162EC" w:rsidRDefault="00B2535C" w:rsidP="00B2535C">
      <w:pPr>
        <w:ind w:firstLine="480"/>
      </w:pPr>
      <w:r w:rsidRPr="00F162EC">
        <w:t>R3(config-if-gigabitethernet2)#ip address 172.16.1.3 24</w:t>
      </w:r>
    </w:p>
    <w:p w14:paraId="47C78B59" w14:textId="77777777" w:rsidR="00B2535C" w:rsidRDefault="00B2535C" w:rsidP="00B2535C">
      <w:pPr>
        <w:ind w:firstLine="480"/>
      </w:pPr>
      <w:r w:rsidRPr="00F162EC">
        <w:t>R3(config-if-gigabitethernet2)#exit</w:t>
      </w:r>
    </w:p>
    <w:p w14:paraId="4D39C08E" w14:textId="77777777" w:rsidR="00B2535C" w:rsidRPr="00F162EC" w:rsidRDefault="00B2535C" w:rsidP="00B2535C">
      <w:pPr>
        <w:ind w:firstLine="480"/>
      </w:pPr>
      <w:r w:rsidRPr="00F162EC">
        <w:t>R3(config)#interface g0</w:t>
      </w:r>
    </w:p>
    <w:p w14:paraId="3B9CDEA7" w14:textId="77777777" w:rsidR="00B2535C" w:rsidRPr="00F162EC" w:rsidRDefault="00B2535C" w:rsidP="00B2535C">
      <w:pPr>
        <w:ind w:firstLine="480"/>
      </w:pPr>
      <w:r w:rsidRPr="00F162EC">
        <w:t>R3(config-if-gigabitethernet0)#ip address 192.168.1.3 24</w:t>
      </w:r>
    </w:p>
    <w:p w14:paraId="0C16890F" w14:textId="77777777" w:rsidR="00B2535C" w:rsidRDefault="00B2535C" w:rsidP="00B2535C">
      <w:pPr>
        <w:ind w:firstLine="480"/>
      </w:pPr>
      <w:r w:rsidRPr="00F162EC">
        <w:t>R3(config-if-gigabitethernet0)#exit</w:t>
      </w:r>
    </w:p>
    <w:p w14:paraId="5794B680" w14:textId="77777777" w:rsidR="00B2535C" w:rsidRPr="00474B81" w:rsidRDefault="00B2535C" w:rsidP="00B2535C">
      <w:pPr>
        <w:ind w:firstLineChars="0" w:firstLine="0"/>
      </w:pPr>
      <w:r>
        <w:rPr>
          <w:rFonts w:hint="eastAsia"/>
        </w:rPr>
        <w:t>（</w:t>
      </w:r>
      <w:r>
        <w:rPr>
          <w:rFonts w:hint="eastAsia"/>
        </w:rPr>
        <w:t>2</w:t>
      </w:r>
      <w:r>
        <w:t>）</w:t>
      </w:r>
      <w:r w:rsidRPr="00474B81">
        <w:rPr>
          <w:rFonts w:hint="eastAsia"/>
        </w:rPr>
        <w:t>运行</w:t>
      </w:r>
      <w:r w:rsidRPr="00474B81">
        <w:t>rip</w:t>
      </w:r>
      <w:r w:rsidRPr="00474B81">
        <w:t>协议</w:t>
      </w:r>
      <w:r w:rsidRPr="00474B81">
        <w:rPr>
          <w:rFonts w:hint="eastAsia"/>
        </w:rPr>
        <w:t>，</w:t>
      </w:r>
      <w:r w:rsidRPr="00474B81">
        <w:t>配置</w:t>
      </w:r>
      <w:r w:rsidRPr="00474B81">
        <w:rPr>
          <w:rFonts w:hint="eastAsia"/>
        </w:rPr>
        <w:t>ACL</w:t>
      </w:r>
      <w:r w:rsidRPr="00474B81">
        <w:rPr>
          <w:rFonts w:hint="eastAsia"/>
        </w:rPr>
        <w:t>实现</w:t>
      </w:r>
      <w:r w:rsidRPr="00474B81">
        <w:t>业务互访</w:t>
      </w:r>
    </w:p>
    <w:p w14:paraId="7F2A3339" w14:textId="77777777" w:rsidR="00B2535C" w:rsidRPr="00FB46C3" w:rsidRDefault="00B2535C" w:rsidP="00B2535C">
      <w:pPr>
        <w:ind w:firstLine="480"/>
      </w:pPr>
      <w:r w:rsidRPr="00FB46C3">
        <w:t>R1(config)#router rip</w:t>
      </w:r>
    </w:p>
    <w:p w14:paraId="10FC1309" w14:textId="77777777" w:rsidR="00B2535C" w:rsidRPr="00FB46C3" w:rsidRDefault="00B2535C" w:rsidP="00B2535C">
      <w:pPr>
        <w:ind w:firstLine="480"/>
      </w:pPr>
      <w:r w:rsidRPr="00FB46C3">
        <w:t xml:space="preserve">R1(config-rip)# version 2   </w:t>
      </w:r>
    </w:p>
    <w:p w14:paraId="31730787" w14:textId="77777777" w:rsidR="00B2535C" w:rsidRPr="00FB46C3" w:rsidRDefault="00B2535C" w:rsidP="00B2535C">
      <w:pPr>
        <w:ind w:firstLine="480"/>
      </w:pPr>
      <w:r w:rsidRPr="00FB46C3">
        <w:t>R1(config-rip)# network 12.0.0.0</w:t>
      </w:r>
    </w:p>
    <w:p w14:paraId="24F495EB" w14:textId="77777777" w:rsidR="00B2535C" w:rsidRPr="00FB46C3" w:rsidRDefault="00B2535C" w:rsidP="00B2535C">
      <w:pPr>
        <w:ind w:firstLine="480"/>
      </w:pPr>
      <w:r w:rsidRPr="00FB46C3">
        <w:t>R1(config-rip)# network 172.16.0.0</w:t>
      </w:r>
    </w:p>
    <w:p w14:paraId="562823F9" w14:textId="77777777" w:rsidR="00B2535C" w:rsidRPr="00FB46C3" w:rsidRDefault="00B2535C" w:rsidP="00B2535C">
      <w:pPr>
        <w:ind w:firstLine="480"/>
      </w:pPr>
      <w:r w:rsidRPr="00FB46C3">
        <w:t>R1(config-rip)# network 192.168.2.0</w:t>
      </w:r>
    </w:p>
    <w:p w14:paraId="5CF8EBDC" w14:textId="77777777" w:rsidR="00B2535C" w:rsidRPr="00FB46C3" w:rsidRDefault="00B2535C" w:rsidP="00B2535C">
      <w:pPr>
        <w:ind w:firstLine="480"/>
      </w:pPr>
      <w:r w:rsidRPr="00FB46C3">
        <w:t>R1(config-rip)# no auto-summary</w:t>
      </w:r>
    </w:p>
    <w:p w14:paraId="547D400C" w14:textId="77777777" w:rsidR="00B2535C" w:rsidRPr="00474B81" w:rsidRDefault="00B2535C" w:rsidP="00B2535C">
      <w:pPr>
        <w:ind w:firstLine="480"/>
      </w:pPr>
      <w:r w:rsidRPr="00FB46C3">
        <w:t>R1(config-rip)# exit</w:t>
      </w:r>
    </w:p>
    <w:p w14:paraId="640EE021" w14:textId="77777777" w:rsidR="00B2535C" w:rsidRPr="00FB46C3" w:rsidRDefault="00B2535C" w:rsidP="00B2535C">
      <w:pPr>
        <w:ind w:firstLine="480"/>
      </w:pPr>
      <w:r w:rsidRPr="00FB46C3">
        <w:t>R1(config)#ip access-list extended 1001</w:t>
      </w:r>
      <w:r>
        <w:tab/>
      </w:r>
      <w:r>
        <w:tab/>
      </w:r>
      <w:r>
        <w:tab/>
      </w:r>
      <w:r>
        <w:tab/>
        <w:t>//</w:t>
      </w:r>
      <w:r>
        <w:rPr>
          <w:rFonts w:hint="eastAsia"/>
        </w:rPr>
        <w:t>配置</w:t>
      </w:r>
      <w:r>
        <w:t>扩展</w:t>
      </w:r>
      <w:r>
        <w:rPr>
          <w:rFonts w:hint="eastAsia"/>
        </w:rPr>
        <w:t>ACL</w:t>
      </w:r>
      <w:r>
        <w:t xml:space="preserve"> </w:t>
      </w:r>
      <w:r>
        <w:rPr>
          <w:rFonts w:hint="eastAsia"/>
        </w:rPr>
        <w:t>1001</w:t>
      </w:r>
    </w:p>
    <w:p w14:paraId="29B92EAD" w14:textId="77777777" w:rsidR="00B2535C" w:rsidRDefault="00B2535C" w:rsidP="00B2535C">
      <w:pPr>
        <w:ind w:firstLine="480"/>
      </w:pPr>
      <w:r w:rsidRPr="00FB46C3">
        <w:t>R1(config-ext-nacl)# 10 deny ip 192.168.0.0 0.0.255.255 172.16.0.0 0.0.255.255</w:t>
      </w:r>
    </w:p>
    <w:p w14:paraId="404070C6" w14:textId="77777777" w:rsidR="00B2535C" w:rsidRPr="00FB46C3" w:rsidRDefault="00B2535C" w:rsidP="00B2535C">
      <w:pPr>
        <w:ind w:firstLine="480"/>
      </w:pPr>
      <w:r>
        <w:tab/>
      </w:r>
      <w:r>
        <w:tab/>
      </w:r>
      <w:r>
        <w:tab/>
      </w:r>
      <w:r>
        <w:tab/>
      </w:r>
      <w:r>
        <w:tab/>
      </w:r>
      <w:r>
        <w:tab/>
      </w:r>
      <w:r>
        <w:tab/>
      </w:r>
      <w:r>
        <w:rPr>
          <w:rFonts w:hint="eastAsia"/>
        </w:rPr>
        <w:t>//</w:t>
      </w:r>
      <w:r>
        <w:rPr>
          <w:rFonts w:hint="eastAsia"/>
        </w:rPr>
        <w:t>拒绝</w:t>
      </w:r>
      <w:r>
        <w:rPr>
          <w:rFonts w:hint="eastAsia"/>
        </w:rPr>
        <w:t>192.168</w:t>
      </w:r>
      <w:r>
        <w:t>.0.0</w:t>
      </w:r>
      <w:r>
        <w:rPr>
          <w:rFonts w:hint="eastAsia"/>
        </w:rPr>
        <w:t>网段</w:t>
      </w:r>
      <w:r>
        <w:t>到</w:t>
      </w:r>
      <w:r>
        <w:rPr>
          <w:rFonts w:hint="eastAsia"/>
        </w:rPr>
        <w:t>172.16.0.0</w:t>
      </w:r>
      <w:r>
        <w:rPr>
          <w:rFonts w:hint="eastAsia"/>
        </w:rPr>
        <w:t>网段</w:t>
      </w:r>
      <w:r>
        <w:t>的访问</w:t>
      </w:r>
    </w:p>
    <w:p w14:paraId="0333322D" w14:textId="77777777" w:rsidR="00B2535C" w:rsidRDefault="00B2535C" w:rsidP="00B2535C">
      <w:pPr>
        <w:ind w:firstLine="480"/>
      </w:pPr>
      <w:r w:rsidRPr="00FB46C3">
        <w:t>R1(config-ext-nacl)# 20 deny ip 172.16.0.0 0.0.255.255 192.168.0.0 0.0.255.255</w:t>
      </w:r>
    </w:p>
    <w:p w14:paraId="5E189E72" w14:textId="77777777" w:rsidR="00B2535C" w:rsidRPr="00FB46C3" w:rsidRDefault="00B2535C" w:rsidP="00B2535C">
      <w:pPr>
        <w:ind w:firstLine="480"/>
      </w:pPr>
      <w:r>
        <w:tab/>
      </w:r>
      <w:r>
        <w:tab/>
      </w:r>
      <w:r>
        <w:tab/>
      </w:r>
      <w:r>
        <w:tab/>
      </w:r>
      <w:r>
        <w:tab/>
      </w:r>
      <w:r>
        <w:tab/>
        <w:t>//</w:t>
      </w:r>
      <w:r>
        <w:rPr>
          <w:rFonts w:hint="eastAsia"/>
        </w:rPr>
        <w:t>拒绝</w:t>
      </w:r>
      <w:r>
        <w:rPr>
          <w:rFonts w:hint="eastAsia"/>
        </w:rPr>
        <w:t>172.16.0.0</w:t>
      </w:r>
      <w:r>
        <w:rPr>
          <w:rFonts w:hint="eastAsia"/>
        </w:rPr>
        <w:t>网段</w:t>
      </w:r>
      <w:r>
        <w:t>到</w:t>
      </w:r>
      <w:r>
        <w:rPr>
          <w:rFonts w:hint="eastAsia"/>
        </w:rPr>
        <w:t>192.168.0.0</w:t>
      </w:r>
      <w:r>
        <w:rPr>
          <w:rFonts w:hint="eastAsia"/>
        </w:rPr>
        <w:t>网段</w:t>
      </w:r>
      <w:r>
        <w:t>的访问</w:t>
      </w:r>
    </w:p>
    <w:p w14:paraId="71835ACC" w14:textId="77777777" w:rsidR="00B2535C" w:rsidRPr="00FB46C3" w:rsidRDefault="00B2535C" w:rsidP="00B2535C">
      <w:pPr>
        <w:ind w:firstLine="480"/>
      </w:pPr>
      <w:r w:rsidRPr="00FB46C3">
        <w:lastRenderedPageBreak/>
        <w:t>R1(config-ext-nacl)# 30 permit ip any any</w:t>
      </w:r>
    </w:p>
    <w:p w14:paraId="573F3DB8" w14:textId="77777777" w:rsidR="00B2535C" w:rsidRDefault="00B2535C" w:rsidP="00B2535C">
      <w:pPr>
        <w:ind w:firstLine="480"/>
      </w:pPr>
      <w:r w:rsidRPr="00FB46C3">
        <w:t>R1(config-ext-nacl)# exit</w:t>
      </w:r>
    </w:p>
    <w:p w14:paraId="302F8E31" w14:textId="77777777" w:rsidR="00B2535C" w:rsidRPr="00FB46C3" w:rsidRDefault="00B2535C" w:rsidP="00B2535C">
      <w:pPr>
        <w:ind w:firstLine="480"/>
      </w:pPr>
      <w:r w:rsidRPr="00FB46C3">
        <w:t>R1(config)#interface gigabitethernet0</w:t>
      </w:r>
    </w:p>
    <w:p w14:paraId="2B6EB92E" w14:textId="77777777" w:rsidR="00B2535C" w:rsidRPr="00FB46C3" w:rsidRDefault="00B2535C" w:rsidP="00B2535C">
      <w:pPr>
        <w:ind w:firstLine="480"/>
      </w:pPr>
      <w:r w:rsidRPr="00FB46C3">
        <w:t>R1(config-if-gigabitethernet0)# ip access-group 1001 out</w:t>
      </w:r>
      <w:r>
        <w:tab/>
      </w:r>
      <w:r>
        <w:tab/>
        <w:t>//</w:t>
      </w:r>
      <w:r>
        <w:rPr>
          <w:rFonts w:hint="eastAsia"/>
        </w:rPr>
        <w:t>在</w:t>
      </w:r>
      <w:r>
        <w:t>接口</w:t>
      </w:r>
      <w:r>
        <w:rPr>
          <w:rFonts w:hint="eastAsia"/>
        </w:rPr>
        <w:t>g0</w:t>
      </w:r>
      <w:r>
        <w:rPr>
          <w:rFonts w:hint="eastAsia"/>
        </w:rPr>
        <w:t>出</w:t>
      </w:r>
      <w:r>
        <w:t>方向调用</w:t>
      </w:r>
      <w:r>
        <w:rPr>
          <w:rFonts w:hint="eastAsia"/>
        </w:rPr>
        <w:t>ACL</w:t>
      </w:r>
    </w:p>
    <w:p w14:paraId="51C2E936" w14:textId="77777777" w:rsidR="00B2535C" w:rsidRDefault="00B2535C" w:rsidP="00B2535C">
      <w:pPr>
        <w:ind w:firstLine="480"/>
      </w:pPr>
      <w:r w:rsidRPr="00FB46C3">
        <w:t>R1(config-if-gigabitethernet0)# exit</w:t>
      </w:r>
    </w:p>
    <w:p w14:paraId="3D798BBE" w14:textId="77777777" w:rsidR="00B2535C" w:rsidRPr="00FB46C3" w:rsidRDefault="00B2535C" w:rsidP="00B2535C">
      <w:pPr>
        <w:ind w:firstLine="480"/>
      </w:pPr>
      <w:r w:rsidRPr="00FB46C3">
        <w:t>R1(config)#interface gigabitethernet2</w:t>
      </w:r>
    </w:p>
    <w:p w14:paraId="7AF2CAAB" w14:textId="77777777" w:rsidR="00B2535C" w:rsidRPr="00FB46C3" w:rsidRDefault="00B2535C" w:rsidP="00B2535C">
      <w:pPr>
        <w:ind w:firstLine="480"/>
      </w:pPr>
      <w:r w:rsidRPr="00FB46C3">
        <w:t>R1(config-if-gigabitethernet2)# ip address 172.16.2.1 255.255.255.0</w:t>
      </w:r>
    </w:p>
    <w:p w14:paraId="4F55E95F" w14:textId="77777777" w:rsidR="00B2535C" w:rsidRPr="00FB46C3" w:rsidRDefault="00B2535C" w:rsidP="00B2535C">
      <w:pPr>
        <w:ind w:firstLine="480"/>
      </w:pPr>
      <w:r w:rsidRPr="00FB46C3">
        <w:t>R1(config-if-gigabitethernet2)# ip access-group 1001 out</w:t>
      </w:r>
    </w:p>
    <w:p w14:paraId="2DE6C70A" w14:textId="77777777" w:rsidR="00B2535C" w:rsidRDefault="00B2535C" w:rsidP="00B2535C">
      <w:pPr>
        <w:ind w:firstLine="480"/>
      </w:pPr>
      <w:r w:rsidRPr="00FB46C3">
        <w:t>R1(config-if-gigabitethernet2)# exit</w:t>
      </w:r>
    </w:p>
    <w:p w14:paraId="096EA932" w14:textId="77777777" w:rsidR="00B2535C" w:rsidRDefault="00B2535C" w:rsidP="00B2535C">
      <w:pPr>
        <w:ind w:firstLine="480"/>
      </w:pPr>
    </w:p>
    <w:p w14:paraId="755D9F7A" w14:textId="77777777" w:rsidR="00B2535C" w:rsidRPr="00FB46C3" w:rsidRDefault="00B2535C" w:rsidP="00B2535C">
      <w:pPr>
        <w:ind w:firstLine="480"/>
      </w:pPr>
      <w:r w:rsidRPr="00FB46C3">
        <w:t>R2(config)#router rip</w:t>
      </w:r>
    </w:p>
    <w:p w14:paraId="23BC13FE" w14:textId="77777777" w:rsidR="00B2535C" w:rsidRPr="00FB46C3" w:rsidRDefault="00B2535C" w:rsidP="00B2535C">
      <w:pPr>
        <w:ind w:firstLine="480"/>
      </w:pPr>
      <w:r w:rsidRPr="00FB46C3">
        <w:t>R2(config-rip)# version 2</w:t>
      </w:r>
    </w:p>
    <w:p w14:paraId="0157B6BE" w14:textId="77777777" w:rsidR="00B2535C" w:rsidRPr="00FB46C3" w:rsidRDefault="00B2535C" w:rsidP="00B2535C">
      <w:pPr>
        <w:ind w:firstLine="480"/>
      </w:pPr>
      <w:r w:rsidRPr="00FB46C3">
        <w:t>R2(config-rip)# network 12.0.0.0</w:t>
      </w:r>
    </w:p>
    <w:p w14:paraId="1D0A44BB" w14:textId="77777777" w:rsidR="00B2535C" w:rsidRPr="00FB46C3" w:rsidRDefault="00B2535C" w:rsidP="00B2535C">
      <w:pPr>
        <w:ind w:firstLine="480"/>
      </w:pPr>
      <w:r w:rsidRPr="00FB46C3">
        <w:t>R2(config-rip)# network 23.0.0.0</w:t>
      </w:r>
    </w:p>
    <w:p w14:paraId="2DFB8C22" w14:textId="77777777" w:rsidR="00B2535C" w:rsidRPr="00FB46C3" w:rsidRDefault="00B2535C" w:rsidP="00B2535C">
      <w:pPr>
        <w:ind w:firstLine="480"/>
      </w:pPr>
      <w:r w:rsidRPr="00FB46C3">
        <w:t>R2(config-rip)# no auto-summary</w:t>
      </w:r>
    </w:p>
    <w:p w14:paraId="263BBD4C" w14:textId="77777777" w:rsidR="00B2535C" w:rsidRDefault="00B2535C" w:rsidP="00B2535C">
      <w:pPr>
        <w:ind w:firstLine="480"/>
      </w:pPr>
    </w:p>
    <w:p w14:paraId="5CD9CCA2" w14:textId="77777777" w:rsidR="00B2535C" w:rsidRPr="00FB46C3" w:rsidRDefault="00B2535C" w:rsidP="00B2535C">
      <w:pPr>
        <w:ind w:firstLine="480"/>
      </w:pPr>
      <w:r w:rsidRPr="00FB46C3">
        <w:t>R3(config)#router rip</w:t>
      </w:r>
    </w:p>
    <w:p w14:paraId="2A8C5801" w14:textId="77777777" w:rsidR="00B2535C" w:rsidRPr="00FB46C3" w:rsidRDefault="00B2535C" w:rsidP="00B2535C">
      <w:pPr>
        <w:ind w:firstLine="480"/>
      </w:pPr>
      <w:r w:rsidRPr="00FB46C3">
        <w:t>R3(config-rip)# version 2</w:t>
      </w:r>
    </w:p>
    <w:p w14:paraId="6518E4CB" w14:textId="77777777" w:rsidR="00B2535C" w:rsidRPr="00FB46C3" w:rsidRDefault="00B2535C" w:rsidP="00B2535C">
      <w:pPr>
        <w:ind w:firstLine="480"/>
      </w:pPr>
      <w:r w:rsidRPr="00FB46C3">
        <w:t>R3(config-rip)# network 23.0.0.0</w:t>
      </w:r>
    </w:p>
    <w:p w14:paraId="070E3610" w14:textId="77777777" w:rsidR="00B2535C" w:rsidRPr="00FB46C3" w:rsidRDefault="00B2535C" w:rsidP="00B2535C">
      <w:pPr>
        <w:ind w:firstLine="480"/>
      </w:pPr>
      <w:r w:rsidRPr="00FB46C3">
        <w:t>R3(config-rip)# network 172.16.0.0</w:t>
      </w:r>
    </w:p>
    <w:p w14:paraId="473CB005" w14:textId="77777777" w:rsidR="00B2535C" w:rsidRPr="00FB46C3" w:rsidRDefault="00B2535C" w:rsidP="00B2535C">
      <w:pPr>
        <w:ind w:firstLine="480"/>
      </w:pPr>
      <w:r w:rsidRPr="00FB46C3">
        <w:t>R3(config-rip)# network 192.168.1.0</w:t>
      </w:r>
    </w:p>
    <w:p w14:paraId="7E399019" w14:textId="77777777" w:rsidR="00B2535C" w:rsidRPr="00FB46C3" w:rsidRDefault="00B2535C" w:rsidP="00B2535C">
      <w:pPr>
        <w:ind w:firstLine="480"/>
      </w:pPr>
      <w:r w:rsidRPr="00FB46C3">
        <w:t>R3(config-rip)# no auto-summary</w:t>
      </w:r>
    </w:p>
    <w:p w14:paraId="0159F896" w14:textId="77777777" w:rsidR="00B2535C" w:rsidRDefault="00B2535C" w:rsidP="00B2535C">
      <w:pPr>
        <w:ind w:firstLine="480"/>
      </w:pPr>
      <w:r w:rsidRPr="00FB46C3">
        <w:t>R3(config-rip)# exit</w:t>
      </w:r>
    </w:p>
    <w:p w14:paraId="73A23C60" w14:textId="77777777" w:rsidR="00B2535C" w:rsidRPr="00FB46C3" w:rsidRDefault="00B2535C" w:rsidP="00B2535C">
      <w:pPr>
        <w:ind w:firstLine="480"/>
      </w:pPr>
      <w:r w:rsidRPr="00FB46C3">
        <w:t>R3(config)#ip access-list extended 1001</w:t>
      </w:r>
    </w:p>
    <w:p w14:paraId="31F31D52" w14:textId="77777777" w:rsidR="00B2535C" w:rsidRPr="00FB46C3" w:rsidRDefault="00B2535C" w:rsidP="00B2535C">
      <w:pPr>
        <w:ind w:firstLine="480"/>
      </w:pPr>
      <w:r w:rsidRPr="00FB46C3">
        <w:t>R3(config-ext-nacl)# 10 deny ip 192.168.0.0 0.0.255.255 172.16.0.0 0.0.255.255</w:t>
      </w:r>
    </w:p>
    <w:p w14:paraId="56B8AE20" w14:textId="77777777" w:rsidR="00B2535C" w:rsidRPr="00FB46C3" w:rsidRDefault="00B2535C" w:rsidP="00B2535C">
      <w:pPr>
        <w:ind w:firstLine="480"/>
      </w:pPr>
      <w:r w:rsidRPr="00FB46C3">
        <w:t>R3(config-ext-nacl)# 20 deny ip 172.16.0.0 0.0.255.255 192.168.0.0 0.0.255.255</w:t>
      </w:r>
    </w:p>
    <w:p w14:paraId="05FCEB94" w14:textId="77777777" w:rsidR="00B2535C" w:rsidRPr="00FB46C3" w:rsidRDefault="00B2535C" w:rsidP="00B2535C">
      <w:pPr>
        <w:ind w:firstLine="480"/>
      </w:pPr>
      <w:r w:rsidRPr="00FB46C3">
        <w:lastRenderedPageBreak/>
        <w:t>R3(config-ext-nacl)# 30 permit ip any any</w:t>
      </w:r>
    </w:p>
    <w:p w14:paraId="52E63A19" w14:textId="77777777" w:rsidR="00B2535C" w:rsidRDefault="00B2535C" w:rsidP="00B2535C">
      <w:pPr>
        <w:ind w:firstLine="480"/>
      </w:pPr>
      <w:r w:rsidRPr="00FB46C3">
        <w:t>R3(config-ext-nacl)# exit</w:t>
      </w:r>
    </w:p>
    <w:p w14:paraId="654FA6CC" w14:textId="77777777" w:rsidR="00B2535C" w:rsidRPr="00FB46C3" w:rsidRDefault="00B2535C" w:rsidP="00B2535C">
      <w:pPr>
        <w:ind w:firstLine="480"/>
      </w:pPr>
      <w:r w:rsidRPr="00FB46C3">
        <w:t>R3(config)#interface gigabitethernet0</w:t>
      </w:r>
    </w:p>
    <w:p w14:paraId="3BBED885" w14:textId="77777777" w:rsidR="00B2535C" w:rsidRPr="00FB46C3" w:rsidRDefault="00B2535C" w:rsidP="00B2535C">
      <w:pPr>
        <w:ind w:firstLine="480"/>
      </w:pPr>
      <w:r w:rsidRPr="00FB46C3">
        <w:t>R3(config-if-gigabitethernet0)# ip address 192.168.1.3 255.255.255.0</w:t>
      </w:r>
    </w:p>
    <w:p w14:paraId="23853C30" w14:textId="77777777" w:rsidR="00B2535C" w:rsidRPr="00FB46C3" w:rsidRDefault="00B2535C" w:rsidP="00B2535C">
      <w:pPr>
        <w:ind w:firstLine="480"/>
      </w:pPr>
      <w:r w:rsidRPr="00FB46C3">
        <w:t>R3(config-if-gigabitethernet0)# ip access-group 1001 out</w:t>
      </w:r>
    </w:p>
    <w:p w14:paraId="4962B70F" w14:textId="77777777" w:rsidR="00B2535C" w:rsidRDefault="00B2535C" w:rsidP="00B2535C">
      <w:pPr>
        <w:ind w:firstLine="480"/>
      </w:pPr>
      <w:r w:rsidRPr="00FB46C3">
        <w:t>R3(config-if-gigabitethernet0)# exit</w:t>
      </w:r>
    </w:p>
    <w:p w14:paraId="6B158813" w14:textId="77777777" w:rsidR="00B2535C" w:rsidRPr="00FB46C3" w:rsidRDefault="00B2535C" w:rsidP="00B2535C">
      <w:pPr>
        <w:ind w:firstLine="480"/>
      </w:pPr>
      <w:r w:rsidRPr="00FB46C3">
        <w:t>R3(config)#interface gigabitethernet2</w:t>
      </w:r>
    </w:p>
    <w:p w14:paraId="341221A3" w14:textId="77777777" w:rsidR="00B2535C" w:rsidRPr="00FB46C3" w:rsidRDefault="00B2535C" w:rsidP="00B2535C">
      <w:pPr>
        <w:ind w:firstLine="480"/>
      </w:pPr>
      <w:r w:rsidRPr="00FB46C3">
        <w:t>R3(config-if-gigabitethernet2)# ip address 172.16.1.3 255.255.255.0</w:t>
      </w:r>
    </w:p>
    <w:p w14:paraId="36A130E0" w14:textId="77777777" w:rsidR="00B2535C" w:rsidRPr="00FB46C3" w:rsidRDefault="00B2535C" w:rsidP="00B2535C">
      <w:pPr>
        <w:ind w:firstLine="480"/>
      </w:pPr>
      <w:r w:rsidRPr="00FB46C3">
        <w:t>R3(config-if-gigabitethernet2)# ip access-group 1001 out</w:t>
      </w:r>
    </w:p>
    <w:p w14:paraId="60DCBFDD" w14:textId="77777777" w:rsidR="00B2535C" w:rsidRDefault="00B2535C" w:rsidP="00B2535C">
      <w:pPr>
        <w:ind w:firstLine="480"/>
      </w:pPr>
      <w:r w:rsidRPr="00FB46C3">
        <w:t>R3(config-if-gigabitethernet2)# exit</w:t>
      </w:r>
    </w:p>
    <w:p w14:paraId="0FB96DDC" w14:textId="77777777" w:rsidR="00B2535C" w:rsidRDefault="00B2535C" w:rsidP="00B2535C">
      <w:pPr>
        <w:ind w:firstLine="480"/>
      </w:pPr>
      <w:r>
        <w:rPr>
          <w:rFonts w:hint="eastAsia"/>
        </w:rPr>
        <w:t>验证</w:t>
      </w:r>
      <w:r>
        <w:t>：</w:t>
      </w:r>
    </w:p>
    <w:p w14:paraId="57B84BF7" w14:textId="77777777" w:rsidR="00B2535C" w:rsidRDefault="00B2535C" w:rsidP="00B2535C">
      <w:pPr>
        <w:ind w:firstLine="480"/>
      </w:pPr>
      <w:r>
        <w:tab/>
      </w:r>
      <w:r>
        <w:rPr>
          <w:rFonts w:hint="eastAsia"/>
        </w:rPr>
        <w:t>在</w:t>
      </w:r>
      <w:r>
        <w:rPr>
          <w:rFonts w:hint="eastAsia"/>
        </w:rPr>
        <w:t>PC1</w:t>
      </w:r>
      <w:r>
        <w:rPr>
          <w:rFonts w:hint="eastAsia"/>
        </w:rPr>
        <w:t>上</w:t>
      </w:r>
      <w:r>
        <w:t>ping PC4</w:t>
      </w:r>
    </w:p>
    <w:p w14:paraId="544721AA" w14:textId="77777777" w:rsidR="00B2535C" w:rsidRDefault="00B2535C" w:rsidP="00B2535C">
      <w:pPr>
        <w:ind w:firstLine="480"/>
        <w:jc w:val="center"/>
      </w:pPr>
      <w:r>
        <w:rPr>
          <w:noProof/>
        </w:rPr>
        <w:drawing>
          <wp:inline distT="0" distB="0" distL="0" distR="0" wp14:anchorId="6913F3ED" wp14:editId="3D81AAA2">
            <wp:extent cx="5543550" cy="15938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43550" cy="1593850"/>
                    </a:xfrm>
                    <a:prstGeom prst="rect">
                      <a:avLst/>
                    </a:prstGeom>
                  </pic:spPr>
                </pic:pic>
              </a:graphicData>
            </a:graphic>
          </wp:inline>
        </w:drawing>
      </w:r>
    </w:p>
    <w:p w14:paraId="47E355EB" w14:textId="77777777" w:rsidR="00B2535C" w:rsidRDefault="00B2535C" w:rsidP="00B2535C">
      <w:pPr>
        <w:ind w:firstLine="480"/>
      </w:pPr>
      <w:r>
        <w:rPr>
          <w:rFonts w:hint="eastAsia"/>
        </w:rPr>
        <w:t>由</w:t>
      </w:r>
      <w:r>
        <w:t>上图可知，</w:t>
      </w:r>
      <w:r>
        <w:rPr>
          <w:rFonts w:hint="eastAsia"/>
        </w:rPr>
        <w:t>PC1</w:t>
      </w:r>
      <w:r>
        <w:rPr>
          <w:rFonts w:hint="eastAsia"/>
        </w:rPr>
        <w:t>不能</w:t>
      </w:r>
      <w:r>
        <w:t>访问</w:t>
      </w:r>
      <w:r>
        <w:rPr>
          <w:rFonts w:hint="eastAsia"/>
        </w:rPr>
        <w:t>PC4</w:t>
      </w:r>
    </w:p>
    <w:p w14:paraId="7763E612" w14:textId="77777777" w:rsidR="00B2535C" w:rsidRDefault="00B2535C" w:rsidP="00B2535C">
      <w:pPr>
        <w:ind w:firstLine="480"/>
      </w:pPr>
      <w:r>
        <w:t>PC1 ping PC2</w:t>
      </w:r>
    </w:p>
    <w:p w14:paraId="4E7E283D" w14:textId="77777777" w:rsidR="00B2535C" w:rsidRDefault="00B2535C" w:rsidP="00B2535C">
      <w:pPr>
        <w:ind w:firstLine="480"/>
        <w:jc w:val="center"/>
      </w:pPr>
      <w:r>
        <w:rPr>
          <w:noProof/>
        </w:rPr>
        <w:drawing>
          <wp:inline distT="0" distB="0" distL="0" distR="0" wp14:anchorId="327BD308" wp14:editId="535BAD00">
            <wp:extent cx="5543550" cy="1351915"/>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43550" cy="1351915"/>
                    </a:xfrm>
                    <a:prstGeom prst="rect">
                      <a:avLst/>
                    </a:prstGeom>
                  </pic:spPr>
                </pic:pic>
              </a:graphicData>
            </a:graphic>
          </wp:inline>
        </w:drawing>
      </w:r>
    </w:p>
    <w:p w14:paraId="58DA94FC" w14:textId="77777777" w:rsidR="00B2535C" w:rsidRDefault="00B2535C" w:rsidP="00B2535C">
      <w:pPr>
        <w:ind w:firstLine="480"/>
      </w:pPr>
      <w:r>
        <w:rPr>
          <w:rFonts w:hint="eastAsia"/>
        </w:rPr>
        <w:t>PC1</w:t>
      </w:r>
      <w:r>
        <w:rPr>
          <w:rFonts w:hint="eastAsia"/>
        </w:rPr>
        <w:t>能够</w:t>
      </w:r>
      <w:r>
        <w:t>与</w:t>
      </w:r>
      <w:r>
        <w:rPr>
          <w:rFonts w:hint="eastAsia"/>
        </w:rPr>
        <w:t>PC2</w:t>
      </w:r>
      <w:r>
        <w:rPr>
          <w:rFonts w:hint="eastAsia"/>
        </w:rPr>
        <w:t>互访</w:t>
      </w:r>
      <w:r>
        <w:t>。</w:t>
      </w:r>
    </w:p>
    <w:p w14:paraId="549265CE" w14:textId="77777777" w:rsidR="00B2535C" w:rsidRDefault="00B2535C" w:rsidP="00B2535C">
      <w:pPr>
        <w:ind w:firstLine="480"/>
        <w:jc w:val="center"/>
      </w:pPr>
      <w:r>
        <w:rPr>
          <w:noProof/>
        </w:rPr>
        <w:lastRenderedPageBreak/>
        <w:drawing>
          <wp:inline distT="0" distB="0" distL="0" distR="0" wp14:anchorId="7F08C3B2" wp14:editId="0E4876AF">
            <wp:extent cx="5543550" cy="1272540"/>
            <wp:effectExtent l="0" t="0" r="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43550" cy="1272540"/>
                    </a:xfrm>
                    <a:prstGeom prst="rect">
                      <a:avLst/>
                    </a:prstGeom>
                  </pic:spPr>
                </pic:pic>
              </a:graphicData>
            </a:graphic>
          </wp:inline>
        </w:drawing>
      </w:r>
    </w:p>
    <w:p w14:paraId="0F587D02" w14:textId="77777777" w:rsidR="006342F8" w:rsidRDefault="00B2535C" w:rsidP="006342F8">
      <w:pPr>
        <w:ind w:firstLine="480"/>
      </w:pPr>
      <w:r>
        <w:rPr>
          <w:rFonts w:hint="eastAsia"/>
        </w:rPr>
        <w:t>PC1</w:t>
      </w:r>
      <w:r>
        <w:rPr>
          <w:rFonts w:hint="eastAsia"/>
        </w:rPr>
        <w:t>和</w:t>
      </w:r>
      <w:r>
        <w:rPr>
          <w:rFonts w:hint="eastAsia"/>
        </w:rPr>
        <w:t>PC3</w:t>
      </w:r>
      <w:r>
        <w:rPr>
          <w:rFonts w:hint="eastAsia"/>
        </w:rPr>
        <w:t>不能</w:t>
      </w:r>
      <w:r>
        <w:t>互访。</w:t>
      </w:r>
    </w:p>
    <w:p w14:paraId="50C08227" w14:textId="77777777" w:rsidR="006342F8" w:rsidRPr="006342F8" w:rsidRDefault="006342F8" w:rsidP="00F026F7">
      <w:pPr>
        <w:pStyle w:val="3"/>
        <w:numPr>
          <w:ilvl w:val="2"/>
          <w:numId w:val="11"/>
        </w:numPr>
        <w:rPr>
          <w:shd w:val="pct15" w:color="auto" w:fill="FFFFFF"/>
        </w:rPr>
      </w:pPr>
      <w:bookmarkStart w:id="53" w:name="_Toc465170343"/>
      <w:r w:rsidRPr="006342F8">
        <w:rPr>
          <w:rFonts w:hint="eastAsia"/>
        </w:rPr>
        <w:t>带时间域的</w:t>
      </w:r>
      <w:r w:rsidRPr="006342F8">
        <w:t>IP</w:t>
      </w:r>
      <w:r>
        <w:rPr>
          <w:rFonts w:hint="eastAsia"/>
        </w:rPr>
        <w:t>扩展</w:t>
      </w:r>
      <w:r>
        <w:t>ACL</w:t>
      </w:r>
      <w:bookmarkEnd w:id="53"/>
    </w:p>
    <w:p w14:paraId="044DF680" w14:textId="77777777" w:rsidR="00B2535C" w:rsidRDefault="006342F8" w:rsidP="006342F8">
      <w:pPr>
        <w:widowControl/>
        <w:spacing w:line="240" w:lineRule="auto"/>
        <w:ind w:firstLineChars="0" w:firstLine="0"/>
        <w:jc w:val="center"/>
      </w:pPr>
      <w:r>
        <w:rPr>
          <w:noProof/>
        </w:rPr>
        <w:drawing>
          <wp:inline distT="0" distB="0" distL="0" distR="0" wp14:anchorId="0CFDC429" wp14:editId="7E5B0F4A">
            <wp:extent cx="5543550" cy="219710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43550" cy="2197100"/>
                    </a:xfrm>
                    <a:prstGeom prst="rect">
                      <a:avLst/>
                    </a:prstGeom>
                  </pic:spPr>
                </pic:pic>
              </a:graphicData>
            </a:graphic>
          </wp:inline>
        </w:drawing>
      </w:r>
    </w:p>
    <w:p w14:paraId="3DF6484B" w14:textId="77777777" w:rsidR="006342F8" w:rsidRPr="00CE144D" w:rsidRDefault="006342F8" w:rsidP="006342F8">
      <w:pPr>
        <w:ind w:firstLine="480"/>
        <w:rPr>
          <w:rFonts w:ascii="Times New Roman" w:hAnsi="Times New Roman"/>
        </w:rPr>
      </w:pPr>
      <w:r w:rsidRPr="00CE144D">
        <w:rPr>
          <w:rFonts w:ascii="Times New Roman" w:hAnsi="Times New Roman" w:hint="eastAsia"/>
        </w:rPr>
        <w:t>实验</w:t>
      </w:r>
      <w:r w:rsidRPr="00CE144D">
        <w:rPr>
          <w:rFonts w:ascii="Times New Roman" w:hAnsi="Times New Roman"/>
        </w:rPr>
        <w:t>要求：</w:t>
      </w:r>
      <w:r w:rsidRPr="00CE144D">
        <w:rPr>
          <w:rFonts w:ascii="Times New Roman" w:hAnsi="Times New Roman"/>
        </w:rPr>
        <w:t>PC1</w:t>
      </w:r>
      <w:r w:rsidRPr="00CE144D">
        <w:rPr>
          <w:rFonts w:ascii="Times New Roman" w:hAnsi="Times New Roman" w:hint="eastAsia"/>
        </w:rPr>
        <w:t>的</w:t>
      </w:r>
      <w:r w:rsidRPr="00CE144D">
        <w:rPr>
          <w:rFonts w:ascii="Times New Roman" w:hAnsi="Times New Roman"/>
        </w:rPr>
        <w:t>IP</w:t>
      </w:r>
      <w:r w:rsidRPr="00CE144D">
        <w:rPr>
          <w:rFonts w:ascii="Times New Roman" w:hAnsi="Times New Roman" w:hint="eastAsia"/>
        </w:rPr>
        <w:t>地址为</w:t>
      </w:r>
      <w:r w:rsidRPr="00CE144D">
        <w:rPr>
          <w:rFonts w:ascii="Times New Roman" w:hAnsi="Times New Roman"/>
        </w:rPr>
        <w:t>131.44.1.1/16</w:t>
      </w:r>
      <w:r w:rsidRPr="00CE144D">
        <w:rPr>
          <w:rFonts w:ascii="Times New Roman" w:hAnsi="Times New Roman" w:hint="eastAsia"/>
        </w:rPr>
        <w:t>，</w:t>
      </w:r>
      <w:r w:rsidRPr="00CE144D">
        <w:rPr>
          <w:rFonts w:ascii="Times New Roman" w:hAnsi="Times New Roman"/>
        </w:rPr>
        <w:t>PC2</w:t>
      </w:r>
      <w:r w:rsidRPr="00CE144D">
        <w:rPr>
          <w:rFonts w:ascii="Times New Roman" w:hAnsi="Times New Roman" w:hint="eastAsia"/>
        </w:rPr>
        <w:t>的</w:t>
      </w:r>
      <w:r w:rsidRPr="00CE144D">
        <w:rPr>
          <w:rFonts w:ascii="Times New Roman" w:hAnsi="Times New Roman"/>
        </w:rPr>
        <w:t>IP</w:t>
      </w:r>
      <w:r w:rsidRPr="00CE144D">
        <w:rPr>
          <w:rFonts w:ascii="Times New Roman" w:hAnsi="Times New Roman" w:hint="eastAsia"/>
        </w:rPr>
        <w:t>地址为</w:t>
      </w:r>
      <w:r w:rsidRPr="00CE144D">
        <w:rPr>
          <w:rFonts w:ascii="Times New Roman" w:hAnsi="Times New Roman"/>
        </w:rPr>
        <w:t>131.44.1.2/16</w:t>
      </w:r>
      <w:r w:rsidRPr="00CE144D">
        <w:rPr>
          <w:rFonts w:ascii="Times New Roman" w:hAnsi="Times New Roman" w:hint="eastAsia"/>
        </w:rPr>
        <w:t>，</w:t>
      </w:r>
      <w:r w:rsidRPr="00CE144D">
        <w:rPr>
          <w:rFonts w:ascii="Times New Roman" w:hAnsi="Times New Roman"/>
        </w:rPr>
        <w:t>PC3</w:t>
      </w:r>
      <w:r w:rsidRPr="00CE144D">
        <w:rPr>
          <w:rFonts w:ascii="Times New Roman" w:hAnsi="Times New Roman" w:hint="eastAsia"/>
        </w:rPr>
        <w:t>的</w:t>
      </w:r>
      <w:r w:rsidRPr="00CE144D">
        <w:rPr>
          <w:rFonts w:ascii="Times New Roman" w:hAnsi="Times New Roman"/>
        </w:rPr>
        <w:t>IP</w:t>
      </w:r>
      <w:r w:rsidRPr="00CE144D">
        <w:rPr>
          <w:rFonts w:ascii="Times New Roman" w:hAnsi="Times New Roman" w:hint="eastAsia"/>
        </w:rPr>
        <w:t>地址为</w:t>
      </w:r>
      <w:r w:rsidRPr="00CE144D">
        <w:rPr>
          <w:rFonts w:ascii="Times New Roman" w:hAnsi="Times New Roman"/>
        </w:rPr>
        <w:t>131.44.2.1/16</w:t>
      </w:r>
      <w:r w:rsidRPr="00CE144D">
        <w:rPr>
          <w:rFonts w:ascii="Times New Roman" w:hAnsi="Times New Roman" w:hint="eastAsia"/>
        </w:rPr>
        <w:t>。</w:t>
      </w:r>
    </w:p>
    <w:p w14:paraId="2C403D23" w14:textId="77777777" w:rsidR="006342F8" w:rsidRPr="00CE144D" w:rsidRDefault="004A6D9C" w:rsidP="006342F8">
      <w:pPr>
        <w:ind w:firstLine="480"/>
        <w:rPr>
          <w:rFonts w:ascii="Times New Roman" w:hAnsi="Times New Roman"/>
        </w:rPr>
      </w:pPr>
      <w:r w:rsidRPr="00CE144D">
        <w:rPr>
          <w:rFonts w:ascii="Times New Roman" w:hAnsi="Times New Roman"/>
        </w:rPr>
        <w:t></w:t>
      </w:r>
      <w:r w:rsidR="006342F8" w:rsidRPr="00CE144D">
        <w:rPr>
          <w:rFonts w:ascii="Times New Roman" w:hAnsi="Times New Roman" w:hint="eastAsia"/>
        </w:rPr>
        <w:t>在</w:t>
      </w:r>
      <w:r w:rsidR="006342F8" w:rsidRPr="00CE144D">
        <w:rPr>
          <w:rFonts w:ascii="Times New Roman" w:hAnsi="Times New Roman"/>
        </w:rPr>
        <w:t>Device</w:t>
      </w:r>
      <w:r w:rsidR="006342F8" w:rsidRPr="00CE144D">
        <w:rPr>
          <w:rFonts w:ascii="Times New Roman" w:hAnsi="Times New Roman" w:hint="eastAsia"/>
        </w:rPr>
        <w:t>上</w:t>
      </w:r>
      <w:r w:rsidR="006342F8" w:rsidRPr="00CE144D">
        <w:rPr>
          <w:rFonts w:ascii="Times New Roman" w:hAnsi="Times New Roman"/>
        </w:rPr>
        <w:t>配置</w:t>
      </w:r>
      <w:r w:rsidR="006342F8" w:rsidRPr="00CE144D">
        <w:rPr>
          <w:rFonts w:ascii="Times New Roman" w:hAnsi="Times New Roman"/>
        </w:rPr>
        <w:t>acl</w:t>
      </w:r>
      <w:r w:rsidR="006342F8" w:rsidRPr="00CE144D">
        <w:rPr>
          <w:rFonts w:ascii="Times New Roman" w:hAnsi="Times New Roman" w:hint="eastAsia"/>
        </w:rPr>
        <w:t>规则，允许</w:t>
      </w:r>
      <w:r w:rsidR="006342F8" w:rsidRPr="00CE144D">
        <w:rPr>
          <w:rFonts w:ascii="Times New Roman" w:hAnsi="Times New Roman"/>
        </w:rPr>
        <w:t>PC2</w:t>
      </w:r>
      <w:r w:rsidR="006342F8" w:rsidRPr="00CE144D">
        <w:rPr>
          <w:rFonts w:ascii="Times New Roman" w:hAnsi="Times New Roman" w:hint="eastAsia"/>
        </w:rPr>
        <w:t>能通过</w:t>
      </w:r>
      <w:r w:rsidR="006342F8" w:rsidRPr="00CE144D">
        <w:rPr>
          <w:rFonts w:ascii="Times New Roman" w:hAnsi="Times New Roman"/>
        </w:rPr>
        <w:t>FTP</w:t>
      </w:r>
      <w:r w:rsidR="006342F8" w:rsidRPr="00CE144D">
        <w:rPr>
          <w:rFonts w:ascii="Times New Roman" w:hAnsi="Times New Roman" w:hint="eastAsia"/>
        </w:rPr>
        <w:t>访问</w:t>
      </w:r>
      <w:r w:rsidR="006342F8" w:rsidRPr="00CE144D">
        <w:rPr>
          <w:rFonts w:ascii="Times New Roman" w:hAnsi="Times New Roman"/>
        </w:rPr>
        <w:t>IP Network</w:t>
      </w:r>
      <w:r w:rsidR="006342F8" w:rsidRPr="00CE144D">
        <w:rPr>
          <w:rFonts w:ascii="Times New Roman" w:hAnsi="Times New Roman" w:hint="eastAsia"/>
        </w:rPr>
        <w:t>。</w:t>
      </w:r>
    </w:p>
    <w:p w14:paraId="37764407" w14:textId="77777777" w:rsidR="006342F8" w:rsidRPr="00CE144D" w:rsidRDefault="004A6D9C" w:rsidP="006342F8">
      <w:pPr>
        <w:ind w:firstLine="480"/>
        <w:rPr>
          <w:rFonts w:ascii="Times New Roman" w:hAnsi="Times New Roman"/>
        </w:rPr>
      </w:pPr>
      <w:r w:rsidRPr="00CE144D">
        <w:rPr>
          <w:rFonts w:ascii="Times New Roman" w:hAnsi="Times New Roman"/>
        </w:rPr>
        <w:t></w:t>
      </w:r>
      <w:r w:rsidR="006342F8" w:rsidRPr="00CE144D">
        <w:rPr>
          <w:rFonts w:ascii="Times New Roman" w:hAnsi="Times New Roman" w:hint="eastAsia"/>
        </w:rPr>
        <w:t>在</w:t>
      </w:r>
      <w:r w:rsidR="006342F8" w:rsidRPr="00CE144D">
        <w:rPr>
          <w:rFonts w:ascii="Times New Roman" w:hAnsi="Times New Roman"/>
        </w:rPr>
        <w:t>Device</w:t>
      </w:r>
      <w:r w:rsidR="006342F8" w:rsidRPr="00CE144D">
        <w:rPr>
          <w:rFonts w:ascii="Times New Roman" w:hAnsi="Times New Roman" w:hint="eastAsia"/>
        </w:rPr>
        <w:t>上配置</w:t>
      </w:r>
      <w:r w:rsidR="006342F8" w:rsidRPr="00CE144D">
        <w:rPr>
          <w:rFonts w:ascii="Times New Roman" w:hAnsi="Times New Roman" w:hint="eastAsia"/>
        </w:rPr>
        <w:t>ACL</w:t>
      </w:r>
      <w:r w:rsidR="006342F8" w:rsidRPr="00CE144D">
        <w:rPr>
          <w:rFonts w:ascii="Times New Roman" w:hAnsi="Times New Roman" w:hint="eastAsia"/>
        </w:rPr>
        <w:t>规则，允许</w:t>
      </w:r>
      <w:r w:rsidR="006342F8" w:rsidRPr="00CE144D">
        <w:rPr>
          <w:rFonts w:ascii="Times New Roman" w:hAnsi="Times New Roman"/>
        </w:rPr>
        <w:t>PC1</w:t>
      </w:r>
      <w:r w:rsidR="006342F8" w:rsidRPr="00CE144D">
        <w:rPr>
          <w:rFonts w:ascii="Times New Roman" w:hAnsi="Times New Roman" w:hint="eastAsia"/>
        </w:rPr>
        <w:t>在指定时间范围内访问</w:t>
      </w:r>
      <w:r w:rsidR="006342F8" w:rsidRPr="00CE144D">
        <w:rPr>
          <w:rFonts w:ascii="Times New Roman" w:hAnsi="Times New Roman"/>
        </w:rPr>
        <w:t>IP Network</w:t>
      </w:r>
      <w:r w:rsidR="006342F8" w:rsidRPr="00CE144D">
        <w:rPr>
          <w:rFonts w:ascii="Times New Roman" w:hAnsi="Times New Roman" w:hint="eastAsia"/>
        </w:rPr>
        <w:t>。</w:t>
      </w:r>
    </w:p>
    <w:p w14:paraId="4F1C91FD" w14:textId="77777777" w:rsidR="006342F8" w:rsidRPr="00CE144D" w:rsidRDefault="006342F8" w:rsidP="006342F8">
      <w:pPr>
        <w:ind w:firstLine="480"/>
        <w:rPr>
          <w:rFonts w:ascii="Times New Roman" w:hAnsi="Times New Roman"/>
        </w:rPr>
      </w:pPr>
      <w:r w:rsidRPr="00CE144D">
        <w:rPr>
          <w:rFonts w:ascii="Times New Roman" w:hAnsi="Times New Roman"/>
        </w:rPr>
        <w:t></w:t>
      </w:r>
      <w:r w:rsidRPr="00CE144D">
        <w:rPr>
          <w:rFonts w:ascii="Times New Roman" w:hAnsi="Times New Roman" w:hint="eastAsia"/>
        </w:rPr>
        <w:t>在</w:t>
      </w:r>
      <w:r w:rsidRPr="00CE144D">
        <w:rPr>
          <w:rFonts w:ascii="Times New Roman" w:hAnsi="Times New Roman"/>
        </w:rPr>
        <w:t>Device</w:t>
      </w:r>
      <w:r w:rsidRPr="00CE144D">
        <w:rPr>
          <w:rFonts w:ascii="Times New Roman" w:hAnsi="Times New Roman" w:hint="eastAsia"/>
        </w:rPr>
        <w:t>上配置</w:t>
      </w:r>
      <w:r w:rsidRPr="00CE144D">
        <w:rPr>
          <w:rFonts w:ascii="Times New Roman" w:hAnsi="Times New Roman" w:hint="eastAsia"/>
        </w:rPr>
        <w:t>ACL</w:t>
      </w:r>
      <w:r w:rsidRPr="00CE144D">
        <w:rPr>
          <w:rFonts w:ascii="Times New Roman" w:hAnsi="Times New Roman" w:hint="eastAsia"/>
        </w:rPr>
        <w:t>规则，阻止</w:t>
      </w:r>
      <w:r w:rsidRPr="00CE144D">
        <w:rPr>
          <w:rFonts w:ascii="Times New Roman" w:hAnsi="Times New Roman"/>
        </w:rPr>
        <w:t>131.44.2.0/24</w:t>
      </w:r>
      <w:r w:rsidRPr="00CE144D">
        <w:rPr>
          <w:rFonts w:ascii="Times New Roman" w:hAnsi="Times New Roman" w:hint="eastAsia"/>
        </w:rPr>
        <w:t>网段的</w:t>
      </w:r>
      <w:r w:rsidRPr="00CE144D">
        <w:rPr>
          <w:rFonts w:ascii="Times New Roman" w:hAnsi="Times New Roman"/>
        </w:rPr>
        <w:t>PC</w:t>
      </w:r>
      <w:r w:rsidRPr="00CE144D">
        <w:rPr>
          <w:rFonts w:ascii="Times New Roman" w:hAnsi="Times New Roman" w:hint="eastAsia"/>
        </w:rPr>
        <w:t>访问</w:t>
      </w:r>
      <w:r w:rsidRPr="00CE144D">
        <w:rPr>
          <w:rFonts w:ascii="Times New Roman" w:hAnsi="Times New Roman"/>
        </w:rPr>
        <w:t>IP Network</w:t>
      </w:r>
      <w:r w:rsidRPr="00CE144D">
        <w:rPr>
          <w:rFonts w:ascii="Times New Roman" w:hAnsi="Times New Roman" w:hint="eastAsia"/>
        </w:rPr>
        <w:t>。</w:t>
      </w:r>
    </w:p>
    <w:p w14:paraId="161981C3" w14:textId="77777777" w:rsidR="006342F8" w:rsidRPr="00CE144D" w:rsidRDefault="006342F8" w:rsidP="00CE144D">
      <w:pPr>
        <w:ind w:firstLine="480"/>
        <w:rPr>
          <w:rFonts w:ascii="Times New Roman" w:hAnsi="Times New Roman"/>
        </w:rPr>
      </w:pPr>
      <w:r w:rsidRPr="00CE144D">
        <w:rPr>
          <w:rFonts w:ascii="Times New Roman" w:hAnsi="Times New Roman" w:hint="eastAsia"/>
        </w:rPr>
        <w:t>实验</w:t>
      </w:r>
      <w:r w:rsidRPr="00CE144D">
        <w:rPr>
          <w:rFonts w:ascii="Times New Roman" w:hAnsi="Times New Roman"/>
        </w:rPr>
        <w:t>配置：</w:t>
      </w:r>
    </w:p>
    <w:p w14:paraId="6B93CA10" w14:textId="77777777" w:rsidR="006342F8" w:rsidRPr="00CE144D" w:rsidRDefault="004A6D9C" w:rsidP="00CE144D">
      <w:pPr>
        <w:ind w:firstLine="480"/>
        <w:rPr>
          <w:rFonts w:ascii="Times New Roman" w:hAnsi="Times New Roman"/>
        </w:rPr>
      </w:pPr>
      <w:r w:rsidRPr="00CE144D">
        <w:rPr>
          <w:rFonts w:ascii="Times New Roman" w:hAnsi="Times New Roman"/>
        </w:rPr>
        <w:t>PC1(config)#interface g0</w:t>
      </w:r>
    </w:p>
    <w:p w14:paraId="1FBBB8CF" w14:textId="77777777" w:rsidR="004A6D9C" w:rsidRPr="00CE144D" w:rsidRDefault="004A6D9C" w:rsidP="00CE144D">
      <w:pPr>
        <w:ind w:firstLine="480"/>
        <w:rPr>
          <w:rFonts w:ascii="Times New Roman" w:hAnsi="Times New Roman"/>
        </w:rPr>
      </w:pPr>
      <w:r w:rsidRPr="00CE144D">
        <w:rPr>
          <w:rFonts w:ascii="Times New Roman" w:hAnsi="Times New Roman"/>
        </w:rPr>
        <w:t>PC1(config-if-gigabitethernet0)#ip add 131.44.1.1 16</w:t>
      </w:r>
    </w:p>
    <w:p w14:paraId="7FAD8D60" w14:textId="77777777" w:rsidR="004A6D9C" w:rsidRPr="00CE144D" w:rsidRDefault="004A6D9C" w:rsidP="00CE144D">
      <w:pPr>
        <w:ind w:firstLine="480"/>
        <w:rPr>
          <w:rFonts w:ascii="Times New Roman" w:hAnsi="Times New Roman"/>
        </w:rPr>
      </w:pPr>
      <w:r w:rsidRPr="00CE144D">
        <w:rPr>
          <w:rFonts w:ascii="Times New Roman" w:hAnsi="Times New Roman"/>
        </w:rPr>
        <w:t>PC1(config-if-gigabitethernet0)#exit</w:t>
      </w:r>
    </w:p>
    <w:p w14:paraId="40159436" w14:textId="77777777" w:rsidR="004A6D9C" w:rsidRPr="00CE144D" w:rsidRDefault="004A6D9C" w:rsidP="00CE144D">
      <w:pPr>
        <w:ind w:firstLine="480"/>
        <w:rPr>
          <w:rFonts w:ascii="Times New Roman" w:hAnsi="Times New Roman"/>
        </w:rPr>
      </w:pPr>
      <w:r w:rsidRPr="00CE144D">
        <w:rPr>
          <w:rFonts w:ascii="Times New Roman" w:hAnsi="Times New Roman"/>
        </w:rPr>
        <w:t>PC1(config)#ip route 0.0.0.0 0.0.0.0 131.44.254.1</w:t>
      </w:r>
    </w:p>
    <w:p w14:paraId="16E3AAAB" w14:textId="77777777" w:rsidR="004A6D9C" w:rsidRPr="00CE144D" w:rsidRDefault="004A6D9C" w:rsidP="00CE144D">
      <w:pPr>
        <w:ind w:firstLine="480"/>
        <w:rPr>
          <w:rFonts w:ascii="Times New Roman" w:hAnsi="Times New Roman"/>
        </w:rPr>
      </w:pPr>
    </w:p>
    <w:p w14:paraId="37172DCD" w14:textId="77777777" w:rsidR="004A6D9C" w:rsidRPr="00CE144D" w:rsidRDefault="004A6D9C" w:rsidP="00CE144D">
      <w:pPr>
        <w:ind w:firstLine="480"/>
        <w:rPr>
          <w:rFonts w:ascii="Times New Roman" w:hAnsi="Times New Roman"/>
        </w:rPr>
      </w:pPr>
      <w:r w:rsidRPr="00CE144D">
        <w:rPr>
          <w:rFonts w:ascii="Times New Roman" w:hAnsi="Times New Roman"/>
        </w:rPr>
        <w:lastRenderedPageBreak/>
        <w:t>PC2(config)#interface g0</w:t>
      </w:r>
    </w:p>
    <w:p w14:paraId="0F44D67C" w14:textId="77777777" w:rsidR="004A6D9C" w:rsidRPr="00CE144D" w:rsidRDefault="004A6D9C" w:rsidP="00CE144D">
      <w:pPr>
        <w:ind w:firstLine="480"/>
        <w:rPr>
          <w:rFonts w:ascii="Times New Roman" w:hAnsi="Times New Roman"/>
        </w:rPr>
      </w:pPr>
      <w:r w:rsidRPr="00CE144D">
        <w:rPr>
          <w:rFonts w:ascii="Times New Roman" w:hAnsi="Times New Roman"/>
        </w:rPr>
        <w:t>PC2(config-if-gigabitethernet0)#ip add 131.44.1.2 16</w:t>
      </w:r>
    </w:p>
    <w:p w14:paraId="5EE511AF" w14:textId="77777777" w:rsidR="004A6D9C" w:rsidRPr="00CE144D" w:rsidRDefault="004A6D9C" w:rsidP="00CE144D">
      <w:pPr>
        <w:ind w:firstLine="480"/>
        <w:rPr>
          <w:rFonts w:ascii="Times New Roman" w:hAnsi="Times New Roman"/>
        </w:rPr>
      </w:pPr>
      <w:r w:rsidRPr="00CE144D">
        <w:rPr>
          <w:rFonts w:ascii="Times New Roman" w:hAnsi="Times New Roman"/>
        </w:rPr>
        <w:t>PC2(config-if-gigabitethernet0)#exit</w:t>
      </w:r>
    </w:p>
    <w:p w14:paraId="14E46116" w14:textId="77777777" w:rsidR="004A6D9C" w:rsidRPr="00CE144D" w:rsidRDefault="004A6D9C" w:rsidP="00CE144D">
      <w:pPr>
        <w:ind w:firstLine="480"/>
        <w:rPr>
          <w:rFonts w:ascii="Times New Roman" w:hAnsi="Times New Roman"/>
        </w:rPr>
      </w:pPr>
      <w:r w:rsidRPr="00CE144D">
        <w:rPr>
          <w:rFonts w:ascii="Times New Roman" w:hAnsi="Times New Roman"/>
        </w:rPr>
        <w:t>PC2(config)#ip route 0.0.0.0 0.0.0.0 131.44.254.1</w:t>
      </w:r>
    </w:p>
    <w:p w14:paraId="186D3BCC" w14:textId="77777777" w:rsidR="004A6D9C" w:rsidRPr="00CE144D" w:rsidRDefault="004A6D9C" w:rsidP="00CE144D">
      <w:pPr>
        <w:ind w:firstLine="480"/>
        <w:rPr>
          <w:rFonts w:ascii="Times New Roman" w:hAnsi="Times New Roman"/>
        </w:rPr>
      </w:pPr>
    </w:p>
    <w:p w14:paraId="319BBA6E" w14:textId="77777777" w:rsidR="004A6D9C" w:rsidRPr="00CE144D" w:rsidRDefault="004A6D9C" w:rsidP="00CE144D">
      <w:pPr>
        <w:ind w:firstLine="480"/>
        <w:rPr>
          <w:rFonts w:ascii="Times New Roman" w:hAnsi="Times New Roman"/>
        </w:rPr>
      </w:pPr>
      <w:r w:rsidRPr="00CE144D">
        <w:rPr>
          <w:rFonts w:ascii="Times New Roman" w:hAnsi="Times New Roman"/>
        </w:rPr>
        <w:t>PC3(config)#interface g0</w:t>
      </w:r>
    </w:p>
    <w:p w14:paraId="3E4BE614" w14:textId="77777777" w:rsidR="004A6D9C" w:rsidRPr="00CE144D" w:rsidRDefault="004A6D9C" w:rsidP="00CE144D">
      <w:pPr>
        <w:ind w:firstLine="480"/>
        <w:rPr>
          <w:rFonts w:ascii="Times New Roman" w:hAnsi="Times New Roman"/>
        </w:rPr>
      </w:pPr>
      <w:r w:rsidRPr="00CE144D">
        <w:rPr>
          <w:rFonts w:ascii="Times New Roman" w:hAnsi="Times New Roman"/>
        </w:rPr>
        <w:t>PC3(config-if-gigabitethernet0)#ip add 131.44.2.1 16</w:t>
      </w:r>
    </w:p>
    <w:p w14:paraId="00C65820" w14:textId="77777777" w:rsidR="004A6D9C" w:rsidRPr="00CE144D" w:rsidRDefault="004A6D9C" w:rsidP="00CE144D">
      <w:pPr>
        <w:ind w:firstLine="480"/>
        <w:rPr>
          <w:rFonts w:ascii="Times New Roman" w:hAnsi="Times New Roman"/>
        </w:rPr>
      </w:pPr>
      <w:r w:rsidRPr="00CE144D">
        <w:rPr>
          <w:rFonts w:ascii="Times New Roman" w:hAnsi="Times New Roman"/>
        </w:rPr>
        <w:t>PC3(config-if-gigabitethernet0)#exit</w:t>
      </w:r>
    </w:p>
    <w:p w14:paraId="542F6258" w14:textId="77777777" w:rsidR="004A6D9C" w:rsidRPr="00CE144D" w:rsidRDefault="004A6D9C" w:rsidP="00CE144D">
      <w:pPr>
        <w:ind w:firstLine="480"/>
        <w:rPr>
          <w:rFonts w:ascii="Times New Roman" w:hAnsi="Times New Roman"/>
        </w:rPr>
      </w:pPr>
      <w:r w:rsidRPr="00CE144D">
        <w:rPr>
          <w:rFonts w:ascii="Times New Roman" w:hAnsi="Times New Roman"/>
        </w:rPr>
        <w:t>PC3(config)#ip route 0.0.0.0 0.0.0.0  131.44.254.1</w:t>
      </w:r>
    </w:p>
    <w:p w14:paraId="38DCB5F1" w14:textId="77777777" w:rsidR="004A6D9C" w:rsidRPr="00CE144D" w:rsidRDefault="004A6D9C" w:rsidP="00CE144D">
      <w:pPr>
        <w:ind w:firstLine="480"/>
        <w:rPr>
          <w:rFonts w:ascii="Times New Roman" w:hAnsi="Times New Roman"/>
        </w:rPr>
      </w:pPr>
    </w:p>
    <w:p w14:paraId="063CBA0B" w14:textId="77777777" w:rsidR="00F72111" w:rsidRPr="00CE144D" w:rsidRDefault="00F72111" w:rsidP="00CE144D">
      <w:pPr>
        <w:ind w:firstLine="480"/>
        <w:rPr>
          <w:rFonts w:ascii="Times New Roman" w:hAnsi="Times New Roman"/>
        </w:rPr>
      </w:pPr>
      <w:r w:rsidRPr="00CE144D">
        <w:rPr>
          <w:rFonts w:ascii="Times New Roman" w:hAnsi="Times New Roman"/>
        </w:rPr>
        <w:t>device(config)#interface g0</w:t>
      </w:r>
    </w:p>
    <w:p w14:paraId="62B9E327" w14:textId="77777777" w:rsidR="00F72111" w:rsidRPr="00CE144D" w:rsidRDefault="00F72111" w:rsidP="00CE144D">
      <w:pPr>
        <w:ind w:firstLine="480"/>
        <w:rPr>
          <w:rFonts w:ascii="Times New Roman" w:hAnsi="Times New Roman"/>
        </w:rPr>
      </w:pPr>
      <w:r w:rsidRPr="00CE144D">
        <w:rPr>
          <w:rFonts w:ascii="Times New Roman" w:hAnsi="Times New Roman"/>
        </w:rPr>
        <w:t>device(config-if-gigabitethernet0)#ip add 131.44.254.1 16</w:t>
      </w:r>
    </w:p>
    <w:p w14:paraId="104C40FD" w14:textId="77777777" w:rsidR="00F72111" w:rsidRPr="00CE144D" w:rsidRDefault="00F72111" w:rsidP="00CE144D">
      <w:pPr>
        <w:ind w:firstLine="480"/>
        <w:rPr>
          <w:rFonts w:ascii="Times New Roman" w:hAnsi="Times New Roman"/>
        </w:rPr>
      </w:pPr>
      <w:r w:rsidRPr="00CE144D">
        <w:rPr>
          <w:rFonts w:ascii="Times New Roman" w:hAnsi="Times New Roman"/>
        </w:rPr>
        <w:t>device(config-if-gigabitethernet0)#exit</w:t>
      </w:r>
    </w:p>
    <w:p w14:paraId="5865DA03" w14:textId="77777777" w:rsidR="00F72111" w:rsidRPr="00CE144D" w:rsidRDefault="00F72111" w:rsidP="00CE144D">
      <w:pPr>
        <w:ind w:firstLine="480"/>
        <w:rPr>
          <w:rFonts w:ascii="Times New Roman" w:hAnsi="Times New Roman"/>
        </w:rPr>
      </w:pPr>
      <w:r w:rsidRPr="00CE144D">
        <w:rPr>
          <w:rFonts w:ascii="Times New Roman" w:hAnsi="Times New Roman"/>
        </w:rPr>
        <w:t>device(config)#interface g1</w:t>
      </w:r>
    </w:p>
    <w:p w14:paraId="56699675" w14:textId="77777777" w:rsidR="00F72111" w:rsidRPr="00CE144D" w:rsidRDefault="00F72111" w:rsidP="00CE144D">
      <w:pPr>
        <w:ind w:firstLine="480"/>
        <w:rPr>
          <w:rFonts w:ascii="Times New Roman" w:hAnsi="Times New Roman"/>
        </w:rPr>
      </w:pPr>
      <w:r w:rsidRPr="00CE144D">
        <w:rPr>
          <w:rFonts w:ascii="Times New Roman" w:hAnsi="Times New Roman"/>
        </w:rPr>
        <w:t>device(config-if-gigabitethernet1)#ip add 222.100.1.1 24</w:t>
      </w:r>
    </w:p>
    <w:p w14:paraId="2BBDD987" w14:textId="77777777" w:rsidR="00F72111" w:rsidRPr="00CE144D" w:rsidRDefault="00F72111" w:rsidP="00CE144D">
      <w:pPr>
        <w:ind w:firstLine="480"/>
        <w:rPr>
          <w:rFonts w:ascii="Times New Roman" w:hAnsi="Times New Roman"/>
        </w:rPr>
      </w:pPr>
      <w:r w:rsidRPr="00CE144D">
        <w:rPr>
          <w:rFonts w:ascii="Times New Roman" w:hAnsi="Times New Roman"/>
        </w:rPr>
        <w:t>device(config-if-gigabitethernet1)#exit</w:t>
      </w:r>
    </w:p>
    <w:p w14:paraId="2D4ECD69" w14:textId="77777777" w:rsidR="004A6D9C" w:rsidRPr="00CE144D" w:rsidRDefault="004A6D9C" w:rsidP="00CE144D">
      <w:pPr>
        <w:ind w:firstLine="480"/>
        <w:rPr>
          <w:rFonts w:ascii="Times New Roman" w:hAnsi="Times New Roman"/>
        </w:rPr>
      </w:pPr>
      <w:r w:rsidRPr="00CE144D">
        <w:rPr>
          <w:rFonts w:ascii="Times New Roman" w:hAnsi="Times New Roman"/>
        </w:rPr>
        <w:t>Device(config)#time-range time-range-work</w:t>
      </w:r>
    </w:p>
    <w:p w14:paraId="432B05EB" w14:textId="77777777" w:rsidR="004A6D9C" w:rsidRDefault="004A6D9C" w:rsidP="00CE144D">
      <w:pPr>
        <w:ind w:firstLine="480"/>
        <w:rPr>
          <w:rFonts w:ascii="Times New Roman" w:hAnsi="Times New Roman"/>
        </w:rPr>
      </w:pPr>
      <w:r w:rsidRPr="00CE144D">
        <w:rPr>
          <w:rFonts w:ascii="Times New Roman" w:hAnsi="Times New Roman"/>
        </w:rPr>
        <w:t xml:space="preserve">Device(config-time-range)#periodic daily 8:00 to 18:00     </w:t>
      </w:r>
    </w:p>
    <w:p w14:paraId="648EDADE" w14:textId="77777777" w:rsidR="00CE144D" w:rsidRPr="00CE144D" w:rsidRDefault="00CE144D" w:rsidP="00CE144D">
      <w:pPr>
        <w:ind w:firstLine="480"/>
        <w:rPr>
          <w:rFonts w:ascii="Times New Roman" w:hAnsi="Times New Roman"/>
        </w:rPr>
      </w:pPr>
      <w:r>
        <w:rPr>
          <w:rFonts w:ascii="Times New Roman" w:hAnsi="Times New Roman" w:hint="eastAsia"/>
        </w:rPr>
        <w:t>//</w:t>
      </w:r>
      <w:r w:rsidRPr="00CE144D">
        <w:rPr>
          <w:rFonts w:ascii="Times New Roman" w:hAnsi="Times New Roman" w:hint="eastAsia"/>
        </w:rPr>
        <w:t>配置时间域</w:t>
      </w:r>
      <w:r w:rsidRPr="00CE144D">
        <w:rPr>
          <w:rFonts w:ascii="Times New Roman" w:hAnsi="Times New Roman"/>
        </w:rPr>
        <w:t>time-range-work</w:t>
      </w:r>
      <w:r w:rsidRPr="00CE144D">
        <w:rPr>
          <w:rFonts w:ascii="Times New Roman" w:hAnsi="Times New Roman" w:hint="eastAsia"/>
        </w:rPr>
        <w:t>，时间域的范围为每天</w:t>
      </w:r>
      <w:r w:rsidRPr="00CE144D">
        <w:rPr>
          <w:rFonts w:ascii="Times New Roman" w:hAnsi="Times New Roman"/>
        </w:rPr>
        <w:t>8</w:t>
      </w:r>
      <w:r w:rsidRPr="00CE144D">
        <w:rPr>
          <w:rFonts w:ascii="Times New Roman" w:hAnsi="Times New Roman" w:hint="eastAsia"/>
        </w:rPr>
        <w:t>：</w:t>
      </w:r>
      <w:r w:rsidRPr="00CE144D">
        <w:rPr>
          <w:rFonts w:ascii="Times New Roman" w:hAnsi="Times New Roman"/>
        </w:rPr>
        <w:t>00</w:t>
      </w:r>
      <w:r w:rsidRPr="00CE144D">
        <w:rPr>
          <w:rFonts w:ascii="Times New Roman" w:hAnsi="Times New Roman" w:hint="eastAsia"/>
        </w:rPr>
        <w:t>到</w:t>
      </w:r>
      <w:r w:rsidRPr="00CE144D">
        <w:rPr>
          <w:rFonts w:ascii="Times New Roman" w:hAnsi="Times New Roman"/>
        </w:rPr>
        <w:t>18</w:t>
      </w:r>
      <w:r w:rsidRPr="00CE144D">
        <w:rPr>
          <w:rFonts w:ascii="Times New Roman" w:hAnsi="Times New Roman" w:hint="eastAsia"/>
        </w:rPr>
        <w:t>：</w:t>
      </w:r>
      <w:r w:rsidRPr="00CE144D">
        <w:rPr>
          <w:rFonts w:ascii="Times New Roman" w:hAnsi="Times New Roman"/>
        </w:rPr>
        <w:t>00</w:t>
      </w:r>
    </w:p>
    <w:p w14:paraId="576F4FF6" w14:textId="77777777" w:rsidR="004A6D9C" w:rsidRPr="00CE144D" w:rsidRDefault="004A6D9C" w:rsidP="00CE144D">
      <w:pPr>
        <w:ind w:firstLine="480"/>
        <w:rPr>
          <w:rFonts w:ascii="Times New Roman" w:hAnsi="Times New Roman"/>
        </w:rPr>
      </w:pPr>
      <w:r w:rsidRPr="00CE144D">
        <w:rPr>
          <w:rFonts w:ascii="Times New Roman" w:hAnsi="Times New Roman"/>
        </w:rPr>
        <w:t>Device(config-time-range)#exit</w:t>
      </w:r>
    </w:p>
    <w:p w14:paraId="645B7DFC" w14:textId="77777777" w:rsidR="004A6D9C" w:rsidRPr="00CE144D" w:rsidRDefault="004A6D9C" w:rsidP="00CE144D">
      <w:pPr>
        <w:ind w:firstLine="480"/>
        <w:rPr>
          <w:rFonts w:ascii="Times New Roman" w:hAnsi="Times New Roman"/>
        </w:rPr>
      </w:pPr>
      <w:r w:rsidRPr="00CE144D">
        <w:rPr>
          <w:rFonts w:ascii="Times New Roman" w:hAnsi="Times New Roman"/>
        </w:rPr>
        <w:t>#</w:t>
      </w:r>
      <w:r w:rsidRPr="00CE144D">
        <w:rPr>
          <w:rFonts w:ascii="Times New Roman" w:hAnsi="Times New Roman" w:hint="eastAsia"/>
        </w:rPr>
        <w:t>在</w:t>
      </w:r>
      <w:r w:rsidRPr="00CE144D">
        <w:rPr>
          <w:rFonts w:ascii="Times New Roman" w:hAnsi="Times New Roman"/>
        </w:rPr>
        <w:t>Device</w:t>
      </w:r>
      <w:r w:rsidRPr="00CE144D">
        <w:rPr>
          <w:rFonts w:ascii="Times New Roman" w:hAnsi="Times New Roman" w:hint="eastAsia"/>
        </w:rPr>
        <w:t>上查看当前系统时间。</w:t>
      </w:r>
    </w:p>
    <w:p w14:paraId="24FD22C9" w14:textId="77777777" w:rsidR="00F72111" w:rsidRDefault="004A6D9C" w:rsidP="00CE144D">
      <w:pPr>
        <w:widowControl/>
        <w:spacing w:line="240" w:lineRule="auto"/>
        <w:ind w:firstLineChars="0" w:firstLine="0"/>
        <w:jc w:val="center"/>
      </w:pPr>
      <w:r>
        <w:rPr>
          <w:noProof/>
        </w:rPr>
        <w:drawing>
          <wp:inline distT="0" distB="0" distL="0" distR="0" wp14:anchorId="06668525" wp14:editId="260E8847">
            <wp:extent cx="5181600" cy="8286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81600" cy="828675"/>
                    </a:xfrm>
                    <a:prstGeom prst="rect">
                      <a:avLst/>
                    </a:prstGeom>
                  </pic:spPr>
                </pic:pic>
              </a:graphicData>
            </a:graphic>
          </wp:inline>
        </w:drawing>
      </w:r>
    </w:p>
    <w:p w14:paraId="1E2C44A0" w14:textId="77777777" w:rsidR="004A6D9C" w:rsidRPr="00CE144D" w:rsidRDefault="004A6D9C" w:rsidP="00CE144D">
      <w:pPr>
        <w:ind w:firstLine="480"/>
        <w:rPr>
          <w:rFonts w:ascii="Times New Roman" w:hAnsi="Times New Roman"/>
        </w:rPr>
      </w:pPr>
      <w:r w:rsidRPr="00CE144D">
        <w:rPr>
          <w:rFonts w:ascii="Times New Roman" w:hAnsi="Times New Roman" w:hint="eastAsia"/>
        </w:rPr>
        <w:t>在</w:t>
      </w:r>
      <w:r w:rsidRPr="00CE144D">
        <w:rPr>
          <w:rFonts w:ascii="Times New Roman" w:hAnsi="Times New Roman"/>
        </w:rPr>
        <w:t>Device</w:t>
      </w:r>
      <w:r w:rsidRPr="00CE144D">
        <w:rPr>
          <w:rFonts w:ascii="Times New Roman" w:hAnsi="Times New Roman" w:hint="eastAsia"/>
        </w:rPr>
        <w:t>上查看定义的时间域</w:t>
      </w:r>
      <w:r w:rsidRPr="00CE144D">
        <w:rPr>
          <w:rFonts w:ascii="Times New Roman" w:hAnsi="Times New Roman"/>
        </w:rPr>
        <w:t>time-range-work</w:t>
      </w:r>
      <w:r w:rsidRPr="00CE144D">
        <w:rPr>
          <w:rFonts w:ascii="Times New Roman" w:hAnsi="Times New Roman" w:hint="eastAsia"/>
        </w:rPr>
        <w:t>信息。</w:t>
      </w:r>
    </w:p>
    <w:p w14:paraId="23516C2B" w14:textId="77777777" w:rsidR="004A6D9C" w:rsidRDefault="004A6D9C" w:rsidP="00CE144D">
      <w:pPr>
        <w:widowControl/>
        <w:spacing w:line="240" w:lineRule="auto"/>
        <w:ind w:firstLineChars="0" w:firstLine="0"/>
        <w:jc w:val="center"/>
      </w:pPr>
      <w:r>
        <w:rPr>
          <w:noProof/>
        </w:rPr>
        <w:lastRenderedPageBreak/>
        <w:drawing>
          <wp:inline distT="0" distB="0" distL="0" distR="0" wp14:anchorId="168EC93D" wp14:editId="7ECADA89">
            <wp:extent cx="5191125" cy="962025"/>
            <wp:effectExtent l="0" t="0" r="9525"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91125" cy="962025"/>
                    </a:xfrm>
                    <a:prstGeom prst="rect">
                      <a:avLst/>
                    </a:prstGeom>
                  </pic:spPr>
                </pic:pic>
              </a:graphicData>
            </a:graphic>
          </wp:inline>
        </w:drawing>
      </w:r>
    </w:p>
    <w:p w14:paraId="05AF7063" w14:textId="77777777" w:rsidR="004A6D9C" w:rsidRPr="00CE144D" w:rsidRDefault="004A6D9C" w:rsidP="00CE144D">
      <w:pPr>
        <w:ind w:firstLine="480"/>
        <w:rPr>
          <w:rFonts w:ascii="Times New Roman" w:hAnsi="Times New Roman"/>
        </w:rPr>
      </w:pPr>
      <w:r w:rsidRPr="00CE144D">
        <w:rPr>
          <w:rFonts w:ascii="Times New Roman" w:hAnsi="Times New Roman" w:hint="eastAsia"/>
        </w:rPr>
        <w:t>配置</w:t>
      </w:r>
      <w:r w:rsidRPr="00CE144D">
        <w:rPr>
          <w:rFonts w:ascii="Times New Roman" w:hAnsi="Times New Roman" w:hint="eastAsia"/>
        </w:rPr>
        <w:t>ACL</w:t>
      </w:r>
      <w:r w:rsidRPr="00CE144D">
        <w:rPr>
          <w:rFonts w:ascii="Times New Roman" w:hAnsi="Times New Roman" w:hint="eastAsia"/>
        </w:rPr>
        <w:t>列表</w:t>
      </w:r>
      <w:r w:rsidRPr="00CE144D">
        <w:rPr>
          <w:rFonts w:ascii="Times New Roman" w:hAnsi="Times New Roman"/>
        </w:rPr>
        <w:t>1001</w:t>
      </w:r>
      <w:r w:rsidRPr="00CE144D">
        <w:rPr>
          <w:rFonts w:ascii="Times New Roman" w:hAnsi="Times New Roman" w:hint="eastAsia"/>
        </w:rPr>
        <w:t>。</w:t>
      </w:r>
    </w:p>
    <w:p w14:paraId="3677335F" w14:textId="77777777" w:rsidR="00F72111" w:rsidRPr="00CE144D" w:rsidRDefault="00F72111" w:rsidP="00CE144D">
      <w:pPr>
        <w:ind w:firstLine="480"/>
        <w:rPr>
          <w:rFonts w:ascii="Times New Roman" w:hAnsi="Times New Roman"/>
        </w:rPr>
      </w:pPr>
      <w:r w:rsidRPr="00CE144D">
        <w:rPr>
          <w:rFonts w:ascii="Times New Roman" w:hAnsi="Times New Roman"/>
        </w:rPr>
        <w:t>device(config)#ip access-list extended 1001</w:t>
      </w:r>
    </w:p>
    <w:p w14:paraId="15FAA033" w14:textId="77777777" w:rsidR="00F72111" w:rsidRPr="00CE144D" w:rsidRDefault="00F72111" w:rsidP="00CE144D">
      <w:pPr>
        <w:ind w:firstLine="480"/>
        <w:rPr>
          <w:rFonts w:ascii="Times New Roman" w:hAnsi="Times New Roman"/>
        </w:rPr>
      </w:pPr>
      <w:r w:rsidRPr="00CE144D">
        <w:rPr>
          <w:rFonts w:ascii="Times New Roman" w:hAnsi="Times New Roman"/>
        </w:rPr>
        <w:t>device(config-ext-nacl)#deny ip 131.44.2.0 0.0.0.255 any</w:t>
      </w:r>
    </w:p>
    <w:p w14:paraId="4AE09274" w14:textId="77777777" w:rsidR="00CE144D" w:rsidRPr="00CE144D" w:rsidRDefault="00CE144D" w:rsidP="00CE144D">
      <w:pPr>
        <w:ind w:firstLine="480"/>
        <w:rPr>
          <w:rFonts w:ascii="Times New Roman" w:hAnsi="Times New Roman"/>
        </w:rPr>
      </w:pPr>
      <w:r>
        <w:rPr>
          <w:rFonts w:ascii="Times New Roman" w:hAnsi="Times New Roman" w:hint="eastAsia"/>
        </w:rPr>
        <w:t>//</w:t>
      </w:r>
      <w:r w:rsidRPr="00CE144D">
        <w:rPr>
          <w:rFonts w:ascii="Times New Roman" w:hAnsi="Times New Roman" w:hint="eastAsia"/>
        </w:rPr>
        <w:t>阻止网段</w:t>
      </w:r>
      <w:r w:rsidRPr="00CE144D">
        <w:rPr>
          <w:rFonts w:ascii="Times New Roman" w:hAnsi="Times New Roman"/>
        </w:rPr>
        <w:t>131.44.2.0/24</w:t>
      </w:r>
      <w:r w:rsidRPr="00CE144D">
        <w:rPr>
          <w:rFonts w:ascii="Times New Roman" w:hAnsi="Times New Roman" w:hint="eastAsia"/>
        </w:rPr>
        <w:t>访问</w:t>
      </w:r>
      <w:r w:rsidRPr="00CE144D">
        <w:rPr>
          <w:rFonts w:ascii="Times New Roman" w:hAnsi="Times New Roman"/>
        </w:rPr>
        <w:t>IP Network</w:t>
      </w:r>
    </w:p>
    <w:p w14:paraId="245F4263" w14:textId="77777777" w:rsidR="00CE144D" w:rsidRPr="00CE144D" w:rsidRDefault="00F72111" w:rsidP="00CE144D">
      <w:pPr>
        <w:ind w:firstLine="480"/>
        <w:rPr>
          <w:rFonts w:ascii="Times New Roman" w:hAnsi="Times New Roman"/>
        </w:rPr>
      </w:pPr>
      <w:r w:rsidRPr="00CE144D">
        <w:rPr>
          <w:rFonts w:ascii="Times New Roman" w:hAnsi="Times New Roman"/>
        </w:rPr>
        <w:t>device(config-ext-nacl)#permit tcp host 131.44.1.2 any eq ftp</w:t>
      </w:r>
    </w:p>
    <w:p w14:paraId="7582860F" w14:textId="77777777" w:rsidR="00F72111" w:rsidRPr="00CE144D" w:rsidRDefault="00CE144D" w:rsidP="00CE144D">
      <w:pPr>
        <w:ind w:firstLine="480"/>
        <w:rPr>
          <w:rFonts w:ascii="Times New Roman" w:hAnsi="Times New Roman"/>
        </w:rPr>
      </w:pPr>
      <w:r>
        <w:rPr>
          <w:rFonts w:ascii="Times New Roman" w:hAnsi="Times New Roman" w:hint="eastAsia"/>
        </w:rPr>
        <w:t>//</w:t>
      </w:r>
      <w:r w:rsidRPr="00CE144D">
        <w:rPr>
          <w:rFonts w:ascii="Times New Roman" w:hAnsi="Times New Roman" w:hint="eastAsia"/>
        </w:rPr>
        <w:t>允许</w:t>
      </w:r>
      <w:r w:rsidRPr="00CE144D">
        <w:rPr>
          <w:rFonts w:ascii="Times New Roman" w:hAnsi="Times New Roman"/>
        </w:rPr>
        <w:t>PC2</w:t>
      </w:r>
      <w:r w:rsidRPr="00CE144D">
        <w:rPr>
          <w:rFonts w:ascii="Times New Roman" w:hAnsi="Times New Roman" w:hint="eastAsia"/>
        </w:rPr>
        <w:t>能通过</w:t>
      </w:r>
      <w:r w:rsidRPr="00CE144D">
        <w:rPr>
          <w:rFonts w:ascii="Times New Roman" w:hAnsi="Times New Roman"/>
        </w:rPr>
        <w:t>FTP</w:t>
      </w:r>
      <w:r w:rsidRPr="00CE144D">
        <w:rPr>
          <w:rFonts w:ascii="Times New Roman" w:hAnsi="Times New Roman" w:hint="eastAsia"/>
        </w:rPr>
        <w:t>访问</w:t>
      </w:r>
      <w:r w:rsidRPr="00CE144D">
        <w:rPr>
          <w:rFonts w:ascii="Times New Roman" w:hAnsi="Times New Roman"/>
        </w:rPr>
        <w:t>IP Network</w:t>
      </w:r>
      <w:r w:rsidRPr="00CE144D">
        <w:rPr>
          <w:rFonts w:ascii="Times New Roman" w:hAnsi="Times New Roman" w:hint="eastAsia"/>
        </w:rPr>
        <w:t>。</w:t>
      </w:r>
      <w:r w:rsidR="00F72111" w:rsidRPr="00CE144D">
        <w:rPr>
          <w:rFonts w:ascii="Times New Roman" w:hAnsi="Times New Roman"/>
        </w:rPr>
        <w:t xml:space="preserve"> </w:t>
      </w:r>
    </w:p>
    <w:p w14:paraId="2B5DF333" w14:textId="77777777" w:rsidR="00CE144D" w:rsidRPr="00CE144D" w:rsidRDefault="00F72111" w:rsidP="00CE144D">
      <w:pPr>
        <w:ind w:firstLine="480"/>
        <w:rPr>
          <w:rFonts w:ascii="Times New Roman" w:hAnsi="Times New Roman"/>
        </w:rPr>
      </w:pPr>
      <w:r w:rsidRPr="00CE144D">
        <w:rPr>
          <w:rFonts w:ascii="Times New Roman" w:hAnsi="Times New Roman"/>
        </w:rPr>
        <w:t xml:space="preserve">device(config-ext-nacl)#permit tcp host 131.44.1.2 any eq ftp-data </w:t>
      </w:r>
    </w:p>
    <w:p w14:paraId="4E47A7D8" w14:textId="77777777" w:rsidR="00CE144D" w:rsidRPr="00CE144D" w:rsidRDefault="00F72111" w:rsidP="00CE144D">
      <w:pPr>
        <w:ind w:firstLine="480"/>
        <w:rPr>
          <w:rFonts w:ascii="Times New Roman" w:hAnsi="Times New Roman"/>
        </w:rPr>
      </w:pPr>
      <w:r w:rsidRPr="00CE144D">
        <w:rPr>
          <w:rFonts w:ascii="Times New Roman" w:hAnsi="Times New Roman"/>
        </w:rPr>
        <w:t>device(config-ext-nacl)#permit ip host 131.44.1.1 any time-range time-range-work</w:t>
      </w:r>
    </w:p>
    <w:p w14:paraId="2DFEEBC7" w14:textId="77777777" w:rsidR="00F72111" w:rsidRPr="00CE144D" w:rsidRDefault="00CE144D" w:rsidP="00CE144D">
      <w:pPr>
        <w:ind w:firstLine="480"/>
        <w:rPr>
          <w:rFonts w:ascii="Times New Roman" w:hAnsi="Times New Roman"/>
        </w:rPr>
      </w:pPr>
      <w:r>
        <w:rPr>
          <w:rFonts w:ascii="Times New Roman" w:hAnsi="Times New Roman" w:hint="eastAsia"/>
        </w:rPr>
        <w:t>//</w:t>
      </w:r>
      <w:r w:rsidRPr="00CE144D">
        <w:rPr>
          <w:rFonts w:ascii="Times New Roman" w:hAnsi="Times New Roman" w:hint="eastAsia"/>
        </w:rPr>
        <w:t>允许</w:t>
      </w:r>
      <w:r w:rsidRPr="00CE144D">
        <w:rPr>
          <w:rFonts w:ascii="Times New Roman" w:hAnsi="Times New Roman"/>
        </w:rPr>
        <w:t>PC1</w:t>
      </w:r>
      <w:r w:rsidRPr="00CE144D">
        <w:rPr>
          <w:rFonts w:ascii="Times New Roman" w:hAnsi="Times New Roman" w:hint="eastAsia"/>
        </w:rPr>
        <w:t>在定义的时间域</w:t>
      </w:r>
      <w:r w:rsidRPr="00CE144D">
        <w:rPr>
          <w:rFonts w:ascii="Times New Roman" w:hAnsi="Times New Roman"/>
        </w:rPr>
        <w:t>time-range-work</w:t>
      </w:r>
      <w:r w:rsidRPr="00CE144D">
        <w:rPr>
          <w:rFonts w:ascii="Times New Roman" w:hAnsi="Times New Roman" w:hint="eastAsia"/>
        </w:rPr>
        <w:t>范围内访问</w:t>
      </w:r>
      <w:r w:rsidRPr="00CE144D">
        <w:rPr>
          <w:rFonts w:ascii="Times New Roman" w:hAnsi="Times New Roman"/>
        </w:rPr>
        <w:t>IP Network</w:t>
      </w:r>
    </w:p>
    <w:p w14:paraId="27A7F0C2" w14:textId="77777777" w:rsidR="00F72111" w:rsidRPr="00CE144D" w:rsidRDefault="00F72111" w:rsidP="00CE144D">
      <w:pPr>
        <w:ind w:firstLine="480"/>
        <w:rPr>
          <w:rFonts w:ascii="Times New Roman" w:hAnsi="Times New Roman"/>
        </w:rPr>
      </w:pPr>
      <w:r w:rsidRPr="00CE144D">
        <w:rPr>
          <w:rFonts w:ascii="Times New Roman" w:hAnsi="Times New Roman"/>
        </w:rPr>
        <w:t>device(config-ext-nacl)#exit</w:t>
      </w:r>
    </w:p>
    <w:p w14:paraId="70CC168B" w14:textId="77777777" w:rsidR="00F72111" w:rsidRPr="00CE144D" w:rsidRDefault="00F72111" w:rsidP="00CE144D">
      <w:pPr>
        <w:ind w:firstLine="480"/>
        <w:rPr>
          <w:rFonts w:ascii="Times New Roman" w:hAnsi="Times New Roman"/>
        </w:rPr>
      </w:pPr>
      <w:r w:rsidRPr="00CE144D">
        <w:rPr>
          <w:rFonts w:ascii="Times New Roman" w:hAnsi="Times New Roman" w:hint="eastAsia"/>
        </w:rPr>
        <w:t>在</w:t>
      </w:r>
      <w:r w:rsidRPr="00CE144D">
        <w:rPr>
          <w:rFonts w:ascii="Times New Roman" w:hAnsi="Times New Roman"/>
        </w:rPr>
        <w:t>Device</w:t>
      </w:r>
      <w:r w:rsidRPr="00CE144D">
        <w:rPr>
          <w:rFonts w:ascii="Times New Roman" w:hAnsi="Times New Roman" w:hint="eastAsia"/>
        </w:rPr>
        <w:t>上查看</w:t>
      </w:r>
      <w:r w:rsidRPr="00CE144D">
        <w:rPr>
          <w:rFonts w:ascii="Times New Roman" w:hAnsi="Times New Roman"/>
        </w:rPr>
        <w:t>acl</w:t>
      </w:r>
      <w:r w:rsidRPr="00CE144D">
        <w:rPr>
          <w:rFonts w:ascii="Times New Roman" w:hAnsi="Times New Roman" w:hint="eastAsia"/>
        </w:rPr>
        <w:t>列表</w:t>
      </w:r>
      <w:r w:rsidRPr="00CE144D">
        <w:rPr>
          <w:rFonts w:ascii="Times New Roman" w:hAnsi="Times New Roman"/>
        </w:rPr>
        <w:t>1001</w:t>
      </w:r>
      <w:r w:rsidRPr="00CE144D">
        <w:rPr>
          <w:rFonts w:ascii="Times New Roman" w:hAnsi="Times New Roman" w:hint="eastAsia"/>
        </w:rPr>
        <w:t>的信息。</w:t>
      </w:r>
    </w:p>
    <w:p w14:paraId="6089CB0E" w14:textId="77777777" w:rsidR="00F72111" w:rsidRDefault="00F72111" w:rsidP="004A6D9C">
      <w:pPr>
        <w:widowControl/>
        <w:spacing w:line="240" w:lineRule="auto"/>
        <w:ind w:firstLineChars="0" w:firstLine="0"/>
        <w:jc w:val="left"/>
      </w:pPr>
      <w:r>
        <w:rPr>
          <w:noProof/>
        </w:rPr>
        <w:drawing>
          <wp:inline distT="0" distB="0" distL="0" distR="0" wp14:anchorId="472EAE82" wp14:editId="64E98B10">
            <wp:extent cx="5543550" cy="930910"/>
            <wp:effectExtent l="0" t="0" r="0" b="254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43550" cy="930910"/>
                    </a:xfrm>
                    <a:prstGeom prst="rect">
                      <a:avLst/>
                    </a:prstGeom>
                  </pic:spPr>
                </pic:pic>
              </a:graphicData>
            </a:graphic>
          </wp:inline>
        </w:drawing>
      </w:r>
    </w:p>
    <w:p w14:paraId="213FBBF8" w14:textId="77777777" w:rsidR="00F72111" w:rsidRPr="00CE144D" w:rsidRDefault="00F72111" w:rsidP="00CE144D">
      <w:pPr>
        <w:ind w:firstLine="480"/>
        <w:rPr>
          <w:rFonts w:ascii="Times New Roman" w:hAnsi="Times New Roman"/>
        </w:rPr>
      </w:pPr>
      <w:r w:rsidRPr="00CE144D">
        <w:rPr>
          <w:rFonts w:ascii="Times New Roman" w:hAnsi="Times New Roman" w:hint="eastAsia"/>
        </w:rPr>
        <w:t>将已配置的</w:t>
      </w:r>
      <w:r w:rsidRPr="00CE144D">
        <w:rPr>
          <w:rFonts w:ascii="Times New Roman" w:hAnsi="Times New Roman"/>
        </w:rPr>
        <w:t>acl 1001</w:t>
      </w:r>
      <w:r w:rsidRPr="00CE144D">
        <w:rPr>
          <w:rFonts w:ascii="Times New Roman" w:hAnsi="Times New Roman" w:hint="eastAsia"/>
        </w:rPr>
        <w:t>应用于接口</w:t>
      </w:r>
      <w:r w:rsidRPr="00CE144D">
        <w:rPr>
          <w:rFonts w:ascii="Times New Roman" w:hAnsi="Times New Roman"/>
        </w:rPr>
        <w:t>gigabitethernet1</w:t>
      </w:r>
      <w:r w:rsidRPr="00CE144D">
        <w:rPr>
          <w:rFonts w:ascii="Times New Roman" w:hAnsi="Times New Roman" w:hint="eastAsia"/>
        </w:rPr>
        <w:t>的出方向。</w:t>
      </w:r>
    </w:p>
    <w:p w14:paraId="251AD171" w14:textId="77777777" w:rsidR="00F72111" w:rsidRPr="00CE144D" w:rsidRDefault="00F72111" w:rsidP="00CE144D">
      <w:pPr>
        <w:ind w:firstLine="480"/>
        <w:rPr>
          <w:rFonts w:ascii="Times New Roman" w:hAnsi="Times New Roman"/>
        </w:rPr>
      </w:pPr>
      <w:r w:rsidRPr="00CE144D">
        <w:rPr>
          <w:rFonts w:ascii="Times New Roman" w:hAnsi="Times New Roman"/>
        </w:rPr>
        <w:t>device(config)#interface g1</w:t>
      </w:r>
    </w:p>
    <w:p w14:paraId="10E1A64F" w14:textId="77777777" w:rsidR="00F72111" w:rsidRPr="00CE144D" w:rsidRDefault="00F72111" w:rsidP="00CE144D">
      <w:pPr>
        <w:ind w:firstLine="480"/>
        <w:rPr>
          <w:rFonts w:ascii="Times New Roman" w:hAnsi="Times New Roman"/>
        </w:rPr>
      </w:pPr>
      <w:r w:rsidRPr="00CE144D">
        <w:rPr>
          <w:rFonts w:ascii="Times New Roman" w:hAnsi="Times New Roman"/>
        </w:rPr>
        <w:t xml:space="preserve">device(config-if-gigabitethernet1)#ip access-group 1001 out </w:t>
      </w:r>
    </w:p>
    <w:p w14:paraId="3BB5D866" w14:textId="77777777" w:rsidR="00F72111" w:rsidRDefault="00F72111" w:rsidP="00CE144D">
      <w:pPr>
        <w:ind w:firstLine="480"/>
        <w:rPr>
          <w:rFonts w:ascii="Times New Roman" w:hAnsi="Times New Roman"/>
        </w:rPr>
      </w:pPr>
      <w:r w:rsidRPr="00CE144D">
        <w:rPr>
          <w:rFonts w:ascii="Times New Roman" w:hAnsi="Times New Roman"/>
        </w:rPr>
        <w:t>device(config-if-gigabitethernet1)#exit</w:t>
      </w:r>
    </w:p>
    <w:p w14:paraId="4A3BA7A2" w14:textId="77777777" w:rsidR="00CE144D" w:rsidRPr="00CE144D" w:rsidRDefault="00CE144D" w:rsidP="00CE144D">
      <w:pPr>
        <w:ind w:firstLine="480"/>
        <w:rPr>
          <w:rFonts w:ascii="Times New Roman" w:hAnsi="Times New Roman"/>
          <w:b/>
        </w:rPr>
      </w:pPr>
      <w:r w:rsidRPr="00CE144D">
        <w:rPr>
          <w:rFonts w:ascii="宋体" w:hAnsi="宋体" w:cs="宋体" w:hint="eastAsia"/>
          <w:b/>
          <w:kern w:val="0"/>
          <w:szCs w:val="24"/>
        </w:rPr>
        <w:t>在</w:t>
      </w:r>
      <w:r w:rsidRPr="00CE144D">
        <w:rPr>
          <w:rFonts w:ascii="宋体" w:hAnsi="宋体" w:cs="宋体"/>
          <w:b/>
          <w:kern w:val="0"/>
          <w:szCs w:val="24"/>
        </w:rPr>
        <w:t>Device</w:t>
      </w:r>
      <w:r w:rsidRPr="00CE144D">
        <w:rPr>
          <w:rFonts w:ascii="宋体" w:hAnsi="宋体" w:cs="宋体" w:hint="eastAsia"/>
          <w:b/>
          <w:kern w:val="0"/>
          <w:szCs w:val="24"/>
        </w:rPr>
        <w:t>上查看ACL应用于接口的信息</w:t>
      </w:r>
    </w:p>
    <w:p w14:paraId="6D9ABEE0" w14:textId="77777777" w:rsidR="00CE144D" w:rsidRPr="00CE144D" w:rsidRDefault="00CE144D" w:rsidP="00CE144D">
      <w:pPr>
        <w:ind w:firstLine="480"/>
        <w:rPr>
          <w:rFonts w:ascii="Times New Roman" w:hAnsi="Times New Roman"/>
        </w:rPr>
      </w:pPr>
      <w:r w:rsidRPr="00CE144D">
        <w:rPr>
          <w:rFonts w:ascii="Times New Roman" w:hAnsi="Times New Roman"/>
        </w:rPr>
        <w:t>Device#show access-lists interface gigabitethernet 1</w:t>
      </w:r>
    </w:p>
    <w:p w14:paraId="64998D16" w14:textId="77777777" w:rsidR="00CE144D" w:rsidRPr="00CE144D" w:rsidRDefault="00CE144D" w:rsidP="00CE144D">
      <w:pPr>
        <w:ind w:firstLine="480"/>
        <w:rPr>
          <w:rFonts w:ascii="Times New Roman" w:hAnsi="Times New Roman"/>
        </w:rPr>
      </w:pPr>
      <w:r w:rsidRPr="00CE144D">
        <w:rPr>
          <w:rFonts w:ascii="Times New Roman" w:hAnsi="Times New Roman"/>
        </w:rPr>
        <w:t>-----------Interface-----Bind-----Instance--------------</w:t>
      </w:r>
    </w:p>
    <w:p w14:paraId="71C66C9E" w14:textId="77777777" w:rsidR="00CE144D" w:rsidRPr="00CE144D" w:rsidRDefault="00CE144D" w:rsidP="00CE144D">
      <w:pPr>
        <w:ind w:firstLine="480"/>
        <w:rPr>
          <w:rFonts w:ascii="Times New Roman" w:hAnsi="Times New Roman"/>
        </w:rPr>
      </w:pPr>
      <w:r w:rsidRPr="00CE144D">
        <w:rPr>
          <w:rFonts w:ascii="Times New Roman" w:hAnsi="Times New Roman"/>
        </w:rPr>
        <w:t>Interface----------------Direction----AclType----AclName</w:t>
      </w:r>
    </w:p>
    <w:p w14:paraId="6441CB41" w14:textId="77777777" w:rsidR="00CE144D" w:rsidRPr="00CE144D" w:rsidRDefault="00CE144D" w:rsidP="00CE144D">
      <w:pPr>
        <w:ind w:firstLine="480"/>
        <w:rPr>
          <w:rFonts w:ascii="Times New Roman" w:hAnsi="Times New Roman"/>
        </w:rPr>
      </w:pPr>
      <w:r w:rsidRPr="00CE144D">
        <w:rPr>
          <w:rFonts w:ascii="Times New Roman" w:hAnsi="Times New Roman"/>
        </w:rPr>
        <w:t>gigabitethernet1         OUT          IP         1001</w:t>
      </w:r>
    </w:p>
    <w:p w14:paraId="4B1F5F25" w14:textId="77777777" w:rsidR="00CE144D" w:rsidRPr="00CE144D" w:rsidRDefault="00CE144D" w:rsidP="00CE144D">
      <w:pPr>
        <w:ind w:firstLine="480"/>
        <w:rPr>
          <w:rFonts w:ascii="Times New Roman" w:hAnsi="Times New Roman"/>
        </w:rPr>
      </w:pPr>
      <w:r w:rsidRPr="00CE144D">
        <w:rPr>
          <w:rFonts w:ascii="Times New Roman" w:hAnsi="Times New Roman"/>
        </w:rPr>
        <w:lastRenderedPageBreak/>
        <w:t>detail:</w:t>
      </w:r>
    </w:p>
    <w:p w14:paraId="0D91E2D0" w14:textId="77777777" w:rsidR="00CE144D" w:rsidRPr="00CE144D" w:rsidRDefault="00CE144D" w:rsidP="00CE144D">
      <w:pPr>
        <w:ind w:firstLine="480"/>
        <w:rPr>
          <w:rFonts w:ascii="Times New Roman" w:hAnsi="Times New Roman"/>
        </w:rPr>
      </w:pPr>
      <w:r w:rsidRPr="00CE144D">
        <w:rPr>
          <w:rFonts w:ascii="Times New Roman" w:hAnsi="Times New Roman"/>
        </w:rPr>
        <w:t>ip access-list extended 1001</w:t>
      </w:r>
    </w:p>
    <w:p w14:paraId="30B70D45" w14:textId="77777777" w:rsidR="00CE144D" w:rsidRPr="00CE144D" w:rsidRDefault="00CE144D" w:rsidP="00CE144D">
      <w:pPr>
        <w:ind w:firstLine="480"/>
        <w:rPr>
          <w:rFonts w:ascii="Times New Roman" w:hAnsi="Times New Roman"/>
        </w:rPr>
      </w:pPr>
      <w:r w:rsidRPr="00CE144D">
        <w:rPr>
          <w:rFonts w:ascii="Times New Roman" w:hAnsi="Times New Roman"/>
        </w:rPr>
        <w:t> 10 deny ip 131.44.2.0 0.0.0.255 any</w:t>
      </w:r>
    </w:p>
    <w:p w14:paraId="7984E362" w14:textId="77777777" w:rsidR="00CE144D" w:rsidRPr="00CE144D" w:rsidRDefault="00CE144D" w:rsidP="00CE144D">
      <w:pPr>
        <w:ind w:firstLine="480"/>
        <w:rPr>
          <w:rFonts w:ascii="Times New Roman" w:hAnsi="Times New Roman"/>
        </w:rPr>
      </w:pPr>
      <w:r w:rsidRPr="00CE144D">
        <w:rPr>
          <w:rFonts w:ascii="Times New Roman" w:hAnsi="Times New Roman"/>
        </w:rPr>
        <w:t> 20 permit tcp host 131.44.1.2 any eq ftp</w:t>
      </w:r>
    </w:p>
    <w:p w14:paraId="7A142634" w14:textId="77777777" w:rsidR="00CE144D" w:rsidRPr="00CE144D" w:rsidRDefault="00CE144D" w:rsidP="00CE144D">
      <w:pPr>
        <w:ind w:firstLine="480"/>
        <w:rPr>
          <w:rFonts w:ascii="Times New Roman" w:hAnsi="Times New Roman"/>
        </w:rPr>
      </w:pPr>
      <w:r w:rsidRPr="00CE144D">
        <w:rPr>
          <w:rFonts w:ascii="Times New Roman" w:hAnsi="Times New Roman"/>
        </w:rPr>
        <w:t> 30 permit tcp host 131.44.1.2 any eq ftp-data</w:t>
      </w:r>
    </w:p>
    <w:p w14:paraId="720A7F9D" w14:textId="77777777" w:rsidR="00CE144D" w:rsidRPr="00CE144D" w:rsidRDefault="00CE144D" w:rsidP="00CE144D">
      <w:pPr>
        <w:ind w:firstLine="480"/>
        <w:rPr>
          <w:rFonts w:ascii="Times New Roman" w:hAnsi="Times New Roman"/>
        </w:rPr>
      </w:pPr>
      <w:r w:rsidRPr="00CE144D">
        <w:rPr>
          <w:rFonts w:ascii="Times New Roman" w:hAnsi="Times New Roman"/>
        </w:rPr>
        <w:t> 40 permit ip host 131.44.1.1 any time-range time-range-work (active)</w:t>
      </w:r>
    </w:p>
    <w:p w14:paraId="17CEAB70" w14:textId="77777777" w:rsidR="00F72111" w:rsidRPr="00CE144D" w:rsidRDefault="00F72111" w:rsidP="00CE144D">
      <w:pPr>
        <w:ind w:firstLine="480"/>
        <w:rPr>
          <w:rFonts w:ascii="Times New Roman" w:hAnsi="Times New Roman"/>
        </w:rPr>
      </w:pPr>
      <w:r w:rsidRPr="00CE144D">
        <w:rPr>
          <w:rFonts w:ascii="Times New Roman" w:hAnsi="Times New Roman" w:hint="eastAsia"/>
          <w:b/>
        </w:rPr>
        <w:t>检验结果</w:t>
      </w:r>
      <w:r w:rsidRPr="00CE144D">
        <w:rPr>
          <w:rFonts w:ascii="Times New Roman" w:hAnsi="Times New Roman" w:hint="eastAsia"/>
        </w:rPr>
        <w:t>：</w:t>
      </w:r>
      <w:r w:rsidRPr="00CE144D">
        <w:rPr>
          <w:rFonts w:ascii="Times New Roman" w:hAnsi="Times New Roman"/>
        </w:rPr>
        <w:t>PC1</w:t>
      </w:r>
      <w:r w:rsidRPr="00CE144D">
        <w:rPr>
          <w:rFonts w:ascii="Times New Roman" w:hAnsi="Times New Roman" w:hint="eastAsia"/>
        </w:rPr>
        <w:t>在每天的</w:t>
      </w:r>
      <w:r w:rsidRPr="00CE144D">
        <w:rPr>
          <w:rFonts w:ascii="Times New Roman" w:hAnsi="Times New Roman"/>
        </w:rPr>
        <w:t>8</w:t>
      </w:r>
      <w:r w:rsidRPr="00CE144D">
        <w:rPr>
          <w:rFonts w:ascii="Times New Roman" w:hAnsi="Times New Roman" w:hint="eastAsia"/>
        </w:rPr>
        <w:t>：</w:t>
      </w:r>
      <w:r w:rsidRPr="00CE144D">
        <w:rPr>
          <w:rFonts w:ascii="Times New Roman" w:hAnsi="Times New Roman"/>
        </w:rPr>
        <w:t>00</w:t>
      </w:r>
      <w:r w:rsidRPr="00CE144D">
        <w:rPr>
          <w:rFonts w:ascii="Times New Roman" w:hAnsi="Times New Roman" w:hint="eastAsia"/>
        </w:rPr>
        <w:t>到</w:t>
      </w:r>
      <w:r w:rsidRPr="00CE144D">
        <w:rPr>
          <w:rFonts w:ascii="Times New Roman" w:hAnsi="Times New Roman"/>
        </w:rPr>
        <w:t>18</w:t>
      </w:r>
      <w:r w:rsidRPr="00CE144D">
        <w:rPr>
          <w:rFonts w:ascii="Times New Roman" w:hAnsi="Times New Roman" w:hint="eastAsia"/>
        </w:rPr>
        <w:t>：</w:t>
      </w:r>
      <w:r w:rsidRPr="00CE144D">
        <w:rPr>
          <w:rFonts w:ascii="Times New Roman" w:hAnsi="Times New Roman"/>
        </w:rPr>
        <w:t>00</w:t>
      </w:r>
      <w:r w:rsidRPr="00CE144D">
        <w:rPr>
          <w:rFonts w:ascii="Times New Roman" w:hAnsi="Times New Roman" w:hint="eastAsia"/>
        </w:rPr>
        <w:t>能访问</w:t>
      </w:r>
      <w:r w:rsidRPr="00CE144D">
        <w:rPr>
          <w:rFonts w:ascii="Times New Roman" w:hAnsi="Times New Roman"/>
        </w:rPr>
        <w:t>IP Network</w:t>
      </w:r>
      <w:r w:rsidRPr="00CE144D">
        <w:rPr>
          <w:rFonts w:ascii="Times New Roman" w:hAnsi="Times New Roman" w:hint="eastAsia"/>
        </w:rPr>
        <w:t>；</w:t>
      </w:r>
      <w:r w:rsidRPr="00CE144D">
        <w:rPr>
          <w:rFonts w:ascii="Times New Roman" w:hAnsi="Times New Roman"/>
        </w:rPr>
        <w:t>PC2</w:t>
      </w:r>
      <w:r w:rsidRPr="00CE144D">
        <w:rPr>
          <w:rFonts w:ascii="Times New Roman" w:hAnsi="Times New Roman" w:hint="eastAsia"/>
        </w:rPr>
        <w:t>能通过</w:t>
      </w:r>
      <w:r w:rsidRPr="00CE144D">
        <w:rPr>
          <w:rFonts w:ascii="Times New Roman" w:hAnsi="Times New Roman"/>
        </w:rPr>
        <w:t>FTP</w:t>
      </w:r>
      <w:r w:rsidRPr="00CE144D">
        <w:rPr>
          <w:rFonts w:ascii="Times New Roman" w:hAnsi="Times New Roman" w:hint="eastAsia"/>
        </w:rPr>
        <w:t>访问</w:t>
      </w:r>
      <w:r w:rsidRPr="00CE144D">
        <w:rPr>
          <w:rFonts w:ascii="Times New Roman" w:hAnsi="Times New Roman"/>
        </w:rPr>
        <w:t>IP Network</w:t>
      </w:r>
      <w:r w:rsidRPr="00CE144D">
        <w:rPr>
          <w:rFonts w:ascii="Times New Roman" w:hAnsi="Times New Roman" w:hint="eastAsia"/>
        </w:rPr>
        <w:t>；</w:t>
      </w:r>
      <w:r w:rsidRPr="00CE144D">
        <w:rPr>
          <w:rFonts w:ascii="Times New Roman" w:hAnsi="Times New Roman"/>
        </w:rPr>
        <w:t>PC3</w:t>
      </w:r>
      <w:r w:rsidRPr="00CE144D">
        <w:rPr>
          <w:rFonts w:ascii="Times New Roman" w:hAnsi="Times New Roman" w:hint="eastAsia"/>
        </w:rPr>
        <w:t>不能访问</w:t>
      </w:r>
      <w:r w:rsidRPr="00CE144D">
        <w:rPr>
          <w:rFonts w:ascii="Times New Roman" w:hAnsi="Times New Roman"/>
        </w:rPr>
        <w:t>IP Network</w:t>
      </w:r>
      <w:r w:rsidRPr="00CE144D">
        <w:rPr>
          <w:rFonts w:ascii="Times New Roman" w:hAnsi="Times New Roman" w:hint="eastAsia"/>
        </w:rPr>
        <w:t>。</w:t>
      </w:r>
    </w:p>
    <w:p w14:paraId="6E93B5D6" w14:textId="77777777" w:rsidR="00F72111" w:rsidRPr="00F72111" w:rsidRDefault="00F72111" w:rsidP="00F72111">
      <w:pPr>
        <w:widowControl/>
        <w:spacing w:line="240" w:lineRule="auto"/>
        <w:ind w:firstLineChars="0" w:firstLine="0"/>
        <w:jc w:val="left"/>
      </w:pPr>
    </w:p>
    <w:p w14:paraId="33B3BDE4" w14:textId="77777777" w:rsidR="006342F8" w:rsidRDefault="006342F8" w:rsidP="00B2535C">
      <w:pPr>
        <w:widowControl/>
        <w:spacing w:line="240" w:lineRule="auto"/>
        <w:ind w:firstLineChars="0" w:firstLine="0"/>
        <w:jc w:val="left"/>
      </w:pPr>
      <w:r>
        <w:br w:type="page"/>
      </w:r>
    </w:p>
    <w:p w14:paraId="1188A414" w14:textId="77777777" w:rsidR="00AC1FD1" w:rsidRPr="00D1666A" w:rsidRDefault="00AC1FD1" w:rsidP="00F026F7">
      <w:pPr>
        <w:pStyle w:val="2"/>
        <w:numPr>
          <w:ilvl w:val="1"/>
          <w:numId w:val="11"/>
        </w:numPr>
        <w:rPr>
          <w:rFonts w:ascii="Times New Roman" w:hAnsi="Times New Roman"/>
        </w:rPr>
      </w:pPr>
      <w:bookmarkStart w:id="54" w:name="_Toc465170344"/>
      <w:r w:rsidRPr="00D1666A">
        <w:rPr>
          <w:rFonts w:ascii="Times New Roman" w:hAnsi="Times New Roman" w:hint="eastAsia"/>
        </w:rPr>
        <w:lastRenderedPageBreak/>
        <w:t>NAT</w:t>
      </w:r>
      <w:bookmarkEnd w:id="49"/>
      <w:r>
        <w:rPr>
          <w:rFonts w:ascii="Times New Roman" w:hAnsi="Times New Roman" w:hint="eastAsia"/>
        </w:rPr>
        <w:t>实验</w:t>
      </w:r>
      <w:bookmarkEnd w:id="54"/>
    </w:p>
    <w:p w14:paraId="420B5B59" w14:textId="77777777" w:rsidR="00AC1FD1" w:rsidRPr="002937A1" w:rsidRDefault="00AC1FD1" w:rsidP="00AC1FD1">
      <w:pPr>
        <w:ind w:firstLine="480"/>
        <w:rPr>
          <w:rFonts w:ascii="Times New Roman" w:hAnsi="Times New Roman"/>
          <w:szCs w:val="24"/>
        </w:rPr>
      </w:pPr>
      <w:r w:rsidRPr="002937A1">
        <w:rPr>
          <w:rFonts w:ascii="Times New Roman" w:hAnsi="Times New Roman" w:hint="eastAsia"/>
          <w:szCs w:val="24"/>
        </w:rPr>
        <w:t>网络</w:t>
      </w:r>
      <w:r w:rsidRPr="002937A1">
        <w:rPr>
          <w:rFonts w:ascii="Times New Roman" w:hAnsi="Times New Roman"/>
          <w:szCs w:val="24"/>
        </w:rPr>
        <w:t>拓扑</w:t>
      </w:r>
      <w:r w:rsidRPr="002937A1">
        <w:rPr>
          <w:rFonts w:ascii="Times New Roman" w:hAnsi="Times New Roman" w:hint="eastAsia"/>
          <w:szCs w:val="24"/>
        </w:rPr>
        <w:t>如图</w:t>
      </w:r>
      <w:r w:rsidRPr="002937A1">
        <w:rPr>
          <w:rFonts w:ascii="Times New Roman" w:hAnsi="Times New Roman"/>
          <w:szCs w:val="24"/>
        </w:rPr>
        <w:t>：</w:t>
      </w:r>
    </w:p>
    <w:p w14:paraId="48BC3521" w14:textId="77777777" w:rsidR="00AC1FD1" w:rsidRPr="00D1666A" w:rsidRDefault="00AC1FD1" w:rsidP="00AC1FD1">
      <w:pPr>
        <w:ind w:firstLine="480"/>
        <w:jc w:val="center"/>
        <w:rPr>
          <w:rFonts w:ascii="Times New Roman" w:hAnsi="Times New Roman"/>
        </w:rPr>
      </w:pPr>
      <w:r w:rsidRPr="00D1666A">
        <w:rPr>
          <w:rFonts w:ascii="Times New Roman" w:hAnsi="Times New Roman"/>
          <w:noProof/>
        </w:rPr>
        <w:drawing>
          <wp:inline distT="0" distB="0" distL="0" distR="0" wp14:anchorId="6E88DCD8" wp14:editId="138D4A39">
            <wp:extent cx="5274310" cy="17437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743710"/>
                    </a:xfrm>
                    <a:prstGeom prst="rect">
                      <a:avLst/>
                    </a:prstGeom>
                  </pic:spPr>
                </pic:pic>
              </a:graphicData>
            </a:graphic>
          </wp:inline>
        </w:drawing>
      </w:r>
    </w:p>
    <w:p w14:paraId="774F1DFC" w14:textId="77777777" w:rsidR="00AC1FD1" w:rsidRPr="002937A1" w:rsidRDefault="00AC1FD1" w:rsidP="00AC1FD1">
      <w:pPr>
        <w:ind w:firstLine="480"/>
        <w:rPr>
          <w:rFonts w:ascii="Times New Roman" w:hAnsi="Times New Roman"/>
        </w:rPr>
      </w:pPr>
      <w:r w:rsidRPr="002937A1">
        <w:rPr>
          <w:rFonts w:ascii="Times New Roman" w:hAnsi="Times New Roman" w:hint="eastAsia"/>
        </w:rPr>
        <w:t>实验</w:t>
      </w:r>
      <w:r w:rsidRPr="002937A1">
        <w:rPr>
          <w:rFonts w:ascii="Times New Roman" w:hAnsi="Times New Roman"/>
        </w:rPr>
        <w:t>要求：</w:t>
      </w:r>
    </w:p>
    <w:p w14:paraId="313E3513" w14:textId="77777777" w:rsidR="00AC1FD1" w:rsidRPr="002937A1" w:rsidRDefault="00AC1FD1" w:rsidP="00AC1FD1">
      <w:pPr>
        <w:ind w:firstLine="480"/>
        <w:rPr>
          <w:rFonts w:ascii="Times New Roman" w:hAnsi="Times New Roman"/>
        </w:rPr>
      </w:pPr>
      <w:r w:rsidRPr="002937A1">
        <w:rPr>
          <w:rFonts w:ascii="Times New Roman" w:hAnsi="Times New Roman"/>
        </w:rPr>
        <w:t>R1</w:t>
      </w:r>
      <w:r w:rsidRPr="002937A1">
        <w:rPr>
          <w:rFonts w:ascii="Times New Roman" w:hAnsi="Times New Roman" w:hint="eastAsia"/>
        </w:rPr>
        <w:t>与</w:t>
      </w:r>
      <w:r w:rsidRPr="002937A1">
        <w:rPr>
          <w:rFonts w:ascii="Times New Roman" w:hAnsi="Times New Roman"/>
        </w:rPr>
        <w:t>R2</w:t>
      </w:r>
      <w:r w:rsidRPr="002937A1">
        <w:rPr>
          <w:rFonts w:ascii="Times New Roman" w:hAnsi="Times New Roman" w:hint="eastAsia"/>
        </w:rPr>
        <w:t>通过</w:t>
      </w:r>
      <w:r w:rsidRPr="002937A1">
        <w:rPr>
          <w:rFonts w:ascii="Times New Roman" w:hAnsi="Times New Roman"/>
        </w:rPr>
        <w:t>128K</w:t>
      </w:r>
      <w:r w:rsidRPr="002937A1">
        <w:rPr>
          <w:rFonts w:ascii="Times New Roman" w:hAnsi="Times New Roman" w:hint="eastAsia"/>
        </w:rPr>
        <w:t>的</w:t>
      </w:r>
      <w:r w:rsidRPr="002937A1">
        <w:rPr>
          <w:rFonts w:ascii="Times New Roman" w:hAnsi="Times New Roman"/>
        </w:rPr>
        <w:t>E1</w:t>
      </w:r>
      <w:r w:rsidRPr="002937A1">
        <w:rPr>
          <w:rFonts w:ascii="Times New Roman" w:hAnsi="Times New Roman" w:hint="eastAsia"/>
        </w:rPr>
        <w:t>链路互联，</w:t>
      </w:r>
      <w:r w:rsidRPr="002937A1">
        <w:rPr>
          <w:rFonts w:ascii="Times New Roman" w:hAnsi="Times New Roman"/>
        </w:rPr>
        <w:t>R2</w:t>
      </w:r>
      <w:r w:rsidRPr="002937A1">
        <w:rPr>
          <w:rFonts w:ascii="Times New Roman" w:hAnsi="Times New Roman" w:hint="eastAsia"/>
        </w:rPr>
        <w:t>与</w:t>
      </w:r>
      <w:r w:rsidRPr="002937A1">
        <w:rPr>
          <w:rFonts w:ascii="Times New Roman" w:hAnsi="Times New Roman"/>
        </w:rPr>
        <w:t>R3</w:t>
      </w:r>
      <w:r w:rsidRPr="002937A1">
        <w:rPr>
          <w:rFonts w:ascii="Times New Roman" w:hAnsi="Times New Roman" w:hint="eastAsia"/>
        </w:rPr>
        <w:t>之间运行</w:t>
      </w:r>
      <w:r w:rsidRPr="002937A1">
        <w:rPr>
          <w:rFonts w:ascii="Times New Roman" w:hAnsi="Times New Roman"/>
        </w:rPr>
        <w:t>OSPF</w:t>
      </w:r>
      <w:r w:rsidRPr="002937A1">
        <w:rPr>
          <w:rFonts w:ascii="Times New Roman" w:hAnsi="Times New Roman" w:hint="eastAsia"/>
        </w:rPr>
        <w:t>路由协议，</w:t>
      </w:r>
      <w:r w:rsidRPr="002937A1">
        <w:rPr>
          <w:rFonts w:ascii="Times New Roman" w:hAnsi="Times New Roman"/>
        </w:rPr>
        <w:t>R2</w:t>
      </w:r>
      <w:r w:rsidRPr="002937A1">
        <w:rPr>
          <w:rFonts w:ascii="Times New Roman" w:hAnsi="Times New Roman" w:hint="eastAsia"/>
        </w:rPr>
        <w:t>与</w:t>
      </w:r>
      <w:r w:rsidRPr="002937A1">
        <w:rPr>
          <w:rFonts w:ascii="Times New Roman" w:hAnsi="Times New Roman"/>
        </w:rPr>
        <w:t>R1</w:t>
      </w:r>
      <w:r w:rsidRPr="002937A1">
        <w:rPr>
          <w:rFonts w:ascii="Times New Roman" w:hAnsi="Times New Roman" w:hint="eastAsia"/>
        </w:rPr>
        <w:t>之间使用静态路由。</w:t>
      </w:r>
    </w:p>
    <w:p w14:paraId="3A86DC5D" w14:textId="77777777" w:rsidR="00AC1FD1" w:rsidRPr="002937A1" w:rsidRDefault="00AC1FD1" w:rsidP="00AC1FD1">
      <w:pPr>
        <w:ind w:firstLine="480"/>
        <w:rPr>
          <w:rFonts w:ascii="Times New Roman" w:hAnsi="Times New Roman"/>
        </w:rPr>
      </w:pPr>
      <w:r w:rsidRPr="002937A1">
        <w:rPr>
          <w:rFonts w:ascii="Times New Roman" w:hAnsi="Times New Roman" w:hint="eastAsia"/>
        </w:rPr>
        <w:t>要求：</w:t>
      </w:r>
    </w:p>
    <w:p w14:paraId="62C0BA0B" w14:textId="77777777" w:rsidR="00AC1FD1" w:rsidRPr="002937A1" w:rsidRDefault="00AC1FD1" w:rsidP="00AC1FD1">
      <w:pPr>
        <w:ind w:firstLine="480"/>
        <w:rPr>
          <w:rFonts w:ascii="Times New Roman" w:hAnsi="Times New Roman"/>
        </w:rPr>
      </w:pPr>
      <w:r w:rsidRPr="002937A1">
        <w:rPr>
          <w:rFonts w:ascii="Times New Roman" w:hAnsi="Times New Roman"/>
        </w:rPr>
        <w:t>1. R1</w:t>
      </w:r>
      <w:r w:rsidRPr="002937A1">
        <w:rPr>
          <w:rFonts w:ascii="Times New Roman" w:hAnsi="Times New Roman" w:hint="eastAsia"/>
        </w:rPr>
        <w:t>上需要将</w:t>
      </w:r>
      <w:r w:rsidRPr="002937A1">
        <w:rPr>
          <w:rFonts w:ascii="Times New Roman" w:hAnsi="Times New Roman"/>
        </w:rPr>
        <w:t>PC</w:t>
      </w:r>
      <w:r w:rsidRPr="002937A1">
        <w:rPr>
          <w:rFonts w:ascii="Times New Roman" w:hAnsi="Times New Roman" w:hint="eastAsia"/>
        </w:rPr>
        <w:t>所在地址段转换为</w:t>
      </w:r>
      <w:r w:rsidRPr="002937A1">
        <w:rPr>
          <w:rFonts w:ascii="Times New Roman" w:hAnsi="Times New Roman"/>
        </w:rPr>
        <w:t>E1</w:t>
      </w:r>
      <w:r w:rsidRPr="002937A1">
        <w:rPr>
          <w:rFonts w:ascii="Times New Roman" w:hAnsi="Times New Roman" w:hint="eastAsia"/>
        </w:rPr>
        <w:t>接口的地址</w:t>
      </w:r>
    </w:p>
    <w:p w14:paraId="16AE252B" w14:textId="77777777" w:rsidR="00AC1FD1" w:rsidRPr="002937A1" w:rsidRDefault="00AC1FD1" w:rsidP="00AC1FD1">
      <w:pPr>
        <w:ind w:firstLine="480"/>
        <w:rPr>
          <w:rFonts w:ascii="Times New Roman" w:hAnsi="Times New Roman"/>
        </w:rPr>
      </w:pPr>
      <w:r w:rsidRPr="002937A1">
        <w:rPr>
          <w:rFonts w:ascii="Times New Roman" w:hAnsi="Times New Roman"/>
        </w:rPr>
        <w:t>2. PC1</w:t>
      </w:r>
      <w:r w:rsidRPr="002937A1">
        <w:rPr>
          <w:rFonts w:ascii="Times New Roman" w:hAnsi="Times New Roman" w:hint="eastAsia"/>
        </w:rPr>
        <w:t>可以</w:t>
      </w:r>
      <w:r w:rsidRPr="002937A1">
        <w:rPr>
          <w:rFonts w:ascii="Times New Roman" w:hAnsi="Times New Roman"/>
        </w:rPr>
        <w:t>ping</w:t>
      </w:r>
      <w:r w:rsidRPr="002937A1">
        <w:rPr>
          <w:rFonts w:ascii="Times New Roman" w:hAnsi="Times New Roman" w:hint="eastAsia"/>
        </w:rPr>
        <w:t>通</w:t>
      </w:r>
      <w:r w:rsidRPr="002937A1">
        <w:rPr>
          <w:rFonts w:ascii="Times New Roman" w:hAnsi="Times New Roman"/>
        </w:rPr>
        <w:t>R3</w:t>
      </w:r>
      <w:r w:rsidRPr="002937A1">
        <w:rPr>
          <w:rFonts w:ascii="Times New Roman" w:hAnsi="Times New Roman" w:hint="eastAsia"/>
        </w:rPr>
        <w:t>的</w:t>
      </w:r>
      <w:r w:rsidRPr="002937A1">
        <w:rPr>
          <w:rFonts w:ascii="Times New Roman" w:hAnsi="Times New Roman"/>
        </w:rPr>
        <w:t>loopback0</w:t>
      </w:r>
      <w:r w:rsidRPr="002937A1">
        <w:rPr>
          <w:rFonts w:ascii="Times New Roman" w:hAnsi="Times New Roman" w:hint="eastAsia"/>
        </w:rPr>
        <w:t>接口；</w:t>
      </w:r>
    </w:p>
    <w:p w14:paraId="31D4AF0D" w14:textId="77777777" w:rsidR="00AC1FD1" w:rsidRPr="002937A1" w:rsidRDefault="00AC1FD1" w:rsidP="00AC1FD1">
      <w:pPr>
        <w:ind w:firstLine="480"/>
        <w:rPr>
          <w:rFonts w:ascii="Times New Roman" w:hAnsi="Times New Roman"/>
        </w:rPr>
      </w:pPr>
      <w:r w:rsidRPr="002937A1">
        <w:rPr>
          <w:rFonts w:ascii="Times New Roman" w:hAnsi="Times New Roman" w:hint="eastAsia"/>
        </w:rPr>
        <w:t>R1</w:t>
      </w:r>
      <w:r w:rsidRPr="002937A1">
        <w:rPr>
          <w:rFonts w:ascii="Times New Roman" w:hAnsi="Times New Roman" w:hint="eastAsia"/>
        </w:rPr>
        <w:t>配置：</w:t>
      </w:r>
    </w:p>
    <w:p w14:paraId="474C43B0" w14:textId="77777777" w:rsidR="00AC1FD1" w:rsidRPr="002937A1" w:rsidRDefault="00AC1FD1" w:rsidP="00AC1FD1">
      <w:pPr>
        <w:ind w:firstLine="480"/>
        <w:rPr>
          <w:rFonts w:ascii="Times New Roman" w:hAnsi="Times New Roman"/>
        </w:rPr>
      </w:pPr>
      <w:r w:rsidRPr="002937A1">
        <w:rPr>
          <w:rFonts w:ascii="Times New Roman" w:hAnsi="Times New Roman"/>
        </w:rPr>
        <w:t>router#config t</w:t>
      </w:r>
    </w:p>
    <w:p w14:paraId="53CD9918" w14:textId="77777777" w:rsidR="00AC1FD1" w:rsidRPr="002937A1" w:rsidRDefault="00AC1FD1" w:rsidP="00AC1FD1">
      <w:pPr>
        <w:ind w:firstLine="480"/>
        <w:rPr>
          <w:rFonts w:ascii="Times New Roman" w:hAnsi="Times New Roman"/>
        </w:rPr>
      </w:pPr>
      <w:r w:rsidRPr="002937A1">
        <w:rPr>
          <w:rFonts w:ascii="Times New Roman" w:hAnsi="Times New Roman"/>
        </w:rPr>
        <w:t>router(config)#hostname R1</w:t>
      </w:r>
    </w:p>
    <w:p w14:paraId="1177059D" w14:textId="77777777" w:rsidR="00AC1FD1" w:rsidRPr="002937A1" w:rsidRDefault="00AC1FD1" w:rsidP="00AC1FD1">
      <w:pPr>
        <w:ind w:firstLine="480"/>
        <w:rPr>
          <w:rFonts w:ascii="Times New Roman" w:hAnsi="Times New Roman"/>
        </w:rPr>
      </w:pPr>
      <w:r w:rsidRPr="002937A1">
        <w:rPr>
          <w:rFonts w:ascii="Times New Roman" w:hAnsi="Times New Roman"/>
        </w:rPr>
        <w:t>R1(config)#interface gigabitethernet 1</w:t>
      </w:r>
    </w:p>
    <w:p w14:paraId="1E1F0DFC" w14:textId="77777777" w:rsidR="00AC1FD1" w:rsidRDefault="00AC1FD1" w:rsidP="00AC1FD1">
      <w:pPr>
        <w:ind w:firstLine="480"/>
        <w:rPr>
          <w:rFonts w:ascii="Times New Roman" w:hAnsi="Times New Roman"/>
        </w:rPr>
      </w:pPr>
      <w:r w:rsidRPr="002937A1">
        <w:rPr>
          <w:rFonts w:ascii="Times New Roman" w:hAnsi="Times New Roman"/>
        </w:rPr>
        <w:t>R1(config-if-gigabitethernet1)#ip address 192.168.20.254 24</w:t>
      </w:r>
      <w:r w:rsidRPr="002937A1">
        <w:rPr>
          <w:rFonts w:ascii="Times New Roman" w:hAnsi="Times New Roman"/>
        </w:rPr>
        <w:tab/>
      </w:r>
      <w:r w:rsidRPr="002937A1">
        <w:rPr>
          <w:rFonts w:ascii="Times New Roman" w:hAnsi="Times New Roman"/>
        </w:rPr>
        <w:tab/>
      </w:r>
    </w:p>
    <w:p w14:paraId="28684DFF" w14:textId="77777777" w:rsidR="00AC1FD1" w:rsidRPr="002937A1" w:rsidRDefault="00AC1FD1" w:rsidP="00AC1FD1">
      <w:pPr>
        <w:ind w:left="5820" w:firstLineChars="25" w:firstLine="60"/>
        <w:rPr>
          <w:rFonts w:ascii="Times New Roman" w:hAnsi="Times New Roman"/>
        </w:rPr>
      </w:pPr>
      <w:r w:rsidRPr="002937A1">
        <w:rPr>
          <w:rFonts w:ascii="Times New Roman" w:hAnsi="Times New Roman"/>
        </w:rPr>
        <w:t>//R1</w:t>
      </w:r>
      <w:r w:rsidRPr="002937A1">
        <w:rPr>
          <w:rFonts w:ascii="Times New Roman" w:hAnsi="Times New Roman"/>
        </w:rPr>
        <w:t>连接</w:t>
      </w:r>
      <w:r w:rsidRPr="002937A1">
        <w:rPr>
          <w:rFonts w:ascii="Times New Roman" w:hAnsi="Times New Roman" w:hint="eastAsia"/>
        </w:rPr>
        <w:t>PC</w:t>
      </w:r>
      <w:r w:rsidRPr="002937A1">
        <w:rPr>
          <w:rFonts w:ascii="Times New Roman" w:hAnsi="Times New Roman" w:hint="eastAsia"/>
        </w:rPr>
        <w:t>端</w:t>
      </w:r>
      <w:r w:rsidRPr="002937A1">
        <w:rPr>
          <w:rFonts w:ascii="Times New Roman" w:hAnsi="Times New Roman"/>
        </w:rPr>
        <w:t>接口地址</w:t>
      </w:r>
    </w:p>
    <w:p w14:paraId="4484F41F" w14:textId="77777777" w:rsidR="00AC1FD1" w:rsidRPr="002937A1" w:rsidRDefault="00AC1FD1" w:rsidP="00AC1FD1">
      <w:pPr>
        <w:ind w:firstLine="480"/>
        <w:rPr>
          <w:rFonts w:ascii="Times New Roman" w:hAnsi="Times New Roman"/>
        </w:rPr>
      </w:pPr>
      <w:r w:rsidRPr="002937A1">
        <w:rPr>
          <w:rFonts w:ascii="Times New Roman" w:hAnsi="Times New Roman"/>
        </w:rPr>
        <w:t>R1(config)#interface gigabitethernet 2</w:t>
      </w:r>
    </w:p>
    <w:p w14:paraId="3B9623DA" w14:textId="77777777" w:rsidR="00AC1FD1" w:rsidRPr="002937A1" w:rsidRDefault="00AC1FD1" w:rsidP="00AC1FD1">
      <w:pPr>
        <w:ind w:firstLine="480"/>
        <w:rPr>
          <w:rFonts w:ascii="Times New Roman" w:hAnsi="Times New Roman"/>
        </w:rPr>
      </w:pPr>
      <w:r w:rsidRPr="002937A1">
        <w:rPr>
          <w:rFonts w:ascii="Times New Roman" w:hAnsi="Times New Roman"/>
        </w:rPr>
        <w:t>R1(config-if-gigabitether</w:t>
      </w:r>
      <w:r>
        <w:rPr>
          <w:rFonts w:ascii="Times New Roman" w:hAnsi="Times New Roman"/>
        </w:rPr>
        <w:t>net2)#ip address 10.0.0.1 30</w:t>
      </w:r>
      <w:r>
        <w:rPr>
          <w:rFonts w:ascii="Times New Roman" w:hAnsi="Times New Roman"/>
        </w:rPr>
        <w:tab/>
      </w:r>
      <w:r>
        <w:rPr>
          <w:rFonts w:ascii="Times New Roman" w:hAnsi="Times New Roman"/>
        </w:rPr>
        <w:tab/>
      </w:r>
      <w:r w:rsidRPr="002937A1">
        <w:rPr>
          <w:rFonts w:ascii="Times New Roman" w:hAnsi="Times New Roman"/>
        </w:rPr>
        <w:t>//R1</w:t>
      </w:r>
      <w:r w:rsidRPr="002937A1">
        <w:rPr>
          <w:rFonts w:ascii="Times New Roman" w:hAnsi="Times New Roman"/>
        </w:rPr>
        <w:t>连接</w:t>
      </w:r>
      <w:r w:rsidRPr="002937A1">
        <w:rPr>
          <w:rFonts w:ascii="Times New Roman" w:hAnsi="Times New Roman"/>
        </w:rPr>
        <w:t>R2</w:t>
      </w:r>
      <w:r w:rsidRPr="002937A1">
        <w:rPr>
          <w:rFonts w:ascii="Times New Roman" w:hAnsi="Times New Roman"/>
        </w:rPr>
        <w:t>接口地址</w:t>
      </w:r>
    </w:p>
    <w:p w14:paraId="09EA2CD4" w14:textId="77777777" w:rsidR="00AC1FD1" w:rsidRPr="002937A1" w:rsidRDefault="00AC1FD1" w:rsidP="00AC1FD1">
      <w:pPr>
        <w:ind w:firstLine="480"/>
        <w:rPr>
          <w:rFonts w:ascii="Times New Roman" w:hAnsi="Times New Roman"/>
        </w:rPr>
      </w:pPr>
      <w:r w:rsidRPr="002937A1">
        <w:rPr>
          <w:rFonts w:ascii="Times New Roman" w:hAnsi="Times New Roman"/>
        </w:rPr>
        <w:t>R1(config)#ip access-list standard 1</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2937A1">
        <w:rPr>
          <w:rFonts w:ascii="Times New Roman" w:hAnsi="Times New Roman"/>
        </w:rPr>
        <w:t>//</w:t>
      </w:r>
      <w:r w:rsidRPr="002937A1">
        <w:rPr>
          <w:rFonts w:ascii="Times New Roman" w:hAnsi="Times New Roman" w:hint="eastAsia"/>
        </w:rPr>
        <w:t>配置</w:t>
      </w:r>
      <w:r w:rsidRPr="002937A1">
        <w:rPr>
          <w:rFonts w:ascii="Times New Roman" w:hAnsi="Times New Roman"/>
        </w:rPr>
        <w:t>标准访问列表</w:t>
      </w:r>
    </w:p>
    <w:p w14:paraId="77C67131" w14:textId="77777777" w:rsidR="00AC1FD1" w:rsidRPr="002937A1" w:rsidRDefault="00AC1FD1" w:rsidP="00AC1FD1">
      <w:pPr>
        <w:ind w:firstLine="480"/>
        <w:rPr>
          <w:rFonts w:ascii="Times New Roman" w:hAnsi="Times New Roman"/>
        </w:rPr>
      </w:pPr>
      <w:r w:rsidRPr="002937A1">
        <w:rPr>
          <w:rFonts w:ascii="Times New Roman" w:hAnsi="Times New Roman"/>
        </w:rPr>
        <w:t>R1(config-std-nacl)#permit 192.168.20.0 0.0.0.255</w:t>
      </w:r>
      <w:r>
        <w:rPr>
          <w:rFonts w:ascii="Times New Roman" w:hAnsi="Times New Roman"/>
        </w:rPr>
        <w:tab/>
      </w:r>
      <w:r>
        <w:rPr>
          <w:rFonts w:ascii="Times New Roman" w:hAnsi="Times New Roman"/>
        </w:rPr>
        <w:tab/>
      </w:r>
      <w:r>
        <w:rPr>
          <w:rFonts w:ascii="Times New Roman" w:hAnsi="Times New Roman"/>
        </w:rPr>
        <w:tab/>
      </w:r>
      <w:r w:rsidRPr="002937A1">
        <w:rPr>
          <w:rFonts w:ascii="Times New Roman" w:hAnsi="Times New Roman"/>
        </w:rPr>
        <w:t>//</w:t>
      </w:r>
      <w:r w:rsidRPr="002937A1">
        <w:rPr>
          <w:rFonts w:ascii="Times New Roman" w:hAnsi="Times New Roman" w:hint="eastAsia"/>
        </w:rPr>
        <w:t>匹配</w:t>
      </w:r>
      <w:r w:rsidRPr="002937A1">
        <w:rPr>
          <w:rFonts w:ascii="Times New Roman" w:hAnsi="Times New Roman" w:hint="eastAsia"/>
        </w:rPr>
        <w:t>PC</w:t>
      </w:r>
      <w:r w:rsidRPr="002937A1">
        <w:rPr>
          <w:rFonts w:ascii="Times New Roman" w:hAnsi="Times New Roman" w:hint="eastAsia"/>
        </w:rPr>
        <w:t>地址</w:t>
      </w:r>
      <w:r w:rsidRPr="002937A1">
        <w:rPr>
          <w:rFonts w:ascii="Times New Roman" w:hAnsi="Times New Roman"/>
        </w:rPr>
        <w:t>段</w:t>
      </w:r>
    </w:p>
    <w:p w14:paraId="12F15D24" w14:textId="77777777" w:rsidR="00AC1FD1" w:rsidRPr="002937A1" w:rsidRDefault="00AC1FD1" w:rsidP="00AC1FD1">
      <w:pPr>
        <w:ind w:firstLine="480"/>
        <w:rPr>
          <w:rFonts w:ascii="Times New Roman" w:hAnsi="Times New Roman"/>
        </w:rPr>
      </w:pPr>
      <w:r w:rsidRPr="002937A1">
        <w:rPr>
          <w:rFonts w:ascii="Times New Roman" w:hAnsi="Times New Roman"/>
        </w:rPr>
        <w:t>R1(config-std-nacl)#exit</w:t>
      </w:r>
    </w:p>
    <w:p w14:paraId="508ED6C3" w14:textId="77777777" w:rsidR="00AC1FD1" w:rsidRDefault="00AC1FD1" w:rsidP="00AC1FD1">
      <w:pPr>
        <w:ind w:firstLine="480"/>
        <w:rPr>
          <w:rFonts w:ascii="Times New Roman" w:hAnsi="Times New Roman"/>
        </w:rPr>
      </w:pPr>
      <w:r w:rsidRPr="002937A1">
        <w:rPr>
          <w:rFonts w:ascii="Times New Roman" w:hAnsi="Times New Roman"/>
        </w:rPr>
        <w:t>R1(config)#ip nat inside source list 1 interface gigabitethernet 2 overload</w:t>
      </w:r>
      <w:r w:rsidRPr="002937A1">
        <w:rPr>
          <w:rFonts w:ascii="Times New Roman" w:hAnsi="Times New Roman"/>
        </w:rPr>
        <w:tab/>
      </w:r>
      <w:r w:rsidRPr="002937A1">
        <w:rPr>
          <w:rFonts w:ascii="Times New Roman" w:hAnsi="Times New Roman"/>
        </w:rPr>
        <w:tab/>
      </w:r>
    </w:p>
    <w:p w14:paraId="12D1E8E2" w14:textId="77777777" w:rsidR="00AC1FD1" w:rsidRPr="002937A1" w:rsidRDefault="00AC1FD1" w:rsidP="00AC1FD1">
      <w:pPr>
        <w:ind w:left="3720" w:firstLine="480"/>
        <w:rPr>
          <w:rFonts w:ascii="Times New Roman" w:hAnsi="Times New Roman"/>
        </w:rPr>
      </w:pPr>
      <w:r w:rsidRPr="002937A1">
        <w:rPr>
          <w:rFonts w:ascii="Times New Roman" w:hAnsi="Times New Roman" w:hint="eastAsia"/>
        </w:rPr>
        <w:lastRenderedPageBreak/>
        <w:t>//</w:t>
      </w:r>
      <w:r w:rsidRPr="002937A1">
        <w:rPr>
          <w:rFonts w:ascii="Times New Roman" w:hAnsi="Times New Roman" w:hint="eastAsia"/>
        </w:rPr>
        <w:t>将</w:t>
      </w:r>
      <w:r w:rsidRPr="002937A1">
        <w:rPr>
          <w:rFonts w:ascii="Times New Roman" w:hAnsi="Times New Roman" w:hint="eastAsia"/>
        </w:rPr>
        <w:t>ACL</w:t>
      </w:r>
      <w:r w:rsidRPr="002937A1">
        <w:rPr>
          <w:rFonts w:ascii="Times New Roman" w:hAnsi="Times New Roman" w:hint="eastAsia"/>
        </w:rPr>
        <w:t>匹配</w:t>
      </w:r>
      <w:r w:rsidRPr="002937A1">
        <w:rPr>
          <w:rFonts w:ascii="Times New Roman" w:hAnsi="Times New Roman"/>
        </w:rPr>
        <w:t>的地址段转换为</w:t>
      </w:r>
      <w:r w:rsidRPr="002937A1">
        <w:rPr>
          <w:rFonts w:ascii="Times New Roman" w:hAnsi="Times New Roman" w:hint="eastAsia"/>
        </w:rPr>
        <w:t>E1</w:t>
      </w:r>
      <w:r w:rsidRPr="002937A1">
        <w:rPr>
          <w:rFonts w:ascii="Times New Roman" w:hAnsi="Times New Roman" w:hint="eastAsia"/>
        </w:rPr>
        <w:t>接口</w:t>
      </w:r>
      <w:r w:rsidRPr="002937A1">
        <w:rPr>
          <w:rFonts w:ascii="Times New Roman" w:hAnsi="Times New Roman"/>
        </w:rPr>
        <w:t>地址</w:t>
      </w:r>
      <w:r w:rsidRPr="002937A1">
        <w:rPr>
          <w:rFonts w:ascii="Times New Roman" w:hAnsi="Times New Roman" w:hint="eastAsia"/>
        </w:rPr>
        <w:t>。</w:t>
      </w:r>
    </w:p>
    <w:p w14:paraId="19DFEB1D" w14:textId="77777777" w:rsidR="00AC1FD1" w:rsidRPr="002937A1" w:rsidRDefault="00AC1FD1" w:rsidP="00AC1FD1">
      <w:pPr>
        <w:ind w:firstLine="480"/>
        <w:rPr>
          <w:rFonts w:ascii="Times New Roman" w:hAnsi="Times New Roman"/>
        </w:rPr>
      </w:pPr>
      <w:r w:rsidRPr="002937A1">
        <w:rPr>
          <w:rFonts w:ascii="Times New Roman" w:hAnsi="Times New Roman"/>
        </w:rPr>
        <w:t>R1(config)#interface gigabitethernet 1</w:t>
      </w:r>
    </w:p>
    <w:p w14:paraId="3E4B762D" w14:textId="77777777" w:rsidR="00AC1FD1" w:rsidRPr="002937A1" w:rsidRDefault="00AC1FD1" w:rsidP="00AC1FD1">
      <w:pPr>
        <w:ind w:firstLine="480"/>
        <w:rPr>
          <w:rFonts w:ascii="Times New Roman" w:hAnsi="Times New Roman"/>
        </w:rPr>
      </w:pPr>
      <w:r w:rsidRPr="002937A1">
        <w:rPr>
          <w:rFonts w:ascii="Times New Roman" w:hAnsi="Times New Roman"/>
        </w:rPr>
        <w:t>R1(config-if-gigab</w:t>
      </w:r>
      <w:r>
        <w:rPr>
          <w:rFonts w:ascii="Times New Roman" w:hAnsi="Times New Roman"/>
        </w:rPr>
        <w:t>itethernet1)#ip nat inside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2937A1">
        <w:rPr>
          <w:rFonts w:ascii="Times New Roman" w:hAnsi="Times New Roman"/>
        </w:rPr>
        <w:t>//</w:t>
      </w:r>
      <w:r w:rsidRPr="002937A1">
        <w:rPr>
          <w:rFonts w:ascii="Times New Roman" w:hAnsi="Times New Roman" w:hint="eastAsia"/>
        </w:rPr>
        <w:t>设置</w:t>
      </w:r>
      <w:r w:rsidRPr="002937A1">
        <w:rPr>
          <w:rFonts w:ascii="Times New Roman" w:hAnsi="Times New Roman"/>
        </w:rPr>
        <w:t>g1</w:t>
      </w:r>
      <w:r w:rsidRPr="002937A1">
        <w:rPr>
          <w:rFonts w:ascii="Times New Roman" w:hAnsi="Times New Roman" w:hint="eastAsia"/>
        </w:rPr>
        <w:t>口为</w:t>
      </w:r>
      <w:r w:rsidRPr="002937A1">
        <w:rPr>
          <w:rFonts w:ascii="Times New Roman" w:hAnsi="Times New Roman"/>
        </w:rPr>
        <w:t>inside</w:t>
      </w:r>
    </w:p>
    <w:p w14:paraId="7001707D" w14:textId="77777777" w:rsidR="00AC1FD1" w:rsidRPr="002937A1" w:rsidRDefault="00AC1FD1" w:rsidP="00AC1FD1">
      <w:pPr>
        <w:ind w:firstLine="480"/>
        <w:rPr>
          <w:rFonts w:ascii="Times New Roman" w:hAnsi="Times New Roman"/>
        </w:rPr>
      </w:pPr>
      <w:r w:rsidRPr="002937A1">
        <w:rPr>
          <w:rFonts w:ascii="Times New Roman" w:hAnsi="Times New Roman"/>
        </w:rPr>
        <w:t>R1(config-if-gigabitethernet1)#exit</w:t>
      </w:r>
    </w:p>
    <w:p w14:paraId="02456AF1" w14:textId="77777777" w:rsidR="00AC1FD1" w:rsidRPr="002937A1" w:rsidRDefault="00AC1FD1" w:rsidP="00AC1FD1">
      <w:pPr>
        <w:ind w:firstLine="480"/>
        <w:rPr>
          <w:rFonts w:ascii="Times New Roman" w:hAnsi="Times New Roman"/>
        </w:rPr>
      </w:pPr>
      <w:r w:rsidRPr="002937A1">
        <w:rPr>
          <w:rFonts w:ascii="Times New Roman" w:hAnsi="Times New Roman"/>
        </w:rPr>
        <w:t>R1(config)#interface gigabitethernet 2</w:t>
      </w:r>
    </w:p>
    <w:p w14:paraId="3C245905" w14:textId="77777777" w:rsidR="00AC1FD1" w:rsidRPr="002937A1" w:rsidRDefault="00AC1FD1" w:rsidP="00AC1FD1">
      <w:pPr>
        <w:ind w:firstLine="480"/>
        <w:rPr>
          <w:rFonts w:ascii="Times New Roman" w:hAnsi="Times New Roman"/>
        </w:rPr>
      </w:pPr>
      <w:r w:rsidRPr="002937A1">
        <w:rPr>
          <w:rFonts w:ascii="Times New Roman" w:hAnsi="Times New Roman"/>
        </w:rPr>
        <w:t>R1(config-if-gigab</w:t>
      </w:r>
      <w:r>
        <w:rPr>
          <w:rFonts w:ascii="Times New Roman" w:hAnsi="Times New Roman"/>
        </w:rPr>
        <w:t>itethernet2)#ip nat outside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2937A1">
        <w:rPr>
          <w:rFonts w:ascii="Times New Roman" w:hAnsi="Times New Roman"/>
        </w:rPr>
        <w:t>//</w:t>
      </w:r>
      <w:r w:rsidRPr="002937A1">
        <w:rPr>
          <w:rFonts w:ascii="Times New Roman" w:hAnsi="Times New Roman" w:hint="eastAsia"/>
        </w:rPr>
        <w:t>设置</w:t>
      </w:r>
      <w:r w:rsidRPr="002937A1">
        <w:rPr>
          <w:rFonts w:ascii="Times New Roman" w:hAnsi="Times New Roman" w:hint="eastAsia"/>
        </w:rPr>
        <w:t>g2</w:t>
      </w:r>
      <w:r w:rsidRPr="002937A1">
        <w:rPr>
          <w:rFonts w:ascii="Times New Roman" w:hAnsi="Times New Roman" w:hint="eastAsia"/>
        </w:rPr>
        <w:t>口为</w:t>
      </w:r>
      <w:r w:rsidRPr="002937A1">
        <w:rPr>
          <w:rFonts w:ascii="Times New Roman" w:hAnsi="Times New Roman"/>
        </w:rPr>
        <w:t>outside</w:t>
      </w:r>
    </w:p>
    <w:p w14:paraId="5977FADF" w14:textId="77777777" w:rsidR="00AC1FD1" w:rsidRPr="002937A1" w:rsidRDefault="00AC1FD1" w:rsidP="00AC1FD1">
      <w:pPr>
        <w:ind w:firstLine="480"/>
        <w:rPr>
          <w:rFonts w:ascii="Times New Roman" w:hAnsi="Times New Roman"/>
        </w:rPr>
      </w:pPr>
      <w:r w:rsidRPr="002937A1">
        <w:rPr>
          <w:rFonts w:ascii="Times New Roman" w:hAnsi="Times New Roman"/>
        </w:rPr>
        <w:t>R1(config-if-gigabitethernet2)#exit</w:t>
      </w:r>
    </w:p>
    <w:p w14:paraId="6AE016A0" w14:textId="77777777" w:rsidR="00AC1FD1" w:rsidRPr="002937A1" w:rsidRDefault="00AC1FD1" w:rsidP="00AC1FD1">
      <w:pPr>
        <w:ind w:firstLine="480"/>
        <w:rPr>
          <w:rFonts w:ascii="Times New Roman" w:hAnsi="Times New Roman"/>
        </w:rPr>
      </w:pPr>
      <w:r w:rsidRPr="002937A1">
        <w:rPr>
          <w:rFonts w:ascii="Times New Roman" w:hAnsi="Times New Roman"/>
        </w:rPr>
        <w:t>R1(config)#ip route 0.0.0.</w:t>
      </w:r>
      <w:r>
        <w:rPr>
          <w:rFonts w:ascii="Times New Roman" w:hAnsi="Times New Roman"/>
        </w:rPr>
        <w:t xml:space="preserve">0 0.0.0.0 gigabitethernet2  </w:t>
      </w:r>
      <w:r>
        <w:rPr>
          <w:rFonts w:ascii="Times New Roman" w:hAnsi="Times New Roman"/>
        </w:rPr>
        <w:tab/>
      </w:r>
      <w:r w:rsidRPr="002937A1">
        <w:rPr>
          <w:rFonts w:ascii="Times New Roman" w:hAnsi="Times New Roman" w:hint="eastAsia"/>
        </w:rPr>
        <w:t>//</w:t>
      </w:r>
      <w:r w:rsidRPr="002937A1">
        <w:rPr>
          <w:rFonts w:ascii="Times New Roman" w:hAnsi="Times New Roman" w:hint="eastAsia"/>
        </w:rPr>
        <w:t>配置</w:t>
      </w:r>
      <w:r w:rsidRPr="002937A1">
        <w:rPr>
          <w:rFonts w:ascii="Times New Roman" w:hAnsi="Times New Roman"/>
        </w:rPr>
        <w:t>静态路由指向</w:t>
      </w:r>
      <w:r w:rsidRPr="002937A1">
        <w:rPr>
          <w:rFonts w:ascii="Times New Roman" w:hAnsi="Times New Roman"/>
        </w:rPr>
        <w:t>g2</w:t>
      </w:r>
      <w:r w:rsidRPr="002937A1">
        <w:rPr>
          <w:rFonts w:ascii="Times New Roman" w:hAnsi="Times New Roman" w:hint="eastAsia"/>
        </w:rPr>
        <w:t>口</w:t>
      </w:r>
    </w:p>
    <w:p w14:paraId="31D0DB42" w14:textId="77777777" w:rsidR="00AC1FD1" w:rsidRPr="002937A1" w:rsidRDefault="00AC1FD1" w:rsidP="00AC1FD1">
      <w:pPr>
        <w:ind w:firstLine="480"/>
        <w:rPr>
          <w:rFonts w:ascii="Times New Roman" w:hAnsi="Times New Roman"/>
        </w:rPr>
      </w:pPr>
      <w:r w:rsidRPr="002937A1">
        <w:rPr>
          <w:rFonts w:ascii="Times New Roman" w:hAnsi="Times New Roman" w:hint="eastAsia"/>
        </w:rPr>
        <w:t>R1</w:t>
      </w:r>
      <w:r w:rsidRPr="002937A1">
        <w:rPr>
          <w:rFonts w:ascii="Times New Roman" w:hAnsi="Times New Roman" w:hint="eastAsia"/>
        </w:rPr>
        <w:t>路由</w:t>
      </w:r>
      <w:r w:rsidRPr="002937A1">
        <w:rPr>
          <w:rFonts w:ascii="Times New Roman" w:hAnsi="Times New Roman"/>
        </w:rPr>
        <w:t>表如</w:t>
      </w:r>
      <w:r>
        <w:rPr>
          <w:rFonts w:ascii="Times New Roman" w:hAnsi="Times New Roman" w:hint="eastAsia"/>
        </w:rPr>
        <w:t>下</w:t>
      </w:r>
      <w:r w:rsidRPr="002937A1">
        <w:rPr>
          <w:rFonts w:ascii="Times New Roman" w:hAnsi="Times New Roman"/>
        </w:rPr>
        <w:t>图所示：</w:t>
      </w:r>
    </w:p>
    <w:p w14:paraId="34783271" w14:textId="77777777" w:rsidR="00AC1FD1" w:rsidRPr="00D1666A" w:rsidRDefault="00AC1FD1" w:rsidP="00AC1FD1">
      <w:pPr>
        <w:ind w:firstLine="480"/>
        <w:jc w:val="center"/>
        <w:rPr>
          <w:rFonts w:ascii="Times New Roman" w:hAnsi="Times New Roman"/>
        </w:rPr>
      </w:pPr>
      <w:r w:rsidRPr="00D1666A">
        <w:rPr>
          <w:rFonts w:ascii="Times New Roman" w:hAnsi="Times New Roman"/>
          <w:noProof/>
        </w:rPr>
        <w:drawing>
          <wp:inline distT="0" distB="0" distL="0" distR="0" wp14:anchorId="2E653B02" wp14:editId="7C958E72">
            <wp:extent cx="5274310" cy="140525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405255"/>
                    </a:xfrm>
                    <a:prstGeom prst="rect">
                      <a:avLst/>
                    </a:prstGeom>
                  </pic:spPr>
                </pic:pic>
              </a:graphicData>
            </a:graphic>
          </wp:inline>
        </w:drawing>
      </w:r>
    </w:p>
    <w:p w14:paraId="0233ED20" w14:textId="77777777" w:rsidR="00AC1FD1" w:rsidRPr="002937A1" w:rsidRDefault="00AC1FD1" w:rsidP="00AC1FD1">
      <w:pPr>
        <w:ind w:firstLine="480"/>
        <w:rPr>
          <w:rFonts w:ascii="Times New Roman" w:hAnsi="Times New Roman"/>
        </w:rPr>
      </w:pPr>
      <w:r w:rsidRPr="002937A1">
        <w:rPr>
          <w:rFonts w:ascii="Times New Roman" w:hAnsi="Times New Roman" w:hint="eastAsia"/>
        </w:rPr>
        <w:t>R</w:t>
      </w:r>
      <w:r w:rsidRPr="002937A1">
        <w:rPr>
          <w:rFonts w:ascii="Times New Roman" w:hAnsi="Times New Roman"/>
        </w:rPr>
        <w:t>2</w:t>
      </w:r>
      <w:r w:rsidRPr="002937A1">
        <w:rPr>
          <w:rFonts w:ascii="Times New Roman" w:hAnsi="Times New Roman" w:hint="eastAsia"/>
        </w:rPr>
        <w:t>配置</w:t>
      </w:r>
      <w:r>
        <w:rPr>
          <w:rFonts w:ascii="Times New Roman" w:hAnsi="Times New Roman" w:hint="eastAsia"/>
        </w:rPr>
        <w:t>：</w:t>
      </w:r>
    </w:p>
    <w:p w14:paraId="1D1C9076" w14:textId="77777777" w:rsidR="00AC1FD1" w:rsidRPr="002937A1" w:rsidRDefault="00AC1FD1" w:rsidP="00AC1FD1">
      <w:pPr>
        <w:ind w:firstLine="480"/>
        <w:rPr>
          <w:rFonts w:ascii="Times New Roman" w:hAnsi="Times New Roman"/>
        </w:rPr>
      </w:pPr>
      <w:r w:rsidRPr="002937A1">
        <w:rPr>
          <w:rFonts w:ascii="Times New Roman" w:hAnsi="Times New Roman"/>
        </w:rPr>
        <w:t>R2(config)#interface gigabitethernet 2</w:t>
      </w:r>
    </w:p>
    <w:p w14:paraId="6BDEBC4F" w14:textId="77777777" w:rsidR="00AC1FD1" w:rsidRPr="002937A1" w:rsidRDefault="00AC1FD1" w:rsidP="00AC1FD1">
      <w:pPr>
        <w:ind w:firstLine="480"/>
        <w:rPr>
          <w:rFonts w:ascii="Times New Roman" w:hAnsi="Times New Roman"/>
        </w:rPr>
      </w:pPr>
      <w:r w:rsidRPr="002937A1">
        <w:rPr>
          <w:rFonts w:ascii="Times New Roman" w:hAnsi="Times New Roman"/>
        </w:rPr>
        <w:t>R2(config-if-gigabitethernet2)#ip address 10.0.0.2 30</w:t>
      </w:r>
    </w:p>
    <w:p w14:paraId="5AEB1171" w14:textId="77777777" w:rsidR="00AC1FD1" w:rsidRPr="002937A1" w:rsidRDefault="00AC1FD1" w:rsidP="00AC1FD1">
      <w:pPr>
        <w:ind w:firstLine="480"/>
        <w:rPr>
          <w:rFonts w:ascii="Times New Roman" w:hAnsi="Times New Roman"/>
        </w:rPr>
      </w:pPr>
      <w:r w:rsidRPr="002937A1">
        <w:rPr>
          <w:rFonts w:ascii="Times New Roman" w:hAnsi="Times New Roman"/>
        </w:rPr>
        <w:t>R2(config)#interface gigabitethernet 0</w:t>
      </w:r>
    </w:p>
    <w:p w14:paraId="070907E0" w14:textId="77777777" w:rsidR="00AC1FD1" w:rsidRPr="002937A1" w:rsidRDefault="00AC1FD1" w:rsidP="00AC1FD1">
      <w:pPr>
        <w:ind w:firstLine="480"/>
        <w:rPr>
          <w:rFonts w:ascii="Times New Roman" w:hAnsi="Times New Roman"/>
        </w:rPr>
      </w:pPr>
      <w:r w:rsidRPr="002937A1">
        <w:rPr>
          <w:rFonts w:ascii="Times New Roman" w:hAnsi="Times New Roman"/>
        </w:rPr>
        <w:t>R2(config-if-gigabitethernet0)#ip address 11.0.0.1 24</w:t>
      </w:r>
    </w:p>
    <w:p w14:paraId="007FDE77" w14:textId="77777777" w:rsidR="00AC1FD1" w:rsidRPr="002937A1" w:rsidRDefault="00AC1FD1" w:rsidP="00AC1FD1">
      <w:pPr>
        <w:ind w:firstLine="480"/>
        <w:rPr>
          <w:rFonts w:ascii="Times New Roman" w:hAnsi="Times New Roman"/>
        </w:rPr>
      </w:pPr>
      <w:r w:rsidRPr="002937A1">
        <w:rPr>
          <w:rFonts w:ascii="Times New Roman" w:hAnsi="Times New Roman"/>
        </w:rPr>
        <w:t>R2(config-if-gigabitethernet0)#exit</w:t>
      </w:r>
    </w:p>
    <w:p w14:paraId="448636A6" w14:textId="77777777" w:rsidR="00AC1FD1" w:rsidRPr="002937A1" w:rsidRDefault="00AC1FD1" w:rsidP="00AC1FD1">
      <w:pPr>
        <w:ind w:firstLine="480"/>
        <w:rPr>
          <w:rFonts w:ascii="Times New Roman" w:hAnsi="Times New Roman"/>
        </w:rPr>
      </w:pPr>
      <w:r w:rsidRPr="002937A1">
        <w:rPr>
          <w:rFonts w:ascii="Times New Roman" w:hAnsi="Times New Roman"/>
        </w:rPr>
        <w:t>R2(config)#router ospf 1</w:t>
      </w:r>
      <w:r w:rsidRPr="002937A1">
        <w:rPr>
          <w:rFonts w:ascii="Times New Roman" w:hAnsi="Times New Roman"/>
        </w:rPr>
        <w:tab/>
      </w:r>
      <w:r w:rsidRPr="002937A1">
        <w:rPr>
          <w:rFonts w:ascii="Times New Roman" w:hAnsi="Times New Roman"/>
        </w:rPr>
        <w:tab/>
      </w:r>
      <w:r w:rsidRPr="002937A1">
        <w:rPr>
          <w:rFonts w:ascii="Times New Roman" w:hAnsi="Times New Roman"/>
        </w:rPr>
        <w:tab/>
      </w:r>
      <w:r w:rsidRPr="002937A1">
        <w:rPr>
          <w:rFonts w:ascii="Times New Roman" w:hAnsi="Times New Roman"/>
        </w:rPr>
        <w:tab/>
      </w:r>
      <w:r w:rsidRPr="002937A1">
        <w:rPr>
          <w:rFonts w:ascii="Times New Roman" w:hAnsi="Times New Roman"/>
        </w:rPr>
        <w:tab/>
      </w:r>
      <w:r w:rsidRPr="002937A1">
        <w:rPr>
          <w:rFonts w:ascii="Times New Roman" w:hAnsi="Times New Roman"/>
        </w:rPr>
        <w:tab/>
      </w:r>
      <w:r w:rsidRPr="002937A1">
        <w:rPr>
          <w:rFonts w:ascii="Times New Roman" w:hAnsi="Times New Roman"/>
        </w:rPr>
        <w:tab/>
      </w:r>
      <w:r w:rsidRPr="002937A1">
        <w:rPr>
          <w:rFonts w:ascii="Times New Roman" w:hAnsi="Times New Roman"/>
        </w:rPr>
        <w:tab/>
      </w:r>
      <w:r w:rsidRPr="002937A1">
        <w:rPr>
          <w:rFonts w:ascii="Times New Roman" w:hAnsi="Times New Roman"/>
        </w:rPr>
        <w:tab/>
        <w:t>//</w:t>
      </w:r>
      <w:r w:rsidRPr="002937A1">
        <w:rPr>
          <w:rFonts w:ascii="Times New Roman" w:hAnsi="Times New Roman" w:hint="eastAsia"/>
        </w:rPr>
        <w:t>开启</w:t>
      </w:r>
      <w:r w:rsidRPr="002937A1">
        <w:rPr>
          <w:rFonts w:ascii="Times New Roman" w:hAnsi="Times New Roman"/>
        </w:rPr>
        <w:t>OSPF</w:t>
      </w:r>
      <w:r w:rsidRPr="002937A1">
        <w:rPr>
          <w:rFonts w:ascii="Times New Roman" w:hAnsi="Times New Roman"/>
        </w:rPr>
        <w:t>进程</w:t>
      </w:r>
    </w:p>
    <w:p w14:paraId="6BEB59B7" w14:textId="77777777" w:rsidR="00AC1FD1" w:rsidRPr="002937A1" w:rsidRDefault="00AC1FD1" w:rsidP="00AC1FD1">
      <w:pPr>
        <w:ind w:firstLine="480"/>
        <w:rPr>
          <w:rFonts w:ascii="Times New Roman" w:hAnsi="Times New Roman"/>
        </w:rPr>
      </w:pPr>
      <w:r w:rsidRPr="002937A1">
        <w:rPr>
          <w:rFonts w:ascii="Times New Roman" w:hAnsi="Times New Roman"/>
        </w:rPr>
        <w:t>R2(config-ospf)#router-id 2.2.2.2</w:t>
      </w:r>
      <w:r w:rsidRPr="002937A1">
        <w:rPr>
          <w:rFonts w:ascii="Times New Roman" w:hAnsi="Times New Roman"/>
        </w:rPr>
        <w:tab/>
      </w:r>
      <w:r w:rsidRPr="002937A1">
        <w:rPr>
          <w:rFonts w:ascii="Times New Roman" w:hAnsi="Times New Roman"/>
        </w:rPr>
        <w:tab/>
      </w:r>
      <w:r w:rsidRPr="002937A1">
        <w:rPr>
          <w:rFonts w:ascii="Times New Roman" w:hAnsi="Times New Roman"/>
        </w:rPr>
        <w:tab/>
      </w:r>
      <w:r w:rsidRPr="002937A1">
        <w:rPr>
          <w:rFonts w:ascii="Times New Roman" w:hAnsi="Times New Roman"/>
        </w:rPr>
        <w:tab/>
      </w:r>
      <w:r w:rsidRPr="002937A1">
        <w:rPr>
          <w:rFonts w:ascii="Times New Roman" w:hAnsi="Times New Roman"/>
        </w:rPr>
        <w:tab/>
      </w:r>
      <w:r w:rsidRPr="002937A1">
        <w:rPr>
          <w:rFonts w:ascii="Times New Roman" w:hAnsi="Times New Roman"/>
        </w:rPr>
        <w:tab/>
      </w:r>
      <w:r w:rsidRPr="002937A1">
        <w:rPr>
          <w:rFonts w:ascii="Times New Roman" w:hAnsi="Times New Roman"/>
        </w:rPr>
        <w:tab/>
        <w:t>//</w:t>
      </w:r>
      <w:r w:rsidRPr="002937A1">
        <w:rPr>
          <w:rFonts w:ascii="Times New Roman" w:hAnsi="Times New Roman" w:hint="eastAsia"/>
        </w:rPr>
        <w:t>设置</w:t>
      </w:r>
      <w:r w:rsidRPr="002937A1">
        <w:rPr>
          <w:rFonts w:ascii="Times New Roman" w:hAnsi="Times New Roman"/>
        </w:rPr>
        <w:t>OSPF</w:t>
      </w:r>
      <w:r w:rsidRPr="002937A1">
        <w:rPr>
          <w:rFonts w:ascii="Times New Roman" w:hAnsi="Times New Roman" w:hint="eastAsia"/>
        </w:rPr>
        <w:t>路由器</w:t>
      </w:r>
      <w:r w:rsidRPr="002937A1">
        <w:rPr>
          <w:rFonts w:ascii="Times New Roman" w:hAnsi="Times New Roman" w:hint="eastAsia"/>
        </w:rPr>
        <w:t>ID</w:t>
      </w:r>
    </w:p>
    <w:p w14:paraId="3EDDBDDD" w14:textId="77777777" w:rsidR="00AC1FD1" w:rsidRPr="002937A1" w:rsidRDefault="00AC1FD1" w:rsidP="00AC1FD1">
      <w:pPr>
        <w:ind w:firstLine="480"/>
        <w:rPr>
          <w:rFonts w:ascii="Times New Roman" w:hAnsi="Times New Roman"/>
        </w:rPr>
      </w:pPr>
      <w:r w:rsidRPr="002937A1">
        <w:rPr>
          <w:rFonts w:ascii="Times New Roman" w:hAnsi="Times New Roman"/>
        </w:rPr>
        <w:t>R2(config-ospf)#network 11.0.0.1 0.0.0.255 area 0</w:t>
      </w:r>
      <w:r w:rsidRPr="002937A1">
        <w:rPr>
          <w:rFonts w:ascii="Times New Roman" w:hAnsi="Times New Roman"/>
        </w:rPr>
        <w:tab/>
      </w:r>
      <w:r w:rsidRPr="002937A1">
        <w:rPr>
          <w:rFonts w:ascii="Times New Roman" w:hAnsi="Times New Roman"/>
        </w:rPr>
        <w:tab/>
      </w:r>
      <w:r w:rsidRPr="002937A1">
        <w:rPr>
          <w:rFonts w:ascii="Times New Roman" w:hAnsi="Times New Roman"/>
        </w:rPr>
        <w:tab/>
        <w:t>//</w:t>
      </w:r>
      <w:r w:rsidRPr="002937A1">
        <w:rPr>
          <w:rFonts w:ascii="Times New Roman" w:hAnsi="Times New Roman" w:hint="eastAsia"/>
        </w:rPr>
        <w:t>将</w:t>
      </w:r>
      <w:r w:rsidRPr="002937A1">
        <w:rPr>
          <w:rFonts w:ascii="Times New Roman" w:hAnsi="Times New Roman"/>
        </w:rPr>
        <w:t>该网段宣告进</w:t>
      </w:r>
      <w:r w:rsidRPr="002937A1">
        <w:rPr>
          <w:rFonts w:ascii="Times New Roman" w:hAnsi="Times New Roman"/>
        </w:rPr>
        <w:t>OSPF</w:t>
      </w:r>
    </w:p>
    <w:p w14:paraId="5BC98ED7" w14:textId="77777777" w:rsidR="00AC1FD1" w:rsidRPr="002937A1" w:rsidRDefault="00AC1FD1" w:rsidP="00AC1FD1">
      <w:pPr>
        <w:ind w:firstLine="480"/>
        <w:rPr>
          <w:rFonts w:ascii="Times New Roman" w:hAnsi="Times New Roman"/>
        </w:rPr>
      </w:pPr>
      <w:r w:rsidRPr="002937A1">
        <w:rPr>
          <w:rFonts w:ascii="Times New Roman" w:hAnsi="Times New Roman"/>
        </w:rPr>
        <w:t>R2(config-ospf)# redistribute connected</w:t>
      </w:r>
      <w:r>
        <w:rPr>
          <w:rFonts w:ascii="Times New Roman" w:hAnsi="Times New Roman"/>
        </w:rPr>
        <w:tab/>
      </w:r>
      <w:r>
        <w:rPr>
          <w:rFonts w:ascii="Times New Roman" w:hAnsi="Times New Roman"/>
        </w:rPr>
        <w:tab/>
      </w:r>
      <w:r>
        <w:rPr>
          <w:rFonts w:ascii="Times New Roman" w:hAnsi="Times New Roman"/>
        </w:rPr>
        <w:tab/>
      </w:r>
      <w:r w:rsidRPr="002937A1">
        <w:rPr>
          <w:rFonts w:ascii="Times New Roman" w:hAnsi="Times New Roman"/>
        </w:rPr>
        <w:t>//</w:t>
      </w:r>
      <w:r w:rsidRPr="002937A1">
        <w:rPr>
          <w:rFonts w:ascii="Times New Roman" w:hAnsi="Times New Roman" w:hint="eastAsia"/>
        </w:rPr>
        <w:t>将</w:t>
      </w:r>
      <w:r w:rsidRPr="002937A1">
        <w:rPr>
          <w:rFonts w:ascii="Times New Roman" w:hAnsi="Times New Roman"/>
        </w:rPr>
        <w:t>直连路由</w:t>
      </w:r>
      <w:r w:rsidRPr="002937A1">
        <w:rPr>
          <w:rFonts w:ascii="Times New Roman" w:hAnsi="Times New Roman" w:hint="eastAsia"/>
        </w:rPr>
        <w:t>重</w:t>
      </w:r>
      <w:r w:rsidRPr="002937A1">
        <w:rPr>
          <w:rFonts w:ascii="Times New Roman" w:hAnsi="Times New Roman"/>
        </w:rPr>
        <w:t>分发进</w:t>
      </w:r>
      <w:r w:rsidRPr="002937A1">
        <w:rPr>
          <w:rFonts w:ascii="Times New Roman" w:hAnsi="Times New Roman"/>
        </w:rPr>
        <w:t>OSPF</w:t>
      </w:r>
    </w:p>
    <w:p w14:paraId="5E79B9DA" w14:textId="77777777" w:rsidR="00AC1FD1" w:rsidRPr="002937A1" w:rsidRDefault="00AC1FD1" w:rsidP="00AC1FD1">
      <w:pPr>
        <w:ind w:firstLine="480"/>
        <w:rPr>
          <w:rFonts w:ascii="Times New Roman" w:hAnsi="Times New Roman"/>
        </w:rPr>
      </w:pPr>
      <w:r w:rsidRPr="002937A1">
        <w:rPr>
          <w:rFonts w:ascii="Times New Roman" w:hAnsi="Times New Roman" w:hint="eastAsia"/>
        </w:rPr>
        <w:t>R2</w:t>
      </w:r>
      <w:r w:rsidRPr="002937A1">
        <w:rPr>
          <w:rFonts w:ascii="Times New Roman" w:hAnsi="Times New Roman" w:hint="eastAsia"/>
        </w:rPr>
        <w:t>路由表</w:t>
      </w:r>
      <w:r w:rsidRPr="002937A1">
        <w:rPr>
          <w:rFonts w:ascii="Times New Roman" w:hAnsi="Times New Roman"/>
        </w:rPr>
        <w:t>如图所示：</w:t>
      </w:r>
    </w:p>
    <w:p w14:paraId="7EDBC1AC" w14:textId="77777777" w:rsidR="00AC1FD1" w:rsidRPr="00D1666A" w:rsidRDefault="00AC1FD1" w:rsidP="00AC1FD1">
      <w:pPr>
        <w:ind w:firstLine="480"/>
        <w:jc w:val="center"/>
        <w:rPr>
          <w:rFonts w:ascii="Times New Roman" w:hAnsi="Times New Roman"/>
        </w:rPr>
      </w:pPr>
      <w:r w:rsidRPr="00D1666A">
        <w:rPr>
          <w:rFonts w:ascii="Times New Roman" w:hAnsi="Times New Roman"/>
          <w:noProof/>
        </w:rPr>
        <w:lastRenderedPageBreak/>
        <w:drawing>
          <wp:inline distT="0" distB="0" distL="0" distR="0" wp14:anchorId="108699A3" wp14:editId="16C0BD30">
            <wp:extent cx="5274310" cy="13652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365250"/>
                    </a:xfrm>
                    <a:prstGeom prst="rect">
                      <a:avLst/>
                    </a:prstGeom>
                  </pic:spPr>
                </pic:pic>
              </a:graphicData>
            </a:graphic>
          </wp:inline>
        </w:drawing>
      </w:r>
    </w:p>
    <w:p w14:paraId="4FA1EFC0" w14:textId="77777777" w:rsidR="00AC1FD1" w:rsidRPr="002937A1" w:rsidRDefault="00AC1FD1" w:rsidP="00AC1FD1">
      <w:pPr>
        <w:ind w:firstLine="480"/>
        <w:rPr>
          <w:rFonts w:ascii="Times New Roman" w:hAnsi="Times New Roman"/>
        </w:rPr>
      </w:pPr>
      <w:r w:rsidRPr="002937A1">
        <w:rPr>
          <w:rFonts w:ascii="Times New Roman" w:hAnsi="Times New Roman"/>
        </w:rPr>
        <w:t>R3</w:t>
      </w:r>
      <w:r w:rsidRPr="002937A1">
        <w:rPr>
          <w:rFonts w:ascii="Times New Roman" w:hAnsi="Times New Roman" w:hint="eastAsia"/>
        </w:rPr>
        <w:t>配置</w:t>
      </w:r>
      <w:r w:rsidRPr="002937A1">
        <w:rPr>
          <w:rFonts w:ascii="Times New Roman" w:hAnsi="Times New Roman"/>
        </w:rPr>
        <w:t>：</w:t>
      </w:r>
    </w:p>
    <w:p w14:paraId="127773CA" w14:textId="77777777" w:rsidR="00AC1FD1" w:rsidRPr="002937A1" w:rsidRDefault="00AC1FD1" w:rsidP="00AC1FD1">
      <w:pPr>
        <w:ind w:firstLine="480"/>
        <w:rPr>
          <w:rFonts w:ascii="Times New Roman" w:hAnsi="Times New Roman"/>
        </w:rPr>
      </w:pPr>
      <w:r w:rsidRPr="002937A1">
        <w:rPr>
          <w:rFonts w:ascii="Times New Roman" w:hAnsi="Times New Roman"/>
        </w:rPr>
        <w:t>R3(config)#interface g0</w:t>
      </w:r>
    </w:p>
    <w:p w14:paraId="0BA1DA76" w14:textId="77777777" w:rsidR="00AC1FD1" w:rsidRPr="002937A1" w:rsidRDefault="00AC1FD1" w:rsidP="00AC1FD1">
      <w:pPr>
        <w:ind w:firstLine="480"/>
        <w:rPr>
          <w:rFonts w:ascii="Times New Roman" w:hAnsi="Times New Roman"/>
        </w:rPr>
      </w:pPr>
      <w:r w:rsidRPr="002937A1">
        <w:rPr>
          <w:rFonts w:ascii="Times New Roman" w:hAnsi="Times New Roman"/>
        </w:rPr>
        <w:t>R3(config-if-gigabitethernet0)#ip address 11.0.0.3 24</w:t>
      </w:r>
    </w:p>
    <w:p w14:paraId="5B469EAF" w14:textId="77777777" w:rsidR="00AC1FD1" w:rsidRPr="002937A1" w:rsidRDefault="00AC1FD1" w:rsidP="00AC1FD1">
      <w:pPr>
        <w:ind w:firstLine="480"/>
        <w:rPr>
          <w:rFonts w:ascii="Times New Roman" w:hAnsi="Times New Roman"/>
        </w:rPr>
      </w:pPr>
      <w:r w:rsidRPr="002937A1">
        <w:rPr>
          <w:rFonts w:ascii="Times New Roman" w:hAnsi="Times New Roman"/>
        </w:rPr>
        <w:t>R3(config-if-gigabitethernet0)#exit</w:t>
      </w:r>
    </w:p>
    <w:p w14:paraId="3F4273CB" w14:textId="77777777" w:rsidR="00AC1FD1" w:rsidRPr="002937A1" w:rsidRDefault="00AC1FD1" w:rsidP="00AC1FD1">
      <w:pPr>
        <w:ind w:firstLine="480"/>
        <w:rPr>
          <w:rFonts w:ascii="Times New Roman" w:hAnsi="Times New Roman"/>
        </w:rPr>
      </w:pPr>
      <w:r w:rsidRPr="002937A1">
        <w:rPr>
          <w:rFonts w:ascii="Times New Roman" w:hAnsi="Times New Roman"/>
        </w:rPr>
        <w:t>R3(config)#interface loopback 0</w:t>
      </w:r>
      <w:r w:rsidRPr="002937A1">
        <w:rPr>
          <w:rFonts w:ascii="Times New Roman" w:hAnsi="Times New Roman"/>
        </w:rPr>
        <w:tab/>
      </w:r>
      <w:r w:rsidRPr="002937A1">
        <w:rPr>
          <w:rFonts w:ascii="Times New Roman" w:hAnsi="Times New Roman"/>
        </w:rPr>
        <w:tab/>
      </w:r>
      <w:r w:rsidRPr="002937A1">
        <w:rPr>
          <w:rFonts w:ascii="Times New Roman" w:hAnsi="Times New Roman"/>
        </w:rPr>
        <w:tab/>
      </w:r>
      <w:r w:rsidRPr="002937A1">
        <w:rPr>
          <w:rFonts w:ascii="Times New Roman" w:hAnsi="Times New Roman"/>
        </w:rPr>
        <w:tab/>
      </w:r>
      <w:r w:rsidRPr="002937A1">
        <w:rPr>
          <w:rFonts w:ascii="Times New Roman" w:hAnsi="Times New Roman"/>
        </w:rPr>
        <w:tab/>
      </w:r>
      <w:r w:rsidRPr="002937A1">
        <w:rPr>
          <w:rFonts w:ascii="Times New Roman" w:hAnsi="Times New Roman"/>
        </w:rPr>
        <w:tab/>
      </w:r>
      <w:r w:rsidRPr="002937A1">
        <w:rPr>
          <w:rFonts w:ascii="Times New Roman" w:hAnsi="Times New Roman"/>
        </w:rPr>
        <w:tab/>
      </w:r>
      <w:r w:rsidRPr="002937A1">
        <w:rPr>
          <w:rFonts w:ascii="Times New Roman" w:hAnsi="Times New Roman"/>
        </w:rPr>
        <w:tab/>
        <w:t>//</w:t>
      </w:r>
      <w:r w:rsidRPr="002937A1">
        <w:rPr>
          <w:rFonts w:ascii="Times New Roman" w:hAnsi="Times New Roman" w:hint="eastAsia"/>
        </w:rPr>
        <w:t>创建</w:t>
      </w:r>
      <w:r w:rsidRPr="002937A1">
        <w:rPr>
          <w:rFonts w:ascii="Times New Roman" w:hAnsi="Times New Roman"/>
        </w:rPr>
        <w:t>环回口</w:t>
      </w:r>
    </w:p>
    <w:p w14:paraId="736112E0" w14:textId="77777777" w:rsidR="00AC1FD1" w:rsidRPr="002937A1" w:rsidRDefault="00AC1FD1" w:rsidP="00AC1FD1">
      <w:pPr>
        <w:ind w:firstLine="480"/>
        <w:rPr>
          <w:rFonts w:ascii="Times New Roman" w:hAnsi="Times New Roman"/>
        </w:rPr>
      </w:pPr>
      <w:r w:rsidRPr="002937A1">
        <w:rPr>
          <w:rFonts w:ascii="Times New Roman" w:hAnsi="Times New Roman"/>
        </w:rPr>
        <w:t>R3(config-if-loopback0)#ip address 10.10.10.1 32</w:t>
      </w:r>
    </w:p>
    <w:p w14:paraId="6E1E1D4C" w14:textId="77777777" w:rsidR="00AC1FD1" w:rsidRPr="002937A1" w:rsidRDefault="00AC1FD1" w:rsidP="00AC1FD1">
      <w:pPr>
        <w:ind w:firstLine="480"/>
        <w:rPr>
          <w:rFonts w:ascii="Times New Roman" w:hAnsi="Times New Roman"/>
        </w:rPr>
      </w:pPr>
      <w:r w:rsidRPr="002937A1">
        <w:rPr>
          <w:rFonts w:ascii="Times New Roman" w:hAnsi="Times New Roman"/>
        </w:rPr>
        <w:t>R3(config)#router ospf 1</w:t>
      </w:r>
    </w:p>
    <w:p w14:paraId="1456EB9E" w14:textId="77777777" w:rsidR="00AC1FD1" w:rsidRPr="002937A1" w:rsidRDefault="00AC1FD1" w:rsidP="00AC1FD1">
      <w:pPr>
        <w:ind w:firstLine="480"/>
        <w:rPr>
          <w:rFonts w:ascii="Times New Roman" w:hAnsi="Times New Roman"/>
        </w:rPr>
      </w:pPr>
      <w:r w:rsidRPr="002937A1">
        <w:rPr>
          <w:rFonts w:ascii="Times New Roman" w:hAnsi="Times New Roman"/>
        </w:rPr>
        <w:t>R3(config-ospf)# router-id 3.3.3.3</w:t>
      </w:r>
    </w:p>
    <w:p w14:paraId="6599BB60" w14:textId="77777777" w:rsidR="00AC1FD1" w:rsidRPr="002937A1" w:rsidRDefault="00AC1FD1" w:rsidP="00AC1FD1">
      <w:pPr>
        <w:ind w:firstLine="480"/>
        <w:rPr>
          <w:rFonts w:ascii="Times New Roman" w:hAnsi="Times New Roman"/>
        </w:rPr>
      </w:pPr>
      <w:r w:rsidRPr="002937A1">
        <w:rPr>
          <w:rFonts w:ascii="Times New Roman" w:hAnsi="Times New Roman"/>
        </w:rPr>
        <w:t>R3(config-ospf)#network 11.0.0.3 0.0.0.255 area 0</w:t>
      </w:r>
    </w:p>
    <w:p w14:paraId="55B64DCE" w14:textId="77777777" w:rsidR="00AC1FD1" w:rsidRPr="002937A1" w:rsidRDefault="00AC1FD1" w:rsidP="00AC1FD1">
      <w:pPr>
        <w:ind w:firstLine="480"/>
        <w:rPr>
          <w:rFonts w:ascii="Times New Roman" w:hAnsi="Times New Roman"/>
        </w:rPr>
      </w:pPr>
      <w:r w:rsidRPr="002937A1">
        <w:rPr>
          <w:rFonts w:ascii="Times New Roman" w:hAnsi="Times New Roman"/>
        </w:rPr>
        <w:t>R3(config-ospf)#network 10.10.10.1 0.0.0.0 area 0</w:t>
      </w:r>
    </w:p>
    <w:p w14:paraId="4DD3C24F" w14:textId="77777777" w:rsidR="00AC1FD1" w:rsidRPr="002937A1" w:rsidRDefault="00AC1FD1" w:rsidP="00AC1FD1">
      <w:pPr>
        <w:ind w:firstLine="480"/>
        <w:rPr>
          <w:rFonts w:ascii="Times New Roman" w:hAnsi="Times New Roman"/>
        </w:rPr>
      </w:pPr>
      <w:r w:rsidRPr="002937A1">
        <w:rPr>
          <w:rFonts w:ascii="Times New Roman" w:hAnsi="Times New Roman"/>
        </w:rPr>
        <w:t>R3(config-ospf)#exit</w:t>
      </w:r>
    </w:p>
    <w:p w14:paraId="4FD22ECF" w14:textId="77777777" w:rsidR="00AC1FD1" w:rsidRPr="002937A1" w:rsidRDefault="00AC1FD1" w:rsidP="00AC1FD1">
      <w:pPr>
        <w:ind w:firstLine="480"/>
        <w:rPr>
          <w:rFonts w:ascii="Times New Roman" w:hAnsi="Times New Roman"/>
        </w:rPr>
      </w:pPr>
      <w:r w:rsidRPr="002937A1">
        <w:rPr>
          <w:rFonts w:ascii="Times New Roman" w:hAnsi="Times New Roman"/>
        </w:rPr>
        <w:t>R3</w:t>
      </w:r>
      <w:r w:rsidRPr="002937A1">
        <w:rPr>
          <w:rFonts w:ascii="Times New Roman" w:hAnsi="Times New Roman" w:hint="eastAsia"/>
        </w:rPr>
        <w:t>路由表</w:t>
      </w:r>
      <w:r w:rsidRPr="002937A1">
        <w:rPr>
          <w:rFonts w:ascii="Times New Roman" w:hAnsi="Times New Roman"/>
        </w:rPr>
        <w:t>如下图</w:t>
      </w:r>
    </w:p>
    <w:p w14:paraId="4D5A9A6F" w14:textId="77777777" w:rsidR="00AC1FD1" w:rsidRPr="00D1666A" w:rsidRDefault="00AC1FD1" w:rsidP="00AC1FD1">
      <w:pPr>
        <w:ind w:firstLine="480"/>
        <w:jc w:val="center"/>
        <w:rPr>
          <w:rFonts w:ascii="Times New Roman" w:hAnsi="Times New Roman"/>
        </w:rPr>
      </w:pPr>
      <w:r w:rsidRPr="00D1666A">
        <w:rPr>
          <w:rFonts w:ascii="Times New Roman" w:hAnsi="Times New Roman"/>
          <w:noProof/>
        </w:rPr>
        <w:drawing>
          <wp:inline distT="0" distB="0" distL="0" distR="0" wp14:anchorId="7B268C09" wp14:editId="10D73EEA">
            <wp:extent cx="5274310" cy="13868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86840"/>
                    </a:xfrm>
                    <a:prstGeom prst="rect">
                      <a:avLst/>
                    </a:prstGeom>
                  </pic:spPr>
                </pic:pic>
              </a:graphicData>
            </a:graphic>
          </wp:inline>
        </w:drawing>
      </w:r>
    </w:p>
    <w:p w14:paraId="27E368FF" w14:textId="77777777" w:rsidR="00AC1FD1" w:rsidRPr="005966EC" w:rsidRDefault="00AC1FD1" w:rsidP="00AC1FD1">
      <w:pPr>
        <w:ind w:firstLine="480"/>
        <w:rPr>
          <w:rFonts w:ascii="Times New Roman" w:hAnsi="Times New Roman"/>
        </w:rPr>
      </w:pPr>
      <w:r w:rsidRPr="005966EC">
        <w:rPr>
          <w:rFonts w:ascii="Times New Roman" w:hAnsi="Times New Roman" w:hint="eastAsia"/>
        </w:rPr>
        <w:t>在</w:t>
      </w:r>
      <w:r w:rsidRPr="005966EC">
        <w:rPr>
          <w:rFonts w:ascii="Times New Roman" w:hAnsi="Times New Roman" w:hint="eastAsia"/>
        </w:rPr>
        <w:t>PC</w:t>
      </w:r>
      <w:r w:rsidRPr="005966EC">
        <w:rPr>
          <w:rFonts w:ascii="Times New Roman" w:hAnsi="Times New Roman" w:hint="eastAsia"/>
        </w:rPr>
        <w:t>机</w:t>
      </w:r>
      <w:r w:rsidRPr="005966EC">
        <w:rPr>
          <w:rFonts w:ascii="Times New Roman" w:hAnsi="Times New Roman"/>
        </w:rPr>
        <w:t>上</w:t>
      </w:r>
      <w:r w:rsidRPr="005966EC">
        <w:rPr>
          <w:rFonts w:ascii="Times New Roman" w:hAnsi="Times New Roman" w:hint="eastAsia"/>
        </w:rPr>
        <w:t>ping 10.10.10.1 ,</w:t>
      </w:r>
      <w:r w:rsidRPr="005966EC">
        <w:rPr>
          <w:rFonts w:ascii="Times New Roman" w:hAnsi="Times New Roman" w:hint="eastAsia"/>
        </w:rPr>
        <w:t>在</w:t>
      </w:r>
      <w:r w:rsidRPr="005966EC">
        <w:rPr>
          <w:rFonts w:ascii="Times New Roman" w:hAnsi="Times New Roman" w:hint="eastAsia"/>
        </w:rPr>
        <w:t>R3</w:t>
      </w:r>
      <w:r w:rsidRPr="005966EC">
        <w:rPr>
          <w:rFonts w:ascii="Times New Roman" w:hAnsi="Times New Roman" w:hint="eastAsia"/>
        </w:rPr>
        <w:t>上</w:t>
      </w:r>
      <w:r w:rsidRPr="005966EC">
        <w:rPr>
          <w:rFonts w:ascii="Times New Roman" w:hAnsi="Times New Roman"/>
        </w:rPr>
        <w:t>开启</w:t>
      </w:r>
      <w:r w:rsidRPr="005966EC">
        <w:rPr>
          <w:rFonts w:ascii="Times New Roman" w:hAnsi="Times New Roman"/>
        </w:rPr>
        <w:t>debug</w:t>
      </w:r>
      <w:r w:rsidRPr="005966EC">
        <w:rPr>
          <w:rFonts w:ascii="Times New Roman" w:hAnsi="Times New Roman" w:hint="eastAsia"/>
        </w:rPr>
        <w:t>信息</w:t>
      </w:r>
    </w:p>
    <w:p w14:paraId="5A3FBBDA" w14:textId="77777777" w:rsidR="00AC1FD1" w:rsidRPr="00D1666A" w:rsidRDefault="00AC1FD1" w:rsidP="00AC1FD1">
      <w:pPr>
        <w:ind w:firstLine="480"/>
        <w:jc w:val="center"/>
        <w:rPr>
          <w:rFonts w:ascii="Times New Roman" w:hAnsi="Times New Roman"/>
        </w:rPr>
      </w:pPr>
      <w:r w:rsidRPr="00D1666A">
        <w:rPr>
          <w:rFonts w:ascii="Times New Roman" w:hAnsi="Times New Roman"/>
          <w:noProof/>
        </w:rPr>
        <w:lastRenderedPageBreak/>
        <w:drawing>
          <wp:inline distT="0" distB="0" distL="0" distR="0" wp14:anchorId="2C956469" wp14:editId="7A39DBF8">
            <wp:extent cx="5219700" cy="21431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19700" cy="2143125"/>
                    </a:xfrm>
                    <a:prstGeom prst="rect">
                      <a:avLst/>
                    </a:prstGeom>
                  </pic:spPr>
                </pic:pic>
              </a:graphicData>
            </a:graphic>
          </wp:inline>
        </w:drawing>
      </w:r>
    </w:p>
    <w:p w14:paraId="5A168365" w14:textId="77777777" w:rsidR="00AC1FD1" w:rsidRPr="005966EC" w:rsidRDefault="00AC1FD1" w:rsidP="00AC1FD1">
      <w:pPr>
        <w:ind w:firstLine="480"/>
        <w:rPr>
          <w:rFonts w:ascii="Times New Roman" w:hAnsi="Times New Roman"/>
        </w:rPr>
      </w:pPr>
      <w:r w:rsidRPr="005966EC">
        <w:rPr>
          <w:rFonts w:ascii="Times New Roman" w:hAnsi="Times New Roman"/>
        </w:rPr>
        <w:t>R3#debug ip packet</w:t>
      </w:r>
    </w:p>
    <w:p w14:paraId="2CBB946E" w14:textId="77777777" w:rsidR="00AC1FD1" w:rsidRPr="00D1666A" w:rsidRDefault="00AC1FD1" w:rsidP="00AC1FD1">
      <w:pPr>
        <w:ind w:firstLine="480"/>
        <w:jc w:val="center"/>
        <w:rPr>
          <w:rFonts w:ascii="Times New Roman" w:hAnsi="Times New Roman"/>
        </w:rPr>
      </w:pPr>
      <w:r w:rsidRPr="00D1666A">
        <w:rPr>
          <w:rFonts w:ascii="Times New Roman" w:hAnsi="Times New Roman"/>
          <w:noProof/>
        </w:rPr>
        <w:drawing>
          <wp:inline distT="0" distB="0" distL="0" distR="0" wp14:anchorId="18B8B268" wp14:editId="00A0F642">
            <wp:extent cx="5274310" cy="84899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848995"/>
                    </a:xfrm>
                    <a:prstGeom prst="rect">
                      <a:avLst/>
                    </a:prstGeom>
                  </pic:spPr>
                </pic:pic>
              </a:graphicData>
            </a:graphic>
          </wp:inline>
        </w:drawing>
      </w:r>
    </w:p>
    <w:p w14:paraId="333A1887" w14:textId="77777777" w:rsidR="00AC1FD1" w:rsidRDefault="00AC1FD1" w:rsidP="00AC1FD1">
      <w:pPr>
        <w:ind w:firstLine="480"/>
        <w:rPr>
          <w:rFonts w:ascii="Times New Roman" w:hAnsi="Times New Roman"/>
        </w:rPr>
      </w:pPr>
      <w:r>
        <w:rPr>
          <w:rFonts w:ascii="Times New Roman" w:hAnsi="Times New Roman" w:hint="eastAsia"/>
        </w:rPr>
        <w:t>在</w:t>
      </w:r>
      <w:r>
        <w:rPr>
          <w:rFonts w:ascii="Times New Roman" w:hAnsi="Times New Roman" w:hint="eastAsia"/>
        </w:rPr>
        <w:t>R1</w:t>
      </w:r>
      <w:r>
        <w:rPr>
          <w:rFonts w:ascii="Times New Roman" w:hAnsi="Times New Roman" w:hint="eastAsia"/>
        </w:rPr>
        <w:t>上</w:t>
      </w:r>
      <w:r>
        <w:rPr>
          <w:rFonts w:ascii="Times New Roman" w:hAnsi="Times New Roman"/>
        </w:rPr>
        <w:t>通过</w:t>
      </w:r>
      <w:r>
        <w:rPr>
          <w:rFonts w:ascii="Times New Roman" w:hAnsi="Times New Roman" w:hint="eastAsia"/>
        </w:rPr>
        <w:t>show ip nat translation</w:t>
      </w:r>
      <w:r>
        <w:rPr>
          <w:rFonts w:ascii="Times New Roman" w:hAnsi="Times New Roman" w:hint="eastAsia"/>
        </w:rPr>
        <w:t>查看</w:t>
      </w:r>
      <w:r>
        <w:rPr>
          <w:rFonts w:ascii="Times New Roman" w:hAnsi="Times New Roman"/>
        </w:rPr>
        <w:t>地址转换</w:t>
      </w:r>
      <w:r>
        <w:rPr>
          <w:rFonts w:ascii="Times New Roman" w:hAnsi="Times New Roman" w:hint="eastAsia"/>
        </w:rPr>
        <w:t>情况</w:t>
      </w:r>
      <w:r>
        <w:rPr>
          <w:rFonts w:ascii="Times New Roman" w:hAnsi="Times New Roman"/>
        </w:rPr>
        <w:t>：</w:t>
      </w:r>
    </w:p>
    <w:p w14:paraId="56CBC158" w14:textId="77777777" w:rsidR="00AC1FD1" w:rsidRDefault="00AC1FD1" w:rsidP="00AC1FD1">
      <w:pPr>
        <w:ind w:firstLine="480"/>
        <w:rPr>
          <w:rFonts w:ascii="Times New Roman" w:hAnsi="Times New Roman"/>
        </w:rPr>
      </w:pPr>
      <w:r>
        <w:rPr>
          <w:noProof/>
        </w:rPr>
        <w:drawing>
          <wp:inline distT="0" distB="0" distL="0" distR="0" wp14:anchorId="3A13F77A" wp14:editId="2B09D153">
            <wp:extent cx="5543550" cy="53467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43550" cy="534670"/>
                    </a:xfrm>
                    <a:prstGeom prst="rect">
                      <a:avLst/>
                    </a:prstGeom>
                  </pic:spPr>
                </pic:pic>
              </a:graphicData>
            </a:graphic>
          </wp:inline>
        </w:drawing>
      </w:r>
    </w:p>
    <w:p w14:paraId="61C51FB0" w14:textId="77777777" w:rsidR="00AC1FD1" w:rsidRDefault="00AC1FD1" w:rsidP="00AC1FD1">
      <w:pPr>
        <w:ind w:firstLine="480"/>
        <w:rPr>
          <w:rFonts w:ascii="Times New Roman" w:hAnsi="Times New Roman"/>
        </w:rPr>
      </w:pPr>
      <w:r w:rsidRPr="005966EC">
        <w:rPr>
          <w:rFonts w:ascii="Times New Roman" w:hAnsi="Times New Roman" w:hint="eastAsia"/>
        </w:rPr>
        <w:t>可以</w:t>
      </w:r>
      <w:r w:rsidRPr="005966EC">
        <w:rPr>
          <w:rFonts w:ascii="Times New Roman" w:hAnsi="Times New Roman"/>
        </w:rPr>
        <w:t>看到</w:t>
      </w:r>
      <w:r w:rsidRPr="005966EC">
        <w:rPr>
          <w:rFonts w:ascii="Times New Roman" w:hAnsi="Times New Roman" w:hint="eastAsia"/>
        </w:rPr>
        <w:t>PC1</w:t>
      </w:r>
      <w:r w:rsidRPr="005966EC">
        <w:rPr>
          <w:rFonts w:ascii="Times New Roman" w:hAnsi="Times New Roman" w:hint="eastAsia"/>
        </w:rPr>
        <w:t>在</w:t>
      </w:r>
      <w:r w:rsidRPr="005966EC">
        <w:rPr>
          <w:rFonts w:ascii="Times New Roman" w:hAnsi="Times New Roman"/>
        </w:rPr>
        <w:t>ping R3</w:t>
      </w:r>
      <w:r w:rsidRPr="005966EC">
        <w:rPr>
          <w:rFonts w:ascii="Times New Roman" w:hAnsi="Times New Roman" w:hint="eastAsia"/>
        </w:rPr>
        <w:t>上的</w:t>
      </w:r>
      <w:r w:rsidRPr="005966EC">
        <w:rPr>
          <w:rFonts w:ascii="Times New Roman" w:hAnsi="Times New Roman"/>
        </w:rPr>
        <w:t>loopback0</w:t>
      </w:r>
      <w:r w:rsidRPr="005966EC">
        <w:rPr>
          <w:rFonts w:ascii="Times New Roman" w:hAnsi="Times New Roman" w:hint="eastAsia"/>
        </w:rPr>
        <w:t>地址</w:t>
      </w:r>
      <w:r w:rsidRPr="005966EC">
        <w:rPr>
          <w:rFonts w:ascii="Times New Roman" w:hAnsi="Times New Roman"/>
        </w:rPr>
        <w:t>时，</w:t>
      </w:r>
      <w:r w:rsidRPr="005966EC">
        <w:rPr>
          <w:rFonts w:ascii="Times New Roman" w:hAnsi="Times New Roman" w:hint="eastAsia"/>
        </w:rPr>
        <w:t>R1</w:t>
      </w:r>
      <w:r w:rsidRPr="005966EC">
        <w:rPr>
          <w:rFonts w:ascii="Times New Roman" w:hAnsi="Times New Roman" w:hint="eastAsia"/>
        </w:rPr>
        <w:t>将</w:t>
      </w:r>
      <w:r w:rsidRPr="005966EC">
        <w:rPr>
          <w:rFonts w:ascii="Times New Roman" w:hAnsi="Times New Roman" w:hint="eastAsia"/>
        </w:rPr>
        <w:t>PC</w:t>
      </w:r>
      <w:r w:rsidRPr="005966EC">
        <w:rPr>
          <w:rFonts w:ascii="Times New Roman" w:hAnsi="Times New Roman" w:hint="eastAsia"/>
        </w:rPr>
        <w:t>源</w:t>
      </w:r>
      <w:r w:rsidRPr="005966EC">
        <w:rPr>
          <w:rFonts w:ascii="Times New Roman" w:hAnsi="Times New Roman"/>
        </w:rPr>
        <w:t>地址转换为了</w:t>
      </w:r>
      <w:r w:rsidRPr="005966EC">
        <w:rPr>
          <w:rFonts w:ascii="Times New Roman" w:hAnsi="Times New Roman" w:hint="eastAsia"/>
        </w:rPr>
        <w:t>E1</w:t>
      </w:r>
      <w:r w:rsidRPr="005966EC">
        <w:rPr>
          <w:rFonts w:ascii="Times New Roman" w:hAnsi="Times New Roman" w:hint="eastAsia"/>
        </w:rPr>
        <w:t>口</w:t>
      </w:r>
      <w:r w:rsidRPr="005966EC">
        <w:rPr>
          <w:rFonts w:ascii="Times New Roman" w:hAnsi="Times New Roman" w:hint="eastAsia"/>
        </w:rPr>
        <w:t>10.0.0.1</w:t>
      </w:r>
      <w:r w:rsidRPr="005966EC">
        <w:rPr>
          <w:rFonts w:ascii="Times New Roman" w:hAnsi="Times New Roman" w:hint="eastAsia"/>
        </w:rPr>
        <w:t>。</w:t>
      </w:r>
    </w:p>
    <w:p w14:paraId="625D9128" w14:textId="77777777" w:rsidR="00AC1FD1" w:rsidRPr="00F72843" w:rsidRDefault="00AC1FD1" w:rsidP="00AC1FD1">
      <w:pPr>
        <w:ind w:firstLine="480"/>
        <w:rPr>
          <w:rFonts w:ascii="Times New Roman" w:hAnsi="Times New Roman"/>
        </w:rPr>
      </w:pPr>
    </w:p>
    <w:p w14:paraId="3A968CCA" w14:textId="77777777" w:rsidR="00AC1FD1" w:rsidRPr="008A21D2" w:rsidRDefault="00AC1FD1" w:rsidP="00AC1FD1">
      <w:pPr>
        <w:ind w:firstLine="480"/>
      </w:pPr>
      <w:r>
        <w:br w:type="page"/>
      </w:r>
    </w:p>
    <w:p w14:paraId="3CA3F261" w14:textId="77777777" w:rsidR="00DC21BA" w:rsidRDefault="00DC21BA" w:rsidP="00F026F7">
      <w:pPr>
        <w:pStyle w:val="2"/>
        <w:numPr>
          <w:ilvl w:val="1"/>
          <w:numId w:val="11"/>
        </w:numPr>
      </w:pPr>
      <w:bookmarkStart w:id="55" w:name="_Toc465170345"/>
      <w:bookmarkEnd w:id="50"/>
      <w:r>
        <w:rPr>
          <w:rFonts w:hint="eastAsia"/>
        </w:rPr>
        <w:lastRenderedPageBreak/>
        <w:t>NAT</w:t>
      </w:r>
      <w:r>
        <w:rPr>
          <w:rFonts w:hint="eastAsia"/>
        </w:rPr>
        <w:t>端口</w:t>
      </w:r>
      <w:r>
        <w:t>映射</w:t>
      </w:r>
      <w:bookmarkEnd w:id="55"/>
    </w:p>
    <w:p w14:paraId="78965AA3" w14:textId="77777777" w:rsidR="00DC21BA" w:rsidRDefault="00DC21BA" w:rsidP="00DC21BA">
      <w:pPr>
        <w:ind w:firstLine="480"/>
        <w:rPr>
          <w:szCs w:val="24"/>
        </w:rPr>
      </w:pPr>
      <w:r w:rsidRPr="00DC21BA">
        <w:rPr>
          <w:rFonts w:hint="eastAsia"/>
          <w:szCs w:val="24"/>
        </w:rPr>
        <w:t>网络</w:t>
      </w:r>
      <w:r w:rsidRPr="00DC21BA">
        <w:rPr>
          <w:szCs w:val="24"/>
        </w:rPr>
        <w:t>拓扑</w:t>
      </w:r>
      <w:r w:rsidRPr="00DC21BA">
        <w:rPr>
          <w:rFonts w:hint="eastAsia"/>
          <w:szCs w:val="24"/>
        </w:rPr>
        <w:t>如图</w:t>
      </w:r>
    </w:p>
    <w:p w14:paraId="3B201288" w14:textId="77777777" w:rsidR="00DC21BA" w:rsidRDefault="00956626" w:rsidP="00B94CFB">
      <w:pPr>
        <w:ind w:firstLine="480"/>
        <w:jc w:val="center"/>
        <w:rPr>
          <w:szCs w:val="24"/>
        </w:rPr>
      </w:pPr>
      <w:r>
        <w:rPr>
          <w:noProof/>
        </w:rPr>
        <w:drawing>
          <wp:inline distT="0" distB="0" distL="0" distR="0" wp14:anchorId="32B01F77" wp14:editId="29B3E88E">
            <wp:extent cx="4448175" cy="319087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48175" cy="3190875"/>
                    </a:xfrm>
                    <a:prstGeom prst="rect">
                      <a:avLst/>
                    </a:prstGeom>
                  </pic:spPr>
                </pic:pic>
              </a:graphicData>
            </a:graphic>
          </wp:inline>
        </w:drawing>
      </w:r>
    </w:p>
    <w:p w14:paraId="5873B3DC" w14:textId="77777777" w:rsidR="00B94CFB" w:rsidRDefault="00EC53F6" w:rsidP="00956626">
      <w:pPr>
        <w:ind w:firstLine="480"/>
        <w:rPr>
          <w:szCs w:val="24"/>
        </w:rPr>
      </w:pPr>
      <w:r>
        <w:rPr>
          <w:rFonts w:hint="eastAsia"/>
          <w:szCs w:val="24"/>
        </w:rPr>
        <w:t>实验</w:t>
      </w:r>
      <w:r>
        <w:rPr>
          <w:szCs w:val="24"/>
        </w:rPr>
        <w:t>要求：</w:t>
      </w:r>
    </w:p>
    <w:p w14:paraId="69C7F18F" w14:textId="77777777" w:rsidR="00EC53F6" w:rsidRPr="00EC53F6" w:rsidRDefault="00EC53F6" w:rsidP="007E4898">
      <w:pPr>
        <w:pStyle w:val="ad"/>
        <w:numPr>
          <w:ilvl w:val="0"/>
          <w:numId w:val="1"/>
        </w:numPr>
        <w:ind w:firstLine="480"/>
        <w:rPr>
          <w:szCs w:val="24"/>
        </w:rPr>
      </w:pPr>
      <w:r w:rsidRPr="00EC53F6">
        <w:rPr>
          <w:rFonts w:hint="eastAsia"/>
          <w:szCs w:val="24"/>
        </w:rPr>
        <w:t>PC1</w:t>
      </w:r>
      <w:r w:rsidRPr="00EC53F6">
        <w:rPr>
          <w:rFonts w:hint="eastAsia"/>
          <w:szCs w:val="24"/>
        </w:rPr>
        <w:t>能</w:t>
      </w:r>
      <w:r w:rsidRPr="00EC53F6">
        <w:rPr>
          <w:szCs w:val="24"/>
        </w:rPr>
        <w:t>通过</w:t>
      </w:r>
      <w:r w:rsidRPr="00EC53F6">
        <w:rPr>
          <w:rFonts w:hint="eastAsia"/>
          <w:szCs w:val="24"/>
        </w:rPr>
        <w:t>R1</w:t>
      </w:r>
      <w:r w:rsidRPr="00EC53F6">
        <w:rPr>
          <w:szCs w:val="24"/>
        </w:rPr>
        <w:t xml:space="preserve"> </w:t>
      </w:r>
      <w:r w:rsidRPr="00EC53F6">
        <w:rPr>
          <w:rFonts w:hint="eastAsia"/>
          <w:szCs w:val="24"/>
        </w:rPr>
        <w:t>NAT</w:t>
      </w:r>
      <w:r w:rsidRPr="00EC53F6">
        <w:rPr>
          <w:rFonts w:hint="eastAsia"/>
          <w:szCs w:val="24"/>
        </w:rPr>
        <w:t>后</w:t>
      </w:r>
      <w:r w:rsidRPr="00EC53F6">
        <w:rPr>
          <w:szCs w:val="24"/>
        </w:rPr>
        <w:t>上外网</w:t>
      </w:r>
      <w:r w:rsidRPr="00EC53F6">
        <w:rPr>
          <w:rFonts w:hint="eastAsia"/>
          <w:szCs w:val="24"/>
        </w:rPr>
        <w:t>访问</w:t>
      </w:r>
      <w:r w:rsidRPr="00EC53F6">
        <w:rPr>
          <w:rFonts w:hint="eastAsia"/>
          <w:szCs w:val="24"/>
        </w:rPr>
        <w:t>PC3</w:t>
      </w:r>
      <w:r w:rsidRPr="00EC53F6">
        <w:rPr>
          <w:rFonts w:hint="eastAsia"/>
          <w:szCs w:val="24"/>
        </w:rPr>
        <w:t>，</w:t>
      </w:r>
      <w:r w:rsidRPr="00EC53F6">
        <w:rPr>
          <w:rFonts w:hint="eastAsia"/>
          <w:szCs w:val="24"/>
        </w:rPr>
        <w:t>PC2</w:t>
      </w:r>
      <w:r w:rsidRPr="00EC53F6">
        <w:rPr>
          <w:rFonts w:hint="eastAsia"/>
          <w:szCs w:val="24"/>
        </w:rPr>
        <w:t>不能</w:t>
      </w:r>
      <w:r w:rsidRPr="00EC53F6">
        <w:rPr>
          <w:szCs w:val="24"/>
        </w:rPr>
        <w:t>访问</w:t>
      </w:r>
      <w:r w:rsidRPr="00EC53F6">
        <w:rPr>
          <w:rFonts w:hint="eastAsia"/>
          <w:szCs w:val="24"/>
        </w:rPr>
        <w:t>PC3</w:t>
      </w:r>
    </w:p>
    <w:p w14:paraId="368AF7B5" w14:textId="77777777" w:rsidR="00956626" w:rsidRDefault="00EC53F6" w:rsidP="007E4898">
      <w:pPr>
        <w:pStyle w:val="ad"/>
        <w:numPr>
          <w:ilvl w:val="0"/>
          <w:numId w:val="1"/>
        </w:numPr>
        <w:ind w:firstLine="480"/>
        <w:rPr>
          <w:szCs w:val="24"/>
        </w:rPr>
      </w:pPr>
      <w:r>
        <w:rPr>
          <w:szCs w:val="24"/>
        </w:rPr>
        <w:t>PC3</w:t>
      </w:r>
      <w:r>
        <w:rPr>
          <w:rFonts w:hint="eastAsia"/>
          <w:szCs w:val="24"/>
        </w:rPr>
        <w:t>能</w:t>
      </w:r>
      <w:r>
        <w:rPr>
          <w:szCs w:val="24"/>
        </w:rPr>
        <w:t>访问</w:t>
      </w:r>
      <w:r w:rsidR="00956626">
        <w:rPr>
          <w:rFonts w:hint="eastAsia"/>
          <w:szCs w:val="24"/>
        </w:rPr>
        <w:t>用</w:t>
      </w:r>
      <w:r w:rsidR="00956626">
        <w:rPr>
          <w:rFonts w:hint="eastAsia"/>
          <w:szCs w:val="24"/>
        </w:rPr>
        <w:t>4120</w:t>
      </w:r>
      <w:r w:rsidR="00956626">
        <w:rPr>
          <w:rFonts w:hint="eastAsia"/>
          <w:szCs w:val="24"/>
        </w:rPr>
        <w:t>模拟</w:t>
      </w:r>
      <w:r w:rsidR="00956626">
        <w:rPr>
          <w:szCs w:val="24"/>
        </w:rPr>
        <w:t>的</w:t>
      </w:r>
      <w:r w:rsidR="00956626">
        <w:rPr>
          <w:szCs w:val="24"/>
        </w:rPr>
        <w:t>web server</w:t>
      </w:r>
    </w:p>
    <w:p w14:paraId="0C4D9ECB" w14:textId="77777777" w:rsidR="00956626" w:rsidRDefault="00956626" w:rsidP="00956626">
      <w:pPr>
        <w:pStyle w:val="ad"/>
        <w:ind w:left="840" w:firstLineChars="0" w:firstLine="0"/>
        <w:rPr>
          <w:szCs w:val="24"/>
        </w:rPr>
      </w:pPr>
      <w:r>
        <w:rPr>
          <w:rFonts w:hint="eastAsia"/>
          <w:szCs w:val="24"/>
        </w:rPr>
        <w:t>实验</w:t>
      </w:r>
      <w:r>
        <w:rPr>
          <w:szCs w:val="24"/>
        </w:rPr>
        <w:t>配置：</w:t>
      </w:r>
    </w:p>
    <w:p w14:paraId="18D18287" w14:textId="77777777" w:rsidR="00956626" w:rsidRDefault="00956626" w:rsidP="00956626">
      <w:pPr>
        <w:pStyle w:val="ad"/>
        <w:ind w:left="840" w:firstLineChars="0" w:firstLine="0"/>
        <w:rPr>
          <w:szCs w:val="24"/>
        </w:rPr>
      </w:pPr>
      <w:r>
        <w:rPr>
          <w:rFonts w:hint="eastAsia"/>
          <w:szCs w:val="24"/>
        </w:rPr>
        <w:t>接口地址</w:t>
      </w:r>
      <w:r>
        <w:rPr>
          <w:szCs w:val="24"/>
        </w:rPr>
        <w:t>配置</w:t>
      </w:r>
      <w:r>
        <w:rPr>
          <w:rFonts w:hint="eastAsia"/>
          <w:szCs w:val="24"/>
        </w:rPr>
        <w:t>：</w:t>
      </w:r>
    </w:p>
    <w:p w14:paraId="38893209" w14:textId="77777777" w:rsidR="00956626" w:rsidRPr="00956626" w:rsidRDefault="00956626" w:rsidP="00C97FC6">
      <w:pPr>
        <w:pStyle w:val="ad"/>
        <w:ind w:left="840" w:firstLineChars="0" w:firstLine="0"/>
        <w:rPr>
          <w:szCs w:val="24"/>
        </w:rPr>
      </w:pPr>
      <w:r w:rsidRPr="00956626">
        <w:rPr>
          <w:szCs w:val="24"/>
        </w:rPr>
        <w:t>R1(config)#interfac g0</w:t>
      </w:r>
    </w:p>
    <w:p w14:paraId="02515791" w14:textId="77777777" w:rsidR="00956626" w:rsidRPr="00956626" w:rsidRDefault="00956626" w:rsidP="00C97FC6">
      <w:pPr>
        <w:pStyle w:val="ad"/>
        <w:ind w:left="840" w:firstLineChars="0" w:firstLine="0"/>
        <w:rPr>
          <w:szCs w:val="24"/>
        </w:rPr>
      </w:pPr>
      <w:r w:rsidRPr="00956626">
        <w:rPr>
          <w:szCs w:val="24"/>
        </w:rPr>
        <w:t>R1(config-if-gigabitethernet0)#ip address 10.1.1.1 24</w:t>
      </w:r>
    </w:p>
    <w:p w14:paraId="0599166B" w14:textId="77777777" w:rsidR="00956626" w:rsidRPr="00956626" w:rsidRDefault="00956626" w:rsidP="00C97FC6">
      <w:pPr>
        <w:pStyle w:val="ad"/>
        <w:ind w:left="840" w:firstLineChars="0" w:firstLine="0"/>
        <w:rPr>
          <w:szCs w:val="24"/>
        </w:rPr>
      </w:pPr>
      <w:r w:rsidRPr="00956626">
        <w:rPr>
          <w:szCs w:val="24"/>
        </w:rPr>
        <w:t>R1(config-if-gigabitethernet0)#exit</w:t>
      </w:r>
    </w:p>
    <w:p w14:paraId="5CFDB7F3" w14:textId="77777777" w:rsidR="00956626" w:rsidRPr="00956626" w:rsidRDefault="00956626" w:rsidP="00C97FC6">
      <w:pPr>
        <w:pStyle w:val="ad"/>
        <w:ind w:left="840" w:firstLineChars="0" w:firstLine="0"/>
        <w:rPr>
          <w:szCs w:val="24"/>
        </w:rPr>
      </w:pPr>
      <w:r w:rsidRPr="00956626">
        <w:rPr>
          <w:szCs w:val="24"/>
        </w:rPr>
        <w:t>R1(config)#interface g1</w:t>
      </w:r>
    </w:p>
    <w:p w14:paraId="0C86D524" w14:textId="77777777" w:rsidR="00956626" w:rsidRPr="00956626" w:rsidRDefault="00956626" w:rsidP="00C97FC6">
      <w:pPr>
        <w:pStyle w:val="ad"/>
        <w:ind w:left="840" w:firstLineChars="0" w:firstLine="0"/>
        <w:rPr>
          <w:szCs w:val="24"/>
        </w:rPr>
      </w:pPr>
      <w:r w:rsidRPr="00956626">
        <w:rPr>
          <w:szCs w:val="24"/>
        </w:rPr>
        <w:t>R1(config-if-gigabitethernet1)#ip address 12.1.1.1 24</w:t>
      </w:r>
    </w:p>
    <w:p w14:paraId="2BAB718A" w14:textId="77777777" w:rsidR="00956626" w:rsidRDefault="00956626" w:rsidP="00C97FC6">
      <w:pPr>
        <w:pStyle w:val="ad"/>
        <w:ind w:left="840" w:firstLineChars="0" w:firstLine="0"/>
        <w:rPr>
          <w:szCs w:val="24"/>
        </w:rPr>
      </w:pPr>
      <w:r w:rsidRPr="00956626">
        <w:rPr>
          <w:szCs w:val="24"/>
        </w:rPr>
        <w:t>R1(config-if-gigabitethernet1)#exit</w:t>
      </w:r>
    </w:p>
    <w:p w14:paraId="6B2F7C18" w14:textId="77777777" w:rsidR="00956626" w:rsidRDefault="00956626" w:rsidP="00C97FC6">
      <w:pPr>
        <w:pStyle w:val="ad"/>
        <w:ind w:left="840" w:firstLineChars="0" w:firstLine="0"/>
        <w:rPr>
          <w:szCs w:val="24"/>
        </w:rPr>
      </w:pPr>
    </w:p>
    <w:p w14:paraId="17B89111" w14:textId="77777777" w:rsidR="00956626" w:rsidRPr="00956626" w:rsidRDefault="00956626" w:rsidP="00C97FC6">
      <w:pPr>
        <w:pStyle w:val="ad"/>
        <w:ind w:left="840" w:firstLineChars="0" w:firstLine="0"/>
        <w:rPr>
          <w:szCs w:val="24"/>
        </w:rPr>
      </w:pPr>
      <w:r w:rsidRPr="00956626">
        <w:rPr>
          <w:szCs w:val="24"/>
        </w:rPr>
        <w:t>R2(config)#interface g1</w:t>
      </w:r>
    </w:p>
    <w:p w14:paraId="1EA205D4" w14:textId="77777777" w:rsidR="00956626" w:rsidRPr="00956626" w:rsidRDefault="00956626" w:rsidP="00C97FC6">
      <w:pPr>
        <w:pStyle w:val="ad"/>
        <w:ind w:left="840" w:firstLineChars="0" w:firstLine="0"/>
        <w:rPr>
          <w:szCs w:val="24"/>
        </w:rPr>
      </w:pPr>
      <w:r w:rsidRPr="00956626">
        <w:rPr>
          <w:szCs w:val="24"/>
        </w:rPr>
        <w:lastRenderedPageBreak/>
        <w:t>R2(config-if-gigabitethernet1)#ip address 12.1.1.2 24</w:t>
      </w:r>
    </w:p>
    <w:p w14:paraId="48C668E3" w14:textId="77777777" w:rsidR="00956626" w:rsidRPr="00956626" w:rsidRDefault="00956626" w:rsidP="00C97FC6">
      <w:pPr>
        <w:pStyle w:val="ad"/>
        <w:ind w:left="840" w:firstLineChars="0" w:firstLine="0"/>
        <w:rPr>
          <w:szCs w:val="24"/>
        </w:rPr>
      </w:pPr>
      <w:r w:rsidRPr="00956626">
        <w:rPr>
          <w:szCs w:val="24"/>
        </w:rPr>
        <w:t>R2(config-if-gigabitethernet1)#exit</w:t>
      </w:r>
    </w:p>
    <w:p w14:paraId="7EB2A241" w14:textId="77777777" w:rsidR="00956626" w:rsidRPr="00956626" w:rsidRDefault="00956626" w:rsidP="00C97FC6">
      <w:pPr>
        <w:pStyle w:val="ad"/>
        <w:ind w:left="840" w:firstLineChars="0" w:firstLine="0"/>
        <w:rPr>
          <w:szCs w:val="24"/>
        </w:rPr>
      </w:pPr>
      <w:r w:rsidRPr="00956626">
        <w:rPr>
          <w:szCs w:val="24"/>
        </w:rPr>
        <w:t>R2(config)#interface g0</w:t>
      </w:r>
    </w:p>
    <w:p w14:paraId="260796FE" w14:textId="77777777" w:rsidR="00956626" w:rsidRPr="00956626" w:rsidRDefault="00956626" w:rsidP="00C97FC6">
      <w:pPr>
        <w:pStyle w:val="ad"/>
        <w:ind w:left="840" w:firstLineChars="0" w:firstLine="0"/>
        <w:rPr>
          <w:szCs w:val="24"/>
        </w:rPr>
      </w:pPr>
      <w:r w:rsidRPr="00956626">
        <w:rPr>
          <w:szCs w:val="24"/>
        </w:rPr>
        <w:t>R2(config-if-gigabitethernet0)#ip address 23.1.1.2 24</w:t>
      </w:r>
    </w:p>
    <w:p w14:paraId="0C386006" w14:textId="77777777" w:rsidR="00956626" w:rsidRDefault="00956626" w:rsidP="00C97FC6">
      <w:pPr>
        <w:pStyle w:val="ad"/>
        <w:ind w:left="840" w:firstLineChars="0" w:firstLine="0"/>
        <w:rPr>
          <w:szCs w:val="24"/>
        </w:rPr>
      </w:pPr>
      <w:r w:rsidRPr="00956626">
        <w:rPr>
          <w:szCs w:val="24"/>
        </w:rPr>
        <w:t>R2(config-if-gigabitethernet0)#exit</w:t>
      </w:r>
    </w:p>
    <w:p w14:paraId="69C8802C" w14:textId="77777777" w:rsidR="00956626" w:rsidRDefault="00D552C3" w:rsidP="00C97FC6">
      <w:pPr>
        <w:pStyle w:val="ad"/>
        <w:ind w:left="840" w:firstLineChars="0" w:firstLine="0"/>
        <w:rPr>
          <w:szCs w:val="24"/>
        </w:rPr>
      </w:pPr>
      <w:r>
        <w:rPr>
          <w:rFonts w:hint="eastAsia"/>
          <w:szCs w:val="24"/>
        </w:rPr>
        <w:t>NAT</w:t>
      </w:r>
      <w:r>
        <w:rPr>
          <w:rFonts w:hint="eastAsia"/>
          <w:szCs w:val="24"/>
        </w:rPr>
        <w:t>配置</w:t>
      </w:r>
      <w:r>
        <w:rPr>
          <w:szCs w:val="24"/>
        </w:rPr>
        <w:t>：</w:t>
      </w:r>
    </w:p>
    <w:p w14:paraId="4BEA0874" w14:textId="77777777" w:rsidR="00D552C3" w:rsidRPr="00D552C3" w:rsidRDefault="00D552C3" w:rsidP="00C97FC6">
      <w:pPr>
        <w:pStyle w:val="ad"/>
        <w:ind w:left="840" w:firstLineChars="0" w:firstLine="0"/>
        <w:rPr>
          <w:szCs w:val="24"/>
        </w:rPr>
      </w:pPr>
      <w:r w:rsidRPr="00D552C3">
        <w:rPr>
          <w:szCs w:val="24"/>
        </w:rPr>
        <w:t>R1(config)#ip access-list standard 1</w:t>
      </w:r>
    </w:p>
    <w:p w14:paraId="6C531644" w14:textId="77777777" w:rsidR="00D552C3" w:rsidRPr="00D552C3" w:rsidRDefault="00AA1600" w:rsidP="00C97FC6">
      <w:pPr>
        <w:pStyle w:val="ad"/>
        <w:ind w:left="840" w:firstLineChars="0" w:firstLine="0"/>
        <w:rPr>
          <w:szCs w:val="24"/>
        </w:rPr>
      </w:pPr>
      <w:r>
        <w:rPr>
          <w:szCs w:val="24"/>
        </w:rPr>
        <w:t xml:space="preserve">R1(config-std-nacl)# </w:t>
      </w:r>
      <w:r w:rsidR="00D552C3" w:rsidRPr="00D552C3">
        <w:rPr>
          <w:szCs w:val="24"/>
        </w:rPr>
        <w:t>permit host 10.1.1.10</w:t>
      </w:r>
    </w:p>
    <w:p w14:paraId="4A8A1D86" w14:textId="77777777" w:rsidR="00D552C3" w:rsidRPr="00D552C3" w:rsidRDefault="00AA1600" w:rsidP="00C97FC6">
      <w:pPr>
        <w:pStyle w:val="ad"/>
        <w:ind w:left="840" w:firstLineChars="0" w:firstLine="0"/>
        <w:rPr>
          <w:szCs w:val="24"/>
        </w:rPr>
      </w:pPr>
      <w:r>
        <w:rPr>
          <w:szCs w:val="24"/>
        </w:rPr>
        <w:t xml:space="preserve">R1(config-std-nacl)# </w:t>
      </w:r>
      <w:r w:rsidR="00D552C3" w:rsidRPr="00D552C3">
        <w:rPr>
          <w:szCs w:val="24"/>
        </w:rPr>
        <w:t>deny host 10.1.1.20</w:t>
      </w:r>
    </w:p>
    <w:p w14:paraId="2F9B6A08" w14:textId="77777777" w:rsidR="00D552C3" w:rsidRPr="00D552C3" w:rsidRDefault="00AA1600" w:rsidP="00C97FC6">
      <w:pPr>
        <w:pStyle w:val="ad"/>
        <w:ind w:left="840" w:firstLineChars="0" w:firstLine="0"/>
        <w:rPr>
          <w:szCs w:val="24"/>
        </w:rPr>
      </w:pPr>
      <w:r>
        <w:rPr>
          <w:szCs w:val="24"/>
        </w:rPr>
        <w:t>R1(config-std-nacl)#</w:t>
      </w:r>
      <w:r w:rsidR="00D552C3" w:rsidRPr="00D552C3">
        <w:rPr>
          <w:szCs w:val="24"/>
        </w:rPr>
        <w:t xml:space="preserve"> permit any</w:t>
      </w:r>
    </w:p>
    <w:p w14:paraId="783F9244" w14:textId="77777777" w:rsidR="00D552C3" w:rsidRDefault="00D552C3" w:rsidP="00C97FC6">
      <w:pPr>
        <w:pStyle w:val="ad"/>
        <w:ind w:left="840" w:firstLineChars="0" w:firstLine="0"/>
        <w:rPr>
          <w:szCs w:val="24"/>
        </w:rPr>
      </w:pPr>
      <w:r w:rsidRPr="00D552C3">
        <w:rPr>
          <w:szCs w:val="24"/>
        </w:rPr>
        <w:t>R1(config-std-nacl)# exit</w:t>
      </w:r>
    </w:p>
    <w:p w14:paraId="39DB20FB" w14:textId="77777777" w:rsidR="004641CB" w:rsidRDefault="004641CB" w:rsidP="00C97FC6">
      <w:pPr>
        <w:pStyle w:val="ad"/>
        <w:ind w:left="840" w:firstLineChars="0" w:firstLine="0"/>
        <w:rPr>
          <w:szCs w:val="24"/>
        </w:rPr>
      </w:pPr>
      <w:r w:rsidRPr="004641CB">
        <w:rPr>
          <w:szCs w:val="24"/>
        </w:rPr>
        <w:t>R1(config)#</w:t>
      </w:r>
      <w:r w:rsidRPr="00C97FC6">
        <w:rPr>
          <w:szCs w:val="24"/>
        </w:rPr>
        <w:t xml:space="preserve"> </w:t>
      </w:r>
      <w:r w:rsidRPr="004641CB">
        <w:rPr>
          <w:szCs w:val="24"/>
        </w:rPr>
        <w:t>ip nat inside source list 1 interface gigabitethernet1 overload</w:t>
      </w:r>
    </w:p>
    <w:p w14:paraId="268D14C7" w14:textId="77777777" w:rsidR="00AA1600" w:rsidRDefault="00AA1600" w:rsidP="00C97FC6">
      <w:pPr>
        <w:pStyle w:val="ad"/>
        <w:ind w:left="840" w:firstLineChars="0" w:firstLine="0"/>
        <w:rPr>
          <w:szCs w:val="24"/>
        </w:rPr>
      </w:pPr>
      <w:r>
        <w:rPr>
          <w:szCs w:val="24"/>
        </w:rPr>
        <w:tab/>
      </w:r>
      <w:r>
        <w:rPr>
          <w:szCs w:val="24"/>
        </w:rPr>
        <w:tab/>
      </w:r>
      <w:r>
        <w:rPr>
          <w:szCs w:val="24"/>
        </w:rPr>
        <w:tab/>
        <w:t>//</w:t>
      </w:r>
      <w:r>
        <w:rPr>
          <w:rFonts w:hint="eastAsia"/>
          <w:szCs w:val="24"/>
        </w:rPr>
        <w:t>将</w:t>
      </w:r>
      <w:r>
        <w:rPr>
          <w:rFonts w:hint="eastAsia"/>
          <w:szCs w:val="24"/>
        </w:rPr>
        <w:t>ACL</w:t>
      </w:r>
      <w:r>
        <w:rPr>
          <w:rFonts w:hint="eastAsia"/>
          <w:szCs w:val="24"/>
        </w:rPr>
        <w:t>匹配</w:t>
      </w:r>
      <w:r>
        <w:rPr>
          <w:szCs w:val="24"/>
        </w:rPr>
        <w:t>的地址通过</w:t>
      </w:r>
      <w:r>
        <w:rPr>
          <w:szCs w:val="24"/>
        </w:rPr>
        <w:t>g1</w:t>
      </w:r>
      <w:r>
        <w:rPr>
          <w:rFonts w:hint="eastAsia"/>
          <w:szCs w:val="24"/>
        </w:rPr>
        <w:t>口</w:t>
      </w:r>
      <w:r>
        <w:rPr>
          <w:szCs w:val="24"/>
        </w:rPr>
        <w:t>进行端口转换。</w:t>
      </w:r>
    </w:p>
    <w:p w14:paraId="0D62D6BC" w14:textId="77777777" w:rsidR="003158B8" w:rsidRDefault="003158B8" w:rsidP="00C97FC6">
      <w:pPr>
        <w:pStyle w:val="ad"/>
        <w:ind w:left="840" w:firstLineChars="0" w:firstLine="0"/>
        <w:rPr>
          <w:szCs w:val="24"/>
        </w:rPr>
      </w:pPr>
      <w:r w:rsidRPr="003158B8">
        <w:rPr>
          <w:szCs w:val="24"/>
        </w:rPr>
        <w:t>R1(config)#ip nat inside source static tcp 10.1.1.50 80 12.1.1.1 80</w:t>
      </w:r>
    </w:p>
    <w:p w14:paraId="23D4A5DE" w14:textId="77777777" w:rsidR="003158B8" w:rsidRDefault="003158B8" w:rsidP="00C97FC6">
      <w:pPr>
        <w:pStyle w:val="ad"/>
        <w:ind w:left="840" w:firstLineChars="0" w:firstLine="0"/>
        <w:rPr>
          <w:szCs w:val="24"/>
        </w:rPr>
      </w:pPr>
      <w:r>
        <w:rPr>
          <w:szCs w:val="24"/>
        </w:rPr>
        <w:tab/>
      </w:r>
      <w:r>
        <w:rPr>
          <w:szCs w:val="24"/>
        </w:rPr>
        <w:tab/>
      </w:r>
      <w:r>
        <w:rPr>
          <w:szCs w:val="24"/>
        </w:rPr>
        <w:tab/>
      </w:r>
      <w:r>
        <w:rPr>
          <w:szCs w:val="24"/>
        </w:rPr>
        <w:tab/>
      </w:r>
      <w:r>
        <w:rPr>
          <w:szCs w:val="24"/>
        </w:rPr>
        <w:tab/>
        <w:t>//</w:t>
      </w:r>
      <w:r>
        <w:rPr>
          <w:rFonts w:hint="eastAsia"/>
          <w:szCs w:val="24"/>
        </w:rPr>
        <w:t>将</w:t>
      </w:r>
      <w:r>
        <w:rPr>
          <w:szCs w:val="24"/>
        </w:rPr>
        <w:t>http server</w:t>
      </w:r>
      <w:r>
        <w:rPr>
          <w:szCs w:val="24"/>
        </w:rPr>
        <w:t>的地址通过</w:t>
      </w:r>
      <w:r>
        <w:rPr>
          <w:rFonts w:hint="eastAsia"/>
          <w:szCs w:val="24"/>
        </w:rPr>
        <w:t>80</w:t>
      </w:r>
      <w:r>
        <w:rPr>
          <w:szCs w:val="24"/>
        </w:rPr>
        <w:t>端口映射出去</w:t>
      </w:r>
    </w:p>
    <w:p w14:paraId="2FEBF8A3" w14:textId="77777777" w:rsidR="004641CB" w:rsidRPr="007C4864" w:rsidRDefault="004641CB" w:rsidP="00C97FC6">
      <w:pPr>
        <w:pStyle w:val="ad"/>
        <w:ind w:left="840" w:firstLineChars="0" w:firstLine="0"/>
        <w:rPr>
          <w:szCs w:val="24"/>
        </w:rPr>
      </w:pPr>
      <w:r w:rsidRPr="004641CB">
        <w:rPr>
          <w:szCs w:val="24"/>
        </w:rPr>
        <w:t>R1(config)#</w:t>
      </w:r>
      <w:r w:rsidRPr="00C97FC6">
        <w:rPr>
          <w:szCs w:val="24"/>
        </w:rPr>
        <w:t xml:space="preserve"> </w:t>
      </w:r>
      <w:r w:rsidRPr="004641CB">
        <w:rPr>
          <w:szCs w:val="24"/>
        </w:rPr>
        <w:t>ip route 0.0.0.0 0.0.0.0 12.1.1.2</w:t>
      </w:r>
    </w:p>
    <w:p w14:paraId="0AAE4788" w14:textId="77777777" w:rsidR="004641CB" w:rsidRPr="007C4864" w:rsidRDefault="004641CB" w:rsidP="00C97FC6">
      <w:pPr>
        <w:pStyle w:val="ad"/>
        <w:ind w:left="840" w:firstLineChars="0" w:firstLine="0"/>
        <w:rPr>
          <w:szCs w:val="24"/>
        </w:rPr>
      </w:pPr>
      <w:r w:rsidRPr="00C97FC6">
        <w:rPr>
          <w:rFonts w:hint="eastAsia"/>
          <w:szCs w:val="24"/>
        </w:rPr>
        <w:t>在</w:t>
      </w:r>
      <w:r w:rsidRPr="00C97FC6">
        <w:rPr>
          <w:rFonts w:hint="eastAsia"/>
          <w:szCs w:val="24"/>
        </w:rPr>
        <w:t>4120</w:t>
      </w:r>
      <w:r w:rsidRPr="00C97FC6">
        <w:rPr>
          <w:rFonts w:hint="eastAsia"/>
          <w:szCs w:val="24"/>
        </w:rPr>
        <w:t>上</w:t>
      </w:r>
      <w:r w:rsidRPr="00C97FC6">
        <w:rPr>
          <w:szCs w:val="24"/>
        </w:rPr>
        <w:t>开启</w:t>
      </w:r>
      <w:r w:rsidRPr="00C97FC6">
        <w:rPr>
          <w:szCs w:val="24"/>
        </w:rPr>
        <w:t>http</w:t>
      </w:r>
      <w:r w:rsidRPr="00C97FC6">
        <w:rPr>
          <w:szCs w:val="24"/>
        </w:rPr>
        <w:t>服务</w:t>
      </w:r>
      <w:r w:rsidRPr="007C4864">
        <w:rPr>
          <w:szCs w:val="24"/>
        </w:rPr>
        <w:t>：</w:t>
      </w:r>
    </w:p>
    <w:p w14:paraId="5AFAD65D" w14:textId="77777777" w:rsidR="004641CB" w:rsidRDefault="004641CB" w:rsidP="00C97FC6">
      <w:pPr>
        <w:pStyle w:val="ad"/>
        <w:ind w:left="840" w:firstLineChars="0" w:firstLine="0"/>
        <w:rPr>
          <w:szCs w:val="24"/>
        </w:rPr>
      </w:pPr>
      <w:r w:rsidRPr="004641CB">
        <w:rPr>
          <w:szCs w:val="24"/>
        </w:rPr>
        <w:t>SW1(config)#ip http server</w:t>
      </w:r>
    </w:p>
    <w:p w14:paraId="63FEA332" w14:textId="77777777" w:rsidR="003158B8" w:rsidRPr="003158B8" w:rsidRDefault="003158B8" w:rsidP="00C97FC6">
      <w:pPr>
        <w:pStyle w:val="ad"/>
        <w:ind w:left="840" w:firstLineChars="0" w:firstLine="0"/>
        <w:rPr>
          <w:szCs w:val="24"/>
        </w:rPr>
      </w:pPr>
      <w:r w:rsidRPr="003158B8">
        <w:rPr>
          <w:szCs w:val="24"/>
        </w:rPr>
        <w:t>SW1(config)#interface vlan1</w:t>
      </w:r>
    </w:p>
    <w:p w14:paraId="3AC7A735" w14:textId="77777777" w:rsidR="004641CB" w:rsidRDefault="003158B8" w:rsidP="00C97FC6">
      <w:pPr>
        <w:pStyle w:val="ad"/>
        <w:ind w:left="840" w:firstLineChars="0" w:firstLine="0"/>
        <w:rPr>
          <w:szCs w:val="24"/>
        </w:rPr>
      </w:pPr>
      <w:r w:rsidRPr="003158B8">
        <w:rPr>
          <w:szCs w:val="24"/>
        </w:rPr>
        <w:t>SW1(config-if-vlan1)# ip address 10.1.1.50 255.255.255.0</w:t>
      </w:r>
      <w:r>
        <w:rPr>
          <w:szCs w:val="24"/>
        </w:rPr>
        <w:t xml:space="preserve"> //</w:t>
      </w:r>
      <w:r>
        <w:rPr>
          <w:rFonts w:hint="eastAsia"/>
          <w:szCs w:val="24"/>
        </w:rPr>
        <w:t>给</w:t>
      </w:r>
      <w:r>
        <w:rPr>
          <w:rFonts w:hint="eastAsia"/>
          <w:szCs w:val="24"/>
        </w:rPr>
        <w:t>SW1</w:t>
      </w:r>
      <w:r>
        <w:rPr>
          <w:rFonts w:hint="eastAsia"/>
          <w:szCs w:val="24"/>
        </w:rPr>
        <w:t>一个</w:t>
      </w:r>
      <w:r>
        <w:rPr>
          <w:szCs w:val="24"/>
        </w:rPr>
        <w:t>对外的</w:t>
      </w:r>
      <w:r>
        <w:rPr>
          <w:szCs w:val="24"/>
        </w:rPr>
        <w:t>http</w:t>
      </w:r>
      <w:r>
        <w:rPr>
          <w:szCs w:val="24"/>
        </w:rPr>
        <w:t>地址</w:t>
      </w:r>
    </w:p>
    <w:p w14:paraId="18666144" w14:textId="77777777" w:rsidR="003158B8" w:rsidRPr="00C97FC6" w:rsidRDefault="003158B8" w:rsidP="00C97FC6">
      <w:pPr>
        <w:pStyle w:val="ad"/>
        <w:ind w:left="840" w:firstLineChars="0" w:firstLine="0"/>
        <w:rPr>
          <w:szCs w:val="24"/>
        </w:rPr>
      </w:pPr>
      <w:r w:rsidRPr="003158B8">
        <w:rPr>
          <w:szCs w:val="24"/>
        </w:rPr>
        <w:t>SW1(config)#ip route 0.0.0.0 0.0.0.0 10.1.1.1</w:t>
      </w:r>
      <w:r>
        <w:rPr>
          <w:szCs w:val="24"/>
        </w:rPr>
        <w:tab/>
      </w:r>
      <w:r>
        <w:rPr>
          <w:szCs w:val="24"/>
        </w:rPr>
        <w:tab/>
        <w:t>//</w:t>
      </w:r>
      <w:r>
        <w:rPr>
          <w:rFonts w:hint="eastAsia"/>
          <w:szCs w:val="24"/>
        </w:rPr>
        <w:t>配置</w:t>
      </w:r>
      <w:r>
        <w:rPr>
          <w:szCs w:val="24"/>
        </w:rPr>
        <w:t>一条默认路由</w:t>
      </w:r>
    </w:p>
    <w:p w14:paraId="2AAE2C58" w14:textId="77777777" w:rsidR="00956626" w:rsidRDefault="00D552C3" w:rsidP="007C4864">
      <w:pPr>
        <w:pStyle w:val="ad"/>
        <w:ind w:left="840" w:firstLine="480"/>
        <w:jc w:val="center"/>
        <w:rPr>
          <w:szCs w:val="24"/>
        </w:rPr>
      </w:pPr>
      <w:r>
        <w:rPr>
          <w:noProof/>
        </w:rPr>
        <w:lastRenderedPageBreak/>
        <w:drawing>
          <wp:inline distT="0" distB="0" distL="0" distR="0" wp14:anchorId="75ED5EA2" wp14:editId="2E545EE5">
            <wp:extent cx="4467225" cy="17335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67225" cy="1733550"/>
                    </a:xfrm>
                    <a:prstGeom prst="rect">
                      <a:avLst/>
                    </a:prstGeom>
                  </pic:spPr>
                </pic:pic>
              </a:graphicData>
            </a:graphic>
          </wp:inline>
        </w:drawing>
      </w:r>
    </w:p>
    <w:p w14:paraId="76E8001C" w14:textId="77777777" w:rsidR="00D552C3" w:rsidRDefault="00D552C3" w:rsidP="00956626">
      <w:pPr>
        <w:pStyle w:val="ad"/>
        <w:ind w:left="840" w:firstLine="480"/>
        <w:rPr>
          <w:szCs w:val="24"/>
        </w:rPr>
      </w:pPr>
      <w:r>
        <w:rPr>
          <w:rFonts w:hint="eastAsia"/>
          <w:szCs w:val="24"/>
        </w:rPr>
        <w:t>PC1</w:t>
      </w:r>
      <w:r>
        <w:rPr>
          <w:rFonts w:hint="eastAsia"/>
          <w:szCs w:val="24"/>
        </w:rPr>
        <w:t>能</w:t>
      </w:r>
      <w:r>
        <w:rPr>
          <w:szCs w:val="24"/>
        </w:rPr>
        <w:t>上外网与</w:t>
      </w:r>
      <w:r>
        <w:rPr>
          <w:rFonts w:hint="eastAsia"/>
          <w:szCs w:val="24"/>
        </w:rPr>
        <w:t>PC3</w:t>
      </w:r>
      <w:r>
        <w:rPr>
          <w:rFonts w:hint="eastAsia"/>
          <w:szCs w:val="24"/>
        </w:rPr>
        <w:t>互通</w:t>
      </w:r>
      <w:r>
        <w:rPr>
          <w:szCs w:val="24"/>
        </w:rPr>
        <w:t>。</w:t>
      </w:r>
    </w:p>
    <w:p w14:paraId="3D5931B3" w14:textId="77777777" w:rsidR="00D552C3" w:rsidRDefault="00D552C3" w:rsidP="007C4864">
      <w:pPr>
        <w:pStyle w:val="ad"/>
        <w:ind w:left="840" w:firstLine="480"/>
        <w:jc w:val="center"/>
        <w:rPr>
          <w:szCs w:val="24"/>
        </w:rPr>
      </w:pPr>
      <w:r>
        <w:rPr>
          <w:noProof/>
        </w:rPr>
        <w:drawing>
          <wp:inline distT="0" distB="0" distL="0" distR="0" wp14:anchorId="75C93C59" wp14:editId="441D1546">
            <wp:extent cx="4562475" cy="1876425"/>
            <wp:effectExtent l="0" t="0" r="952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62475" cy="1876425"/>
                    </a:xfrm>
                    <a:prstGeom prst="rect">
                      <a:avLst/>
                    </a:prstGeom>
                  </pic:spPr>
                </pic:pic>
              </a:graphicData>
            </a:graphic>
          </wp:inline>
        </w:drawing>
      </w:r>
    </w:p>
    <w:p w14:paraId="21D47FDD" w14:textId="77777777" w:rsidR="00D552C3" w:rsidRDefault="00D552C3" w:rsidP="00956626">
      <w:pPr>
        <w:pStyle w:val="ad"/>
        <w:ind w:left="840" w:firstLine="480"/>
        <w:rPr>
          <w:szCs w:val="24"/>
        </w:rPr>
      </w:pPr>
      <w:r>
        <w:rPr>
          <w:rFonts w:hint="eastAsia"/>
          <w:szCs w:val="24"/>
        </w:rPr>
        <w:t>PC2</w:t>
      </w:r>
      <w:r>
        <w:rPr>
          <w:rFonts w:hint="eastAsia"/>
          <w:szCs w:val="24"/>
        </w:rPr>
        <w:t>不能</w:t>
      </w:r>
      <w:r>
        <w:rPr>
          <w:szCs w:val="24"/>
        </w:rPr>
        <w:t>上外网，不能与</w:t>
      </w:r>
      <w:r>
        <w:rPr>
          <w:rFonts w:hint="eastAsia"/>
          <w:szCs w:val="24"/>
        </w:rPr>
        <w:t>PC3</w:t>
      </w:r>
      <w:r>
        <w:rPr>
          <w:rFonts w:hint="eastAsia"/>
          <w:szCs w:val="24"/>
        </w:rPr>
        <w:t>互通</w:t>
      </w:r>
      <w:r>
        <w:rPr>
          <w:szCs w:val="24"/>
        </w:rPr>
        <w:t>。</w:t>
      </w:r>
    </w:p>
    <w:p w14:paraId="703A00F9" w14:textId="77777777" w:rsidR="003158B8" w:rsidRDefault="003158B8" w:rsidP="003158B8">
      <w:pPr>
        <w:pStyle w:val="ad"/>
        <w:ind w:left="840" w:firstLine="480"/>
        <w:jc w:val="center"/>
        <w:rPr>
          <w:szCs w:val="24"/>
        </w:rPr>
      </w:pPr>
      <w:r>
        <w:rPr>
          <w:noProof/>
        </w:rPr>
        <w:drawing>
          <wp:inline distT="0" distB="0" distL="0" distR="0" wp14:anchorId="2AC5EA7C" wp14:editId="05C1588A">
            <wp:extent cx="4429125" cy="2645410"/>
            <wp:effectExtent l="0" t="0" r="952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29125" cy="2645410"/>
                    </a:xfrm>
                    <a:prstGeom prst="rect">
                      <a:avLst/>
                    </a:prstGeom>
                  </pic:spPr>
                </pic:pic>
              </a:graphicData>
            </a:graphic>
          </wp:inline>
        </w:drawing>
      </w:r>
    </w:p>
    <w:p w14:paraId="7C44396E" w14:textId="77777777" w:rsidR="003158B8" w:rsidRDefault="00384C41" w:rsidP="003158B8">
      <w:pPr>
        <w:ind w:firstLineChars="175" w:firstLine="420"/>
        <w:rPr>
          <w:szCs w:val="24"/>
        </w:rPr>
      </w:pPr>
      <w:r>
        <w:rPr>
          <w:szCs w:val="24"/>
        </w:rPr>
        <w:tab/>
      </w:r>
      <w:r>
        <w:rPr>
          <w:rFonts w:hint="eastAsia"/>
          <w:szCs w:val="24"/>
        </w:rPr>
        <w:t>在</w:t>
      </w:r>
      <w:r>
        <w:rPr>
          <w:rFonts w:hint="eastAsia"/>
          <w:szCs w:val="24"/>
        </w:rPr>
        <w:t>PC3</w:t>
      </w:r>
      <w:r>
        <w:rPr>
          <w:rFonts w:hint="eastAsia"/>
          <w:szCs w:val="24"/>
        </w:rPr>
        <w:t>上</w:t>
      </w:r>
      <w:r>
        <w:rPr>
          <w:szCs w:val="24"/>
        </w:rPr>
        <w:t>登陆</w:t>
      </w:r>
      <w:r>
        <w:rPr>
          <w:rFonts w:hint="eastAsia"/>
          <w:szCs w:val="24"/>
        </w:rPr>
        <w:t>12.1.1.1</w:t>
      </w:r>
      <w:r>
        <w:rPr>
          <w:rFonts w:hint="eastAsia"/>
          <w:szCs w:val="24"/>
        </w:rPr>
        <w:t>，</w:t>
      </w:r>
      <w:r>
        <w:rPr>
          <w:rFonts w:hint="eastAsia"/>
          <w:szCs w:val="24"/>
        </w:rPr>
        <w:t>R1</w:t>
      </w:r>
      <w:r>
        <w:rPr>
          <w:rFonts w:hint="eastAsia"/>
          <w:szCs w:val="24"/>
        </w:rPr>
        <w:t>将会</w:t>
      </w:r>
      <w:r>
        <w:rPr>
          <w:szCs w:val="24"/>
        </w:rPr>
        <w:t>映射到</w:t>
      </w:r>
      <w:r>
        <w:rPr>
          <w:rFonts w:hint="eastAsia"/>
          <w:szCs w:val="24"/>
        </w:rPr>
        <w:t>SW</w:t>
      </w:r>
      <w:r>
        <w:rPr>
          <w:rFonts w:hint="eastAsia"/>
          <w:szCs w:val="24"/>
        </w:rPr>
        <w:t>的</w:t>
      </w:r>
      <w:r>
        <w:rPr>
          <w:szCs w:val="24"/>
        </w:rPr>
        <w:t>http</w:t>
      </w:r>
      <w:r>
        <w:rPr>
          <w:szCs w:val="24"/>
        </w:rPr>
        <w:t>服务。</w:t>
      </w:r>
    </w:p>
    <w:p w14:paraId="605C1D3B" w14:textId="77777777" w:rsidR="00A80B6A" w:rsidRDefault="00A80B6A">
      <w:pPr>
        <w:widowControl/>
        <w:ind w:firstLine="480"/>
        <w:jc w:val="left"/>
        <w:rPr>
          <w:szCs w:val="24"/>
        </w:rPr>
      </w:pPr>
      <w:r>
        <w:rPr>
          <w:szCs w:val="24"/>
        </w:rPr>
        <w:br w:type="page"/>
      </w:r>
    </w:p>
    <w:p w14:paraId="48DA4C68" w14:textId="77777777" w:rsidR="00A80B6A" w:rsidRDefault="00A80B6A" w:rsidP="00F026F7">
      <w:pPr>
        <w:pStyle w:val="2"/>
        <w:numPr>
          <w:ilvl w:val="1"/>
          <w:numId w:val="11"/>
        </w:numPr>
      </w:pPr>
      <w:bookmarkStart w:id="56" w:name="_Toc465170346"/>
      <w:r>
        <w:rPr>
          <w:rFonts w:hint="eastAsia"/>
        </w:rPr>
        <w:lastRenderedPageBreak/>
        <w:t>安全</w:t>
      </w:r>
      <w:r>
        <w:t>综合实验</w:t>
      </w:r>
      <w:bookmarkEnd w:id="56"/>
    </w:p>
    <w:p w14:paraId="79B201CD" w14:textId="77777777" w:rsidR="00A80B6A" w:rsidRPr="00A80B6A" w:rsidRDefault="00A80B6A" w:rsidP="00A80B6A">
      <w:pPr>
        <w:ind w:firstLine="480"/>
        <w:rPr>
          <w:szCs w:val="24"/>
        </w:rPr>
      </w:pPr>
      <w:r w:rsidRPr="00A80B6A">
        <w:rPr>
          <w:rFonts w:hint="eastAsia"/>
          <w:szCs w:val="24"/>
        </w:rPr>
        <w:t>实验</w:t>
      </w:r>
      <w:r w:rsidRPr="00A80B6A">
        <w:rPr>
          <w:szCs w:val="24"/>
        </w:rPr>
        <w:t>拓扑如下所示：</w:t>
      </w:r>
    </w:p>
    <w:p w14:paraId="3CFC1560" w14:textId="77777777" w:rsidR="00A80B6A" w:rsidRDefault="007C59CA" w:rsidP="00A80B6A">
      <w:pPr>
        <w:ind w:firstLineChars="175" w:firstLine="420"/>
        <w:jc w:val="center"/>
        <w:rPr>
          <w:szCs w:val="24"/>
        </w:rPr>
      </w:pPr>
      <w:r>
        <w:rPr>
          <w:noProof/>
        </w:rPr>
        <w:drawing>
          <wp:inline distT="0" distB="0" distL="0" distR="0" wp14:anchorId="656E502A" wp14:editId="540657A3">
            <wp:extent cx="4324350" cy="391477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24350" cy="3914775"/>
                    </a:xfrm>
                    <a:prstGeom prst="rect">
                      <a:avLst/>
                    </a:prstGeom>
                  </pic:spPr>
                </pic:pic>
              </a:graphicData>
            </a:graphic>
          </wp:inline>
        </w:drawing>
      </w:r>
    </w:p>
    <w:p w14:paraId="2DCCE01D" w14:textId="77777777" w:rsidR="00A80B6A" w:rsidRDefault="00A80B6A" w:rsidP="00C20D0F">
      <w:pPr>
        <w:ind w:firstLineChars="175" w:firstLine="420"/>
        <w:rPr>
          <w:szCs w:val="24"/>
        </w:rPr>
      </w:pPr>
      <w:r>
        <w:rPr>
          <w:rFonts w:hint="eastAsia"/>
          <w:szCs w:val="24"/>
        </w:rPr>
        <w:t>实验</w:t>
      </w:r>
      <w:r>
        <w:rPr>
          <w:szCs w:val="24"/>
        </w:rPr>
        <w:t>要求：</w:t>
      </w:r>
    </w:p>
    <w:p w14:paraId="27BE8304" w14:textId="77777777" w:rsidR="00A80B6A" w:rsidRDefault="00B01A4D" w:rsidP="00C20D0F">
      <w:pPr>
        <w:ind w:firstLineChars="175" w:firstLine="420"/>
        <w:rPr>
          <w:szCs w:val="24"/>
        </w:rPr>
      </w:pPr>
      <w:r>
        <w:rPr>
          <w:szCs w:val="24"/>
        </w:rPr>
        <w:t>1</w:t>
      </w:r>
      <w:r>
        <w:rPr>
          <w:rFonts w:hint="eastAsia"/>
          <w:szCs w:val="24"/>
        </w:rPr>
        <w:t>&gt;</w:t>
      </w:r>
      <w:r w:rsidR="00A80B6A">
        <w:rPr>
          <w:szCs w:val="24"/>
        </w:rPr>
        <w:t>通过</w:t>
      </w:r>
      <w:r w:rsidR="00A80B6A">
        <w:rPr>
          <w:rFonts w:hint="eastAsia"/>
          <w:szCs w:val="24"/>
        </w:rPr>
        <w:t>VRRP</w:t>
      </w:r>
      <w:r w:rsidR="00A80B6A">
        <w:rPr>
          <w:rFonts w:hint="eastAsia"/>
          <w:szCs w:val="24"/>
        </w:rPr>
        <w:t>实现</w:t>
      </w:r>
      <w:r w:rsidR="00A80B6A">
        <w:rPr>
          <w:szCs w:val="24"/>
        </w:rPr>
        <w:t>生产网走左边，</w:t>
      </w:r>
      <w:r w:rsidR="00A80B6A">
        <w:rPr>
          <w:rFonts w:hint="eastAsia"/>
          <w:szCs w:val="24"/>
        </w:rPr>
        <w:t>办公</w:t>
      </w:r>
      <w:r w:rsidR="00A80B6A">
        <w:rPr>
          <w:szCs w:val="24"/>
        </w:rPr>
        <w:t>网走右边。且</w:t>
      </w:r>
      <w:r w:rsidR="00A80B6A">
        <w:rPr>
          <w:rFonts w:hint="eastAsia"/>
          <w:szCs w:val="24"/>
        </w:rPr>
        <w:t>互为</w:t>
      </w:r>
      <w:r w:rsidR="00A80B6A">
        <w:rPr>
          <w:szCs w:val="24"/>
        </w:rPr>
        <w:t>备份。</w:t>
      </w:r>
    </w:p>
    <w:p w14:paraId="52B4F90F" w14:textId="77777777" w:rsidR="00A80B6A" w:rsidRDefault="00B01A4D" w:rsidP="00C20D0F">
      <w:pPr>
        <w:ind w:firstLineChars="175" w:firstLine="420"/>
        <w:rPr>
          <w:szCs w:val="24"/>
        </w:rPr>
      </w:pPr>
      <w:r>
        <w:rPr>
          <w:szCs w:val="24"/>
        </w:rPr>
        <w:t>2&gt;</w:t>
      </w:r>
      <w:r w:rsidR="00A80B6A">
        <w:rPr>
          <w:rFonts w:hint="eastAsia"/>
          <w:szCs w:val="24"/>
        </w:rPr>
        <w:t>VRRP</w:t>
      </w:r>
      <w:r w:rsidR="00A80B6A">
        <w:rPr>
          <w:rFonts w:hint="eastAsia"/>
          <w:szCs w:val="24"/>
        </w:rPr>
        <w:t>需跟踪</w:t>
      </w:r>
      <w:r w:rsidR="00A80B6A">
        <w:rPr>
          <w:szCs w:val="24"/>
        </w:rPr>
        <w:t>路由器上行链路，一旦发生链路故障，需切换到备份链路。</w:t>
      </w:r>
    </w:p>
    <w:p w14:paraId="03C38EAB" w14:textId="77777777" w:rsidR="00A80B6A" w:rsidRDefault="00B01A4D" w:rsidP="00C20D0F">
      <w:pPr>
        <w:ind w:firstLineChars="175" w:firstLine="420"/>
        <w:rPr>
          <w:szCs w:val="24"/>
        </w:rPr>
      </w:pPr>
      <w:r>
        <w:rPr>
          <w:rFonts w:hint="eastAsia"/>
          <w:szCs w:val="24"/>
        </w:rPr>
        <w:t>3&gt;</w:t>
      </w:r>
      <w:r w:rsidR="00A80B6A">
        <w:rPr>
          <w:rFonts w:hint="eastAsia"/>
          <w:szCs w:val="24"/>
        </w:rPr>
        <w:t>PC1</w:t>
      </w:r>
      <w:r w:rsidR="00A80B6A">
        <w:rPr>
          <w:rFonts w:hint="eastAsia"/>
          <w:szCs w:val="24"/>
        </w:rPr>
        <w:t>和</w:t>
      </w:r>
      <w:r w:rsidR="00A80B6A">
        <w:rPr>
          <w:rFonts w:hint="eastAsia"/>
          <w:szCs w:val="24"/>
        </w:rPr>
        <w:t>PC2</w:t>
      </w:r>
      <w:r w:rsidR="00A80B6A">
        <w:rPr>
          <w:rFonts w:hint="eastAsia"/>
          <w:szCs w:val="24"/>
        </w:rPr>
        <w:t>通过</w:t>
      </w:r>
      <w:r w:rsidR="00A80B6A">
        <w:rPr>
          <w:rFonts w:hint="eastAsia"/>
          <w:szCs w:val="24"/>
        </w:rPr>
        <w:t>DHCP</w:t>
      </w:r>
      <w:r w:rsidR="00A80B6A">
        <w:rPr>
          <w:rFonts w:hint="eastAsia"/>
          <w:szCs w:val="24"/>
        </w:rPr>
        <w:t>获取</w:t>
      </w:r>
      <w:r w:rsidR="00A80B6A">
        <w:rPr>
          <w:szCs w:val="24"/>
        </w:rPr>
        <w:t>ip</w:t>
      </w:r>
      <w:r w:rsidR="00A80B6A">
        <w:rPr>
          <w:szCs w:val="24"/>
        </w:rPr>
        <w:t>地址。</w:t>
      </w:r>
    </w:p>
    <w:p w14:paraId="0044DDEA" w14:textId="77777777" w:rsidR="00A80B6A" w:rsidRDefault="00B01A4D" w:rsidP="00C20D0F">
      <w:pPr>
        <w:ind w:firstLineChars="175" w:firstLine="420"/>
        <w:rPr>
          <w:szCs w:val="24"/>
        </w:rPr>
      </w:pPr>
      <w:r>
        <w:rPr>
          <w:rFonts w:hint="eastAsia"/>
          <w:szCs w:val="24"/>
        </w:rPr>
        <w:t>4&gt;</w:t>
      </w:r>
      <w:r w:rsidR="00A80B6A">
        <w:rPr>
          <w:rFonts w:hint="eastAsia"/>
          <w:szCs w:val="24"/>
        </w:rPr>
        <w:t>生产</w:t>
      </w:r>
      <w:r w:rsidR="00A80B6A">
        <w:rPr>
          <w:szCs w:val="24"/>
        </w:rPr>
        <w:t>网和办公网不能互访。</w:t>
      </w:r>
    </w:p>
    <w:p w14:paraId="6D01F86D" w14:textId="77777777" w:rsidR="0027401D" w:rsidRDefault="008016AB" w:rsidP="006E39DA">
      <w:pPr>
        <w:ind w:firstLineChars="0" w:firstLine="0"/>
      </w:pPr>
      <w:r>
        <w:rPr>
          <w:rFonts w:hint="eastAsia"/>
        </w:rPr>
        <w:t>（</w:t>
      </w:r>
      <w:r>
        <w:rPr>
          <w:rFonts w:hint="eastAsia"/>
        </w:rPr>
        <w:t>1</w:t>
      </w:r>
      <w:r>
        <w:t>）</w:t>
      </w:r>
      <w:r w:rsidR="00B01A4D">
        <w:rPr>
          <w:rFonts w:hint="eastAsia"/>
        </w:rPr>
        <w:t>接口地址</w:t>
      </w:r>
      <w:r w:rsidR="00B01A4D">
        <w:t>配置：</w:t>
      </w:r>
    </w:p>
    <w:p w14:paraId="7FA4640F" w14:textId="77777777" w:rsidR="00B01A4D" w:rsidRPr="00C20D0F" w:rsidRDefault="00B01A4D" w:rsidP="00C20D0F">
      <w:pPr>
        <w:ind w:firstLineChars="175" w:firstLine="420"/>
        <w:rPr>
          <w:szCs w:val="24"/>
        </w:rPr>
      </w:pPr>
      <w:r w:rsidRPr="00C20D0F">
        <w:rPr>
          <w:szCs w:val="24"/>
        </w:rPr>
        <w:t>R1(config)#interface gigabitethernet1</w:t>
      </w:r>
    </w:p>
    <w:p w14:paraId="609F826B" w14:textId="77777777" w:rsidR="00B01A4D" w:rsidRPr="00C20D0F" w:rsidRDefault="00B01A4D" w:rsidP="00C20D0F">
      <w:pPr>
        <w:ind w:firstLineChars="175" w:firstLine="420"/>
        <w:rPr>
          <w:szCs w:val="24"/>
        </w:rPr>
      </w:pPr>
      <w:r w:rsidRPr="00C20D0F">
        <w:rPr>
          <w:szCs w:val="24"/>
        </w:rPr>
        <w:t>R1(config-if-gigabitethernet1)# ip address 13.1.1.1 255.255.255.0</w:t>
      </w:r>
    </w:p>
    <w:p w14:paraId="625B1D28" w14:textId="77777777" w:rsidR="00B01A4D" w:rsidRDefault="00B01A4D" w:rsidP="00C20D0F">
      <w:pPr>
        <w:ind w:firstLineChars="175" w:firstLine="420"/>
        <w:rPr>
          <w:szCs w:val="24"/>
        </w:rPr>
      </w:pPr>
    </w:p>
    <w:p w14:paraId="5C7A8303" w14:textId="77777777" w:rsidR="00B01A4D" w:rsidRPr="00B01A4D" w:rsidRDefault="00B01A4D" w:rsidP="00C20D0F">
      <w:pPr>
        <w:ind w:firstLineChars="175" w:firstLine="420"/>
        <w:rPr>
          <w:szCs w:val="24"/>
        </w:rPr>
      </w:pPr>
      <w:r w:rsidRPr="00B01A4D">
        <w:rPr>
          <w:szCs w:val="24"/>
        </w:rPr>
        <w:t>R2(config)#interface gigabitethernet1</w:t>
      </w:r>
    </w:p>
    <w:p w14:paraId="6300F11D" w14:textId="77777777" w:rsidR="00B01A4D" w:rsidRDefault="00B01A4D" w:rsidP="00C20D0F">
      <w:pPr>
        <w:ind w:firstLineChars="175" w:firstLine="420"/>
        <w:rPr>
          <w:szCs w:val="24"/>
        </w:rPr>
      </w:pPr>
      <w:r w:rsidRPr="00B01A4D">
        <w:rPr>
          <w:szCs w:val="24"/>
        </w:rPr>
        <w:t>R2(config-if-gigabitethernet1)# ip address 23.1.1.2 255.255.255.0</w:t>
      </w:r>
    </w:p>
    <w:p w14:paraId="362EDC5F" w14:textId="77777777" w:rsidR="00B01A4D" w:rsidRDefault="00B01A4D" w:rsidP="008016AB">
      <w:pPr>
        <w:ind w:firstLine="480"/>
        <w:rPr>
          <w:szCs w:val="24"/>
        </w:rPr>
      </w:pPr>
    </w:p>
    <w:p w14:paraId="3EC90580" w14:textId="77777777" w:rsidR="00B01A4D" w:rsidRPr="00B01A4D" w:rsidRDefault="00B01A4D" w:rsidP="00C20D0F">
      <w:pPr>
        <w:ind w:firstLineChars="175" w:firstLine="420"/>
        <w:rPr>
          <w:szCs w:val="24"/>
        </w:rPr>
      </w:pPr>
      <w:r w:rsidRPr="00B01A4D">
        <w:rPr>
          <w:szCs w:val="24"/>
        </w:rPr>
        <w:t>R3(config)#interface loopback1</w:t>
      </w:r>
    </w:p>
    <w:p w14:paraId="40E4C2F0" w14:textId="77777777" w:rsidR="00B01A4D" w:rsidRPr="00B01A4D" w:rsidRDefault="00B01A4D" w:rsidP="00C20D0F">
      <w:pPr>
        <w:ind w:firstLineChars="175" w:firstLine="420"/>
        <w:rPr>
          <w:szCs w:val="24"/>
        </w:rPr>
      </w:pPr>
      <w:r w:rsidRPr="00B01A4D">
        <w:rPr>
          <w:szCs w:val="24"/>
        </w:rPr>
        <w:t>R3(config-if-loopback1)# ip address 10.1.2.3 255.255.255.0</w:t>
      </w:r>
    </w:p>
    <w:p w14:paraId="231736F3" w14:textId="77777777" w:rsidR="00B01A4D" w:rsidRPr="00B01A4D" w:rsidRDefault="00B01A4D" w:rsidP="00C20D0F">
      <w:pPr>
        <w:ind w:firstLineChars="175" w:firstLine="420"/>
        <w:rPr>
          <w:szCs w:val="24"/>
        </w:rPr>
      </w:pPr>
      <w:r w:rsidRPr="00B01A4D">
        <w:rPr>
          <w:szCs w:val="24"/>
        </w:rPr>
        <w:t>R3(config-if-loopback1)# exit</w:t>
      </w:r>
    </w:p>
    <w:p w14:paraId="4CA3BFE0" w14:textId="77777777" w:rsidR="00B01A4D" w:rsidRPr="00B01A4D" w:rsidRDefault="00B01A4D" w:rsidP="00C20D0F">
      <w:pPr>
        <w:ind w:firstLineChars="175" w:firstLine="420"/>
        <w:rPr>
          <w:szCs w:val="24"/>
        </w:rPr>
      </w:pPr>
      <w:r w:rsidRPr="00B01A4D">
        <w:rPr>
          <w:szCs w:val="24"/>
        </w:rPr>
        <w:t>R3(config)#interface loopback2</w:t>
      </w:r>
    </w:p>
    <w:p w14:paraId="4104C5AC" w14:textId="77777777" w:rsidR="00B01A4D" w:rsidRPr="00B01A4D" w:rsidRDefault="00B01A4D" w:rsidP="00C20D0F">
      <w:pPr>
        <w:ind w:firstLineChars="175" w:firstLine="420"/>
        <w:rPr>
          <w:szCs w:val="24"/>
        </w:rPr>
      </w:pPr>
      <w:r w:rsidRPr="00B01A4D">
        <w:rPr>
          <w:szCs w:val="24"/>
        </w:rPr>
        <w:t>R3(config-if-loopback2)# ip address 20.1.2.3 255.255.255.0</w:t>
      </w:r>
    </w:p>
    <w:p w14:paraId="6F203465" w14:textId="77777777" w:rsidR="008016AB" w:rsidRDefault="00B01A4D" w:rsidP="00630E72">
      <w:pPr>
        <w:ind w:firstLineChars="175" w:firstLine="420"/>
        <w:rPr>
          <w:szCs w:val="24"/>
        </w:rPr>
      </w:pPr>
      <w:r w:rsidRPr="00B01A4D">
        <w:rPr>
          <w:szCs w:val="24"/>
        </w:rPr>
        <w:t>R3(config-if-loopback2)# exit</w:t>
      </w:r>
    </w:p>
    <w:p w14:paraId="4186E986" w14:textId="77777777" w:rsidR="00630E72" w:rsidRPr="00630E72" w:rsidRDefault="00630E72" w:rsidP="006E39DA">
      <w:pPr>
        <w:ind w:firstLineChars="0" w:firstLine="0"/>
      </w:pPr>
      <w:r>
        <w:rPr>
          <w:rFonts w:hint="eastAsia"/>
          <w:szCs w:val="24"/>
        </w:rPr>
        <w:t>（</w:t>
      </w:r>
      <w:r>
        <w:rPr>
          <w:rFonts w:hint="eastAsia"/>
          <w:szCs w:val="24"/>
        </w:rPr>
        <w:t>2</w:t>
      </w:r>
      <w:r>
        <w:rPr>
          <w:szCs w:val="24"/>
        </w:rPr>
        <w:t>）</w:t>
      </w:r>
      <w:r>
        <w:rPr>
          <w:rFonts w:hint="eastAsia"/>
        </w:rPr>
        <w:t>VRRP</w:t>
      </w:r>
      <w:r>
        <w:rPr>
          <w:rFonts w:hint="eastAsia"/>
        </w:rPr>
        <w:t>分流互</w:t>
      </w:r>
      <w:r>
        <w:t>备</w:t>
      </w:r>
      <w:r>
        <w:rPr>
          <w:rFonts w:hint="eastAsia"/>
        </w:rPr>
        <w:t>及其</w:t>
      </w:r>
      <w:r>
        <w:t>路由配置</w:t>
      </w:r>
    </w:p>
    <w:p w14:paraId="6FB983A2" w14:textId="77777777" w:rsidR="00C20D0F" w:rsidRPr="00C20D0F" w:rsidRDefault="00C20D0F" w:rsidP="00C20D0F">
      <w:pPr>
        <w:ind w:firstLineChars="175" w:firstLine="420"/>
        <w:rPr>
          <w:szCs w:val="24"/>
        </w:rPr>
      </w:pPr>
      <w:r w:rsidRPr="00C20D0F">
        <w:rPr>
          <w:szCs w:val="24"/>
        </w:rPr>
        <w:t>R1(config)#vlan 10,20</w:t>
      </w:r>
      <w:r w:rsidR="00F33873">
        <w:rPr>
          <w:szCs w:val="24"/>
        </w:rPr>
        <w:tab/>
      </w:r>
      <w:r w:rsidR="00F33873">
        <w:rPr>
          <w:szCs w:val="24"/>
        </w:rPr>
        <w:tab/>
      </w:r>
      <w:r w:rsidR="00F33873">
        <w:rPr>
          <w:szCs w:val="24"/>
        </w:rPr>
        <w:tab/>
      </w:r>
      <w:r w:rsidR="00F33873">
        <w:rPr>
          <w:rFonts w:hint="eastAsia"/>
          <w:szCs w:val="24"/>
        </w:rPr>
        <w:t>//</w:t>
      </w:r>
      <w:r w:rsidR="00F33873">
        <w:rPr>
          <w:rFonts w:hint="eastAsia"/>
          <w:szCs w:val="24"/>
        </w:rPr>
        <w:t>创建</w:t>
      </w:r>
      <w:r w:rsidR="00F33873">
        <w:rPr>
          <w:szCs w:val="24"/>
        </w:rPr>
        <w:t>vlan10</w:t>
      </w:r>
      <w:r w:rsidR="00F33873">
        <w:rPr>
          <w:rFonts w:hint="eastAsia"/>
          <w:szCs w:val="24"/>
        </w:rPr>
        <w:t>,20</w:t>
      </w:r>
    </w:p>
    <w:p w14:paraId="3AFBC268" w14:textId="77777777" w:rsidR="003134BE" w:rsidRPr="00C20D0F" w:rsidRDefault="003134BE" w:rsidP="00C20D0F">
      <w:pPr>
        <w:ind w:firstLineChars="175" w:firstLine="420"/>
        <w:rPr>
          <w:szCs w:val="24"/>
        </w:rPr>
      </w:pPr>
      <w:r w:rsidRPr="00C20D0F">
        <w:rPr>
          <w:szCs w:val="24"/>
        </w:rPr>
        <w:t>R1(config)#interface gigabitethernet0.10</w:t>
      </w:r>
      <w:r w:rsidR="00F33873">
        <w:rPr>
          <w:szCs w:val="24"/>
        </w:rPr>
        <w:tab/>
      </w:r>
      <w:r w:rsidR="00F33873">
        <w:rPr>
          <w:szCs w:val="24"/>
        </w:rPr>
        <w:tab/>
      </w:r>
      <w:r w:rsidR="00F33873">
        <w:rPr>
          <w:szCs w:val="24"/>
        </w:rPr>
        <w:tab/>
        <w:t>//</w:t>
      </w:r>
      <w:r w:rsidR="00F33873">
        <w:rPr>
          <w:rFonts w:hint="eastAsia"/>
          <w:szCs w:val="24"/>
        </w:rPr>
        <w:t>创建</w:t>
      </w:r>
      <w:r w:rsidR="00F33873">
        <w:rPr>
          <w:szCs w:val="24"/>
        </w:rPr>
        <w:t>子接口</w:t>
      </w:r>
    </w:p>
    <w:p w14:paraId="675DE0A0" w14:textId="77777777" w:rsidR="003134BE" w:rsidRPr="00C20D0F" w:rsidRDefault="003134BE" w:rsidP="00C20D0F">
      <w:pPr>
        <w:ind w:firstLineChars="175" w:firstLine="420"/>
        <w:rPr>
          <w:szCs w:val="24"/>
        </w:rPr>
      </w:pPr>
      <w:r w:rsidRPr="00C20D0F">
        <w:rPr>
          <w:szCs w:val="24"/>
        </w:rPr>
        <w:t>R1(config-if-gigabitethernet0.10)# ip address 10.1.1.2 255.255.255.0</w:t>
      </w:r>
    </w:p>
    <w:p w14:paraId="177F59F5" w14:textId="77777777" w:rsidR="003134BE" w:rsidRDefault="003134BE" w:rsidP="00C20D0F">
      <w:pPr>
        <w:ind w:firstLineChars="175" w:firstLine="420"/>
        <w:rPr>
          <w:szCs w:val="24"/>
        </w:rPr>
      </w:pPr>
      <w:r w:rsidRPr="00C20D0F">
        <w:rPr>
          <w:szCs w:val="24"/>
        </w:rPr>
        <w:t xml:space="preserve">R1(config-if-gigabitethernet0.10)# </w:t>
      </w:r>
      <w:r w:rsidRPr="00F33873">
        <w:rPr>
          <w:b/>
          <w:szCs w:val="24"/>
        </w:rPr>
        <w:t>encapsulation dot1q 10</w:t>
      </w:r>
    </w:p>
    <w:p w14:paraId="0BAABAD6" w14:textId="77777777" w:rsidR="00F33873" w:rsidRPr="00F33873" w:rsidRDefault="00F33873" w:rsidP="00C20D0F">
      <w:pPr>
        <w:ind w:firstLineChars="175" w:firstLine="420"/>
        <w:rPr>
          <w:b/>
          <w:szCs w:val="24"/>
        </w:rPr>
      </w:pP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Pr="00F33873">
        <w:rPr>
          <w:b/>
          <w:szCs w:val="24"/>
        </w:rPr>
        <w:t>//</w:t>
      </w:r>
      <w:r w:rsidRPr="00F33873">
        <w:rPr>
          <w:rFonts w:hint="eastAsia"/>
          <w:b/>
          <w:szCs w:val="24"/>
        </w:rPr>
        <w:t>子接口</w:t>
      </w:r>
      <w:r w:rsidRPr="00F33873">
        <w:rPr>
          <w:b/>
          <w:szCs w:val="24"/>
        </w:rPr>
        <w:t>封装</w:t>
      </w:r>
      <w:r w:rsidRPr="00F33873">
        <w:rPr>
          <w:rFonts w:hint="eastAsia"/>
          <w:b/>
          <w:szCs w:val="24"/>
        </w:rPr>
        <w:t>802.1q</w:t>
      </w:r>
      <w:r w:rsidRPr="00F33873">
        <w:rPr>
          <w:rFonts w:hint="eastAsia"/>
          <w:b/>
          <w:szCs w:val="24"/>
        </w:rPr>
        <w:t>，</w:t>
      </w:r>
      <w:r w:rsidRPr="00F33873">
        <w:rPr>
          <w:b/>
          <w:szCs w:val="24"/>
        </w:rPr>
        <w:t>并</w:t>
      </w:r>
      <w:r w:rsidRPr="00F33873">
        <w:rPr>
          <w:rFonts w:hint="eastAsia"/>
          <w:b/>
          <w:szCs w:val="24"/>
        </w:rPr>
        <w:t>对应</w:t>
      </w:r>
      <w:r w:rsidRPr="00F33873">
        <w:rPr>
          <w:b/>
          <w:szCs w:val="24"/>
        </w:rPr>
        <w:t>vlan10</w:t>
      </w:r>
    </w:p>
    <w:p w14:paraId="2FCE6B60" w14:textId="77777777" w:rsidR="003134BE" w:rsidRPr="00F33873" w:rsidRDefault="003134BE" w:rsidP="00C20D0F">
      <w:pPr>
        <w:ind w:firstLineChars="175" w:firstLine="420"/>
        <w:rPr>
          <w:b/>
          <w:szCs w:val="24"/>
        </w:rPr>
      </w:pPr>
      <w:r w:rsidRPr="00C20D0F">
        <w:rPr>
          <w:szCs w:val="24"/>
        </w:rPr>
        <w:t xml:space="preserve">R1(config-if-gigabitethernet0.10)# </w:t>
      </w:r>
      <w:r w:rsidRPr="00F33873">
        <w:rPr>
          <w:b/>
          <w:szCs w:val="24"/>
        </w:rPr>
        <w:t>vrrp 10 ip 10.1.1.1</w:t>
      </w:r>
    </w:p>
    <w:p w14:paraId="1CFA0E3B" w14:textId="77777777" w:rsidR="00F33873" w:rsidRPr="00F33873" w:rsidRDefault="00F33873" w:rsidP="00C20D0F">
      <w:pPr>
        <w:ind w:firstLineChars="175" w:firstLine="420"/>
        <w:rPr>
          <w:b/>
          <w:szCs w:val="24"/>
        </w:rPr>
      </w:pPr>
      <w:r w:rsidRPr="00F33873">
        <w:rPr>
          <w:b/>
          <w:szCs w:val="24"/>
        </w:rPr>
        <w:tab/>
      </w:r>
      <w:r w:rsidRPr="00F33873">
        <w:rPr>
          <w:b/>
          <w:szCs w:val="24"/>
        </w:rPr>
        <w:tab/>
      </w:r>
      <w:r w:rsidRPr="00F33873">
        <w:rPr>
          <w:b/>
          <w:szCs w:val="24"/>
        </w:rPr>
        <w:tab/>
      </w:r>
      <w:r w:rsidRPr="00F33873">
        <w:rPr>
          <w:b/>
          <w:szCs w:val="24"/>
        </w:rPr>
        <w:tab/>
      </w:r>
      <w:r w:rsidRPr="00F33873">
        <w:rPr>
          <w:b/>
          <w:szCs w:val="24"/>
        </w:rPr>
        <w:tab/>
      </w:r>
      <w:r w:rsidRPr="00F33873">
        <w:rPr>
          <w:b/>
          <w:szCs w:val="24"/>
        </w:rPr>
        <w:tab/>
      </w:r>
      <w:r w:rsidRPr="00F33873">
        <w:rPr>
          <w:b/>
          <w:szCs w:val="24"/>
        </w:rPr>
        <w:tab/>
      </w:r>
      <w:r w:rsidRPr="00F33873">
        <w:rPr>
          <w:b/>
          <w:szCs w:val="24"/>
        </w:rPr>
        <w:tab/>
        <w:t>//</w:t>
      </w:r>
      <w:r w:rsidRPr="00F33873">
        <w:rPr>
          <w:rFonts w:hint="eastAsia"/>
          <w:b/>
          <w:szCs w:val="24"/>
        </w:rPr>
        <w:t>配置</w:t>
      </w:r>
      <w:r w:rsidRPr="00F33873">
        <w:rPr>
          <w:b/>
          <w:szCs w:val="24"/>
        </w:rPr>
        <w:t xml:space="preserve">vrrp 10 ip </w:t>
      </w:r>
      <w:r w:rsidRPr="00F33873">
        <w:rPr>
          <w:rFonts w:hint="eastAsia"/>
          <w:b/>
          <w:szCs w:val="24"/>
        </w:rPr>
        <w:t>地址</w:t>
      </w:r>
    </w:p>
    <w:p w14:paraId="4000A46E" w14:textId="77777777" w:rsidR="003134BE" w:rsidRPr="00F33873" w:rsidRDefault="003134BE" w:rsidP="00C20D0F">
      <w:pPr>
        <w:ind w:firstLineChars="175" w:firstLine="420"/>
        <w:rPr>
          <w:b/>
          <w:szCs w:val="24"/>
        </w:rPr>
      </w:pPr>
      <w:r w:rsidRPr="00C20D0F">
        <w:rPr>
          <w:szCs w:val="24"/>
        </w:rPr>
        <w:t xml:space="preserve">R1(config-if-gigabitethernet0.10)# </w:t>
      </w:r>
      <w:r w:rsidRPr="00F33873">
        <w:rPr>
          <w:b/>
          <w:szCs w:val="24"/>
        </w:rPr>
        <w:t>vrrp 10 priority 150</w:t>
      </w:r>
    </w:p>
    <w:p w14:paraId="73B0F63C" w14:textId="77777777" w:rsidR="00F33873" w:rsidRPr="00F33873" w:rsidRDefault="00F33873" w:rsidP="00C20D0F">
      <w:pPr>
        <w:ind w:firstLineChars="175" w:firstLine="420"/>
        <w:rPr>
          <w:b/>
          <w:szCs w:val="24"/>
        </w:rPr>
      </w:pPr>
      <w:r w:rsidRPr="00F33873">
        <w:rPr>
          <w:b/>
          <w:szCs w:val="24"/>
        </w:rPr>
        <w:tab/>
      </w:r>
      <w:r w:rsidRPr="00F33873">
        <w:rPr>
          <w:b/>
          <w:szCs w:val="24"/>
        </w:rPr>
        <w:tab/>
      </w:r>
      <w:r w:rsidRPr="00F33873">
        <w:rPr>
          <w:b/>
          <w:szCs w:val="24"/>
        </w:rPr>
        <w:tab/>
      </w:r>
      <w:r w:rsidRPr="00F33873">
        <w:rPr>
          <w:b/>
          <w:szCs w:val="24"/>
        </w:rPr>
        <w:tab/>
      </w:r>
      <w:r w:rsidRPr="00F33873">
        <w:rPr>
          <w:b/>
          <w:szCs w:val="24"/>
        </w:rPr>
        <w:tab/>
      </w:r>
      <w:r w:rsidRPr="00F33873">
        <w:rPr>
          <w:b/>
          <w:szCs w:val="24"/>
        </w:rPr>
        <w:tab/>
      </w:r>
      <w:r w:rsidRPr="00F33873">
        <w:rPr>
          <w:b/>
          <w:szCs w:val="24"/>
        </w:rPr>
        <w:tab/>
      </w:r>
      <w:r w:rsidRPr="00F33873">
        <w:rPr>
          <w:b/>
          <w:szCs w:val="24"/>
        </w:rPr>
        <w:tab/>
        <w:t>//</w:t>
      </w:r>
      <w:r w:rsidRPr="00F33873">
        <w:rPr>
          <w:rFonts w:hint="eastAsia"/>
          <w:b/>
          <w:szCs w:val="24"/>
        </w:rPr>
        <w:t>设置</w:t>
      </w:r>
      <w:r w:rsidRPr="00F33873">
        <w:rPr>
          <w:b/>
          <w:szCs w:val="24"/>
        </w:rPr>
        <w:t>vrrp</w:t>
      </w:r>
      <w:r w:rsidRPr="00F33873">
        <w:rPr>
          <w:b/>
          <w:szCs w:val="24"/>
        </w:rPr>
        <w:t>优先级为</w:t>
      </w:r>
      <w:r w:rsidRPr="00F33873">
        <w:rPr>
          <w:rFonts w:hint="eastAsia"/>
          <w:b/>
          <w:szCs w:val="24"/>
        </w:rPr>
        <w:t>150</w:t>
      </w:r>
    </w:p>
    <w:p w14:paraId="66E359AD" w14:textId="77777777" w:rsidR="003134BE" w:rsidRPr="00843EA8" w:rsidRDefault="003134BE" w:rsidP="00C20D0F">
      <w:pPr>
        <w:ind w:firstLineChars="175" w:firstLine="420"/>
        <w:rPr>
          <w:b/>
          <w:i/>
          <w:szCs w:val="24"/>
        </w:rPr>
      </w:pPr>
      <w:r w:rsidRPr="00C20D0F">
        <w:rPr>
          <w:szCs w:val="24"/>
        </w:rPr>
        <w:t>R1(config-if-gigabitethernet0.10)#</w:t>
      </w:r>
      <w:r w:rsidRPr="00843EA8">
        <w:rPr>
          <w:b/>
          <w:i/>
          <w:szCs w:val="24"/>
        </w:rPr>
        <w:t xml:space="preserve"> vrrp 10 track gigabitethernet1 60</w:t>
      </w:r>
    </w:p>
    <w:p w14:paraId="3AF421AE" w14:textId="77777777" w:rsidR="00F33873" w:rsidRPr="00843EA8" w:rsidRDefault="00F33873" w:rsidP="00C20D0F">
      <w:pPr>
        <w:ind w:firstLineChars="175" w:firstLine="420"/>
        <w:rPr>
          <w:b/>
          <w:i/>
          <w:szCs w:val="24"/>
        </w:rPr>
      </w:pPr>
      <w:r w:rsidRPr="00843EA8">
        <w:rPr>
          <w:b/>
          <w:i/>
          <w:szCs w:val="24"/>
        </w:rPr>
        <w:tab/>
      </w:r>
      <w:r w:rsidRPr="00843EA8">
        <w:rPr>
          <w:b/>
          <w:i/>
          <w:szCs w:val="24"/>
        </w:rPr>
        <w:tab/>
      </w:r>
      <w:r w:rsidR="00843EA8">
        <w:rPr>
          <w:b/>
          <w:i/>
          <w:szCs w:val="24"/>
        </w:rPr>
        <w:t>**</w:t>
      </w:r>
      <w:r w:rsidRPr="00843EA8">
        <w:rPr>
          <w:b/>
          <w:i/>
          <w:szCs w:val="24"/>
        </w:rPr>
        <w:t>//</w:t>
      </w:r>
      <w:r w:rsidR="00843EA8" w:rsidRPr="00843EA8">
        <w:rPr>
          <w:rFonts w:hint="eastAsia"/>
          <w:b/>
          <w:i/>
          <w:szCs w:val="24"/>
        </w:rPr>
        <w:t>追踪</w:t>
      </w:r>
      <w:r w:rsidR="00843EA8" w:rsidRPr="00843EA8">
        <w:rPr>
          <w:b/>
          <w:i/>
          <w:szCs w:val="24"/>
        </w:rPr>
        <w:t>g1</w:t>
      </w:r>
      <w:r w:rsidR="00843EA8" w:rsidRPr="00843EA8">
        <w:rPr>
          <w:rFonts w:hint="eastAsia"/>
          <w:b/>
          <w:i/>
          <w:szCs w:val="24"/>
        </w:rPr>
        <w:t>接口</w:t>
      </w:r>
      <w:r w:rsidR="00843EA8" w:rsidRPr="00843EA8">
        <w:rPr>
          <w:b/>
          <w:i/>
          <w:szCs w:val="24"/>
        </w:rPr>
        <w:t>，当</w:t>
      </w:r>
      <w:r w:rsidR="00843EA8" w:rsidRPr="00843EA8">
        <w:rPr>
          <w:b/>
          <w:i/>
          <w:szCs w:val="24"/>
        </w:rPr>
        <w:t>g1</w:t>
      </w:r>
      <w:r w:rsidR="00843EA8" w:rsidRPr="00843EA8">
        <w:rPr>
          <w:rFonts w:hint="eastAsia"/>
          <w:b/>
          <w:i/>
          <w:szCs w:val="24"/>
        </w:rPr>
        <w:t>接口</w:t>
      </w:r>
      <w:r w:rsidR="00843EA8" w:rsidRPr="00843EA8">
        <w:rPr>
          <w:b/>
          <w:i/>
          <w:szCs w:val="24"/>
        </w:rPr>
        <w:t>down</w:t>
      </w:r>
      <w:r w:rsidR="00843EA8" w:rsidRPr="00843EA8">
        <w:rPr>
          <w:b/>
          <w:i/>
          <w:szCs w:val="24"/>
        </w:rPr>
        <w:t>掉后，其</w:t>
      </w:r>
      <w:r w:rsidR="00843EA8" w:rsidRPr="00843EA8">
        <w:rPr>
          <w:b/>
          <w:i/>
          <w:szCs w:val="24"/>
        </w:rPr>
        <w:t>vrrp</w:t>
      </w:r>
      <w:r w:rsidR="00843EA8" w:rsidRPr="00843EA8">
        <w:rPr>
          <w:b/>
          <w:i/>
          <w:szCs w:val="24"/>
        </w:rPr>
        <w:t>优先级</w:t>
      </w:r>
      <w:r w:rsidR="00843EA8" w:rsidRPr="00843EA8">
        <w:rPr>
          <w:rFonts w:hint="eastAsia"/>
          <w:b/>
          <w:i/>
          <w:szCs w:val="24"/>
        </w:rPr>
        <w:t>自动</w:t>
      </w:r>
      <w:r w:rsidR="00843EA8" w:rsidRPr="00843EA8">
        <w:rPr>
          <w:b/>
          <w:i/>
          <w:szCs w:val="24"/>
        </w:rPr>
        <w:t>降低</w:t>
      </w:r>
      <w:r w:rsidR="00843EA8" w:rsidRPr="00843EA8">
        <w:rPr>
          <w:rFonts w:hint="eastAsia"/>
          <w:b/>
          <w:i/>
          <w:szCs w:val="24"/>
        </w:rPr>
        <w:t>60</w:t>
      </w:r>
    </w:p>
    <w:p w14:paraId="42BCF643" w14:textId="77777777" w:rsidR="003134BE" w:rsidRPr="00C20D0F" w:rsidRDefault="003134BE" w:rsidP="00C20D0F">
      <w:pPr>
        <w:ind w:firstLineChars="175" w:firstLine="420"/>
        <w:rPr>
          <w:szCs w:val="24"/>
        </w:rPr>
      </w:pPr>
      <w:r w:rsidRPr="00C20D0F">
        <w:rPr>
          <w:szCs w:val="24"/>
        </w:rPr>
        <w:t xml:space="preserve">R1(config-if-gigabitethernet0.10)#vrrp 10 preempt </w:t>
      </w:r>
      <w:r w:rsidR="00843EA8">
        <w:rPr>
          <w:szCs w:val="24"/>
        </w:rPr>
        <w:tab/>
      </w:r>
      <w:r w:rsidR="00843EA8">
        <w:rPr>
          <w:szCs w:val="24"/>
        </w:rPr>
        <w:tab/>
        <w:t>//</w:t>
      </w:r>
      <w:r w:rsidR="00843EA8">
        <w:rPr>
          <w:rFonts w:hint="eastAsia"/>
          <w:szCs w:val="24"/>
        </w:rPr>
        <w:t>开启</w:t>
      </w:r>
      <w:r w:rsidR="00843EA8">
        <w:rPr>
          <w:szCs w:val="24"/>
        </w:rPr>
        <w:t>vrrp</w:t>
      </w:r>
      <w:r w:rsidR="00843EA8">
        <w:rPr>
          <w:szCs w:val="24"/>
        </w:rPr>
        <w:t>抢占功能</w:t>
      </w:r>
    </w:p>
    <w:p w14:paraId="66405150" w14:textId="77777777" w:rsidR="008016AB" w:rsidRPr="00C20D0F" w:rsidRDefault="003134BE" w:rsidP="00C20D0F">
      <w:pPr>
        <w:ind w:firstLineChars="175" w:firstLine="420"/>
        <w:rPr>
          <w:szCs w:val="24"/>
        </w:rPr>
      </w:pPr>
      <w:r w:rsidRPr="00C20D0F">
        <w:rPr>
          <w:szCs w:val="24"/>
        </w:rPr>
        <w:t>R1(config-if-gigabitethernet0.10)#exit</w:t>
      </w:r>
    </w:p>
    <w:p w14:paraId="4C7C5642" w14:textId="77777777" w:rsidR="003134BE" w:rsidRPr="00C20D0F" w:rsidRDefault="003134BE" w:rsidP="00C20D0F">
      <w:pPr>
        <w:ind w:firstLineChars="175" w:firstLine="420"/>
        <w:rPr>
          <w:szCs w:val="24"/>
        </w:rPr>
      </w:pPr>
      <w:r w:rsidRPr="00C20D0F">
        <w:rPr>
          <w:szCs w:val="24"/>
        </w:rPr>
        <w:t>R1(config)#interface gigabitethernet0.20</w:t>
      </w:r>
    </w:p>
    <w:p w14:paraId="590606E7" w14:textId="77777777" w:rsidR="003134BE" w:rsidRDefault="003134BE" w:rsidP="00C20D0F">
      <w:pPr>
        <w:ind w:firstLineChars="175" w:firstLine="420"/>
      </w:pPr>
      <w:r w:rsidRPr="00C20D0F">
        <w:rPr>
          <w:szCs w:val="24"/>
        </w:rPr>
        <w:t>R1(config-if-gigabitethernet0.20)#ip address 20.</w:t>
      </w:r>
      <w:r>
        <w:t>1.1.2 255.255.255.0</w:t>
      </w:r>
    </w:p>
    <w:p w14:paraId="5743BF75" w14:textId="77777777" w:rsidR="003134BE" w:rsidRPr="00C20D0F" w:rsidRDefault="003134BE" w:rsidP="00C20D0F">
      <w:pPr>
        <w:ind w:firstLineChars="175" w:firstLine="420"/>
        <w:rPr>
          <w:szCs w:val="24"/>
        </w:rPr>
      </w:pPr>
      <w:r w:rsidRPr="00C20D0F">
        <w:rPr>
          <w:szCs w:val="24"/>
        </w:rPr>
        <w:t>R1(config-if-gigabitethernet0.20)#encapsulation dot1q 20</w:t>
      </w:r>
    </w:p>
    <w:p w14:paraId="5D14C8CA" w14:textId="77777777" w:rsidR="003134BE" w:rsidRPr="00C20D0F" w:rsidRDefault="003134BE" w:rsidP="00C20D0F">
      <w:pPr>
        <w:ind w:firstLineChars="175" w:firstLine="420"/>
        <w:rPr>
          <w:szCs w:val="24"/>
        </w:rPr>
      </w:pPr>
      <w:r w:rsidRPr="00C20D0F">
        <w:rPr>
          <w:szCs w:val="24"/>
        </w:rPr>
        <w:t>R1(config-if-gigabitethernet0.20)#vrrp 20 ip 20.1.1.1</w:t>
      </w:r>
    </w:p>
    <w:p w14:paraId="0167CCB2" w14:textId="77777777" w:rsidR="003134BE" w:rsidRPr="00C20D0F" w:rsidRDefault="003134BE" w:rsidP="00C20D0F">
      <w:pPr>
        <w:ind w:firstLineChars="175" w:firstLine="420"/>
        <w:rPr>
          <w:szCs w:val="24"/>
        </w:rPr>
      </w:pPr>
      <w:r w:rsidRPr="00C20D0F">
        <w:rPr>
          <w:szCs w:val="24"/>
        </w:rPr>
        <w:t xml:space="preserve">R1(config-if-gigabitethernet0.20)#vrrp 20 preempt </w:t>
      </w:r>
    </w:p>
    <w:p w14:paraId="06247DF1" w14:textId="77777777" w:rsidR="003134BE" w:rsidRPr="00C20D0F" w:rsidRDefault="003134BE" w:rsidP="00C20D0F">
      <w:pPr>
        <w:ind w:firstLineChars="175" w:firstLine="420"/>
        <w:rPr>
          <w:szCs w:val="24"/>
        </w:rPr>
      </w:pPr>
      <w:r w:rsidRPr="00C20D0F">
        <w:rPr>
          <w:szCs w:val="24"/>
        </w:rPr>
        <w:t>R1(config-if-gigabitethernet0.20)#exit</w:t>
      </w:r>
    </w:p>
    <w:p w14:paraId="41003FA6" w14:textId="77777777" w:rsidR="003134BE" w:rsidRPr="00C20D0F" w:rsidRDefault="003134BE" w:rsidP="00C20D0F">
      <w:pPr>
        <w:ind w:firstLineChars="175" w:firstLine="420"/>
        <w:rPr>
          <w:szCs w:val="24"/>
        </w:rPr>
      </w:pPr>
      <w:r w:rsidRPr="00C20D0F">
        <w:rPr>
          <w:szCs w:val="24"/>
        </w:rPr>
        <w:lastRenderedPageBreak/>
        <w:t>R1(config)#interface gigabitethernet1</w:t>
      </w:r>
    </w:p>
    <w:p w14:paraId="41969203" w14:textId="77777777" w:rsidR="003134BE" w:rsidRPr="00843EA8" w:rsidRDefault="003134BE" w:rsidP="00C20D0F">
      <w:pPr>
        <w:ind w:firstLineChars="175" w:firstLine="420"/>
        <w:rPr>
          <w:b/>
          <w:szCs w:val="24"/>
        </w:rPr>
      </w:pPr>
      <w:r w:rsidRPr="00C20D0F">
        <w:rPr>
          <w:szCs w:val="24"/>
        </w:rPr>
        <w:t>R1(config-if-gigabitethernet1)#</w:t>
      </w:r>
      <w:r w:rsidRPr="00843EA8">
        <w:rPr>
          <w:b/>
          <w:szCs w:val="24"/>
        </w:rPr>
        <w:t>keepalive gateway 13.1.1.3</w:t>
      </w:r>
    </w:p>
    <w:p w14:paraId="486C5B59" w14:textId="77777777" w:rsidR="00843EA8" w:rsidRPr="00843EA8" w:rsidRDefault="00843EA8" w:rsidP="00C20D0F">
      <w:pPr>
        <w:ind w:firstLineChars="175" w:firstLine="420"/>
        <w:rPr>
          <w:b/>
          <w:szCs w:val="24"/>
        </w:rPr>
      </w:pPr>
      <w:r w:rsidRPr="00843EA8">
        <w:rPr>
          <w:b/>
          <w:szCs w:val="24"/>
        </w:rPr>
        <w:tab/>
      </w:r>
      <w:r w:rsidRPr="00843EA8">
        <w:rPr>
          <w:b/>
          <w:szCs w:val="24"/>
        </w:rPr>
        <w:tab/>
      </w:r>
      <w:r w:rsidRPr="00843EA8">
        <w:rPr>
          <w:b/>
          <w:szCs w:val="24"/>
        </w:rPr>
        <w:tab/>
      </w:r>
      <w:r w:rsidRPr="00843EA8">
        <w:rPr>
          <w:b/>
          <w:szCs w:val="24"/>
        </w:rPr>
        <w:tab/>
      </w:r>
      <w:r w:rsidRPr="00843EA8">
        <w:rPr>
          <w:b/>
          <w:szCs w:val="24"/>
        </w:rPr>
        <w:tab/>
      </w:r>
      <w:r w:rsidRPr="00843EA8">
        <w:rPr>
          <w:b/>
          <w:szCs w:val="24"/>
        </w:rPr>
        <w:tab/>
      </w:r>
      <w:r w:rsidRPr="00843EA8">
        <w:rPr>
          <w:b/>
          <w:szCs w:val="24"/>
        </w:rPr>
        <w:tab/>
        <w:t>//</w:t>
      </w:r>
      <w:r w:rsidRPr="00843EA8">
        <w:rPr>
          <w:rFonts w:hint="eastAsia"/>
          <w:b/>
          <w:szCs w:val="24"/>
        </w:rPr>
        <w:t>保</w:t>
      </w:r>
      <w:r w:rsidRPr="00843EA8">
        <w:rPr>
          <w:b/>
          <w:szCs w:val="24"/>
        </w:rPr>
        <w:t>活网关功能，能够检测上联网段是否</w:t>
      </w:r>
      <w:r w:rsidRPr="00843EA8">
        <w:rPr>
          <w:b/>
          <w:szCs w:val="24"/>
        </w:rPr>
        <w:t>down</w:t>
      </w:r>
      <w:r w:rsidRPr="00843EA8">
        <w:rPr>
          <w:b/>
          <w:szCs w:val="24"/>
        </w:rPr>
        <w:t>掉</w:t>
      </w:r>
    </w:p>
    <w:p w14:paraId="7FF95280" w14:textId="77777777" w:rsidR="003134BE" w:rsidRPr="00C20D0F" w:rsidRDefault="003134BE" w:rsidP="00C20D0F">
      <w:pPr>
        <w:ind w:firstLineChars="175" w:firstLine="420"/>
        <w:rPr>
          <w:szCs w:val="24"/>
        </w:rPr>
      </w:pPr>
      <w:r w:rsidRPr="00C20D0F">
        <w:rPr>
          <w:szCs w:val="24"/>
        </w:rPr>
        <w:t>R1(config-if-gigabitethernet1)#exit</w:t>
      </w:r>
    </w:p>
    <w:p w14:paraId="1ADEEB4B" w14:textId="77777777" w:rsidR="003134BE" w:rsidRPr="00C20D0F" w:rsidRDefault="003134BE" w:rsidP="00C20D0F">
      <w:pPr>
        <w:ind w:firstLineChars="175" w:firstLine="420"/>
        <w:rPr>
          <w:szCs w:val="24"/>
        </w:rPr>
      </w:pPr>
      <w:r w:rsidRPr="00C20D0F">
        <w:rPr>
          <w:szCs w:val="24"/>
        </w:rPr>
        <w:t>R1(config)#ip route 0.0.0.0 0.0.0.0 gigabitethernet1</w:t>
      </w:r>
    </w:p>
    <w:p w14:paraId="74F55A35" w14:textId="77777777" w:rsidR="003134BE" w:rsidRPr="00C20D0F" w:rsidRDefault="003134BE" w:rsidP="00C20D0F">
      <w:pPr>
        <w:ind w:firstLineChars="175" w:firstLine="420"/>
        <w:rPr>
          <w:szCs w:val="24"/>
        </w:rPr>
      </w:pPr>
    </w:p>
    <w:p w14:paraId="0392ABC7" w14:textId="77777777" w:rsidR="003134BE" w:rsidRPr="00C20D0F" w:rsidRDefault="003134BE" w:rsidP="00C20D0F">
      <w:pPr>
        <w:ind w:firstLineChars="175" w:firstLine="420"/>
        <w:rPr>
          <w:szCs w:val="24"/>
        </w:rPr>
      </w:pPr>
      <w:r w:rsidRPr="00C20D0F">
        <w:rPr>
          <w:szCs w:val="24"/>
        </w:rPr>
        <w:t>R2(config)#vlan 10,20</w:t>
      </w:r>
    </w:p>
    <w:p w14:paraId="2CD4A2F9" w14:textId="77777777" w:rsidR="003134BE" w:rsidRPr="00C20D0F" w:rsidRDefault="003134BE" w:rsidP="00C20D0F">
      <w:pPr>
        <w:ind w:firstLineChars="175" w:firstLine="420"/>
        <w:rPr>
          <w:szCs w:val="24"/>
        </w:rPr>
      </w:pPr>
      <w:r w:rsidRPr="00C20D0F">
        <w:rPr>
          <w:szCs w:val="24"/>
        </w:rPr>
        <w:t>R2(config)#interface gigabitethernet0.20</w:t>
      </w:r>
    </w:p>
    <w:p w14:paraId="747CEE57" w14:textId="77777777" w:rsidR="003134BE" w:rsidRPr="00C20D0F" w:rsidRDefault="003134BE" w:rsidP="00C20D0F">
      <w:pPr>
        <w:ind w:firstLineChars="175" w:firstLine="420"/>
        <w:rPr>
          <w:szCs w:val="24"/>
        </w:rPr>
      </w:pPr>
      <w:r w:rsidRPr="00C20D0F">
        <w:rPr>
          <w:szCs w:val="24"/>
        </w:rPr>
        <w:t>R2(config-if-gigabitethernet0.20)# ip address 20.1.1.3 255.255.255.0</w:t>
      </w:r>
    </w:p>
    <w:p w14:paraId="77D06F2C" w14:textId="77777777" w:rsidR="003134BE" w:rsidRPr="00C20D0F" w:rsidRDefault="003134BE" w:rsidP="00C20D0F">
      <w:pPr>
        <w:ind w:firstLineChars="175" w:firstLine="420"/>
        <w:rPr>
          <w:szCs w:val="24"/>
        </w:rPr>
      </w:pPr>
      <w:r w:rsidRPr="00C20D0F">
        <w:rPr>
          <w:szCs w:val="24"/>
        </w:rPr>
        <w:t>R2(config-if-gigabitethernet0.20)# encapsulation dot1q 20</w:t>
      </w:r>
    </w:p>
    <w:p w14:paraId="1245D6A9" w14:textId="77777777" w:rsidR="003134BE" w:rsidRPr="00C20D0F" w:rsidRDefault="003134BE" w:rsidP="00C20D0F">
      <w:pPr>
        <w:ind w:firstLineChars="175" w:firstLine="420"/>
        <w:rPr>
          <w:szCs w:val="24"/>
        </w:rPr>
      </w:pPr>
      <w:r w:rsidRPr="00C20D0F">
        <w:rPr>
          <w:szCs w:val="24"/>
        </w:rPr>
        <w:t>R2(config-if-gigabitethernet0.20)# vrrp 20 ip 20.1.1.1</w:t>
      </w:r>
    </w:p>
    <w:p w14:paraId="1C48C59F" w14:textId="77777777" w:rsidR="003134BE" w:rsidRPr="00F34135" w:rsidRDefault="003134BE" w:rsidP="00F34135">
      <w:pPr>
        <w:ind w:firstLineChars="175" w:firstLine="420"/>
        <w:rPr>
          <w:szCs w:val="24"/>
        </w:rPr>
      </w:pPr>
      <w:r w:rsidRPr="00F34135">
        <w:rPr>
          <w:szCs w:val="24"/>
        </w:rPr>
        <w:t>R2(config-if-gigabitethernet0.20)# vrrp 20 priority 150</w:t>
      </w:r>
    </w:p>
    <w:p w14:paraId="2ED22F64" w14:textId="77777777" w:rsidR="003134BE" w:rsidRPr="00F34135" w:rsidRDefault="003134BE" w:rsidP="00F34135">
      <w:pPr>
        <w:ind w:firstLineChars="175" w:firstLine="420"/>
        <w:rPr>
          <w:szCs w:val="24"/>
        </w:rPr>
      </w:pPr>
      <w:r w:rsidRPr="00F34135">
        <w:rPr>
          <w:szCs w:val="24"/>
        </w:rPr>
        <w:t>R2(config-if-gigabitethernet0.20)# vrrp 20 track gigabitethernet1 60</w:t>
      </w:r>
    </w:p>
    <w:p w14:paraId="5070E5DF" w14:textId="77777777" w:rsidR="003134BE" w:rsidRPr="00F34135" w:rsidRDefault="003134BE" w:rsidP="00F34135">
      <w:pPr>
        <w:ind w:firstLineChars="175" w:firstLine="420"/>
        <w:rPr>
          <w:szCs w:val="24"/>
        </w:rPr>
      </w:pPr>
      <w:r w:rsidRPr="00F34135">
        <w:rPr>
          <w:szCs w:val="24"/>
        </w:rPr>
        <w:t xml:space="preserve">R2(config-if-gigabitethernet0.20)#vrrp 20 preempt </w:t>
      </w:r>
    </w:p>
    <w:p w14:paraId="162F6DFC" w14:textId="77777777" w:rsidR="003134BE" w:rsidRPr="00F34135" w:rsidRDefault="003134BE" w:rsidP="00F34135">
      <w:pPr>
        <w:ind w:firstLineChars="175" w:firstLine="420"/>
        <w:rPr>
          <w:szCs w:val="24"/>
        </w:rPr>
      </w:pPr>
      <w:r w:rsidRPr="00F34135">
        <w:rPr>
          <w:szCs w:val="24"/>
        </w:rPr>
        <w:t>R2(config-if-gigabitethernet0.20)#exit</w:t>
      </w:r>
    </w:p>
    <w:p w14:paraId="349B2B73" w14:textId="77777777" w:rsidR="003134BE" w:rsidRPr="00F34135" w:rsidRDefault="003134BE" w:rsidP="00F34135">
      <w:pPr>
        <w:ind w:firstLineChars="175" w:firstLine="420"/>
        <w:rPr>
          <w:szCs w:val="24"/>
        </w:rPr>
      </w:pPr>
      <w:r w:rsidRPr="00F34135">
        <w:rPr>
          <w:szCs w:val="24"/>
        </w:rPr>
        <w:t>R2(config)#interface gigabitethernet0.10</w:t>
      </w:r>
    </w:p>
    <w:p w14:paraId="3FDE9885" w14:textId="77777777" w:rsidR="003134BE" w:rsidRPr="00F34135" w:rsidRDefault="003134BE" w:rsidP="00F34135">
      <w:pPr>
        <w:ind w:firstLineChars="175" w:firstLine="420"/>
        <w:rPr>
          <w:szCs w:val="24"/>
        </w:rPr>
      </w:pPr>
      <w:r w:rsidRPr="00F34135">
        <w:rPr>
          <w:szCs w:val="24"/>
        </w:rPr>
        <w:t>R2(config-if-gigabitethernet0.10)# ip address 10.1.1.3 255.255.255.0</w:t>
      </w:r>
    </w:p>
    <w:p w14:paraId="598DF391" w14:textId="77777777" w:rsidR="003134BE" w:rsidRPr="00F34135" w:rsidRDefault="003134BE" w:rsidP="00F34135">
      <w:pPr>
        <w:ind w:firstLineChars="175" w:firstLine="420"/>
        <w:rPr>
          <w:szCs w:val="24"/>
        </w:rPr>
      </w:pPr>
      <w:r w:rsidRPr="00F34135">
        <w:rPr>
          <w:szCs w:val="24"/>
        </w:rPr>
        <w:t>R2(config-if-gigabitethernet0.10)# encapsulation dot1q 10</w:t>
      </w:r>
    </w:p>
    <w:p w14:paraId="35C5E5EE" w14:textId="77777777" w:rsidR="003134BE" w:rsidRPr="00F34135" w:rsidRDefault="003134BE" w:rsidP="00F34135">
      <w:pPr>
        <w:ind w:firstLineChars="175" w:firstLine="420"/>
        <w:rPr>
          <w:szCs w:val="24"/>
        </w:rPr>
      </w:pPr>
      <w:r w:rsidRPr="00F34135">
        <w:rPr>
          <w:szCs w:val="24"/>
        </w:rPr>
        <w:t>R2(config-if-gigabitethernet0.10)# vrrp 10 ip 10.1.1.1</w:t>
      </w:r>
    </w:p>
    <w:p w14:paraId="0412B6A7" w14:textId="77777777" w:rsidR="003134BE" w:rsidRPr="00F34135" w:rsidRDefault="003134BE" w:rsidP="00F34135">
      <w:pPr>
        <w:ind w:firstLineChars="175" w:firstLine="420"/>
        <w:rPr>
          <w:szCs w:val="24"/>
        </w:rPr>
      </w:pPr>
      <w:r w:rsidRPr="00F34135">
        <w:rPr>
          <w:szCs w:val="24"/>
        </w:rPr>
        <w:t>R2(config-if-gigabitethernet0.10)#vrrp 10 preempt</w:t>
      </w:r>
    </w:p>
    <w:p w14:paraId="5CF5DA51" w14:textId="77777777" w:rsidR="003134BE" w:rsidRPr="00F34135" w:rsidRDefault="003134BE" w:rsidP="00F34135">
      <w:pPr>
        <w:ind w:firstLineChars="175" w:firstLine="420"/>
        <w:rPr>
          <w:szCs w:val="24"/>
        </w:rPr>
      </w:pPr>
      <w:r w:rsidRPr="00F34135">
        <w:rPr>
          <w:szCs w:val="24"/>
        </w:rPr>
        <w:t>R2(config)#interface gigabitethernet1</w:t>
      </w:r>
    </w:p>
    <w:p w14:paraId="5EC5315C" w14:textId="77777777" w:rsidR="003134BE" w:rsidRPr="00F34135" w:rsidRDefault="003134BE" w:rsidP="00F34135">
      <w:pPr>
        <w:ind w:firstLineChars="175" w:firstLine="420"/>
        <w:rPr>
          <w:szCs w:val="24"/>
        </w:rPr>
      </w:pPr>
      <w:r w:rsidRPr="00F34135">
        <w:rPr>
          <w:szCs w:val="24"/>
        </w:rPr>
        <w:t>R2(config-if-gigabitethernet1)# keepalive gateway 23.1.1.3</w:t>
      </w:r>
    </w:p>
    <w:p w14:paraId="4E0391C1" w14:textId="77777777" w:rsidR="003134BE" w:rsidRPr="00F34135" w:rsidRDefault="003134BE" w:rsidP="00F34135">
      <w:pPr>
        <w:ind w:firstLineChars="175" w:firstLine="420"/>
        <w:rPr>
          <w:szCs w:val="24"/>
        </w:rPr>
      </w:pPr>
      <w:r w:rsidRPr="00F34135">
        <w:rPr>
          <w:szCs w:val="24"/>
        </w:rPr>
        <w:t>R2(config-if-gigabitethernet1)# exit</w:t>
      </w:r>
    </w:p>
    <w:p w14:paraId="79FB7233" w14:textId="77777777" w:rsidR="003134BE" w:rsidRPr="00F34135" w:rsidRDefault="003134BE" w:rsidP="00F34135">
      <w:pPr>
        <w:ind w:firstLineChars="175" w:firstLine="420"/>
        <w:rPr>
          <w:szCs w:val="24"/>
        </w:rPr>
      </w:pPr>
      <w:r w:rsidRPr="00F34135">
        <w:rPr>
          <w:szCs w:val="24"/>
        </w:rPr>
        <w:t>R2(config)#ip route 0.0.0.0 0.0.0.0 gigabitethernet1</w:t>
      </w:r>
    </w:p>
    <w:p w14:paraId="3E590D9B" w14:textId="77777777" w:rsidR="003134BE" w:rsidRDefault="003134BE" w:rsidP="003134BE">
      <w:pPr>
        <w:ind w:left="420" w:firstLine="480"/>
      </w:pPr>
    </w:p>
    <w:p w14:paraId="796BCF8B" w14:textId="77777777" w:rsidR="00C20D0F" w:rsidRPr="00F34135" w:rsidRDefault="00C20D0F" w:rsidP="00F34135">
      <w:pPr>
        <w:ind w:firstLineChars="175" w:firstLine="420"/>
        <w:rPr>
          <w:szCs w:val="24"/>
        </w:rPr>
      </w:pPr>
      <w:r w:rsidRPr="00F34135">
        <w:rPr>
          <w:szCs w:val="24"/>
        </w:rPr>
        <w:t>R3(config)#interface loopback1</w:t>
      </w:r>
    </w:p>
    <w:p w14:paraId="3805F857" w14:textId="77777777" w:rsidR="00C20D0F" w:rsidRPr="00F34135" w:rsidRDefault="00C20D0F" w:rsidP="00F34135">
      <w:pPr>
        <w:ind w:firstLineChars="175" w:firstLine="420"/>
        <w:rPr>
          <w:szCs w:val="24"/>
        </w:rPr>
      </w:pPr>
      <w:r w:rsidRPr="00F34135">
        <w:rPr>
          <w:szCs w:val="24"/>
        </w:rPr>
        <w:t>R3(config-if-loopback1)# ip address 10.1.2.3 255.255.255.0</w:t>
      </w:r>
    </w:p>
    <w:p w14:paraId="5814EA5C" w14:textId="77777777" w:rsidR="00C20D0F" w:rsidRPr="00F34135" w:rsidRDefault="00C20D0F" w:rsidP="00F34135">
      <w:pPr>
        <w:ind w:firstLineChars="175" w:firstLine="420"/>
        <w:rPr>
          <w:szCs w:val="24"/>
        </w:rPr>
      </w:pPr>
      <w:r w:rsidRPr="00F34135">
        <w:rPr>
          <w:szCs w:val="24"/>
        </w:rPr>
        <w:lastRenderedPageBreak/>
        <w:t>R3(config-if-loopback1)# exit</w:t>
      </w:r>
    </w:p>
    <w:p w14:paraId="356FB393" w14:textId="77777777" w:rsidR="00C20D0F" w:rsidRPr="00F34135" w:rsidRDefault="00C20D0F" w:rsidP="00F34135">
      <w:pPr>
        <w:ind w:firstLineChars="175" w:firstLine="420"/>
        <w:rPr>
          <w:szCs w:val="24"/>
        </w:rPr>
      </w:pPr>
      <w:r w:rsidRPr="00F34135">
        <w:rPr>
          <w:szCs w:val="24"/>
        </w:rPr>
        <w:t>R3(config)#interface loopback2</w:t>
      </w:r>
    </w:p>
    <w:p w14:paraId="1948D450" w14:textId="77777777" w:rsidR="00C20D0F" w:rsidRPr="00F34135" w:rsidRDefault="00C20D0F" w:rsidP="00F34135">
      <w:pPr>
        <w:ind w:firstLineChars="175" w:firstLine="420"/>
        <w:rPr>
          <w:szCs w:val="24"/>
        </w:rPr>
      </w:pPr>
      <w:r w:rsidRPr="00F34135">
        <w:rPr>
          <w:szCs w:val="24"/>
        </w:rPr>
        <w:t>R3(config-if-loopback2)# ip address 20.1.2.3 255.255.255.0</w:t>
      </w:r>
    </w:p>
    <w:p w14:paraId="1A05C699" w14:textId="77777777" w:rsidR="003134BE" w:rsidRPr="00F34135" w:rsidRDefault="00C20D0F" w:rsidP="00F34135">
      <w:pPr>
        <w:ind w:firstLineChars="175" w:firstLine="420"/>
        <w:rPr>
          <w:szCs w:val="24"/>
        </w:rPr>
      </w:pPr>
      <w:r w:rsidRPr="00F34135">
        <w:rPr>
          <w:szCs w:val="24"/>
        </w:rPr>
        <w:t>R3(config-if-loopback2)# exit</w:t>
      </w:r>
    </w:p>
    <w:p w14:paraId="6AA0A4A3" w14:textId="77777777" w:rsidR="00C20D0F" w:rsidRDefault="00C20D0F" w:rsidP="00F34135">
      <w:pPr>
        <w:ind w:firstLineChars="175" w:firstLine="420"/>
        <w:rPr>
          <w:szCs w:val="24"/>
        </w:rPr>
      </w:pPr>
      <w:r w:rsidRPr="00F34135">
        <w:rPr>
          <w:szCs w:val="24"/>
        </w:rPr>
        <w:t>R3(config)#interface gigabitethernet1.10</w:t>
      </w:r>
    </w:p>
    <w:p w14:paraId="2FD8DEE0" w14:textId="77777777" w:rsidR="00843EA8" w:rsidRPr="00843EA8" w:rsidRDefault="00843EA8" w:rsidP="00F34135">
      <w:pPr>
        <w:ind w:firstLineChars="175" w:firstLine="420"/>
        <w:rPr>
          <w:b/>
          <w:szCs w:val="24"/>
        </w:rPr>
      </w:pPr>
      <w:r>
        <w:rPr>
          <w:szCs w:val="24"/>
        </w:rPr>
        <w:tab/>
      </w:r>
      <w:r>
        <w:rPr>
          <w:szCs w:val="24"/>
        </w:rPr>
        <w:tab/>
      </w:r>
      <w:r>
        <w:rPr>
          <w:szCs w:val="24"/>
        </w:rPr>
        <w:tab/>
      </w:r>
      <w:r>
        <w:rPr>
          <w:szCs w:val="24"/>
        </w:rPr>
        <w:tab/>
      </w:r>
      <w:r>
        <w:rPr>
          <w:szCs w:val="24"/>
        </w:rPr>
        <w:tab/>
      </w:r>
      <w:r w:rsidRPr="00843EA8">
        <w:rPr>
          <w:b/>
          <w:szCs w:val="24"/>
        </w:rPr>
        <w:t>//</w:t>
      </w:r>
      <w:r w:rsidRPr="00843EA8">
        <w:rPr>
          <w:rFonts w:hint="eastAsia"/>
          <w:b/>
          <w:szCs w:val="24"/>
        </w:rPr>
        <w:t>此处</w:t>
      </w:r>
      <w:r w:rsidRPr="00843EA8">
        <w:rPr>
          <w:b/>
          <w:szCs w:val="24"/>
        </w:rPr>
        <w:t>使用</w:t>
      </w:r>
      <w:r w:rsidRPr="00843EA8">
        <w:rPr>
          <w:rFonts w:hint="eastAsia"/>
          <w:b/>
          <w:szCs w:val="24"/>
        </w:rPr>
        <w:t>子接口</w:t>
      </w:r>
      <w:r w:rsidRPr="00843EA8">
        <w:rPr>
          <w:b/>
          <w:szCs w:val="24"/>
        </w:rPr>
        <w:t>是因为下联可能有多个网点。</w:t>
      </w:r>
    </w:p>
    <w:p w14:paraId="2DEB132A" w14:textId="77777777" w:rsidR="00C20D0F" w:rsidRPr="00F34135" w:rsidRDefault="00C20D0F" w:rsidP="00F34135">
      <w:pPr>
        <w:ind w:firstLineChars="175" w:firstLine="420"/>
        <w:rPr>
          <w:szCs w:val="24"/>
        </w:rPr>
      </w:pPr>
      <w:r w:rsidRPr="00F34135">
        <w:rPr>
          <w:szCs w:val="24"/>
        </w:rPr>
        <w:t>R3(config-if-gigabitethernet1.10)# ip address 13.1.1.3 255.255.255.0</w:t>
      </w:r>
    </w:p>
    <w:p w14:paraId="2E4AF94B" w14:textId="77777777" w:rsidR="00C20D0F" w:rsidRPr="00F34135" w:rsidRDefault="00C20D0F" w:rsidP="00F34135">
      <w:pPr>
        <w:ind w:firstLineChars="175" w:firstLine="420"/>
        <w:rPr>
          <w:szCs w:val="24"/>
        </w:rPr>
      </w:pPr>
      <w:r w:rsidRPr="00F34135">
        <w:rPr>
          <w:szCs w:val="24"/>
        </w:rPr>
        <w:t>R3(config-if-gigabitethernet1.10)# keepalive gateway 13.1.1.1</w:t>
      </w:r>
    </w:p>
    <w:p w14:paraId="0D4A6D38" w14:textId="77777777" w:rsidR="00C20D0F" w:rsidRPr="00F34135" w:rsidRDefault="00C20D0F" w:rsidP="00F34135">
      <w:pPr>
        <w:ind w:firstLineChars="175" w:firstLine="420"/>
        <w:rPr>
          <w:szCs w:val="24"/>
        </w:rPr>
      </w:pPr>
      <w:r w:rsidRPr="00F34135">
        <w:rPr>
          <w:szCs w:val="24"/>
        </w:rPr>
        <w:t>R3(config-if-gigabitethernet1.10)# encapsulation dot1q 10</w:t>
      </w:r>
    </w:p>
    <w:p w14:paraId="7B4CAEF1" w14:textId="77777777" w:rsidR="00C20D0F" w:rsidRPr="00F34135" w:rsidRDefault="00C20D0F" w:rsidP="00F34135">
      <w:pPr>
        <w:ind w:firstLineChars="175" w:firstLine="420"/>
        <w:rPr>
          <w:szCs w:val="24"/>
        </w:rPr>
      </w:pPr>
      <w:r w:rsidRPr="00F34135">
        <w:rPr>
          <w:szCs w:val="24"/>
        </w:rPr>
        <w:t>R3(config-if-gigabitethernet1.10)# exit</w:t>
      </w:r>
    </w:p>
    <w:p w14:paraId="47E05D32" w14:textId="77777777" w:rsidR="00C20D0F" w:rsidRPr="00F34135" w:rsidRDefault="00C20D0F" w:rsidP="00F34135">
      <w:pPr>
        <w:ind w:firstLineChars="175" w:firstLine="420"/>
        <w:rPr>
          <w:szCs w:val="24"/>
        </w:rPr>
      </w:pPr>
      <w:r w:rsidRPr="00F34135">
        <w:rPr>
          <w:szCs w:val="24"/>
        </w:rPr>
        <w:t>R3(config)#interface gigabitethernet2.20</w:t>
      </w:r>
    </w:p>
    <w:p w14:paraId="05641492" w14:textId="77777777" w:rsidR="00C20D0F" w:rsidRPr="00F34135" w:rsidRDefault="00C20D0F" w:rsidP="00F34135">
      <w:pPr>
        <w:ind w:firstLineChars="175" w:firstLine="420"/>
        <w:rPr>
          <w:szCs w:val="24"/>
        </w:rPr>
      </w:pPr>
      <w:r w:rsidRPr="00F34135">
        <w:rPr>
          <w:szCs w:val="24"/>
        </w:rPr>
        <w:t>R3(config-if-gigabitethernet2.20)# ip address 23.1.1.3 255.255.255.0</w:t>
      </w:r>
    </w:p>
    <w:p w14:paraId="6B75CA80" w14:textId="77777777" w:rsidR="00C20D0F" w:rsidRPr="00F34135" w:rsidRDefault="00C20D0F" w:rsidP="00F34135">
      <w:pPr>
        <w:ind w:firstLineChars="175" w:firstLine="420"/>
        <w:rPr>
          <w:szCs w:val="24"/>
        </w:rPr>
      </w:pPr>
      <w:r w:rsidRPr="00F34135">
        <w:rPr>
          <w:szCs w:val="24"/>
        </w:rPr>
        <w:t>R3(config-if-gigabitethernet2.20)# keepalive gateway 23.1.1.2</w:t>
      </w:r>
    </w:p>
    <w:p w14:paraId="20E689D0" w14:textId="77777777" w:rsidR="00C20D0F" w:rsidRPr="00F34135" w:rsidRDefault="00C20D0F" w:rsidP="00F34135">
      <w:pPr>
        <w:ind w:firstLineChars="175" w:firstLine="420"/>
        <w:rPr>
          <w:szCs w:val="24"/>
        </w:rPr>
      </w:pPr>
      <w:r w:rsidRPr="00F34135">
        <w:rPr>
          <w:szCs w:val="24"/>
        </w:rPr>
        <w:t>R3(config-if-gigabitethernet2.20)# encapsulation dot1q 20</w:t>
      </w:r>
    </w:p>
    <w:p w14:paraId="4741A709" w14:textId="77777777" w:rsidR="00C20D0F" w:rsidRPr="00F34135" w:rsidRDefault="00C20D0F" w:rsidP="00F34135">
      <w:pPr>
        <w:ind w:firstLineChars="175" w:firstLine="420"/>
        <w:rPr>
          <w:szCs w:val="24"/>
        </w:rPr>
      </w:pPr>
      <w:r w:rsidRPr="00F34135">
        <w:rPr>
          <w:szCs w:val="24"/>
        </w:rPr>
        <w:t>R3(config-if-gigabitethernet2.20)# exit</w:t>
      </w:r>
    </w:p>
    <w:p w14:paraId="3CB1E022" w14:textId="77777777" w:rsidR="00C20D0F" w:rsidRPr="00F34135" w:rsidRDefault="00C20D0F" w:rsidP="00F34135">
      <w:pPr>
        <w:ind w:firstLineChars="175" w:firstLine="420"/>
        <w:rPr>
          <w:szCs w:val="24"/>
        </w:rPr>
      </w:pPr>
      <w:r w:rsidRPr="00F34135">
        <w:rPr>
          <w:szCs w:val="24"/>
        </w:rPr>
        <w:t>R3(config)#ip route 10.1.1.0 255.255.255.0 gigabitethernet1.10</w:t>
      </w:r>
    </w:p>
    <w:p w14:paraId="0EF0465B" w14:textId="77777777" w:rsidR="00C20D0F" w:rsidRPr="00F34135" w:rsidRDefault="00C20D0F" w:rsidP="00F34135">
      <w:pPr>
        <w:ind w:firstLineChars="175" w:firstLine="420"/>
        <w:rPr>
          <w:szCs w:val="24"/>
        </w:rPr>
      </w:pPr>
      <w:r w:rsidRPr="00F34135">
        <w:rPr>
          <w:szCs w:val="24"/>
        </w:rPr>
        <w:t>R3(config)#ip route 10.1.1.0 255.255.255.0 gigabitethernet2.20 5</w:t>
      </w:r>
    </w:p>
    <w:p w14:paraId="32C7C7E8" w14:textId="77777777" w:rsidR="00C20D0F" w:rsidRPr="00F34135" w:rsidRDefault="00C20D0F" w:rsidP="00F34135">
      <w:pPr>
        <w:ind w:firstLineChars="175" w:firstLine="420"/>
        <w:rPr>
          <w:szCs w:val="24"/>
        </w:rPr>
      </w:pPr>
      <w:r w:rsidRPr="00F34135">
        <w:rPr>
          <w:szCs w:val="24"/>
        </w:rPr>
        <w:t>R3(config)#ip route 20.1.1.0 255.255.255.0 gigabitethernet2.20</w:t>
      </w:r>
    </w:p>
    <w:p w14:paraId="354CE79F" w14:textId="77777777" w:rsidR="00C20D0F" w:rsidRDefault="00C20D0F" w:rsidP="00F34135">
      <w:pPr>
        <w:ind w:firstLineChars="175" w:firstLine="420"/>
        <w:rPr>
          <w:szCs w:val="24"/>
        </w:rPr>
      </w:pPr>
      <w:r w:rsidRPr="00F34135">
        <w:rPr>
          <w:szCs w:val="24"/>
        </w:rPr>
        <w:t>R3(config)#ip route 20.1.1.0 255.255.255.0 gigabitethernet1.10 5</w:t>
      </w:r>
    </w:p>
    <w:p w14:paraId="625E9E85" w14:textId="77777777" w:rsidR="00986866" w:rsidRDefault="00986866" w:rsidP="00986866">
      <w:pPr>
        <w:ind w:firstLineChars="175" w:firstLine="420"/>
        <w:rPr>
          <w:szCs w:val="24"/>
        </w:rPr>
      </w:pPr>
      <w:r w:rsidRPr="00986866">
        <w:rPr>
          <w:szCs w:val="24"/>
        </w:rPr>
        <w:t xml:space="preserve">R3(config)# ip access-list extended 1001  </w:t>
      </w:r>
      <w:r w:rsidR="00843EA8">
        <w:rPr>
          <w:szCs w:val="24"/>
        </w:rPr>
        <w:tab/>
      </w:r>
      <w:r w:rsidR="00843EA8">
        <w:rPr>
          <w:szCs w:val="24"/>
        </w:rPr>
        <w:tab/>
      </w:r>
      <w:r w:rsidR="00843EA8">
        <w:rPr>
          <w:szCs w:val="24"/>
        </w:rPr>
        <w:tab/>
      </w:r>
    </w:p>
    <w:p w14:paraId="62F43366" w14:textId="77777777" w:rsidR="00843EA8" w:rsidRPr="00843EA8" w:rsidRDefault="00843EA8" w:rsidP="00986866">
      <w:pPr>
        <w:ind w:firstLineChars="175" w:firstLine="420"/>
        <w:rPr>
          <w:b/>
          <w:szCs w:val="24"/>
        </w:rPr>
      </w:pPr>
      <w:r>
        <w:rPr>
          <w:szCs w:val="24"/>
        </w:rPr>
        <w:tab/>
      </w:r>
      <w:r>
        <w:rPr>
          <w:szCs w:val="24"/>
        </w:rPr>
        <w:tab/>
      </w:r>
      <w:r>
        <w:rPr>
          <w:szCs w:val="24"/>
        </w:rPr>
        <w:tab/>
      </w:r>
      <w:r w:rsidRPr="00843EA8">
        <w:rPr>
          <w:b/>
          <w:szCs w:val="24"/>
        </w:rPr>
        <w:tab/>
        <w:t>//</w:t>
      </w:r>
      <w:r w:rsidRPr="00843EA8">
        <w:rPr>
          <w:rFonts w:hint="eastAsia"/>
          <w:b/>
          <w:szCs w:val="24"/>
        </w:rPr>
        <w:t>使用</w:t>
      </w:r>
      <w:r w:rsidRPr="00843EA8">
        <w:rPr>
          <w:b/>
          <w:szCs w:val="24"/>
        </w:rPr>
        <w:t>扩展访问列表，阻止生产和办公网段互访。</w:t>
      </w:r>
    </w:p>
    <w:p w14:paraId="4D64BD26" w14:textId="77777777" w:rsidR="00986866" w:rsidRPr="00986866" w:rsidRDefault="00986866" w:rsidP="00986866">
      <w:pPr>
        <w:ind w:firstLineChars="175" w:firstLine="420"/>
        <w:rPr>
          <w:szCs w:val="24"/>
        </w:rPr>
      </w:pPr>
      <w:r w:rsidRPr="00986866">
        <w:rPr>
          <w:szCs w:val="24"/>
        </w:rPr>
        <w:t>R3(config-ext-nacl)#deny ip 10.1.0.0 0.0.255.255 20.1.0.0 0.0.255.255</w:t>
      </w:r>
    </w:p>
    <w:p w14:paraId="2CB946A1" w14:textId="77777777" w:rsidR="00986866" w:rsidRPr="00986866" w:rsidRDefault="00986866" w:rsidP="00986866">
      <w:pPr>
        <w:ind w:firstLineChars="175" w:firstLine="420"/>
        <w:rPr>
          <w:szCs w:val="24"/>
        </w:rPr>
      </w:pPr>
      <w:r w:rsidRPr="00986866">
        <w:rPr>
          <w:szCs w:val="24"/>
        </w:rPr>
        <w:t>R3(config-ext-nacl)#deny ip 20.1.0.0 0.0.255.255 10.1.0.0 0.0.255.255</w:t>
      </w:r>
    </w:p>
    <w:p w14:paraId="5AD75093" w14:textId="77777777" w:rsidR="00986866" w:rsidRDefault="00986866" w:rsidP="00986866">
      <w:pPr>
        <w:ind w:firstLineChars="175" w:firstLine="420"/>
        <w:rPr>
          <w:szCs w:val="24"/>
        </w:rPr>
      </w:pPr>
      <w:r w:rsidRPr="00986866">
        <w:rPr>
          <w:szCs w:val="24"/>
        </w:rPr>
        <w:t>R3(config-ext-nacl)#permit ip any any</w:t>
      </w:r>
    </w:p>
    <w:p w14:paraId="113AF930" w14:textId="77777777" w:rsidR="00986866" w:rsidRDefault="00986866" w:rsidP="00986866">
      <w:pPr>
        <w:ind w:firstLineChars="175" w:firstLine="420"/>
        <w:rPr>
          <w:szCs w:val="24"/>
        </w:rPr>
      </w:pPr>
      <w:r w:rsidRPr="00986866">
        <w:rPr>
          <w:szCs w:val="24"/>
        </w:rPr>
        <w:t>R3(config-ext-nacl)#</w:t>
      </w:r>
      <w:r>
        <w:rPr>
          <w:szCs w:val="24"/>
        </w:rPr>
        <w:t>exit</w:t>
      </w:r>
    </w:p>
    <w:p w14:paraId="1E765B7D" w14:textId="77777777" w:rsidR="00986866" w:rsidRPr="00986866" w:rsidRDefault="00986866" w:rsidP="00986866">
      <w:pPr>
        <w:ind w:firstLineChars="175" w:firstLine="420"/>
        <w:rPr>
          <w:szCs w:val="24"/>
        </w:rPr>
      </w:pPr>
      <w:r w:rsidRPr="00986866">
        <w:rPr>
          <w:szCs w:val="24"/>
        </w:rPr>
        <w:t>R3(config)#interface gigabitethernet1.10</w:t>
      </w:r>
    </w:p>
    <w:p w14:paraId="3DA094F7" w14:textId="77777777" w:rsidR="00843EA8" w:rsidRDefault="00986866" w:rsidP="00986866">
      <w:pPr>
        <w:ind w:firstLineChars="175" w:firstLine="420"/>
        <w:rPr>
          <w:szCs w:val="24"/>
        </w:rPr>
      </w:pPr>
      <w:r w:rsidRPr="00986866">
        <w:rPr>
          <w:szCs w:val="24"/>
        </w:rPr>
        <w:t>R3(config-if-gigabitethernet1.10)#ip access-group 1001 in</w:t>
      </w:r>
      <w:r w:rsidR="00843EA8">
        <w:rPr>
          <w:szCs w:val="24"/>
        </w:rPr>
        <w:tab/>
      </w:r>
    </w:p>
    <w:p w14:paraId="547F974E" w14:textId="77777777" w:rsidR="00986866" w:rsidRPr="00843EA8" w:rsidRDefault="00843EA8" w:rsidP="00843EA8">
      <w:pPr>
        <w:ind w:left="420" w:firstLineChars="1224" w:firstLine="2938"/>
        <w:rPr>
          <w:b/>
          <w:szCs w:val="24"/>
        </w:rPr>
      </w:pPr>
      <w:r w:rsidRPr="00843EA8">
        <w:rPr>
          <w:b/>
          <w:szCs w:val="24"/>
        </w:rPr>
        <w:lastRenderedPageBreak/>
        <w:t>//</w:t>
      </w:r>
      <w:r w:rsidRPr="00843EA8">
        <w:rPr>
          <w:rFonts w:hint="eastAsia"/>
          <w:b/>
          <w:szCs w:val="24"/>
        </w:rPr>
        <w:t>接口</w:t>
      </w:r>
      <w:r>
        <w:rPr>
          <w:rFonts w:hint="eastAsia"/>
          <w:b/>
          <w:szCs w:val="24"/>
        </w:rPr>
        <w:t>in</w:t>
      </w:r>
      <w:r>
        <w:rPr>
          <w:rFonts w:hint="eastAsia"/>
          <w:b/>
          <w:szCs w:val="24"/>
        </w:rPr>
        <w:t>方向</w:t>
      </w:r>
      <w:r w:rsidRPr="00843EA8">
        <w:rPr>
          <w:b/>
          <w:szCs w:val="24"/>
        </w:rPr>
        <w:t>调用</w:t>
      </w:r>
      <w:r w:rsidRPr="00843EA8">
        <w:rPr>
          <w:rFonts w:hint="eastAsia"/>
          <w:b/>
          <w:szCs w:val="24"/>
        </w:rPr>
        <w:t>ACL</w:t>
      </w:r>
      <w:r>
        <w:rPr>
          <w:b/>
          <w:szCs w:val="24"/>
        </w:rPr>
        <w:t xml:space="preserve"> </w:t>
      </w:r>
      <w:r w:rsidRPr="00843EA8">
        <w:rPr>
          <w:rFonts w:hint="eastAsia"/>
          <w:b/>
          <w:szCs w:val="24"/>
        </w:rPr>
        <w:t>1001</w:t>
      </w:r>
    </w:p>
    <w:p w14:paraId="3DDC616E" w14:textId="77777777" w:rsidR="00986866" w:rsidRDefault="00986866" w:rsidP="00986866">
      <w:pPr>
        <w:ind w:firstLineChars="175" w:firstLine="420"/>
        <w:rPr>
          <w:szCs w:val="24"/>
        </w:rPr>
      </w:pPr>
      <w:r w:rsidRPr="00986866">
        <w:rPr>
          <w:szCs w:val="24"/>
        </w:rPr>
        <w:t>R3(config-if-gigabitethernet1.10)#exit</w:t>
      </w:r>
    </w:p>
    <w:p w14:paraId="4A92877C" w14:textId="77777777" w:rsidR="00986866" w:rsidRPr="00986866" w:rsidRDefault="00986866" w:rsidP="00986866">
      <w:pPr>
        <w:ind w:firstLineChars="175" w:firstLine="420"/>
        <w:rPr>
          <w:szCs w:val="24"/>
        </w:rPr>
      </w:pPr>
      <w:r w:rsidRPr="00986866">
        <w:rPr>
          <w:szCs w:val="24"/>
        </w:rPr>
        <w:t>R3(config)#interface gigabitethernet</w:t>
      </w:r>
      <w:r>
        <w:rPr>
          <w:szCs w:val="24"/>
        </w:rPr>
        <w:t>2.20</w:t>
      </w:r>
    </w:p>
    <w:p w14:paraId="726487AC" w14:textId="77777777" w:rsidR="00986866" w:rsidRPr="00986866" w:rsidRDefault="00986866" w:rsidP="00986866">
      <w:pPr>
        <w:ind w:firstLineChars="175" w:firstLine="420"/>
        <w:rPr>
          <w:szCs w:val="24"/>
        </w:rPr>
      </w:pPr>
      <w:r w:rsidRPr="00986866">
        <w:rPr>
          <w:szCs w:val="24"/>
        </w:rPr>
        <w:t>R3(config-if-gigabitethernet1.10)#ip access-group 1001 in</w:t>
      </w:r>
    </w:p>
    <w:p w14:paraId="15B5B358" w14:textId="77777777" w:rsidR="00986866" w:rsidRPr="00986866" w:rsidRDefault="00986866" w:rsidP="00986866">
      <w:pPr>
        <w:ind w:firstLineChars="175" w:firstLine="420"/>
        <w:rPr>
          <w:szCs w:val="24"/>
        </w:rPr>
      </w:pPr>
    </w:p>
    <w:p w14:paraId="76ADF322" w14:textId="77777777" w:rsidR="00C20D0F" w:rsidRDefault="006E39DA" w:rsidP="006E39DA">
      <w:pPr>
        <w:ind w:firstLineChars="0" w:firstLine="0"/>
      </w:pPr>
      <w:r>
        <w:rPr>
          <w:rFonts w:hint="eastAsia"/>
        </w:rPr>
        <w:t>（</w:t>
      </w:r>
      <w:r>
        <w:rPr>
          <w:rFonts w:hint="eastAsia"/>
        </w:rPr>
        <w:t>3</w:t>
      </w:r>
      <w:r>
        <w:t>）</w:t>
      </w:r>
      <w:r w:rsidR="00F34135">
        <w:rPr>
          <w:rFonts w:hint="eastAsia"/>
        </w:rPr>
        <w:t>交换机</w:t>
      </w:r>
      <w:r w:rsidR="00F34135">
        <w:t>配置</w:t>
      </w:r>
      <w:r w:rsidR="00156E97">
        <w:rPr>
          <w:rFonts w:hint="eastAsia"/>
        </w:rPr>
        <w:t>及其</w:t>
      </w:r>
      <w:r w:rsidR="00156E97">
        <w:rPr>
          <w:rFonts w:hint="eastAsia"/>
        </w:rPr>
        <w:t>DHCP</w:t>
      </w:r>
      <w:r w:rsidR="00156E97">
        <w:rPr>
          <w:rFonts w:hint="eastAsia"/>
        </w:rPr>
        <w:t>配置</w:t>
      </w:r>
    </w:p>
    <w:p w14:paraId="0A555A16" w14:textId="77777777" w:rsidR="00156E97" w:rsidRPr="00156E97" w:rsidRDefault="00156E97" w:rsidP="00156E97">
      <w:pPr>
        <w:ind w:firstLineChars="175" w:firstLine="420"/>
        <w:rPr>
          <w:szCs w:val="24"/>
        </w:rPr>
      </w:pPr>
      <w:r w:rsidRPr="00156E97">
        <w:rPr>
          <w:szCs w:val="24"/>
        </w:rPr>
        <w:t>R1(config)#ip dhcp pool p10</w:t>
      </w:r>
      <w:r w:rsidR="0010723B">
        <w:rPr>
          <w:szCs w:val="24"/>
        </w:rPr>
        <w:tab/>
      </w:r>
      <w:r w:rsidR="0010723B">
        <w:rPr>
          <w:szCs w:val="24"/>
        </w:rPr>
        <w:tab/>
      </w:r>
      <w:r w:rsidR="0010723B">
        <w:rPr>
          <w:szCs w:val="24"/>
        </w:rPr>
        <w:tab/>
        <w:t>//</w:t>
      </w:r>
      <w:r w:rsidR="0010723B">
        <w:rPr>
          <w:rFonts w:hint="eastAsia"/>
          <w:szCs w:val="24"/>
        </w:rPr>
        <w:t>配置</w:t>
      </w:r>
      <w:r w:rsidR="0010723B">
        <w:rPr>
          <w:rFonts w:hint="eastAsia"/>
          <w:szCs w:val="24"/>
        </w:rPr>
        <w:t>DHCP</w:t>
      </w:r>
      <w:r w:rsidR="0010723B">
        <w:rPr>
          <w:rFonts w:hint="eastAsia"/>
          <w:szCs w:val="24"/>
        </w:rPr>
        <w:t>地址池</w:t>
      </w:r>
      <w:r w:rsidR="0010723B">
        <w:rPr>
          <w:rFonts w:hint="eastAsia"/>
          <w:szCs w:val="24"/>
        </w:rPr>
        <w:t>p10</w:t>
      </w:r>
    </w:p>
    <w:p w14:paraId="076DC5DA" w14:textId="77777777" w:rsidR="00156E97" w:rsidRDefault="00156E97" w:rsidP="00156E97">
      <w:pPr>
        <w:ind w:firstLineChars="175" w:firstLine="420"/>
        <w:rPr>
          <w:szCs w:val="24"/>
        </w:rPr>
      </w:pPr>
      <w:r w:rsidRPr="00156E97">
        <w:rPr>
          <w:szCs w:val="24"/>
        </w:rPr>
        <w:t>R1(dhcp-config)# range 10.1.1.10 10.1.1.100 255.255.255.0</w:t>
      </w:r>
    </w:p>
    <w:p w14:paraId="194BF717" w14:textId="77777777" w:rsidR="0010723B" w:rsidRPr="009E5C07" w:rsidRDefault="0010723B" w:rsidP="00156E97">
      <w:pPr>
        <w:ind w:firstLineChars="175" w:firstLine="420"/>
        <w:rPr>
          <w:b/>
          <w:szCs w:val="24"/>
        </w:rPr>
      </w:pPr>
      <w:r>
        <w:rPr>
          <w:szCs w:val="24"/>
        </w:rPr>
        <w:tab/>
      </w:r>
      <w:r>
        <w:rPr>
          <w:szCs w:val="24"/>
        </w:rPr>
        <w:tab/>
      </w:r>
      <w:r>
        <w:rPr>
          <w:szCs w:val="24"/>
        </w:rPr>
        <w:tab/>
      </w:r>
      <w:r>
        <w:rPr>
          <w:szCs w:val="24"/>
        </w:rPr>
        <w:tab/>
      </w:r>
      <w:r>
        <w:rPr>
          <w:szCs w:val="24"/>
        </w:rPr>
        <w:tab/>
      </w:r>
      <w:r>
        <w:rPr>
          <w:szCs w:val="24"/>
        </w:rPr>
        <w:tab/>
      </w:r>
      <w:r w:rsidRPr="009E5C07">
        <w:rPr>
          <w:b/>
          <w:szCs w:val="24"/>
        </w:rPr>
        <w:tab/>
        <w:t>//</w:t>
      </w:r>
      <w:r w:rsidRPr="009E5C07">
        <w:rPr>
          <w:rFonts w:hint="eastAsia"/>
          <w:b/>
          <w:szCs w:val="24"/>
        </w:rPr>
        <w:t>供</w:t>
      </w:r>
      <w:r w:rsidRPr="009E5C07">
        <w:rPr>
          <w:b/>
          <w:szCs w:val="24"/>
        </w:rPr>
        <w:t>分配的地址段为</w:t>
      </w:r>
      <w:r w:rsidRPr="009E5C07">
        <w:rPr>
          <w:rFonts w:hint="eastAsia"/>
          <w:b/>
          <w:szCs w:val="24"/>
        </w:rPr>
        <w:t>10.1.1.10</w:t>
      </w:r>
      <w:r w:rsidRPr="009E5C07">
        <w:rPr>
          <w:rFonts w:hint="eastAsia"/>
          <w:b/>
          <w:szCs w:val="24"/>
        </w:rPr>
        <w:t>到</w:t>
      </w:r>
      <w:r w:rsidRPr="009E5C07">
        <w:rPr>
          <w:rFonts w:hint="eastAsia"/>
          <w:b/>
          <w:szCs w:val="24"/>
        </w:rPr>
        <w:t>10.1.1.100</w:t>
      </w:r>
    </w:p>
    <w:p w14:paraId="1252FE5B" w14:textId="77777777" w:rsidR="00156E97" w:rsidRPr="00156E97" w:rsidRDefault="00156E97" w:rsidP="00156E97">
      <w:pPr>
        <w:ind w:firstLineChars="175" w:firstLine="420"/>
        <w:rPr>
          <w:szCs w:val="24"/>
        </w:rPr>
      </w:pPr>
      <w:r w:rsidRPr="00156E97">
        <w:rPr>
          <w:szCs w:val="24"/>
        </w:rPr>
        <w:t xml:space="preserve">R1(dhcp-config)# default-router 10.1.1.1 </w:t>
      </w:r>
    </w:p>
    <w:p w14:paraId="14F4AA19" w14:textId="77777777" w:rsidR="00156E97" w:rsidRDefault="00156E97" w:rsidP="00156E97">
      <w:pPr>
        <w:ind w:firstLineChars="175" w:firstLine="420"/>
        <w:rPr>
          <w:szCs w:val="24"/>
        </w:rPr>
      </w:pPr>
      <w:r w:rsidRPr="00156E97">
        <w:rPr>
          <w:szCs w:val="24"/>
        </w:rPr>
        <w:t>R1(dhcp-config)# exit</w:t>
      </w:r>
    </w:p>
    <w:p w14:paraId="092E4E09" w14:textId="77777777" w:rsidR="00156E97" w:rsidRDefault="00156E97" w:rsidP="00156E97">
      <w:pPr>
        <w:ind w:firstLineChars="175" w:firstLine="420"/>
        <w:rPr>
          <w:szCs w:val="24"/>
        </w:rPr>
      </w:pPr>
    </w:p>
    <w:p w14:paraId="507477A6" w14:textId="77777777" w:rsidR="00156E97" w:rsidRPr="00156E97" w:rsidRDefault="00156E97" w:rsidP="00156E97">
      <w:pPr>
        <w:ind w:firstLineChars="175" w:firstLine="420"/>
        <w:rPr>
          <w:szCs w:val="24"/>
        </w:rPr>
      </w:pPr>
      <w:r w:rsidRPr="00156E97">
        <w:rPr>
          <w:szCs w:val="24"/>
        </w:rPr>
        <w:t>R2(config)#ip dhcp pool p20</w:t>
      </w:r>
    </w:p>
    <w:p w14:paraId="1F1F06FB" w14:textId="77777777" w:rsidR="00156E97" w:rsidRPr="00156E97" w:rsidRDefault="00156E97" w:rsidP="00156E97">
      <w:pPr>
        <w:ind w:firstLineChars="175" w:firstLine="420"/>
        <w:rPr>
          <w:szCs w:val="24"/>
        </w:rPr>
      </w:pPr>
      <w:r w:rsidRPr="00156E97">
        <w:rPr>
          <w:szCs w:val="24"/>
        </w:rPr>
        <w:t>R2(dhcp-config)# range 20.1.1.10 20.1.1.20 255.255.255.0</w:t>
      </w:r>
    </w:p>
    <w:p w14:paraId="045B7F56" w14:textId="77777777" w:rsidR="00156E97" w:rsidRPr="00156E97" w:rsidRDefault="00156E97" w:rsidP="00156E97">
      <w:pPr>
        <w:ind w:firstLineChars="175" w:firstLine="420"/>
        <w:rPr>
          <w:szCs w:val="24"/>
        </w:rPr>
      </w:pPr>
      <w:r w:rsidRPr="00156E97">
        <w:rPr>
          <w:szCs w:val="24"/>
        </w:rPr>
        <w:t xml:space="preserve">R2(dhcp-config)# default-router 20.1.1.1 </w:t>
      </w:r>
    </w:p>
    <w:p w14:paraId="4530C9E7" w14:textId="77777777" w:rsidR="00156E97" w:rsidRDefault="00156E97" w:rsidP="00156E97">
      <w:pPr>
        <w:ind w:firstLineChars="175" w:firstLine="420"/>
        <w:rPr>
          <w:szCs w:val="24"/>
        </w:rPr>
      </w:pPr>
      <w:r w:rsidRPr="00156E97">
        <w:rPr>
          <w:szCs w:val="24"/>
        </w:rPr>
        <w:t>R2(dhcp-config)# exit</w:t>
      </w:r>
    </w:p>
    <w:p w14:paraId="7BBE7D94" w14:textId="77777777" w:rsidR="00156E97" w:rsidRDefault="00156E97" w:rsidP="00156E97">
      <w:pPr>
        <w:ind w:firstLineChars="175" w:firstLine="420"/>
        <w:rPr>
          <w:szCs w:val="24"/>
        </w:rPr>
      </w:pPr>
    </w:p>
    <w:p w14:paraId="55E48EBA" w14:textId="77777777" w:rsidR="00156E97" w:rsidRPr="00156E97" w:rsidRDefault="00156E97" w:rsidP="00156E97">
      <w:pPr>
        <w:ind w:firstLineChars="175" w:firstLine="420"/>
        <w:rPr>
          <w:szCs w:val="24"/>
        </w:rPr>
      </w:pPr>
      <w:r w:rsidRPr="00156E97">
        <w:rPr>
          <w:szCs w:val="24"/>
        </w:rPr>
        <w:t>SW1(config)#interface fastethernet0/1</w:t>
      </w:r>
    </w:p>
    <w:p w14:paraId="3C444811" w14:textId="77777777" w:rsidR="00156E97" w:rsidRPr="00156E97" w:rsidRDefault="00156E97" w:rsidP="00156E97">
      <w:pPr>
        <w:ind w:firstLineChars="175" w:firstLine="420"/>
        <w:rPr>
          <w:szCs w:val="24"/>
        </w:rPr>
      </w:pPr>
      <w:r w:rsidRPr="00156E97">
        <w:rPr>
          <w:szCs w:val="24"/>
        </w:rPr>
        <w:t>SW1(config-if-fastethernet0/1)# switchport mode trunk</w:t>
      </w:r>
    </w:p>
    <w:p w14:paraId="228D8D7E" w14:textId="77777777" w:rsidR="00156E97" w:rsidRPr="00156E97" w:rsidRDefault="00156E97" w:rsidP="00156E97">
      <w:pPr>
        <w:ind w:firstLineChars="175" w:firstLine="420"/>
        <w:rPr>
          <w:szCs w:val="24"/>
        </w:rPr>
      </w:pPr>
      <w:r w:rsidRPr="00156E97">
        <w:rPr>
          <w:szCs w:val="24"/>
        </w:rPr>
        <w:t>SW1(config-if-fastethernet0/1)# switchport trunk allowed vlan all</w:t>
      </w:r>
    </w:p>
    <w:p w14:paraId="2B79E208" w14:textId="77777777" w:rsidR="00156E97" w:rsidRPr="00156E97" w:rsidRDefault="00156E97" w:rsidP="00156E97">
      <w:pPr>
        <w:ind w:firstLineChars="175" w:firstLine="420"/>
        <w:rPr>
          <w:szCs w:val="24"/>
        </w:rPr>
      </w:pPr>
      <w:r w:rsidRPr="00156E97">
        <w:rPr>
          <w:szCs w:val="24"/>
        </w:rPr>
        <w:t>SW1(config-if-fastethernet0/1)# exit</w:t>
      </w:r>
    </w:p>
    <w:p w14:paraId="7DE11CC7" w14:textId="77777777" w:rsidR="00156E97" w:rsidRPr="00156E97" w:rsidRDefault="00156E97" w:rsidP="00156E97">
      <w:pPr>
        <w:ind w:firstLineChars="175" w:firstLine="420"/>
        <w:rPr>
          <w:szCs w:val="24"/>
        </w:rPr>
      </w:pPr>
      <w:r w:rsidRPr="00156E97">
        <w:rPr>
          <w:szCs w:val="24"/>
        </w:rPr>
        <w:t>SW1(config)#interface fastethernet0/2</w:t>
      </w:r>
    </w:p>
    <w:p w14:paraId="4019F042" w14:textId="77777777" w:rsidR="00156E97" w:rsidRPr="00156E97" w:rsidRDefault="00156E97" w:rsidP="00156E97">
      <w:pPr>
        <w:ind w:firstLineChars="175" w:firstLine="420"/>
        <w:rPr>
          <w:szCs w:val="24"/>
        </w:rPr>
      </w:pPr>
      <w:r w:rsidRPr="00156E97">
        <w:rPr>
          <w:szCs w:val="24"/>
        </w:rPr>
        <w:t>SW1(config-if-fastethernet0/2)# switchport mode trunk</w:t>
      </w:r>
    </w:p>
    <w:p w14:paraId="3E22F875" w14:textId="77777777" w:rsidR="00156E97" w:rsidRPr="00156E97" w:rsidRDefault="00156E97" w:rsidP="00156E97">
      <w:pPr>
        <w:ind w:firstLineChars="175" w:firstLine="420"/>
        <w:rPr>
          <w:szCs w:val="24"/>
        </w:rPr>
      </w:pPr>
      <w:r w:rsidRPr="00156E97">
        <w:rPr>
          <w:szCs w:val="24"/>
        </w:rPr>
        <w:t>SW1(config-if-fastethernet0/2)# switchport trunk allowed vlan all</w:t>
      </w:r>
    </w:p>
    <w:p w14:paraId="5EA26A3B" w14:textId="77777777" w:rsidR="00156E97" w:rsidRPr="00156E97" w:rsidRDefault="00156E97" w:rsidP="00156E97">
      <w:pPr>
        <w:ind w:firstLineChars="175" w:firstLine="420"/>
        <w:rPr>
          <w:szCs w:val="24"/>
        </w:rPr>
      </w:pPr>
      <w:r w:rsidRPr="00156E97">
        <w:rPr>
          <w:szCs w:val="24"/>
        </w:rPr>
        <w:t>SW1(config-if-fastethernet0/2)# exit</w:t>
      </w:r>
    </w:p>
    <w:p w14:paraId="17D24F73" w14:textId="77777777" w:rsidR="00156E97" w:rsidRDefault="00156E97" w:rsidP="00156E97">
      <w:pPr>
        <w:ind w:firstLineChars="175" w:firstLine="420"/>
        <w:rPr>
          <w:szCs w:val="24"/>
        </w:rPr>
      </w:pPr>
      <w:r w:rsidRPr="00156E97">
        <w:rPr>
          <w:szCs w:val="24"/>
        </w:rPr>
        <w:t>SW1(config)#vlan 10,20</w:t>
      </w:r>
    </w:p>
    <w:p w14:paraId="7A3EA579" w14:textId="77777777" w:rsidR="00156E97" w:rsidRDefault="00156E97" w:rsidP="00156E97">
      <w:pPr>
        <w:ind w:firstLineChars="175" w:firstLine="420"/>
        <w:rPr>
          <w:szCs w:val="24"/>
        </w:rPr>
      </w:pPr>
      <w:r w:rsidRPr="00156E97">
        <w:rPr>
          <w:szCs w:val="24"/>
        </w:rPr>
        <w:t>SW1(config)#interface fa0/10-0/16</w:t>
      </w:r>
    </w:p>
    <w:p w14:paraId="505F03B9" w14:textId="77777777" w:rsidR="00156E97" w:rsidRPr="00156E97" w:rsidRDefault="00156E97" w:rsidP="00156E97">
      <w:pPr>
        <w:ind w:firstLineChars="175" w:firstLine="420"/>
        <w:rPr>
          <w:szCs w:val="24"/>
        </w:rPr>
      </w:pPr>
      <w:r w:rsidRPr="00156E97">
        <w:rPr>
          <w:szCs w:val="24"/>
        </w:rPr>
        <w:lastRenderedPageBreak/>
        <w:t>SW1(config-if-range)#switchport access</w:t>
      </w:r>
    </w:p>
    <w:p w14:paraId="681EB848" w14:textId="77777777" w:rsidR="00156E97" w:rsidRDefault="00156E97" w:rsidP="00156E97">
      <w:pPr>
        <w:ind w:firstLineChars="175" w:firstLine="420"/>
        <w:rPr>
          <w:szCs w:val="24"/>
        </w:rPr>
      </w:pPr>
      <w:r w:rsidRPr="00156E97">
        <w:rPr>
          <w:szCs w:val="24"/>
        </w:rPr>
        <w:t>SW1(config-if-range)#switchport access vlan 10</w:t>
      </w:r>
    </w:p>
    <w:p w14:paraId="7D908775" w14:textId="77777777" w:rsidR="00156E97" w:rsidRDefault="00156E97" w:rsidP="00156E97">
      <w:pPr>
        <w:ind w:firstLineChars="175" w:firstLine="420"/>
        <w:rPr>
          <w:szCs w:val="24"/>
        </w:rPr>
      </w:pPr>
      <w:r w:rsidRPr="00156E97">
        <w:rPr>
          <w:szCs w:val="24"/>
        </w:rPr>
        <w:t>SW1(config-if-range)#exit</w:t>
      </w:r>
    </w:p>
    <w:p w14:paraId="2CA98386" w14:textId="77777777" w:rsidR="00156E97" w:rsidRDefault="00156E97" w:rsidP="00156E97">
      <w:pPr>
        <w:ind w:firstLineChars="175" w:firstLine="420"/>
        <w:rPr>
          <w:szCs w:val="24"/>
        </w:rPr>
      </w:pPr>
      <w:r>
        <w:rPr>
          <w:szCs w:val="24"/>
        </w:rPr>
        <w:t>SW1(config)#interface fa0/17-0/24</w:t>
      </w:r>
    </w:p>
    <w:p w14:paraId="7E27746E" w14:textId="77777777" w:rsidR="00156E97" w:rsidRPr="00156E97" w:rsidRDefault="00156E97" w:rsidP="00156E97">
      <w:pPr>
        <w:ind w:firstLineChars="175" w:firstLine="420"/>
        <w:rPr>
          <w:szCs w:val="24"/>
        </w:rPr>
      </w:pPr>
      <w:r w:rsidRPr="00156E97">
        <w:rPr>
          <w:szCs w:val="24"/>
        </w:rPr>
        <w:t>SW1(config-if-range)#switchport access</w:t>
      </w:r>
    </w:p>
    <w:p w14:paraId="4AAAAE79" w14:textId="77777777" w:rsidR="00156E97" w:rsidRDefault="00156E97" w:rsidP="00156E97">
      <w:pPr>
        <w:ind w:firstLineChars="175" w:firstLine="420"/>
        <w:rPr>
          <w:szCs w:val="24"/>
        </w:rPr>
      </w:pPr>
      <w:r w:rsidRPr="00156E97">
        <w:rPr>
          <w:szCs w:val="24"/>
        </w:rPr>
        <w:t>SW1(config-if-</w:t>
      </w:r>
      <w:r>
        <w:rPr>
          <w:szCs w:val="24"/>
        </w:rPr>
        <w:t>range)#switchport access vlan 20</w:t>
      </w:r>
    </w:p>
    <w:p w14:paraId="10F44462" w14:textId="77777777" w:rsidR="00156E97" w:rsidRDefault="00156E97" w:rsidP="00156E97">
      <w:pPr>
        <w:ind w:firstLineChars="175" w:firstLine="420"/>
        <w:rPr>
          <w:szCs w:val="24"/>
        </w:rPr>
      </w:pPr>
      <w:r w:rsidRPr="00156E97">
        <w:rPr>
          <w:szCs w:val="24"/>
        </w:rPr>
        <w:t>SW1(config-if-range)#exit</w:t>
      </w:r>
    </w:p>
    <w:p w14:paraId="05F010B6" w14:textId="77777777" w:rsidR="00156E97" w:rsidRDefault="00156E97" w:rsidP="00156E97">
      <w:pPr>
        <w:ind w:firstLineChars="175" w:firstLine="420"/>
        <w:rPr>
          <w:szCs w:val="24"/>
        </w:rPr>
      </w:pPr>
    </w:p>
    <w:p w14:paraId="65BDD6EE" w14:textId="77777777" w:rsidR="00F11413" w:rsidRDefault="00F11413" w:rsidP="00156E97">
      <w:pPr>
        <w:ind w:firstLineChars="175" w:firstLine="420"/>
        <w:rPr>
          <w:szCs w:val="24"/>
        </w:rPr>
      </w:pPr>
      <w:r w:rsidRPr="00F11413">
        <w:rPr>
          <w:szCs w:val="24"/>
        </w:rPr>
        <w:t>SW2(config)#vlan 10</w:t>
      </w:r>
    </w:p>
    <w:p w14:paraId="3EEB46DF" w14:textId="77777777" w:rsidR="007C59CA" w:rsidRPr="007C59CA" w:rsidRDefault="007C59CA" w:rsidP="007C59CA">
      <w:pPr>
        <w:ind w:firstLineChars="175" w:firstLine="420"/>
        <w:rPr>
          <w:szCs w:val="24"/>
        </w:rPr>
      </w:pPr>
      <w:r w:rsidRPr="007C59CA">
        <w:rPr>
          <w:szCs w:val="24"/>
        </w:rPr>
        <w:t>SW2(config)#interface fastethernet0/0</w:t>
      </w:r>
    </w:p>
    <w:p w14:paraId="630AADC1" w14:textId="77777777" w:rsidR="007C59CA" w:rsidRPr="007C59CA" w:rsidRDefault="007C59CA" w:rsidP="007C59CA">
      <w:pPr>
        <w:ind w:firstLineChars="175" w:firstLine="420"/>
        <w:rPr>
          <w:szCs w:val="24"/>
        </w:rPr>
      </w:pPr>
      <w:r w:rsidRPr="007C59CA">
        <w:rPr>
          <w:szCs w:val="24"/>
        </w:rPr>
        <w:t>SW2(config-if-fastethernet0/0)# switchport access vlan 10</w:t>
      </w:r>
    </w:p>
    <w:p w14:paraId="2BB8AFAA" w14:textId="77777777" w:rsidR="007C59CA" w:rsidRPr="007C59CA" w:rsidRDefault="007C59CA" w:rsidP="007C59CA">
      <w:pPr>
        <w:ind w:firstLineChars="175" w:firstLine="420"/>
        <w:rPr>
          <w:szCs w:val="24"/>
        </w:rPr>
      </w:pPr>
      <w:r w:rsidRPr="007C59CA">
        <w:rPr>
          <w:szCs w:val="24"/>
        </w:rPr>
        <w:t>SW2(config-if-fastethernet0/0)# exit</w:t>
      </w:r>
    </w:p>
    <w:p w14:paraId="6737CB79" w14:textId="77777777" w:rsidR="007C59CA" w:rsidRPr="007C59CA" w:rsidRDefault="007C59CA" w:rsidP="007C59CA">
      <w:pPr>
        <w:ind w:firstLineChars="175" w:firstLine="420"/>
        <w:rPr>
          <w:szCs w:val="24"/>
        </w:rPr>
      </w:pPr>
      <w:r w:rsidRPr="007C59CA">
        <w:rPr>
          <w:szCs w:val="24"/>
        </w:rPr>
        <w:t>SW2(config)#interface fastethernet0/1</w:t>
      </w:r>
    </w:p>
    <w:p w14:paraId="6285BC11" w14:textId="77777777" w:rsidR="007C59CA" w:rsidRPr="007C59CA" w:rsidRDefault="007C59CA" w:rsidP="007C59CA">
      <w:pPr>
        <w:ind w:firstLineChars="175" w:firstLine="420"/>
        <w:rPr>
          <w:szCs w:val="24"/>
        </w:rPr>
      </w:pPr>
      <w:r w:rsidRPr="007C59CA">
        <w:rPr>
          <w:szCs w:val="24"/>
        </w:rPr>
        <w:t>SW2(config-if-fastethernet0/1)# switchport mode trunk</w:t>
      </w:r>
    </w:p>
    <w:p w14:paraId="3F8CD395" w14:textId="77777777" w:rsidR="007C59CA" w:rsidRPr="007C59CA" w:rsidRDefault="007C59CA" w:rsidP="007C59CA">
      <w:pPr>
        <w:ind w:firstLineChars="175" w:firstLine="420"/>
        <w:rPr>
          <w:szCs w:val="24"/>
        </w:rPr>
      </w:pPr>
      <w:r w:rsidRPr="007C59CA">
        <w:rPr>
          <w:szCs w:val="24"/>
        </w:rPr>
        <w:t>SW2(config-if-fastethernet0/1)# switchport trunk allowed vlan all</w:t>
      </w:r>
    </w:p>
    <w:p w14:paraId="189DDB31" w14:textId="77777777" w:rsidR="007C59CA" w:rsidRPr="007C59CA" w:rsidRDefault="007C59CA" w:rsidP="007C59CA">
      <w:pPr>
        <w:ind w:firstLineChars="175" w:firstLine="420"/>
        <w:rPr>
          <w:szCs w:val="24"/>
        </w:rPr>
      </w:pPr>
      <w:r w:rsidRPr="007C59CA">
        <w:rPr>
          <w:szCs w:val="24"/>
        </w:rPr>
        <w:t>SW2(config-if-fastethernet0/1)# exit</w:t>
      </w:r>
    </w:p>
    <w:p w14:paraId="7AEE9507" w14:textId="77777777" w:rsidR="00F11413" w:rsidRPr="00F11413" w:rsidRDefault="00F11413" w:rsidP="00F11413">
      <w:pPr>
        <w:ind w:firstLineChars="175" w:firstLine="420"/>
        <w:rPr>
          <w:szCs w:val="24"/>
        </w:rPr>
      </w:pPr>
      <w:r w:rsidRPr="00F11413">
        <w:rPr>
          <w:szCs w:val="24"/>
        </w:rPr>
        <w:t>SW2(config)#interface vlan10</w:t>
      </w:r>
    </w:p>
    <w:p w14:paraId="2DD83085" w14:textId="77777777" w:rsidR="00F11413" w:rsidRPr="00F11413" w:rsidRDefault="00F11413" w:rsidP="00F11413">
      <w:pPr>
        <w:ind w:firstLineChars="175" w:firstLine="420"/>
        <w:rPr>
          <w:szCs w:val="24"/>
        </w:rPr>
      </w:pPr>
      <w:r w:rsidRPr="00F11413">
        <w:rPr>
          <w:szCs w:val="24"/>
        </w:rPr>
        <w:t>SW2(config-if-vlan10)# ip address 13.1.1.50 255.255.255.0</w:t>
      </w:r>
    </w:p>
    <w:p w14:paraId="59CA2546" w14:textId="77777777" w:rsidR="00F11413" w:rsidRPr="00F11413" w:rsidRDefault="00F11413" w:rsidP="00F11413">
      <w:pPr>
        <w:ind w:firstLineChars="175" w:firstLine="420"/>
        <w:rPr>
          <w:szCs w:val="24"/>
        </w:rPr>
      </w:pPr>
      <w:r w:rsidRPr="00F11413">
        <w:rPr>
          <w:szCs w:val="24"/>
        </w:rPr>
        <w:t>SW2(config-if-vlan10)# exit</w:t>
      </w:r>
    </w:p>
    <w:p w14:paraId="3B04C8CB" w14:textId="77777777" w:rsidR="00F11413" w:rsidRDefault="00F11413" w:rsidP="00F11413">
      <w:pPr>
        <w:ind w:firstLineChars="175" w:firstLine="420"/>
        <w:rPr>
          <w:szCs w:val="24"/>
        </w:rPr>
      </w:pPr>
    </w:p>
    <w:p w14:paraId="4197EFD5" w14:textId="77777777" w:rsidR="00F11413" w:rsidRDefault="00F11413" w:rsidP="00F11413">
      <w:pPr>
        <w:ind w:firstLineChars="175" w:firstLine="420"/>
        <w:rPr>
          <w:szCs w:val="24"/>
        </w:rPr>
      </w:pPr>
      <w:r w:rsidRPr="00F11413">
        <w:rPr>
          <w:szCs w:val="24"/>
        </w:rPr>
        <w:t>SW3(config)#vlan 20</w:t>
      </w:r>
    </w:p>
    <w:p w14:paraId="7CD8A148" w14:textId="77777777" w:rsidR="00F11413" w:rsidRPr="00F11413" w:rsidRDefault="00F11413" w:rsidP="00F11413">
      <w:pPr>
        <w:ind w:firstLineChars="175" w:firstLine="420"/>
        <w:rPr>
          <w:szCs w:val="24"/>
        </w:rPr>
      </w:pPr>
      <w:r w:rsidRPr="00F11413">
        <w:rPr>
          <w:szCs w:val="24"/>
        </w:rPr>
        <w:t>SW3(config)#interface fastethernet0/0</w:t>
      </w:r>
    </w:p>
    <w:p w14:paraId="1DB03E5F" w14:textId="77777777" w:rsidR="00F11413" w:rsidRPr="00F11413" w:rsidRDefault="00F11413" w:rsidP="00F11413">
      <w:pPr>
        <w:ind w:firstLineChars="175" w:firstLine="420"/>
        <w:rPr>
          <w:szCs w:val="24"/>
        </w:rPr>
      </w:pPr>
      <w:r w:rsidRPr="00F11413">
        <w:rPr>
          <w:szCs w:val="24"/>
        </w:rPr>
        <w:t>SW3(config-if-fastethernet0/0)# switchport access vlan 20</w:t>
      </w:r>
    </w:p>
    <w:p w14:paraId="0D5575B1" w14:textId="77777777" w:rsidR="00F11413" w:rsidRPr="00F11413" w:rsidRDefault="00F11413" w:rsidP="00F11413">
      <w:pPr>
        <w:ind w:firstLineChars="175" w:firstLine="420"/>
        <w:rPr>
          <w:szCs w:val="24"/>
        </w:rPr>
      </w:pPr>
      <w:r w:rsidRPr="00F11413">
        <w:rPr>
          <w:szCs w:val="24"/>
        </w:rPr>
        <w:t>SW3(config-if-fastethernet0/0)# exit</w:t>
      </w:r>
    </w:p>
    <w:p w14:paraId="2290BD1A" w14:textId="77777777" w:rsidR="00F11413" w:rsidRPr="00F11413" w:rsidRDefault="00F11413" w:rsidP="00F11413">
      <w:pPr>
        <w:ind w:firstLineChars="175" w:firstLine="420"/>
        <w:rPr>
          <w:szCs w:val="24"/>
        </w:rPr>
      </w:pPr>
      <w:r w:rsidRPr="00F11413">
        <w:rPr>
          <w:szCs w:val="24"/>
        </w:rPr>
        <w:t>SW3(config)#interface fastethernet0/1</w:t>
      </w:r>
    </w:p>
    <w:p w14:paraId="25B351F5" w14:textId="77777777" w:rsidR="00F11413" w:rsidRPr="00F11413" w:rsidRDefault="00F11413" w:rsidP="00F11413">
      <w:pPr>
        <w:ind w:firstLineChars="175" w:firstLine="420"/>
        <w:rPr>
          <w:szCs w:val="24"/>
        </w:rPr>
      </w:pPr>
      <w:r w:rsidRPr="00F11413">
        <w:rPr>
          <w:szCs w:val="24"/>
        </w:rPr>
        <w:t>SW3(config-if-fastethernet0/1)# switchport mode trunk</w:t>
      </w:r>
    </w:p>
    <w:p w14:paraId="6B5BF0BA" w14:textId="77777777" w:rsidR="00F11413" w:rsidRPr="00F11413" w:rsidRDefault="00F11413" w:rsidP="00F11413">
      <w:pPr>
        <w:ind w:firstLineChars="175" w:firstLine="420"/>
        <w:rPr>
          <w:szCs w:val="24"/>
        </w:rPr>
      </w:pPr>
      <w:r w:rsidRPr="00F11413">
        <w:rPr>
          <w:szCs w:val="24"/>
        </w:rPr>
        <w:t>SW3(config-if-fastethernet0/1)# switchport trunk allowed vlan all</w:t>
      </w:r>
    </w:p>
    <w:p w14:paraId="412F0FC6" w14:textId="77777777" w:rsidR="00F11413" w:rsidRPr="00F11413" w:rsidRDefault="00F11413" w:rsidP="00F11413">
      <w:pPr>
        <w:ind w:firstLineChars="175" w:firstLine="420"/>
        <w:rPr>
          <w:szCs w:val="24"/>
        </w:rPr>
      </w:pPr>
      <w:r w:rsidRPr="00F11413">
        <w:rPr>
          <w:szCs w:val="24"/>
        </w:rPr>
        <w:lastRenderedPageBreak/>
        <w:t>SW3(config-if-fastethernet0/1)# exit</w:t>
      </w:r>
    </w:p>
    <w:p w14:paraId="457CF0AD" w14:textId="77777777" w:rsidR="00F11413" w:rsidRPr="00F11413" w:rsidRDefault="00F11413" w:rsidP="00F11413">
      <w:pPr>
        <w:ind w:firstLineChars="175" w:firstLine="420"/>
        <w:rPr>
          <w:szCs w:val="24"/>
        </w:rPr>
      </w:pPr>
      <w:r w:rsidRPr="00F11413">
        <w:rPr>
          <w:szCs w:val="24"/>
        </w:rPr>
        <w:t>SW3(config)#interface vlan20</w:t>
      </w:r>
    </w:p>
    <w:p w14:paraId="6529FD34" w14:textId="77777777" w:rsidR="00F11413" w:rsidRPr="00F11413" w:rsidRDefault="00F11413" w:rsidP="00F11413">
      <w:pPr>
        <w:ind w:firstLineChars="175" w:firstLine="420"/>
        <w:rPr>
          <w:szCs w:val="24"/>
        </w:rPr>
      </w:pPr>
      <w:r w:rsidRPr="00F11413">
        <w:rPr>
          <w:szCs w:val="24"/>
        </w:rPr>
        <w:t>SW3(config-if-vlan20)# ip address 23.1.1.50 255.255.255.0</w:t>
      </w:r>
    </w:p>
    <w:p w14:paraId="16E3A45C" w14:textId="77777777" w:rsidR="00F11413" w:rsidRPr="00F11413" w:rsidRDefault="00F11413" w:rsidP="00F11413">
      <w:pPr>
        <w:ind w:firstLineChars="175" w:firstLine="420"/>
        <w:rPr>
          <w:szCs w:val="24"/>
        </w:rPr>
      </w:pPr>
      <w:r w:rsidRPr="00F11413">
        <w:rPr>
          <w:szCs w:val="24"/>
        </w:rPr>
        <w:t>SW3(config-if-vlan20)# exit</w:t>
      </w:r>
    </w:p>
    <w:p w14:paraId="3625298D" w14:textId="77777777" w:rsidR="00F11413" w:rsidRDefault="006E39DA" w:rsidP="006E39DA">
      <w:pPr>
        <w:ind w:firstLineChars="0" w:firstLine="0"/>
      </w:pPr>
      <w:r>
        <w:rPr>
          <w:rFonts w:hint="eastAsia"/>
        </w:rPr>
        <w:t>（</w:t>
      </w:r>
      <w:r>
        <w:rPr>
          <w:rFonts w:hint="eastAsia"/>
        </w:rPr>
        <w:t>4</w:t>
      </w:r>
      <w:r>
        <w:t>）</w:t>
      </w:r>
      <w:r w:rsidR="00F11413">
        <w:rPr>
          <w:rFonts w:hint="eastAsia"/>
        </w:rPr>
        <w:t>验证</w:t>
      </w:r>
    </w:p>
    <w:p w14:paraId="4AB7CEAE" w14:textId="77777777" w:rsidR="00F11413" w:rsidRPr="006356F0" w:rsidRDefault="00F11413" w:rsidP="00C642E6">
      <w:pPr>
        <w:ind w:firstLineChars="175" w:firstLine="420"/>
        <w:rPr>
          <w:b/>
          <w:szCs w:val="24"/>
        </w:rPr>
      </w:pPr>
      <w:r w:rsidRPr="006356F0">
        <w:rPr>
          <w:rFonts w:hint="eastAsia"/>
          <w:b/>
          <w:szCs w:val="24"/>
        </w:rPr>
        <w:t>DHCP</w:t>
      </w:r>
      <w:r w:rsidRPr="006356F0">
        <w:rPr>
          <w:rFonts w:hint="eastAsia"/>
          <w:b/>
          <w:szCs w:val="24"/>
        </w:rPr>
        <w:t>验证</w:t>
      </w:r>
      <w:r w:rsidRPr="006356F0">
        <w:rPr>
          <w:b/>
          <w:szCs w:val="24"/>
        </w:rPr>
        <w:t>：</w:t>
      </w:r>
    </w:p>
    <w:p w14:paraId="0880B57E" w14:textId="77777777" w:rsidR="00F11413" w:rsidRPr="00C642E6" w:rsidRDefault="00F11413" w:rsidP="00C642E6">
      <w:pPr>
        <w:ind w:firstLineChars="175" w:firstLine="420"/>
        <w:rPr>
          <w:szCs w:val="24"/>
        </w:rPr>
      </w:pPr>
      <w:r w:rsidRPr="00C642E6">
        <w:rPr>
          <w:rFonts w:hint="eastAsia"/>
          <w:szCs w:val="24"/>
        </w:rPr>
        <w:t>在</w:t>
      </w:r>
      <w:r w:rsidRPr="00C642E6">
        <w:rPr>
          <w:rFonts w:hint="eastAsia"/>
          <w:szCs w:val="24"/>
        </w:rPr>
        <w:t>PC1</w:t>
      </w:r>
      <w:r w:rsidRPr="00C642E6">
        <w:rPr>
          <w:rFonts w:hint="eastAsia"/>
          <w:szCs w:val="24"/>
        </w:rPr>
        <w:t>上设置</w:t>
      </w:r>
      <w:r w:rsidRPr="00C642E6">
        <w:rPr>
          <w:szCs w:val="24"/>
        </w:rPr>
        <w:t>ip</w:t>
      </w:r>
      <w:r w:rsidRPr="00C642E6">
        <w:rPr>
          <w:szCs w:val="24"/>
        </w:rPr>
        <w:t>地址自动获取。</w:t>
      </w:r>
      <w:r w:rsidRPr="00C642E6">
        <w:rPr>
          <w:rFonts w:hint="eastAsia"/>
          <w:szCs w:val="24"/>
        </w:rPr>
        <w:t>然后打开</w:t>
      </w:r>
      <w:r w:rsidRPr="00C642E6">
        <w:rPr>
          <w:rFonts w:hint="eastAsia"/>
          <w:szCs w:val="24"/>
        </w:rPr>
        <w:t>PC1</w:t>
      </w:r>
      <w:r w:rsidRPr="00C642E6">
        <w:rPr>
          <w:rFonts w:hint="eastAsia"/>
          <w:szCs w:val="24"/>
        </w:rPr>
        <w:t>的</w:t>
      </w:r>
      <w:r w:rsidRPr="00C642E6">
        <w:rPr>
          <w:rFonts w:hint="eastAsia"/>
          <w:szCs w:val="24"/>
        </w:rPr>
        <w:t>Cmd</w:t>
      </w:r>
      <w:r w:rsidRPr="00C642E6">
        <w:rPr>
          <w:szCs w:val="24"/>
        </w:rPr>
        <w:t xml:space="preserve"> </w:t>
      </w:r>
      <w:r w:rsidRPr="00C642E6">
        <w:rPr>
          <w:rFonts w:hint="eastAsia"/>
          <w:szCs w:val="24"/>
        </w:rPr>
        <w:t>。</w:t>
      </w:r>
      <w:r w:rsidRPr="00C642E6">
        <w:rPr>
          <w:szCs w:val="24"/>
        </w:rPr>
        <w:t>输入</w:t>
      </w:r>
      <w:r w:rsidRPr="00C642E6">
        <w:rPr>
          <w:rFonts w:hint="eastAsia"/>
          <w:szCs w:val="24"/>
        </w:rPr>
        <w:t>ipconfig/all</w:t>
      </w:r>
      <w:r w:rsidRPr="00C642E6">
        <w:rPr>
          <w:rFonts w:hint="eastAsia"/>
          <w:szCs w:val="24"/>
        </w:rPr>
        <w:t>。</w:t>
      </w:r>
      <w:r w:rsidRPr="00C642E6">
        <w:rPr>
          <w:szCs w:val="24"/>
        </w:rPr>
        <w:t>可以看到</w:t>
      </w:r>
      <w:r w:rsidRPr="00C642E6">
        <w:rPr>
          <w:rFonts w:hint="eastAsia"/>
          <w:szCs w:val="24"/>
        </w:rPr>
        <w:t>PC1</w:t>
      </w:r>
      <w:r w:rsidRPr="00C642E6">
        <w:rPr>
          <w:rFonts w:hint="eastAsia"/>
          <w:szCs w:val="24"/>
        </w:rPr>
        <w:t>获取</w:t>
      </w:r>
      <w:r w:rsidRPr="00C642E6">
        <w:rPr>
          <w:szCs w:val="24"/>
        </w:rPr>
        <w:t>到了</w:t>
      </w:r>
      <w:r w:rsidRPr="00C642E6">
        <w:rPr>
          <w:rFonts w:hint="eastAsia"/>
          <w:szCs w:val="24"/>
        </w:rPr>
        <w:t>10.1.1.</w:t>
      </w:r>
      <w:r w:rsidRPr="00C642E6">
        <w:rPr>
          <w:szCs w:val="24"/>
        </w:rPr>
        <w:t>11</w:t>
      </w:r>
      <w:r w:rsidRPr="00C642E6">
        <w:rPr>
          <w:rFonts w:hint="eastAsia"/>
          <w:szCs w:val="24"/>
        </w:rPr>
        <w:t>地址</w:t>
      </w:r>
      <w:r w:rsidRPr="00C642E6">
        <w:rPr>
          <w:szCs w:val="24"/>
        </w:rPr>
        <w:t>。</w:t>
      </w:r>
    </w:p>
    <w:p w14:paraId="4CBF52CD" w14:textId="77777777" w:rsidR="00984177" w:rsidRPr="006356F0" w:rsidRDefault="00F11413" w:rsidP="006356F0">
      <w:pPr>
        <w:ind w:firstLine="480"/>
        <w:jc w:val="center"/>
      </w:pPr>
      <w:r>
        <w:rPr>
          <w:noProof/>
        </w:rPr>
        <w:drawing>
          <wp:inline distT="0" distB="0" distL="0" distR="0" wp14:anchorId="125CF623" wp14:editId="135B621A">
            <wp:extent cx="5543550" cy="25603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43550" cy="2560320"/>
                    </a:xfrm>
                    <a:prstGeom prst="rect">
                      <a:avLst/>
                    </a:prstGeom>
                  </pic:spPr>
                </pic:pic>
              </a:graphicData>
            </a:graphic>
          </wp:inline>
        </w:drawing>
      </w:r>
    </w:p>
    <w:p w14:paraId="62D86CDE" w14:textId="77777777" w:rsidR="00C642E6" w:rsidRPr="00C642E6" w:rsidRDefault="00C642E6" w:rsidP="00984177">
      <w:pPr>
        <w:ind w:firstLineChars="175" w:firstLine="420"/>
        <w:rPr>
          <w:szCs w:val="24"/>
        </w:rPr>
      </w:pPr>
      <w:r w:rsidRPr="00C642E6">
        <w:rPr>
          <w:rFonts w:hint="eastAsia"/>
          <w:szCs w:val="24"/>
        </w:rPr>
        <w:t>VRRP</w:t>
      </w:r>
      <w:r w:rsidRPr="00C642E6">
        <w:rPr>
          <w:rFonts w:hint="eastAsia"/>
          <w:szCs w:val="24"/>
        </w:rPr>
        <w:t>验证</w:t>
      </w:r>
      <w:r w:rsidRPr="00C642E6">
        <w:rPr>
          <w:szCs w:val="24"/>
        </w:rPr>
        <w:t>：</w:t>
      </w:r>
    </w:p>
    <w:p w14:paraId="23D57E28" w14:textId="77777777" w:rsidR="00C642E6" w:rsidRDefault="00C642E6" w:rsidP="00C642E6">
      <w:pPr>
        <w:ind w:firstLine="480"/>
        <w:jc w:val="center"/>
      </w:pPr>
      <w:r>
        <w:rPr>
          <w:noProof/>
        </w:rPr>
        <w:drawing>
          <wp:inline distT="0" distB="0" distL="0" distR="0" wp14:anchorId="33CF3A91" wp14:editId="30068C37">
            <wp:extent cx="5543550" cy="774700"/>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43550" cy="774700"/>
                    </a:xfrm>
                    <a:prstGeom prst="rect">
                      <a:avLst/>
                    </a:prstGeom>
                  </pic:spPr>
                </pic:pic>
              </a:graphicData>
            </a:graphic>
          </wp:inline>
        </w:drawing>
      </w:r>
    </w:p>
    <w:p w14:paraId="50558186" w14:textId="77777777" w:rsidR="00C642E6" w:rsidRPr="00984177" w:rsidRDefault="00C642E6" w:rsidP="00984177">
      <w:pPr>
        <w:ind w:firstLineChars="175" w:firstLine="420"/>
        <w:rPr>
          <w:szCs w:val="24"/>
        </w:rPr>
      </w:pPr>
      <w:r w:rsidRPr="00984177">
        <w:rPr>
          <w:rFonts w:hint="eastAsia"/>
          <w:szCs w:val="24"/>
        </w:rPr>
        <w:t>对于</w:t>
      </w:r>
      <w:r w:rsidRPr="00984177">
        <w:rPr>
          <w:rFonts w:hint="eastAsia"/>
          <w:szCs w:val="24"/>
        </w:rPr>
        <w:t>10.1.1.0/24</w:t>
      </w:r>
      <w:r w:rsidRPr="00984177">
        <w:rPr>
          <w:rFonts w:hint="eastAsia"/>
          <w:szCs w:val="24"/>
        </w:rPr>
        <w:t>网段</w:t>
      </w:r>
      <w:r w:rsidRPr="00984177">
        <w:rPr>
          <w:szCs w:val="24"/>
        </w:rPr>
        <w:t>来说，正常情况下该网段的</w:t>
      </w:r>
      <w:r w:rsidRPr="00984177">
        <w:rPr>
          <w:rFonts w:hint="eastAsia"/>
          <w:szCs w:val="24"/>
        </w:rPr>
        <w:t>master</w:t>
      </w:r>
      <w:r w:rsidR="00984177" w:rsidRPr="00984177">
        <w:rPr>
          <w:rFonts w:hint="eastAsia"/>
          <w:szCs w:val="24"/>
        </w:rPr>
        <w:t>是</w:t>
      </w:r>
      <w:r w:rsidRPr="00984177">
        <w:rPr>
          <w:rFonts w:hint="eastAsia"/>
          <w:szCs w:val="24"/>
        </w:rPr>
        <w:t>R1</w:t>
      </w:r>
      <w:r w:rsidRPr="00984177">
        <w:rPr>
          <w:szCs w:val="24"/>
        </w:rPr>
        <w:t>。</w:t>
      </w:r>
    </w:p>
    <w:p w14:paraId="7B56C5F9" w14:textId="77777777" w:rsidR="00C642E6" w:rsidRDefault="00C642E6" w:rsidP="00C642E6">
      <w:pPr>
        <w:ind w:firstLine="480"/>
        <w:jc w:val="center"/>
      </w:pPr>
      <w:r>
        <w:rPr>
          <w:noProof/>
        </w:rPr>
        <w:drawing>
          <wp:inline distT="0" distB="0" distL="0" distR="0" wp14:anchorId="063DF506" wp14:editId="11ED8EE5">
            <wp:extent cx="5543550" cy="78676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43550" cy="786765"/>
                    </a:xfrm>
                    <a:prstGeom prst="rect">
                      <a:avLst/>
                    </a:prstGeom>
                  </pic:spPr>
                </pic:pic>
              </a:graphicData>
            </a:graphic>
          </wp:inline>
        </w:drawing>
      </w:r>
    </w:p>
    <w:p w14:paraId="4AF5C88F" w14:textId="77777777" w:rsidR="00984177" w:rsidRPr="00984177" w:rsidRDefault="00C642E6" w:rsidP="006356F0">
      <w:pPr>
        <w:ind w:firstLineChars="175" w:firstLine="420"/>
        <w:rPr>
          <w:szCs w:val="24"/>
        </w:rPr>
      </w:pPr>
      <w:r w:rsidRPr="00984177">
        <w:rPr>
          <w:rFonts w:hint="eastAsia"/>
          <w:szCs w:val="24"/>
        </w:rPr>
        <w:t>对于</w:t>
      </w:r>
      <w:r w:rsidRPr="00984177">
        <w:rPr>
          <w:rFonts w:hint="eastAsia"/>
          <w:szCs w:val="24"/>
        </w:rPr>
        <w:t>20.1.1.0/24</w:t>
      </w:r>
      <w:r w:rsidRPr="00984177">
        <w:rPr>
          <w:rFonts w:hint="eastAsia"/>
          <w:szCs w:val="24"/>
        </w:rPr>
        <w:t>网段</w:t>
      </w:r>
      <w:r w:rsidRPr="00984177">
        <w:rPr>
          <w:szCs w:val="24"/>
        </w:rPr>
        <w:t>来说，正常情况下该网段的</w:t>
      </w:r>
      <w:r w:rsidRPr="00984177">
        <w:rPr>
          <w:szCs w:val="24"/>
        </w:rPr>
        <w:t>master</w:t>
      </w:r>
      <w:r w:rsidR="00984177" w:rsidRPr="00984177">
        <w:rPr>
          <w:rFonts w:hint="eastAsia"/>
          <w:szCs w:val="24"/>
        </w:rPr>
        <w:t>是</w:t>
      </w:r>
      <w:r w:rsidR="00984177" w:rsidRPr="00984177">
        <w:rPr>
          <w:rFonts w:hint="eastAsia"/>
          <w:szCs w:val="24"/>
        </w:rPr>
        <w:t>R2</w:t>
      </w:r>
      <w:r w:rsidR="00984177" w:rsidRPr="00984177">
        <w:rPr>
          <w:szCs w:val="24"/>
        </w:rPr>
        <w:t>。</w:t>
      </w:r>
    </w:p>
    <w:p w14:paraId="521BED64" w14:textId="77777777" w:rsidR="00984177" w:rsidRPr="00984177" w:rsidRDefault="00984177" w:rsidP="006356F0">
      <w:pPr>
        <w:ind w:firstLineChars="175" w:firstLine="420"/>
        <w:rPr>
          <w:szCs w:val="24"/>
        </w:rPr>
      </w:pPr>
      <w:r w:rsidRPr="006356F0">
        <w:rPr>
          <w:rFonts w:hint="eastAsia"/>
          <w:szCs w:val="24"/>
        </w:rPr>
        <w:t>现在</w:t>
      </w:r>
      <w:r w:rsidRPr="006356F0">
        <w:rPr>
          <w:szCs w:val="24"/>
        </w:rPr>
        <w:t>down</w:t>
      </w:r>
      <w:r w:rsidRPr="006356F0">
        <w:rPr>
          <w:szCs w:val="24"/>
        </w:rPr>
        <w:t>掉</w:t>
      </w:r>
      <w:r w:rsidRPr="006356F0">
        <w:rPr>
          <w:rFonts w:hint="eastAsia"/>
          <w:szCs w:val="24"/>
        </w:rPr>
        <w:t>R1</w:t>
      </w:r>
      <w:r w:rsidRPr="006356F0">
        <w:rPr>
          <w:rFonts w:hint="eastAsia"/>
          <w:szCs w:val="24"/>
        </w:rPr>
        <w:t>的</w:t>
      </w:r>
      <w:r w:rsidRPr="006356F0">
        <w:rPr>
          <w:szCs w:val="24"/>
        </w:rPr>
        <w:t>上联链路</w:t>
      </w:r>
      <w:r w:rsidRPr="00984177">
        <w:rPr>
          <w:szCs w:val="24"/>
        </w:rPr>
        <w:t>。</w:t>
      </w:r>
      <w:r w:rsidRPr="00984177">
        <w:rPr>
          <w:rFonts w:hint="eastAsia"/>
          <w:szCs w:val="24"/>
        </w:rPr>
        <w:t>可以</w:t>
      </w:r>
      <w:r w:rsidRPr="00984177">
        <w:rPr>
          <w:szCs w:val="24"/>
        </w:rPr>
        <w:t>看到，对于网段</w:t>
      </w:r>
      <w:r w:rsidRPr="00984177">
        <w:rPr>
          <w:rFonts w:hint="eastAsia"/>
          <w:szCs w:val="24"/>
        </w:rPr>
        <w:t>10.1.1.0/24</w:t>
      </w:r>
      <w:r w:rsidRPr="00984177">
        <w:rPr>
          <w:rFonts w:hint="eastAsia"/>
          <w:szCs w:val="24"/>
        </w:rPr>
        <w:t>。</w:t>
      </w:r>
      <w:r w:rsidRPr="00984177">
        <w:rPr>
          <w:rFonts w:hint="eastAsia"/>
          <w:szCs w:val="24"/>
        </w:rPr>
        <w:t>R1</w:t>
      </w:r>
      <w:r w:rsidRPr="00984177">
        <w:rPr>
          <w:rFonts w:hint="eastAsia"/>
          <w:szCs w:val="24"/>
        </w:rPr>
        <w:t>切换</w:t>
      </w:r>
      <w:r w:rsidRPr="00984177">
        <w:rPr>
          <w:szCs w:val="24"/>
        </w:rPr>
        <w:t>到了</w:t>
      </w:r>
      <w:r w:rsidRPr="00984177">
        <w:rPr>
          <w:szCs w:val="24"/>
        </w:rPr>
        <w:t>backup</w:t>
      </w:r>
      <w:r w:rsidRPr="00984177">
        <w:rPr>
          <w:szCs w:val="24"/>
        </w:rPr>
        <w:t>状态。</w:t>
      </w:r>
      <w:r w:rsidRPr="00984177">
        <w:rPr>
          <w:rFonts w:hint="eastAsia"/>
          <w:szCs w:val="24"/>
        </w:rPr>
        <w:t>且</w:t>
      </w:r>
      <w:r w:rsidRPr="00984177">
        <w:rPr>
          <w:szCs w:val="24"/>
        </w:rPr>
        <w:t>优先级降为了</w:t>
      </w:r>
      <w:r w:rsidRPr="00984177">
        <w:rPr>
          <w:rFonts w:hint="eastAsia"/>
          <w:szCs w:val="24"/>
        </w:rPr>
        <w:t>90</w:t>
      </w:r>
      <w:r w:rsidRPr="00984177">
        <w:rPr>
          <w:rFonts w:hint="eastAsia"/>
          <w:szCs w:val="24"/>
        </w:rPr>
        <w:t>。</w:t>
      </w:r>
      <w:r>
        <w:rPr>
          <w:rFonts w:hint="eastAsia"/>
          <w:szCs w:val="24"/>
        </w:rPr>
        <w:t>备份</w:t>
      </w:r>
      <w:r>
        <w:rPr>
          <w:szCs w:val="24"/>
        </w:rPr>
        <w:t>路由器</w:t>
      </w:r>
      <w:r w:rsidRPr="00984177">
        <w:rPr>
          <w:rFonts w:hint="eastAsia"/>
          <w:szCs w:val="24"/>
        </w:rPr>
        <w:t>R2</w:t>
      </w:r>
      <w:r>
        <w:rPr>
          <w:rFonts w:hint="eastAsia"/>
          <w:szCs w:val="24"/>
        </w:rPr>
        <w:t>则</w:t>
      </w:r>
      <w:r w:rsidRPr="00984177">
        <w:rPr>
          <w:rFonts w:hint="eastAsia"/>
          <w:szCs w:val="24"/>
        </w:rPr>
        <w:t>成</w:t>
      </w:r>
      <w:r w:rsidRPr="00984177">
        <w:rPr>
          <w:szCs w:val="24"/>
        </w:rPr>
        <w:t>为了</w:t>
      </w:r>
      <w:r w:rsidRPr="00984177">
        <w:rPr>
          <w:szCs w:val="24"/>
        </w:rPr>
        <w:t>master</w:t>
      </w:r>
      <w:r>
        <w:rPr>
          <w:rFonts w:hint="eastAsia"/>
          <w:szCs w:val="24"/>
        </w:rPr>
        <w:t>。</w:t>
      </w:r>
    </w:p>
    <w:p w14:paraId="146EEE32" w14:textId="77777777" w:rsidR="00984177" w:rsidRDefault="00984177" w:rsidP="00984177">
      <w:pPr>
        <w:ind w:firstLine="480"/>
        <w:jc w:val="center"/>
      </w:pPr>
      <w:r>
        <w:rPr>
          <w:noProof/>
        </w:rPr>
        <w:lastRenderedPageBreak/>
        <w:drawing>
          <wp:inline distT="0" distB="0" distL="0" distR="0" wp14:anchorId="618FA501" wp14:editId="5EBA11F2">
            <wp:extent cx="5172075" cy="787400"/>
            <wp:effectExtent l="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72075" cy="787400"/>
                    </a:xfrm>
                    <a:prstGeom prst="rect">
                      <a:avLst/>
                    </a:prstGeom>
                  </pic:spPr>
                </pic:pic>
              </a:graphicData>
            </a:graphic>
          </wp:inline>
        </w:drawing>
      </w:r>
    </w:p>
    <w:p w14:paraId="7EB4B7F8" w14:textId="77777777" w:rsidR="00984177" w:rsidRDefault="00984177" w:rsidP="00984177">
      <w:pPr>
        <w:ind w:firstLine="480"/>
        <w:jc w:val="center"/>
      </w:pPr>
      <w:r>
        <w:rPr>
          <w:noProof/>
        </w:rPr>
        <w:drawing>
          <wp:inline distT="0" distB="0" distL="0" distR="0" wp14:anchorId="234F510D" wp14:editId="34E514EC">
            <wp:extent cx="5199380" cy="862943"/>
            <wp:effectExtent l="0" t="0" r="127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96605" cy="879079"/>
                    </a:xfrm>
                    <a:prstGeom prst="rect">
                      <a:avLst/>
                    </a:prstGeom>
                  </pic:spPr>
                </pic:pic>
              </a:graphicData>
            </a:graphic>
          </wp:inline>
        </w:drawing>
      </w:r>
    </w:p>
    <w:p w14:paraId="7602B40E" w14:textId="77777777" w:rsidR="00984177" w:rsidRPr="00992CE9" w:rsidRDefault="00986866" w:rsidP="00992CE9">
      <w:pPr>
        <w:ind w:firstLineChars="175" w:firstLine="420"/>
        <w:rPr>
          <w:szCs w:val="24"/>
        </w:rPr>
      </w:pPr>
      <w:r w:rsidRPr="00992CE9">
        <w:rPr>
          <w:rFonts w:hint="eastAsia"/>
          <w:szCs w:val="24"/>
        </w:rPr>
        <w:t>验证生产</w:t>
      </w:r>
      <w:r w:rsidRPr="00992CE9">
        <w:rPr>
          <w:szCs w:val="24"/>
        </w:rPr>
        <w:t>网路径：</w:t>
      </w:r>
    </w:p>
    <w:p w14:paraId="60C26CCD" w14:textId="77777777" w:rsidR="00986866" w:rsidRDefault="00986866" w:rsidP="00986866">
      <w:pPr>
        <w:ind w:firstLineChars="175" w:firstLine="420"/>
        <w:jc w:val="center"/>
      </w:pPr>
      <w:r>
        <w:rPr>
          <w:noProof/>
        </w:rPr>
        <w:drawing>
          <wp:inline distT="0" distB="0" distL="0" distR="0" wp14:anchorId="53607A39" wp14:editId="373DCA67">
            <wp:extent cx="5238750" cy="12763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38750" cy="1276350"/>
                    </a:xfrm>
                    <a:prstGeom prst="rect">
                      <a:avLst/>
                    </a:prstGeom>
                  </pic:spPr>
                </pic:pic>
              </a:graphicData>
            </a:graphic>
          </wp:inline>
        </w:drawing>
      </w:r>
    </w:p>
    <w:p w14:paraId="1DD4EE15" w14:textId="77777777" w:rsidR="00984177" w:rsidRPr="00992CE9" w:rsidRDefault="00986866" w:rsidP="00992CE9">
      <w:pPr>
        <w:ind w:firstLineChars="175" w:firstLine="420"/>
        <w:rPr>
          <w:szCs w:val="24"/>
        </w:rPr>
      </w:pPr>
      <w:r w:rsidRPr="00992CE9">
        <w:rPr>
          <w:rFonts w:hint="eastAsia"/>
          <w:szCs w:val="24"/>
        </w:rPr>
        <w:t>上图</w:t>
      </w:r>
      <w:r w:rsidRPr="00992CE9">
        <w:rPr>
          <w:szCs w:val="24"/>
        </w:rPr>
        <w:t>显示生产网路径</w:t>
      </w:r>
      <w:r w:rsidRPr="00992CE9">
        <w:rPr>
          <w:rFonts w:hint="eastAsia"/>
          <w:szCs w:val="24"/>
        </w:rPr>
        <w:t>正常</w:t>
      </w:r>
      <w:r w:rsidRPr="00992CE9">
        <w:rPr>
          <w:szCs w:val="24"/>
        </w:rPr>
        <w:t>情况下为</w:t>
      </w:r>
      <w:r w:rsidRPr="00992CE9">
        <w:rPr>
          <w:rFonts w:hint="eastAsia"/>
          <w:szCs w:val="24"/>
        </w:rPr>
        <w:t>R1</w:t>
      </w:r>
      <w:r w:rsidRPr="00992CE9">
        <w:rPr>
          <w:szCs w:val="24"/>
        </w:rPr>
        <w:t>-R3</w:t>
      </w:r>
      <w:r w:rsidRPr="00992CE9">
        <w:rPr>
          <w:rFonts w:hint="eastAsia"/>
          <w:szCs w:val="24"/>
        </w:rPr>
        <w:t>。</w:t>
      </w:r>
      <w:r w:rsidRPr="00992CE9">
        <w:rPr>
          <w:szCs w:val="24"/>
        </w:rPr>
        <w:t>然后</w:t>
      </w:r>
      <w:r w:rsidRPr="00992CE9">
        <w:rPr>
          <w:rFonts w:hint="eastAsia"/>
          <w:szCs w:val="24"/>
        </w:rPr>
        <w:t>down</w:t>
      </w:r>
      <w:r w:rsidRPr="00992CE9">
        <w:rPr>
          <w:szCs w:val="24"/>
        </w:rPr>
        <w:t>掉</w:t>
      </w:r>
      <w:r w:rsidRPr="00992CE9">
        <w:rPr>
          <w:rFonts w:hint="eastAsia"/>
          <w:szCs w:val="24"/>
        </w:rPr>
        <w:t>R1</w:t>
      </w:r>
      <w:r w:rsidRPr="00992CE9">
        <w:rPr>
          <w:rFonts w:hint="eastAsia"/>
          <w:szCs w:val="24"/>
        </w:rPr>
        <w:t>的</w:t>
      </w:r>
      <w:r w:rsidRPr="00992CE9">
        <w:rPr>
          <w:szCs w:val="24"/>
        </w:rPr>
        <w:t>上行链路。</w:t>
      </w:r>
    </w:p>
    <w:p w14:paraId="0CBE6DE7" w14:textId="77777777" w:rsidR="00986866" w:rsidRDefault="00986866" w:rsidP="00986866">
      <w:pPr>
        <w:ind w:firstLineChars="175" w:firstLine="420"/>
        <w:jc w:val="center"/>
      </w:pPr>
      <w:r>
        <w:rPr>
          <w:noProof/>
        </w:rPr>
        <w:drawing>
          <wp:inline distT="0" distB="0" distL="0" distR="0" wp14:anchorId="588AA842" wp14:editId="5A65D9D2">
            <wp:extent cx="5248275" cy="205740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48275" cy="2057400"/>
                    </a:xfrm>
                    <a:prstGeom prst="rect">
                      <a:avLst/>
                    </a:prstGeom>
                  </pic:spPr>
                </pic:pic>
              </a:graphicData>
            </a:graphic>
          </wp:inline>
        </w:drawing>
      </w:r>
    </w:p>
    <w:p w14:paraId="008AFB55" w14:textId="77777777" w:rsidR="009D0FFB" w:rsidRDefault="009D0FFB" w:rsidP="00986866">
      <w:pPr>
        <w:ind w:firstLineChars="175" w:firstLine="420"/>
        <w:jc w:val="center"/>
      </w:pPr>
      <w:r>
        <w:rPr>
          <w:noProof/>
        </w:rPr>
        <w:drawing>
          <wp:inline distT="0" distB="0" distL="0" distR="0" wp14:anchorId="10623212" wp14:editId="22279BC8">
            <wp:extent cx="5219700" cy="12382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19700" cy="1238250"/>
                    </a:xfrm>
                    <a:prstGeom prst="rect">
                      <a:avLst/>
                    </a:prstGeom>
                  </pic:spPr>
                </pic:pic>
              </a:graphicData>
            </a:graphic>
          </wp:inline>
        </w:drawing>
      </w:r>
    </w:p>
    <w:p w14:paraId="6ED89922" w14:textId="77777777" w:rsidR="009D0FFB" w:rsidRPr="00992CE9" w:rsidRDefault="009D0FFB" w:rsidP="00992CE9">
      <w:pPr>
        <w:ind w:firstLineChars="175" w:firstLine="420"/>
        <w:rPr>
          <w:szCs w:val="24"/>
        </w:rPr>
      </w:pPr>
      <w:r w:rsidRPr="00992CE9">
        <w:rPr>
          <w:rFonts w:hint="eastAsia"/>
          <w:szCs w:val="24"/>
        </w:rPr>
        <w:t>线路</w:t>
      </w:r>
      <w:r w:rsidRPr="00992CE9">
        <w:rPr>
          <w:szCs w:val="24"/>
        </w:rPr>
        <w:t>已切换到了</w:t>
      </w:r>
      <w:r w:rsidR="009E5C07">
        <w:rPr>
          <w:rFonts w:hint="eastAsia"/>
          <w:szCs w:val="24"/>
        </w:rPr>
        <w:t>备份</w:t>
      </w:r>
      <w:r w:rsidR="009E5C07">
        <w:rPr>
          <w:szCs w:val="24"/>
        </w:rPr>
        <w:t>路径</w:t>
      </w:r>
      <w:r w:rsidRPr="00992CE9">
        <w:rPr>
          <w:rFonts w:hint="eastAsia"/>
          <w:szCs w:val="24"/>
        </w:rPr>
        <w:t>R2-R3</w:t>
      </w:r>
      <w:r w:rsidRPr="00992CE9">
        <w:rPr>
          <w:rFonts w:hint="eastAsia"/>
          <w:szCs w:val="24"/>
        </w:rPr>
        <w:t>。</w:t>
      </w:r>
    </w:p>
    <w:p w14:paraId="0677A278" w14:textId="77777777" w:rsidR="00D76D36" w:rsidRPr="00992CE9" w:rsidRDefault="00D76D36" w:rsidP="00992CE9">
      <w:pPr>
        <w:ind w:firstLineChars="175" w:firstLine="420"/>
        <w:rPr>
          <w:szCs w:val="24"/>
        </w:rPr>
      </w:pPr>
      <w:r w:rsidRPr="00992CE9">
        <w:rPr>
          <w:rFonts w:hint="eastAsia"/>
          <w:szCs w:val="24"/>
        </w:rPr>
        <w:t>验证</w:t>
      </w:r>
      <w:r w:rsidRPr="00992CE9">
        <w:rPr>
          <w:szCs w:val="24"/>
        </w:rPr>
        <w:t>生产办公</w:t>
      </w:r>
      <w:r w:rsidR="009E5C07">
        <w:rPr>
          <w:rFonts w:hint="eastAsia"/>
          <w:szCs w:val="24"/>
        </w:rPr>
        <w:t>网</w:t>
      </w:r>
      <w:r w:rsidR="009E5C07">
        <w:rPr>
          <w:szCs w:val="24"/>
        </w:rPr>
        <w:t>之间</w:t>
      </w:r>
      <w:r w:rsidRPr="00992CE9">
        <w:rPr>
          <w:szCs w:val="24"/>
        </w:rPr>
        <w:t>不能互访。恢复</w:t>
      </w:r>
      <w:r w:rsidRPr="00992CE9">
        <w:rPr>
          <w:rFonts w:hint="eastAsia"/>
          <w:szCs w:val="24"/>
        </w:rPr>
        <w:t>上面</w:t>
      </w:r>
      <w:r w:rsidR="009E5C07">
        <w:rPr>
          <w:rFonts w:hint="eastAsia"/>
          <w:szCs w:val="24"/>
        </w:rPr>
        <w:t xml:space="preserve">R1 </w:t>
      </w:r>
      <w:r w:rsidRPr="00992CE9">
        <w:rPr>
          <w:szCs w:val="24"/>
        </w:rPr>
        <w:t>down</w:t>
      </w:r>
      <w:r w:rsidRPr="00992CE9">
        <w:rPr>
          <w:szCs w:val="24"/>
        </w:rPr>
        <w:t>掉的链路。</w:t>
      </w:r>
    </w:p>
    <w:p w14:paraId="36A09103" w14:textId="77777777" w:rsidR="00D76D36" w:rsidRDefault="00D76D36" w:rsidP="00D76D36">
      <w:pPr>
        <w:ind w:firstLineChars="175" w:firstLine="420"/>
        <w:jc w:val="center"/>
      </w:pPr>
      <w:r>
        <w:rPr>
          <w:noProof/>
        </w:rPr>
        <w:lastRenderedPageBreak/>
        <w:drawing>
          <wp:inline distT="0" distB="0" distL="0" distR="0" wp14:anchorId="649006D2" wp14:editId="046284DA">
            <wp:extent cx="5210175" cy="10572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0175" cy="1057275"/>
                    </a:xfrm>
                    <a:prstGeom prst="rect">
                      <a:avLst/>
                    </a:prstGeom>
                  </pic:spPr>
                </pic:pic>
              </a:graphicData>
            </a:graphic>
          </wp:inline>
        </w:drawing>
      </w:r>
    </w:p>
    <w:p w14:paraId="48E7FB81" w14:textId="77777777" w:rsidR="00D76D36" w:rsidRDefault="00D76D36" w:rsidP="00992CE9">
      <w:pPr>
        <w:ind w:firstLineChars="175" w:firstLine="420"/>
        <w:rPr>
          <w:szCs w:val="24"/>
        </w:rPr>
      </w:pPr>
      <w:r w:rsidRPr="00992CE9">
        <w:rPr>
          <w:rFonts w:hint="eastAsia"/>
          <w:szCs w:val="24"/>
        </w:rPr>
        <w:t>生产</w:t>
      </w:r>
      <w:r w:rsidRPr="00992CE9">
        <w:rPr>
          <w:szCs w:val="24"/>
        </w:rPr>
        <w:t>网</w:t>
      </w:r>
      <w:r w:rsidRPr="00992CE9">
        <w:rPr>
          <w:rFonts w:hint="eastAsia"/>
          <w:szCs w:val="24"/>
        </w:rPr>
        <w:t>PC1</w:t>
      </w:r>
      <w:r w:rsidRPr="00992CE9">
        <w:rPr>
          <w:rFonts w:hint="eastAsia"/>
          <w:szCs w:val="24"/>
        </w:rPr>
        <w:t>不能</w:t>
      </w:r>
      <w:r w:rsidRPr="00992CE9">
        <w:rPr>
          <w:szCs w:val="24"/>
        </w:rPr>
        <w:t>访问办公网。</w:t>
      </w:r>
    </w:p>
    <w:p w14:paraId="06A84E6C" w14:textId="77777777" w:rsidR="000055B4" w:rsidRDefault="000055B4" w:rsidP="00992CE9">
      <w:pPr>
        <w:ind w:firstLineChars="175" w:firstLine="420"/>
        <w:rPr>
          <w:szCs w:val="24"/>
        </w:rPr>
      </w:pPr>
    </w:p>
    <w:p w14:paraId="01D52E73" w14:textId="77777777" w:rsidR="00AC1FD1" w:rsidRPr="00D1666A" w:rsidRDefault="00AC1FD1" w:rsidP="00F026F7">
      <w:pPr>
        <w:pStyle w:val="2"/>
        <w:numPr>
          <w:ilvl w:val="1"/>
          <w:numId w:val="11"/>
        </w:numPr>
        <w:spacing w:line="360" w:lineRule="auto"/>
        <w:rPr>
          <w:rFonts w:ascii="Times New Roman" w:hAnsi="Times New Roman"/>
        </w:rPr>
      </w:pPr>
      <w:bookmarkStart w:id="57" w:name="_Toc422754611"/>
      <w:bookmarkStart w:id="58" w:name="_Toc465170347"/>
      <w:r w:rsidRPr="00D1666A">
        <w:rPr>
          <w:rFonts w:ascii="Times New Roman" w:hAnsi="Times New Roman" w:hint="eastAsia"/>
        </w:rPr>
        <w:t>分流</w:t>
      </w:r>
      <w:r w:rsidRPr="00D1666A">
        <w:rPr>
          <w:rFonts w:ascii="Times New Roman" w:hAnsi="Times New Roman"/>
        </w:rPr>
        <w:t>备份</w:t>
      </w:r>
      <w:r w:rsidRPr="00D1666A">
        <w:rPr>
          <w:rFonts w:ascii="Times New Roman" w:hAnsi="Times New Roman" w:hint="eastAsia"/>
        </w:rPr>
        <w:t>综合</w:t>
      </w:r>
      <w:r w:rsidRPr="00D1666A">
        <w:rPr>
          <w:rFonts w:ascii="Times New Roman" w:hAnsi="Times New Roman"/>
        </w:rPr>
        <w:t>实验</w:t>
      </w:r>
      <w:bookmarkEnd w:id="57"/>
      <w:bookmarkEnd w:id="58"/>
    </w:p>
    <w:p w14:paraId="6A63A181" w14:textId="77777777" w:rsidR="00AC1FD1" w:rsidRPr="001E2DDE" w:rsidRDefault="00AC1FD1" w:rsidP="00AC1FD1">
      <w:pPr>
        <w:ind w:firstLine="480"/>
        <w:rPr>
          <w:rFonts w:ascii="Times New Roman" w:hAnsi="Times New Roman"/>
        </w:rPr>
      </w:pPr>
      <w:r w:rsidRPr="001E2DDE">
        <w:rPr>
          <w:rFonts w:ascii="Times New Roman" w:hAnsi="Times New Roman" w:hint="eastAsia"/>
        </w:rPr>
        <w:t>实验</w:t>
      </w:r>
      <w:r w:rsidRPr="001E2DDE">
        <w:rPr>
          <w:rFonts w:ascii="Times New Roman" w:hAnsi="Times New Roman"/>
        </w:rPr>
        <w:t>拓扑</w:t>
      </w:r>
      <w:r w:rsidRPr="001E2DDE">
        <w:rPr>
          <w:rFonts w:ascii="Times New Roman" w:hAnsi="Times New Roman" w:hint="eastAsia"/>
        </w:rPr>
        <w:t>如</w:t>
      </w:r>
      <w:r w:rsidRPr="001E2DDE">
        <w:rPr>
          <w:rFonts w:ascii="Times New Roman" w:hAnsi="Times New Roman"/>
        </w:rPr>
        <w:t>下所示：</w:t>
      </w:r>
    </w:p>
    <w:p w14:paraId="0B37C6C2" w14:textId="77777777" w:rsidR="00AC1FD1" w:rsidRPr="00D1666A" w:rsidRDefault="00AC1FD1" w:rsidP="00AC1FD1">
      <w:pPr>
        <w:ind w:firstLine="480"/>
        <w:jc w:val="center"/>
        <w:rPr>
          <w:rFonts w:ascii="Times New Roman" w:hAnsi="Times New Roman"/>
        </w:rPr>
      </w:pPr>
      <w:r>
        <w:rPr>
          <w:noProof/>
        </w:rPr>
        <w:drawing>
          <wp:inline distT="0" distB="0" distL="0" distR="0" wp14:anchorId="528F5B83" wp14:editId="60B692E5">
            <wp:extent cx="5543550" cy="415353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43550" cy="4153535"/>
                    </a:xfrm>
                    <a:prstGeom prst="rect">
                      <a:avLst/>
                    </a:prstGeom>
                  </pic:spPr>
                </pic:pic>
              </a:graphicData>
            </a:graphic>
          </wp:inline>
        </w:drawing>
      </w:r>
    </w:p>
    <w:p w14:paraId="75D0B260" w14:textId="77777777" w:rsidR="00AC1FD1" w:rsidRPr="001E2DDE" w:rsidRDefault="00AC1FD1" w:rsidP="00AC1FD1">
      <w:pPr>
        <w:ind w:firstLine="480"/>
        <w:rPr>
          <w:rFonts w:ascii="Times New Roman" w:hAnsi="Times New Roman"/>
        </w:rPr>
      </w:pPr>
      <w:r w:rsidRPr="001E2DDE">
        <w:rPr>
          <w:rFonts w:ascii="Times New Roman" w:hAnsi="Times New Roman" w:hint="eastAsia"/>
        </w:rPr>
        <w:t>实验</w:t>
      </w:r>
      <w:r w:rsidRPr="001E2DDE">
        <w:rPr>
          <w:rFonts w:ascii="Times New Roman" w:hAnsi="Times New Roman"/>
        </w:rPr>
        <w:t>要求：</w:t>
      </w:r>
    </w:p>
    <w:p w14:paraId="62580C07" w14:textId="77777777" w:rsidR="00AC1FD1" w:rsidRPr="001E2DDE" w:rsidRDefault="00AC1FD1" w:rsidP="00AC1FD1">
      <w:pPr>
        <w:ind w:firstLine="480"/>
        <w:rPr>
          <w:rFonts w:ascii="Times New Roman" w:hAnsi="Times New Roman"/>
        </w:rPr>
      </w:pPr>
      <w:r w:rsidRPr="001E2DDE">
        <w:rPr>
          <w:rFonts w:ascii="Times New Roman" w:hAnsi="Times New Roman" w:hint="eastAsia"/>
        </w:rPr>
        <w:t>某单位网络拓扑如上，根据需求搭建模拟环境实现如下要求。</w:t>
      </w:r>
    </w:p>
    <w:p w14:paraId="66D24BD2" w14:textId="77777777" w:rsidR="00AC1FD1" w:rsidRPr="001E2DDE" w:rsidRDefault="00AC1FD1" w:rsidP="00AC1FD1">
      <w:pPr>
        <w:ind w:firstLine="480"/>
        <w:rPr>
          <w:rFonts w:ascii="Times New Roman" w:hAnsi="Times New Roman"/>
        </w:rPr>
      </w:pPr>
      <w:r w:rsidRPr="001E2DDE">
        <w:rPr>
          <w:rFonts w:ascii="Times New Roman" w:hAnsi="Times New Roman"/>
        </w:rPr>
        <w:t>1</w:t>
      </w:r>
      <w:r w:rsidRPr="001E2DDE">
        <w:rPr>
          <w:rFonts w:ascii="Times New Roman" w:hAnsi="Times New Roman" w:hint="eastAsia"/>
        </w:rPr>
        <w:t>、自行规划拓扑中所有设备</w:t>
      </w:r>
      <w:r w:rsidRPr="001E2DDE">
        <w:rPr>
          <w:rFonts w:ascii="Times New Roman" w:hAnsi="Times New Roman"/>
        </w:rPr>
        <w:t>IP</w:t>
      </w:r>
      <w:r w:rsidRPr="001E2DDE">
        <w:rPr>
          <w:rFonts w:ascii="Times New Roman" w:hAnsi="Times New Roman" w:hint="eastAsia"/>
        </w:rPr>
        <w:t>地址，在拓扑上标出接口以及</w:t>
      </w:r>
      <w:r w:rsidRPr="001E2DDE">
        <w:rPr>
          <w:rFonts w:ascii="Times New Roman" w:hAnsi="Times New Roman"/>
        </w:rPr>
        <w:t>IP</w:t>
      </w:r>
      <w:r w:rsidRPr="001E2DDE">
        <w:rPr>
          <w:rFonts w:ascii="Times New Roman" w:hAnsi="Times New Roman" w:hint="eastAsia"/>
        </w:rPr>
        <w:t>地址。</w:t>
      </w:r>
    </w:p>
    <w:p w14:paraId="2CB3AAFB" w14:textId="77777777" w:rsidR="00AC1FD1" w:rsidRPr="001E2DDE" w:rsidRDefault="00AC1FD1" w:rsidP="00AC1FD1">
      <w:pPr>
        <w:ind w:firstLine="480"/>
        <w:rPr>
          <w:rFonts w:ascii="Times New Roman" w:hAnsi="Times New Roman"/>
        </w:rPr>
      </w:pPr>
      <w:r w:rsidRPr="001E2DDE">
        <w:rPr>
          <w:rFonts w:ascii="Times New Roman" w:hAnsi="Times New Roman"/>
        </w:rPr>
        <w:lastRenderedPageBreak/>
        <w:t>2</w:t>
      </w:r>
      <w:r w:rsidRPr="001E2DDE">
        <w:rPr>
          <w:rFonts w:ascii="Times New Roman" w:hAnsi="Times New Roman" w:hint="eastAsia"/>
        </w:rPr>
        <w:t>、</w:t>
      </w:r>
      <w:r w:rsidRPr="001E2DDE">
        <w:rPr>
          <w:rFonts w:ascii="Times New Roman" w:hAnsi="Times New Roman"/>
        </w:rPr>
        <w:t>R1</w:t>
      </w:r>
      <w:r w:rsidRPr="001E2DDE">
        <w:rPr>
          <w:rFonts w:ascii="Times New Roman" w:hAnsi="Times New Roman" w:hint="eastAsia"/>
        </w:rPr>
        <w:t>、</w:t>
      </w:r>
      <w:r w:rsidRPr="001E2DDE">
        <w:rPr>
          <w:rFonts w:ascii="Times New Roman" w:hAnsi="Times New Roman"/>
        </w:rPr>
        <w:t>R2</w:t>
      </w:r>
      <w:r w:rsidRPr="001E2DDE">
        <w:rPr>
          <w:rFonts w:ascii="Times New Roman" w:hAnsi="Times New Roman" w:hint="eastAsia"/>
        </w:rPr>
        <w:t>、</w:t>
      </w:r>
      <w:r w:rsidRPr="001E2DDE">
        <w:rPr>
          <w:rFonts w:ascii="Times New Roman" w:hAnsi="Times New Roman"/>
        </w:rPr>
        <w:t>R3</w:t>
      </w:r>
      <w:r w:rsidRPr="001E2DDE">
        <w:rPr>
          <w:rFonts w:ascii="Times New Roman" w:hAnsi="Times New Roman" w:hint="eastAsia"/>
        </w:rPr>
        <w:t>模拟分行网络运行</w:t>
      </w:r>
      <w:r w:rsidRPr="001E2DDE">
        <w:rPr>
          <w:rFonts w:ascii="Times New Roman" w:hAnsi="Times New Roman"/>
        </w:rPr>
        <w:t>ospf</w:t>
      </w:r>
      <w:r w:rsidRPr="001E2DDE">
        <w:rPr>
          <w:rFonts w:ascii="Times New Roman" w:hAnsi="Times New Roman" w:hint="eastAsia"/>
        </w:rPr>
        <w:t>动态路由协议；</w:t>
      </w:r>
      <w:r w:rsidRPr="001E2DDE">
        <w:rPr>
          <w:rFonts w:ascii="Times New Roman" w:hAnsi="Times New Roman"/>
        </w:rPr>
        <w:t>R2</w:t>
      </w:r>
      <w:r w:rsidRPr="001E2DDE">
        <w:rPr>
          <w:rFonts w:ascii="Times New Roman" w:hAnsi="Times New Roman" w:hint="eastAsia"/>
        </w:rPr>
        <w:t>、</w:t>
      </w:r>
      <w:r w:rsidRPr="001E2DDE">
        <w:rPr>
          <w:rFonts w:ascii="Times New Roman" w:hAnsi="Times New Roman"/>
        </w:rPr>
        <w:t>R3</w:t>
      </w:r>
      <w:r w:rsidRPr="001E2DDE">
        <w:rPr>
          <w:rFonts w:ascii="Times New Roman" w:hAnsi="Times New Roman" w:hint="eastAsia"/>
        </w:rPr>
        <w:t>、</w:t>
      </w:r>
      <w:r w:rsidRPr="001E2DDE">
        <w:rPr>
          <w:rFonts w:ascii="Times New Roman" w:hAnsi="Times New Roman"/>
        </w:rPr>
        <w:t>R4</w:t>
      </w:r>
      <w:r w:rsidRPr="001E2DDE">
        <w:rPr>
          <w:rFonts w:ascii="Times New Roman" w:hAnsi="Times New Roman" w:hint="eastAsia"/>
        </w:rPr>
        <w:t>、</w:t>
      </w:r>
      <w:r w:rsidRPr="001E2DDE">
        <w:rPr>
          <w:rFonts w:ascii="Times New Roman" w:hAnsi="Times New Roman"/>
        </w:rPr>
        <w:t>R5</w:t>
      </w:r>
      <w:r w:rsidRPr="001E2DDE">
        <w:rPr>
          <w:rFonts w:ascii="Times New Roman" w:hAnsi="Times New Roman" w:hint="eastAsia"/>
        </w:rPr>
        <w:t>、运行</w:t>
      </w:r>
      <w:r w:rsidRPr="001E2DDE">
        <w:rPr>
          <w:rFonts w:ascii="Times New Roman" w:hAnsi="Times New Roman"/>
        </w:rPr>
        <w:t>RIP</w:t>
      </w:r>
      <w:r w:rsidRPr="001E2DDE">
        <w:rPr>
          <w:rFonts w:ascii="Times New Roman" w:hAnsi="Times New Roman" w:hint="eastAsia"/>
        </w:rPr>
        <w:t>协议。</w:t>
      </w:r>
    </w:p>
    <w:p w14:paraId="03B3240C" w14:textId="77777777" w:rsidR="00AC1FD1" w:rsidRPr="001E2DDE" w:rsidRDefault="00AC1FD1" w:rsidP="00AC1FD1">
      <w:pPr>
        <w:ind w:firstLine="480"/>
        <w:rPr>
          <w:rFonts w:ascii="Times New Roman" w:hAnsi="Times New Roman"/>
        </w:rPr>
      </w:pPr>
      <w:r w:rsidRPr="001E2DDE">
        <w:rPr>
          <w:rFonts w:ascii="Times New Roman" w:hAnsi="Times New Roman"/>
        </w:rPr>
        <w:t>3</w:t>
      </w:r>
      <w:r w:rsidRPr="001E2DDE">
        <w:rPr>
          <w:rFonts w:ascii="Times New Roman" w:hAnsi="Times New Roman" w:hint="eastAsia"/>
        </w:rPr>
        <w:t>、</w:t>
      </w:r>
      <w:r w:rsidRPr="001E2DDE">
        <w:rPr>
          <w:rFonts w:ascii="Times New Roman" w:hAnsi="Times New Roman"/>
        </w:rPr>
        <w:t>S1</w:t>
      </w:r>
      <w:r w:rsidRPr="001E2DDE">
        <w:rPr>
          <w:rFonts w:ascii="Times New Roman" w:hAnsi="Times New Roman" w:hint="eastAsia"/>
        </w:rPr>
        <w:t>为二层交换机，模拟运营商</w:t>
      </w:r>
      <w:r w:rsidRPr="001E2DDE">
        <w:rPr>
          <w:rFonts w:ascii="Times New Roman" w:hAnsi="Times New Roman"/>
        </w:rPr>
        <w:t>MSTP</w:t>
      </w:r>
      <w:r w:rsidRPr="001E2DDE">
        <w:rPr>
          <w:rFonts w:ascii="Times New Roman" w:hAnsi="Times New Roman" w:hint="eastAsia"/>
        </w:rPr>
        <w:t>线路，连接</w:t>
      </w:r>
      <w:r w:rsidRPr="001E2DDE">
        <w:rPr>
          <w:rFonts w:ascii="Times New Roman" w:hAnsi="Times New Roman"/>
        </w:rPr>
        <w:t>R4</w:t>
      </w:r>
      <w:r w:rsidRPr="001E2DDE">
        <w:rPr>
          <w:rFonts w:ascii="Times New Roman" w:hAnsi="Times New Roman" w:hint="eastAsia"/>
        </w:rPr>
        <w:t>的接口为</w:t>
      </w:r>
      <w:r w:rsidRPr="001E2DDE">
        <w:rPr>
          <w:rFonts w:ascii="Times New Roman" w:hAnsi="Times New Roman"/>
        </w:rPr>
        <w:t>access</w:t>
      </w:r>
      <w:r w:rsidRPr="001E2DDE">
        <w:rPr>
          <w:rFonts w:ascii="Times New Roman" w:hAnsi="Times New Roman" w:hint="eastAsia"/>
        </w:rPr>
        <w:t>口属于</w:t>
      </w:r>
      <w:r w:rsidRPr="001E2DDE">
        <w:rPr>
          <w:rFonts w:ascii="Times New Roman" w:hAnsi="Times New Roman"/>
        </w:rPr>
        <w:t>VLAN 100</w:t>
      </w:r>
      <w:r w:rsidRPr="001E2DDE">
        <w:rPr>
          <w:rFonts w:ascii="Times New Roman" w:hAnsi="Times New Roman" w:hint="eastAsia"/>
        </w:rPr>
        <w:t>；</w:t>
      </w:r>
      <w:r w:rsidRPr="001E2DDE">
        <w:rPr>
          <w:rFonts w:ascii="Times New Roman" w:hAnsi="Times New Roman"/>
        </w:rPr>
        <w:t>S1</w:t>
      </w:r>
      <w:r w:rsidRPr="001E2DDE">
        <w:rPr>
          <w:rFonts w:ascii="Times New Roman" w:hAnsi="Times New Roman" w:hint="eastAsia"/>
        </w:rPr>
        <w:t>连接</w:t>
      </w:r>
      <w:r w:rsidRPr="001E2DDE">
        <w:rPr>
          <w:rFonts w:ascii="Times New Roman" w:hAnsi="Times New Roman"/>
        </w:rPr>
        <w:t>R2</w:t>
      </w:r>
      <w:r w:rsidRPr="001E2DDE">
        <w:rPr>
          <w:rFonts w:ascii="Times New Roman" w:hAnsi="Times New Roman" w:hint="eastAsia"/>
        </w:rPr>
        <w:t>接口为</w:t>
      </w:r>
      <w:r w:rsidRPr="001E2DDE">
        <w:rPr>
          <w:rFonts w:ascii="Times New Roman" w:hAnsi="Times New Roman"/>
        </w:rPr>
        <w:t>trunk</w:t>
      </w:r>
      <w:r w:rsidRPr="001E2DDE">
        <w:rPr>
          <w:rFonts w:ascii="Times New Roman" w:hAnsi="Times New Roman" w:hint="eastAsia"/>
        </w:rPr>
        <w:t>口。</w:t>
      </w:r>
    </w:p>
    <w:p w14:paraId="0A7A9111" w14:textId="77777777" w:rsidR="00AC1FD1" w:rsidRPr="001E2DDE" w:rsidRDefault="00AC1FD1" w:rsidP="00AC1FD1">
      <w:pPr>
        <w:ind w:firstLine="480"/>
        <w:rPr>
          <w:rFonts w:ascii="Times New Roman" w:hAnsi="Times New Roman"/>
        </w:rPr>
      </w:pPr>
      <w:r w:rsidRPr="001E2DDE">
        <w:rPr>
          <w:rFonts w:ascii="Times New Roman" w:hAnsi="Times New Roman"/>
        </w:rPr>
        <w:t>4</w:t>
      </w:r>
      <w:r w:rsidRPr="001E2DDE">
        <w:rPr>
          <w:rFonts w:ascii="Times New Roman" w:hAnsi="Times New Roman" w:hint="eastAsia"/>
        </w:rPr>
        <w:t>、</w:t>
      </w:r>
      <w:r w:rsidRPr="001E2DDE">
        <w:rPr>
          <w:rFonts w:ascii="Times New Roman" w:hAnsi="Times New Roman"/>
        </w:rPr>
        <w:t>PC1</w:t>
      </w:r>
      <w:r w:rsidRPr="001E2DDE">
        <w:rPr>
          <w:rFonts w:ascii="Times New Roman" w:hAnsi="Times New Roman" w:hint="eastAsia"/>
        </w:rPr>
        <w:t>为生产</w:t>
      </w:r>
      <w:r w:rsidRPr="001E2DDE">
        <w:rPr>
          <w:rFonts w:ascii="Times New Roman" w:hAnsi="Times New Roman"/>
        </w:rPr>
        <w:t>PC</w:t>
      </w:r>
      <w:r w:rsidRPr="001E2DDE">
        <w:rPr>
          <w:rFonts w:ascii="Times New Roman" w:hAnsi="Times New Roman" w:hint="eastAsia"/>
        </w:rPr>
        <w:t>，网关正常时在</w:t>
      </w:r>
      <w:r w:rsidRPr="001E2DDE">
        <w:rPr>
          <w:rFonts w:ascii="Times New Roman" w:hAnsi="Times New Roman"/>
        </w:rPr>
        <w:t>R4</w:t>
      </w:r>
      <w:r w:rsidRPr="001E2DDE">
        <w:rPr>
          <w:rFonts w:ascii="Times New Roman" w:hAnsi="Times New Roman" w:hint="eastAsia"/>
        </w:rPr>
        <w:t>上，当</w:t>
      </w:r>
      <w:r w:rsidRPr="001E2DDE">
        <w:rPr>
          <w:rFonts w:ascii="Times New Roman" w:hAnsi="Times New Roman"/>
        </w:rPr>
        <w:t>R2</w:t>
      </w:r>
      <w:r w:rsidRPr="001E2DDE">
        <w:rPr>
          <w:rFonts w:ascii="Times New Roman" w:hAnsi="Times New Roman" w:hint="eastAsia"/>
        </w:rPr>
        <w:t>和</w:t>
      </w:r>
      <w:r w:rsidRPr="001E2DDE">
        <w:rPr>
          <w:rFonts w:ascii="Times New Roman" w:hAnsi="Times New Roman"/>
        </w:rPr>
        <w:t>S1</w:t>
      </w:r>
      <w:r w:rsidRPr="001E2DDE">
        <w:rPr>
          <w:rFonts w:ascii="Times New Roman" w:hAnsi="Times New Roman" w:hint="eastAsia"/>
        </w:rPr>
        <w:t>之间线路中断时，</w:t>
      </w:r>
      <w:r w:rsidRPr="001E2DDE">
        <w:rPr>
          <w:rFonts w:ascii="Times New Roman" w:hAnsi="Times New Roman"/>
        </w:rPr>
        <w:t>PC1</w:t>
      </w:r>
      <w:r w:rsidRPr="001E2DDE">
        <w:rPr>
          <w:rFonts w:ascii="Times New Roman" w:hAnsi="Times New Roman" w:hint="eastAsia"/>
        </w:rPr>
        <w:t>的网关在</w:t>
      </w:r>
      <w:r w:rsidRPr="001E2DDE">
        <w:rPr>
          <w:rFonts w:ascii="Times New Roman" w:hAnsi="Times New Roman"/>
        </w:rPr>
        <w:t>R5</w:t>
      </w:r>
      <w:r w:rsidRPr="001E2DDE">
        <w:rPr>
          <w:rFonts w:ascii="Times New Roman" w:hAnsi="Times New Roman" w:hint="eastAsia"/>
        </w:rPr>
        <w:t>上，</w:t>
      </w:r>
      <w:r w:rsidRPr="001E2DDE">
        <w:rPr>
          <w:rFonts w:ascii="Times New Roman" w:hAnsi="Times New Roman"/>
        </w:rPr>
        <w:t>PC2</w:t>
      </w:r>
      <w:r w:rsidRPr="001E2DDE">
        <w:rPr>
          <w:rFonts w:ascii="Times New Roman" w:hAnsi="Times New Roman" w:hint="eastAsia"/>
        </w:rPr>
        <w:t>为办公</w:t>
      </w:r>
      <w:r w:rsidRPr="001E2DDE">
        <w:rPr>
          <w:rFonts w:ascii="Times New Roman" w:hAnsi="Times New Roman"/>
        </w:rPr>
        <w:t>PC</w:t>
      </w:r>
      <w:r w:rsidRPr="001E2DDE">
        <w:rPr>
          <w:rFonts w:ascii="Times New Roman" w:hAnsi="Times New Roman" w:hint="eastAsia"/>
        </w:rPr>
        <w:t>，正常时在网关</w:t>
      </w:r>
      <w:r w:rsidRPr="001E2DDE">
        <w:rPr>
          <w:rFonts w:ascii="Times New Roman" w:hAnsi="Times New Roman"/>
        </w:rPr>
        <w:t>R5</w:t>
      </w:r>
      <w:r w:rsidRPr="001E2DDE">
        <w:rPr>
          <w:rFonts w:ascii="Times New Roman" w:hAnsi="Times New Roman" w:hint="eastAsia"/>
        </w:rPr>
        <w:t>上，当</w:t>
      </w:r>
      <w:r w:rsidRPr="001E2DDE">
        <w:rPr>
          <w:rFonts w:ascii="Times New Roman" w:hAnsi="Times New Roman"/>
        </w:rPr>
        <w:t>R3</w:t>
      </w:r>
      <w:r w:rsidRPr="001E2DDE">
        <w:rPr>
          <w:rFonts w:ascii="Times New Roman" w:hAnsi="Times New Roman" w:hint="eastAsia"/>
        </w:rPr>
        <w:t>和</w:t>
      </w:r>
      <w:r w:rsidRPr="001E2DDE">
        <w:rPr>
          <w:rFonts w:ascii="Times New Roman" w:hAnsi="Times New Roman"/>
        </w:rPr>
        <w:t>R5</w:t>
      </w:r>
      <w:r w:rsidRPr="001E2DDE">
        <w:rPr>
          <w:rFonts w:ascii="Times New Roman" w:hAnsi="Times New Roman" w:hint="eastAsia"/>
        </w:rPr>
        <w:t>之间线路中断后，切换到</w:t>
      </w:r>
      <w:r w:rsidRPr="001E2DDE">
        <w:rPr>
          <w:rFonts w:ascii="Times New Roman" w:hAnsi="Times New Roman"/>
        </w:rPr>
        <w:t>R4</w:t>
      </w:r>
      <w:r w:rsidRPr="001E2DDE">
        <w:rPr>
          <w:rFonts w:ascii="Times New Roman" w:hAnsi="Times New Roman" w:hint="eastAsia"/>
        </w:rPr>
        <w:t>上。</w:t>
      </w:r>
    </w:p>
    <w:p w14:paraId="1B1BEF34" w14:textId="77777777" w:rsidR="00AC1FD1" w:rsidRPr="001E2DDE" w:rsidRDefault="00AC1FD1" w:rsidP="00AC1FD1">
      <w:pPr>
        <w:ind w:firstLine="480"/>
        <w:rPr>
          <w:rFonts w:ascii="Times New Roman" w:hAnsi="Times New Roman"/>
        </w:rPr>
      </w:pPr>
      <w:r w:rsidRPr="001E2DDE">
        <w:rPr>
          <w:rFonts w:ascii="Times New Roman" w:hAnsi="Times New Roman"/>
        </w:rPr>
        <w:t>4</w:t>
      </w:r>
      <w:r w:rsidRPr="001E2DDE">
        <w:rPr>
          <w:rFonts w:ascii="Times New Roman" w:hAnsi="Times New Roman" w:hint="eastAsia"/>
        </w:rPr>
        <w:t>、</w:t>
      </w:r>
      <w:r w:rsidRPr="001E2DDE">
        <w:rPr>
          <w:rFonts w:ascii="Times New Roman" w:hAnsi="Times New Roman"/>
        </w:rPr>
        <w:t>R4</w:t>
      </w:r>
      <w:r w:rsidRPr="001E2DDE">
        <w:rPr>
          <w:rFonts w:ascii="Times New Roman" w:hAnsi="Times New Roman" w:hint="eastAsia"/>
        </w:rPr>
        <w:t>、</w:t>
      </w:r>
      <w:r w:rsidRPr="001E2DDE">
        <w:rPr>
          <w:rFonts w:ascii="Times New Roman" w:hAnsi="Times New Roman"/>
        </w:rPr>
        <w:t>R5</w:t>
      </w:r>
      <w:r w:rsidRPr="001E2DDE">
        <w:rPr>
          <w:rFonts w:ascii="Times New Roman" w:hAnsi="Times New Roman" w:hint="eastAsia"/>
        </w:rPr>
        <w:t>模拟网点接入路由器，要求实现分流互备。即</w:t>
      </w:r>
      <w:r w:rsidRPr="001E2DDE">
        <w:rPr>
          <w:rFonts w:ascii="Times New Roman" w:hAnsi="Times New Roman"/>
        </w:rPr>
        <w:t>PC1</w:t>
      </w:r>
      <w:r w:rsidRPr="001E2DDE">
        <w:rPr>
          <w:rFonts w:ascii="Times New Roman" w:hAnsi="Times New Roman" w:hint="eastAsia"/>
        </w:rPr>
        <w:t>访问生产服务器走左边，</w:t>
      </w:r>
      <w:r w:rsidRPr="001E2DDE">
        <w:rPr>
          <w:rFonts w:ascii="Times New Roman" w:hAnsi="Times New Roman"/>
        </w:rPr>
        <w:t>PC2</w:t>
      </w:r>
      <w:r w:rsidRPr="001E2DDE">
        <w:rPr>
          <w:rFonts w:ascii="Times New Roman" w:hAnsi="Times New Roman" w:hint="eastAsia"/>
        </w:rPr>
        <w:t>访问办公服务器走右边，当任意一边线路出现故障时，另外一边线路作为备份。</w:t>
      </w:r>
    </w:p>
    <w:p w14:paraId="19B44FF2" w14:textId="77777777" w:rsidR="00AC1FD1" w:rsidRPr="00D1666A" w:rsidRDefault="00AC1FD1" w:rsidP="00AC1FD1">
      <w:pPr>
        <w:ind w:firstLineChars="0" w:firstLine="0"/>
      </w:pPr>
      <w:bookmarkStart w:id="59" w:name="_Toc422754612"/>
      <w:r w:rsidRPr="00D1666A">
        <w:rPr>
          <w:rFonts w:hint="eastAsia"/>
        </w:rPr>
        <w:t>（</w:t>
      </w:r>
      <w:r w:rsidRPr="00D1666A">
        <w:rPr>
          <w:rFonts w:hint="eastAsia"/>
        </w:rPr>
        <w:t>1</w:t>
      </w:r>
      <w:r w:rsidRPr="00D1666A">
        <w:t>）</w:t>
      </w:r>
      <w:r w:rsidRPr="00D1666A">
        <w:rPr>
          <w:rFonts w:hint="eastAsia"/>
        </w:rPr>
        <w:t>各</w:t>
      </w:r>
      <w:r w:rsidRPr="00D1666A">
        <w:t>设备的地址规划如图</w:t>
      </w:r>
      <w:bookmarkEnd w:id="59"/>
    </w:p>
    <w:p w14:paraId="356BB747" w14:textId="77777777" w:rsidR="00AC1FD1" w:rsidRPr="001E2DDE" w:rsidRDefault="00AC1FD1" w:rsidP="00AC1FD1">
      <w:pPr>
        <w:ind w:firstLine="480"/>
        <w:rPr>
          <w:rFonts w:ascii="Times New Roman" w:hAnsi="Times New Roman"/>
        </w:rPr>
      </w:pPr>
      <w:r w:rsidRPr="001E2DDE">
        <w:rPr>
          <w:rFonts w:ascii="Times New Roman" w:hAnsi="Times New Roman" w:hint="eastAsia"/>
        </w:rPr>
        <w:t>各</w:t>
      </w:r>
      <w:r w:rsidRPr="001E2DDE">
        <w:rPr>
          <w:rFonts w:ascii="Times New Roman" w:hAnsi="Times New Roman"/>
        </w:rPr>
        <w:t>接口地址配置如下：</w:t>
      </w:r>
    </w:p>
    <w:p w14:paraId="0062F9C3" w14:textId="77777777" w:rsidR="00AC1FD1" w:rsidRPr="001E2DDE" w:rsidRDefault="00AC1FD1" w:rsidP="00AC1FD1">
      <w:pPr>
        <w:ind w:firstLine="480"/>
        <w:rPr>
          <w:rFonts w:ascii="Times New Roman" w:hAnsi="Times New Roman"/>
          <w:b/>
        </w:rPr>
      </w:pPr>
      <w:r w:rsidRPr="001E2DDE">
        <w:rPr>
          <w:rFonts w:ascii="Times New Roman" w:hAnsi="Times New Roman" w:hint="eastAsia"/>
          <w:b/>
        </w:rPr>
        <w:t>R1</w:t>
      </w:r>
      <w:r w:rsidRPr="001E2DDE">
        <w:rPr>
          <w:rFonts w:ascii="Times New Roman" w:hAnsi="Times New Roman" w:hint="eastAsia"/>
          <w:b/>
        </w:rPr>
        <w:t>接口</w:t>
      </w:r>
      <w:r w:rsidRPr="001E2DDE">
        <w:rPr>
          <w:rFonts w:ascii="Times New Roman" w:hAnsi="Times New Roman"/>
          <w:b/>
        </w:rPr>
        <w:t>配置</w:t>
      </w:r>
    </w:p>
    <w:p w14:paraId="70144E95" w14:textId="77777777" w:rsidR="00AC1FD1" w:rsidRPr="001E2DDE" w:rsidRDefault="00AC1FD1" w:rsidP="00AC1FD1">
      <w:pPr>
        <w:ind w:firstLine="480"/>
        <w:rPr>
          <w:rFonts w:ascii="Times New Roman" w:hAnsi="Times New Roman"/>
        </w:rPr>
      </w:pPr>
      <w:r w:rsidRPr="001E2DDE">
        <w:rPr>
          <w:rFonts w:ascii="Times New Roman" w:hAnsi="Times New Roman"/>
        </w:rPr>
        <w:t>R1(config)#interface loopback0</w:t>
      </w:r>
    </w:p>
    <w:p w14:paraId="5617926E" w14:textId="77777777" w:rsidR="00AC1FD1" w:rsidRPr="001E2DDE" w:rsidRDefault="00AC1FD1" w:rsidP="00AC1FD1">
      <w:pPr>
        <w:ind w:firstLine="480"/>
        <w:rPr>
          <w:rFonts w:ascii="Times New Roman" w:hAnsi="Times New Roman"/>
        </w:rPr>
      </w:pPr>
      <w:r w:rsidRPr="001E2DDE">
        <w:rPr>
          <w:rFonts w:ascii="Times New Roman" w:hAnsi="Times New Roman"/>
        </w:rPr>
        <w:t>R1(config-if-loopback0)# ip</w:t>
      </w:r>
      <w:r w:rsidRPr="001E2DDE">
        <w:rPr>
          <w:rFonts w:ascii="Times New Roman" w:hAnsi="Times New Roman" w:hint="eastAsia"/>
        </w:rPr>
        <w:t xml:space="preserve"> </w:t>
      </w:r>
      <w:r w:rsidRPr="001E2DDE">
        <w:rPr>
          <w:rFonts w:ascii="Times New Roman" w:hAnsi="Times New Roman"/>
        </w:rPr>
        <w:t>address 1.1.1.1 255.255.255.255</w:t>
      </w:r>
    </w:p>
    <w:p w14:paraId="61596831" w14:textId="77777777" w:rsidR="00AC1FD1" w:rsidRPr="001E2DDE" w:rsidRDefault="00AC1FD1" w:rsidP="00AC1FD1">
      <w:pPr>
        <w:ind w:firstLine="480"/>
        <w:rPr>
          <w:rFonts w:ascii="Times New Roman" w:hAnsi="Times New Roman"/>
        </w:rPr>
      </w:pPr>
      <w:r w:rsidRPr="001E2DDE">
        <w:rPr>
          <w:rFonts w:ascii="Times New Roman" w:hAnsi="Times New Roman"/>
        </w:rPr>
        <w:t>R1(config-if-loopback0)# exit</w:t>
      </w:r>
    </w:p>
    <w:p w14:paraId="3DFEFEA9" w14:textId="77777777" w:rsidR="00AC1FD1" w:rsidRPr="001E2DDE" w:rsidRDefault="00AC1FD1" w:rsidP="00AC1FD1">
      <w:pPr>
        <w:ind w:firstLine="480"/>
        <w:rPr>
          <w:rFonts w:ascii="Times New Roman" w:hAnsi="Times New Roman"/>
        </w:rPr>
      </w:pPr>
      <w:r w:rsidRPr="001E2DDE">
        <w:rPr>
          <w:rFonts w:ascii="Times New Roman" w:hAnsi="Times New Roman"/>
        </w:rPr>
        <w:t>R1(config)#interface loopback10</w:t>
      </w:r>
    </w:p>
    <w:p w14:paraId="7A7C7195" w14:textId="77777777" w:rsidR="00AC1FD1" w:rsidRPr="001E2DDE" w:rsidRDefault="00AC1FD1" w:rsidP="00AC1FD1">
      <w:pPr>
        <w:ind w:firstLine="480"/>
        <w:rPr>
          <w:rFonts w:ascii="Times New Roman" w:hAnsi="Times New Roman"/>
        </w:rPr>
      </w:pPr>
      <w:r w:rsidRPr="001E2DDE">
        <w:rPr>
          <w:rFonts w:ascii="Times New Roman" w:hAnsi="Times New Roman"/>
        </w:rPr>
        <w:t>R1(config-if-loopback10)# ip</w:t>
      </w:r>
      <w:r w:rsidRPr="001E2DDE">
        <w:rPr>
          <w:rFonts w:ascii="Times New Roman" w:hAnsi="Times New Roman" w:hint="eastAsia"/>
        </w:rPr>
        <w:t xml:space="preserve"> </w:t>
      </w:r>
      <w:r w:rsidRPr="001E2DDE">
        <w:rPr>
          <w:rFonts w:ascii="Times New Roman" w:hAnsi="Times New Roman"/>
        </w:rPr>
        <w:t>address 10.10.1.1 255.255.255.255</w:t>
      </w:r>
    </w:p>
    <w:p w14:paraId="131E5951" w14:textId="77777777" w:rsidR="00AC1FD1" w:rsidRPr="001E2DDE" w:rsidRDefault="00AC1FD1" w:rsidP="00AC1FD1">
      <w:pPr>
        <w:ind w:firstLine="480"/>
        <w:rPr>
          <w:rFonts w:ascii="Times New Roman" w:hAnsi="Times New Roman"/>
        </w:rPr>
      </w:pPr>
      <w:r w:rsidRPr="001E2DDE">
        <w:rPr>
          <w:rFonts w:ascii="Times New Roman" w:hAnsi="Times New Roman"/>
        </w:rPr>
        <w:t>R1(config-if-loopback10)# exit</w:t>
      </w:r>
    </w:p>
    <w:p w14:paraId="0E553964" w14:textId="77777777" w:rsidR="00AC1FD1" w:rsidRPr="001E2DDE" w:rsidRDefault="00AC1FD1" w:rsidP="00AC1FD1">
      <w:pPr>
        <w:ind w:firstLine="480"/>
        <w:rPr>
          <w:rFonts w:ascii="Times New Roman" w:hAnsi="Times New Roman"/>
        </w:rPr>
      </w:pPr>
      <w:r w:rsidRPr="001E2DDE">
        <w:rPr>
          <w:rFonts w:ascii="Times New Roman" w:hAnsi="Times New Roman"/>
        </w:rPr>
        <w:t>R1(config)#interface loopback20</w:t>
      </w:r>
    </w:p>
    <w:p w14:paraId="7687774F" w14:textId="77777777" w:rsidR="00AC1FD1" w:rsidRPr="001E2DDE" w:rsidRDefault="00AC1FD1" w:rsidP="00AC1FD1">
      <w:pPr>
        <w:ind w:firstLine="480"/>
        <w:rPr>
          <w:rFonts w:ascii="Times New Roman" w:hAnsi="Times New Roman"/>
        </w:rPr>
      </w:pPr>
      <w:r w:rsidRPr="001E2DDE">
        <w:rPr>
          <w:rFonts w:ascii="Times New Roman" w:hAnsi="Times New Roman"/>
        </w:rPr>
        <w:t>R1(config-if-loopback20)# ip</w:t>
      </w:r>
      <w:r w:rsidRPr="001E2DDE">
        <w:rPr>
          <w:rFonts w:ascii="Times New Roman" w:hAnsi="Times New Roman" w:hint="eastAsia"/>
        </w:rPr>
        <w:t xml:space="preserve"> </w:t>
      </w:r>
      <w:r w:rsidRPr="001E2DDE">
        <w:rPr>
          <w:rFonts w:ascii="Times New Roman" w:hAnsi="Times New Roman"/>
        </w:rPr>
        <w:t>address 20.20.1.1 255.255.255.255</w:t>
      </w:r>
    </w:p>
    <w:p w14:paraId="45F90490" w14:textId="77777777" w:rsidR="00AC1FD1" w:rsidRPr="001E2DDE" w:rsidRDefault="00AC1FD1" w:rsidP="00AC1FD1">
      <w:pPr>
        <w:ind w:firstLine="480"/>
        <w:rPr>
          <w:rFonts w:ascii="Times New Roman" w:hAnsi="Times New Roman"/>
        </w:rPr>
      </w:pPr>
      <w:r w:rsidRPr="001E2DDE">
        <w:rPr>
          <w:rFonts w:ascii="Times New Roman" w:hAnsi="Times New Roman"/>
        </w:rPr>
        <w:t>R1(config-if-loopback20)# exit</w:t>
      </w:r>
    </w:p>
    <w:p w14:paraId="7D30F3AE" w14:textId="77777777" w:rsidR="00AC1FD1" w:rsidRPr="001E2DDE" w:rsidRDefault="00AC1FD1" w:rsidP="00AC1FD1">
      <w:pPr>
        <w:ind w:firstLine="480"/>
        <w:rPr>
          <w:rFonts w:ascii="Times New Roman" w:hAnsi="Times New Roman"/>
        </w:rPr>
      </w:pPr>
      <w:r w:rsidRPr="001E2DDE">
        <w:rPr>
          <w:rFonts w:ascii="Times New Roman" w:hAnsi="Times New Roman"/>
        </w:rPr>
        <w:t>R1(config)#interface gigabitethernet1</w:t>
      </w:r>
    </w:p>
    <w:p w14:paraId="5A016594" w14:textId="77777777" w:rsidR="00AC1FD1" w:rsidRPr="001E2DDE" w:rsidRDefault="00AC1FD1" w:rsidP="00AC1FD1">
      <w:pPr>
        <w:ind w:firstLine="480"/>
        <w:rPr>
          <w:rFonts w:ascii="Times New Roman" w:hAnsi="Times New Roman"/>
        </w:rPr>
      </w:pPr>
      <w:r w:rsidRPr="001E2DDE">
        <w:rPr>
          <w:rFonts w:ascii="Times New Roman" w:hAnsi="Times New Roman"/>
        </w:rPr>
        <w:t>R1(config-if-gigabitethernet1)# ip address 12.0.0.1 255.255.255.0</w:t>
      </w:r>
    </w:p>
    <w:p w14:paraId="02A2B2EA" w14:textId="77777777" w:rsidR="00AC1FD1" w:rsidRPr="001E2DDE" w:rsidRDefault="00AC1FD1" w:rsidP="00AC1FD1">
      <w:pPr>
        <w:ind w:firstLine="480"/>
        <w:rPr>
          <w:rFonts w:ascii="Times New Roman" w:hAnsi="Times New Roman"/>
        </w:rPr>
      </w:pPr>
      <w:r w:rsidRPr="001E2DDE">
        <w:rPr>
          <w:rFonts w:ascii="Times New Roman" w:hAnsi="Times New Roman"/>
        </w:rPr>
        <w:t>R1(config-if-gigabitethernet1)# exit</w:t>
      </w:r>
    </w:p>
    <w:p w14:paraId="36B66DCF" w14:textId="77777777" w:rsidR="00AC1FD1" w:rsidRPr="001E2DDE" w:rsidRDefault="00AC1FD1" w:rsidP="00AC1FD1">
      <w:pPr>
        <w:ind w:firstLine="480"/>
        <w:rPr>
          <w:rFonts w:ascii="Times New Roman" w:hAnsi="Times New Roman"/>
        </w:rPr>
      </w:pPr>
      <w:r w:rsidRPr="001E2DDE">
        <w:rPr>
          <w:rFonts w:ascii="Times New Roman" w:hAnsi="Times New Roman"/>
        </w:rPr>
        <w:t>R1(config)#interface gigabitethernet2</w:t>
      </w:r>
    </w:p>
    <w:p w14:paraId="0F9F7DE3" w14:textId="77777777" w:rsidR="00AC1FD1" w:rsidRPr="001E2DDE" w:rsidRDefault="00AC1FD1" w:rsidP="00AC1FD1">
      <w:pPr>
        <w:ind w:firstLine="480"/>
        <w:rPr>
          <w:rFonts w:ascii="Times New Roman" w:hAnsi="Times New Roman"/>
        </w:rPr>
      </w:pPr>
      <w:r w:rsidRPr="001E2DDE">
        <w:rPr>
          <w:rFonts w:ascii="Times New Roman" w:hAnsi="Times New Roman"/>
        </w:rPr>
        <w:t>R1(config-if-gigabitethernet2)# ip address 13.0.0.1 255.255.255.0</w:t>
      </w:r>
    </w:p>
    <w:p w14:paraId="74AD3638" w14:textId="77777777" w:rsidR="00AC1FD1" w:rsidRPr="001E2DDE" w:rsidRDefault="00AC1FD1" w:rsidP="00AC1FD1">
      <w:pPr>
        <w:ind w:firstLine="480"/>
        <w:rPr>
          <w:rFonts w:ascii="Times New Roman" w:hAnsi="Times New Roman"/>
        </w:rPr>
      </w:pPr>
      <w:r w:rsidRPr="001E2DDE">
        <w:rPr>
          <w:rFonts w:ascii="Times New Roman" w:hAnsi="Times New Roman"/>
        </w:rPr>
        <w:lastRenderedPageBreak/>
        <w:t xml:space="preserve">R1(config-if-gigabitethernet2)# exit     </w:t>
      </w:r>
    </w:p>
    <w:p w14:paraId="3405EA7F" w14:textId="77777777" w:rsidR="00AC1FD1" w:rsidRPr="001E2DDE" w:rsidRDefault="00AC1FD1" w:rsidP="00AC1FD1">
      <w:pPr>
        <w:ind w:firstLine="480"/>
        <w:rPr>
          <w:rFonts w:ascii="Times New Roman" w:hAnsi="Times New Roman"/>
          <w:b/>
        </w:rPr>
      </w:pPr>
      <w:r w:rsidRPr="001E2DDE">
        <w:rPr>
          <w:rFonts w:ascii="Times New Roman" w:hAnsi="Times New Roman" w:hint="eastAsia"/>
          <w:b/>
        </w:rPr>
        <w:t>R2</w:t>
      </w:r>
      <w:r w:rsidRPr="001E2DDE">
        <w:rPr>
          <w:rFonts w:ascii="Times New Roman" w:hAnsi="Times New Roman" w:hint="eastAsia"/>
          <w:b/>
        </w:rPr>
        <w:t>接口</w:t>
      </w:r>
      <w:r w:rsidRPr="001E2DDE">
        <w:rPr>
          <w:rFonts w:ascii="Times New Roman" w:hAnsi="Times New Roman"/>
          <w:b/>
        </w:rPr>
        <w:t>配置</w:t>
      </w:r>
    </w:p>
    <w:p w14:paraId="6201D031" w14:textId="77777777" w:rsidR="00AC1FD1" w:rsidRPr="001E2DDE" w:rsidRDefault="00AC1FD1" w:rsidP="00AC1FD1">
      <w:pPr>
        <w:ind w:firstLine="480"/>
        <w:rPr>
          <w:rFonts w:ascii="Times New Roman" w:hAnsi="Times New Roman"/>
        </w:rPr>
      </w:pPr>
      <w:r w:rsidRPr="001E2DDE">
        <w:rPr>
          <w:rFonts w:ascii="Times New Roman" w:hAnsi="Times New Roman"/>
        </w:rPr>
        <w:t>R2(config)#interface loopback0</w:t>
      </w:r>
    </w:p>
    <w:p w14:paraId="7A9CE1A2" w14:textId="77777777" w:rsidR="00AC1FD1" w:rsidRPr="001E2DDE" w:rsidRDefault="00AC1FD1" w:rsidP="00AC1FD1">
      <w:pPr>
        <w:ind w:firstLine="480"/>
        <w:rPr>
          <w:rFonts w:ascii="Times New Roman" w:hAnsi="Times New Roman"/>
        </w:rPr>
      </w:pPr>
      <w:r w:rsidRPr="001E2DDE">
        <w:rPr>
          <w:rFonts w:ascii="Times New Roman" w:hAnsi="Times New Roman"/>
        </w:rPr>
        <w:t>R2(config-if-loopback0)# ip address 2.2.2.2 255.255.255.255</w:t>
      </w:r>
    </w:p>
    <w:p w14:paraId="6F88EB06" w14:textId="77777777" w:rsidR="00AC1FD1" w:rsidRPr="001E2DDE" w:rsidRDefault="00AC1FD1" w:rsidP="00AC1FD1">
      <w:pPr>
        <w:ind w:firstLine="480"/>
        <w:rPr>
          <w:rFonts w:ascii="Times New Roman" w:hAnsi="Times New Roman"/>
        </w:rPr>
      </w:pPr>
      <w:r w:rsidRPr="001E2DDE">
        <w:rPr>
          <w:rFonts w:ascii="Times New Roman" w:hAnsi="Times New Roman"/>
        </w:rPr>
        <w:t>R2(config-if-loopback0)# exit</w:t>
      </w:r>
    </w:p>
    <w:p w14:paraId="72AD4A06" w14:textId="77777777" w:rsidR="00AC1FD1" w:rsidRPr="00631B15" w:rsidRDefault="00AC1FD1" w:rsidP="00AC1FD1">
      <w:pPr>
        <w:ind w:firstLine="480"/>
        <w:rPr>
          <w:rFonts w:ascii="Times New Roman" w:hAnsi="Times New Roman"/>
          <w:b/>
        </w:rPr>
      </w:pPr>
      <w:r w:rsidRPr="001E2DDE">
        <w:rPr>
          <w:rFonts w:ascii="Times New Roman" w:hAnsi="Times New Roman"/>
        </w:rPr>
        <w:t>R2(config)#interface gigabitethernet0.100</w:t>
      </w:r>
      <w:r w:rsidRPr="001E2DDE">
        <w:rPr>
          <w:rFonts w:ascii="Times New Roman" w:hAnsi="Times New Roman"/>
        </w:rPr>
        <w:tab/>
      </w:r>
      <w:r w:rsidRPr="001E2DDE">
        <w:rPr>
          <w:rFonts w:ascii="Times New Roman" w:hAnsi="Times New Roman"/>
        </w:rPr>
        <w:tab/>
      </w:r>
      <w:r w:rsidRPr="00631B15">
        <w:rPr>
          <w:rFonts w:ascii="Times New Roman" w:hAnsi="Times New Roman"/>
          <w:b/>
        </w:rPr>
        <w:t>//</w:t>
      </w:r>
      <w:r w:rsidRPr="00631B15">
        <w:rPr>
          <w:rFonts w:ascii="Times New Roman" w:hAnsi="Times New Roman" w:hint="eastAsia"/>
          <w:b/>
        </w:rPr>
        <w:t>启用</w:t>
      </w:r>
      <w:r w:rsidRPr="00631B15">
        <w:rPr>
          <w:rFonts w:ascii="Times New Roman" w:hAnsi="Times New Roman"/>
          <w:b/>
        </w:rPr>
        <w:t>子接口</w:t>
      </w:r>
    </w:p>
    <w:p w14:paraId="7CFDCA54" w14:textId="77777777" w:rsidR="00AC1FD1" w:rsidRPr="001E2DDE" w:rsidRDefault="00AC1FD1" w:rsidP="00AC1FD1">
      <w:pPr>
        <w:ind w:firstLine="480"/>
        <w:rPr>
          <w:rFonts w:ascii="Times New Roman" w:hAnsi="Times New Roman"/>
        </w:rPr>
      </w:pPr>
      <w:r w:rsidRPr="001E2DDE">
        <w:rPr>
          <w:rFonts w:ascii="Times New Roman" w:hAnsi="Times New Roman"/>
        </w:rPr>
        <w:t>R2(config-if-gigabitethernet0.100)# ip</w:t>
      </w:r>
      <w:r w:rsidRPr="001E2DDE">
        <w:rPr>
          <w:rFonts w:ascii="Times New Roman" w:hAnsi="Times New Roman" w:hint="eastAsia"/>
        </w:rPr>
        <w:t xml:space="preserve"> </w:t>
      </w:r>
      <w:r w:rsidRPr="001E2DDE">
        <w:rPr>
          <w:rFonts w:ascii="Times New Roman" w:hAnsi="Times New Roman"/>
        </w:rPr>
        <w:t>address 24.0.0.2 255.255.255.0</w:t>
      </w:r>
    </w:p>
    <w:p w14:paraId="2F47E5FD" w14:textId="77777777" w:rsidR="00AC1FD1" w:rsidRPr="00631B15" w:rsidRDefault="00AC1FD1" w:rsidP="00AC1FD1">
      <w:pPr>
        <w:ind w:firstLine="480"/>
        <w:rPr>
          <w:rFonts w:ascii="Times New Roman" w:hAnsi="Times New Roman"/>
          <w:b/>
        </w:rPr>
      </w:pPr>
      <w:r w:rsidRPr="001E2DDE">
        <w:rPr>
          <w:rFonts w:ascii="Times New Roman" w:hAnsi="Times New Roman"/>
        </w:rPr>
        <w:t>R2(config-if-gigabitethernet0.100)#</w:t>
      </w:r>
      <w:r w:rsidRPr="00631B15">
        <w:rPr>
          <w:rFonts w:ascii="Times New Roman" w:hAnsi="Times New Roman"/>
          <w:b/>
        </w:rPr>
        <w:t xml:space="preserve"> encapsulation dot1q 100</w:t>
      </w:r>
    </w:p>
    <w:p w14:paraId="744EDCEB" w14:textId="77777777" w:rsidR="00AC1FD1" w:rsidRPr="001E2DDE" w:rsidRDefault="00AC1FD1" w:rsidP="00AC1FD1">
      <w:pPr>
        <w:ind w:firstLine="480"/>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w:t>
      </w:r>
      <w:r>
        <w:rPr>
          <w:rFonts w:ascii="Times New Roman" w:hAnsi="Times New Roman" w:hint="eastAsia"/>
        </w:rPr>
        <w:t>封装</w:t>
      </w:r>
      <w:r>
        <w:rPr>
          <w:rFonts w:ascii="Times New Roman" w:hAnsi="Times New Roman"/>
        </w:rPr>
        <w:t>dot1q</w:t>
      </w:r>
      <w:r>
        <w:rPr>
          <w:rFonts w:ascii="Times New Roman" w:hAnsi="Times New Roman" w:hint="eastAsia"/>
        </w:rPr>
        <w:t>协议</w:t>
      </w:r>
      <w:r>
        <w:rPr>
          <w:rFonts w:ascii="Times New Roman" w:hAnsi="Times New Roman"/>
        </w:rPr>
        <w:t>，关联到</w:t>
      </w:r>
      <w:r>
        <w:rPr>
          <w:rFonts w:ascii="Times New Roman" w:hAnsi="Times New Roman"/>
        </w:rPr>
        <w:t>vlan100</w:t>
      </w:r>
    </w:p>
    <w:p w14:paraId="107E248D" w14:textId="77777777" w:rsidR="00AC1FD1" w:rsidRPr="001E2DDE" w:rsidRDefault="00AC1FD1" w:rsidP="00AC1FD1">
      <w:pPr>
        <w:ind w:firstLine="480"/>
        <w:rPr>
          <w:rFonts w:ascii="Times New Roman" w:hAnsi="Times New Roman"/>
        </w:rPr>
      </w:pPr>
      <w:r w:rsidRPr="001E2DDE">
        <w:rPr>
          <w:rFonts w:ascii="Times New Roman" w:hAnsi="Times New Roman"/>
        </w:rPr>
        <w:t>R2(config-if-gigabitethernet0.100)# exit</w:t>
      </w:r>
    </w:p>
    <w:p w14:paraId="524CEE64" w14:textId="77777777" w:rsidR="00AC1FD1" w:rsidRPr="001E2DDE" w:rsidRDefault="00AC1FD1" w:rsidP="00AC1FD1">
      <w:pPr>
        <w:ind w:firstLine="480"/>
        <w:rPr>
          <w:rFonts w:ascii="Times New Roman" w:hAnsi="Times New Roman"/>
        </w:rPr>
      </w:pPr>
      <w:r w:rsidRPr="001E2DDE">
        <w:rPr>
          <w:rFonts w:ascii="Times New Roman" w:hAnsi="Times New Roman"/>
        </w:rPr>
        <w:t>R2(config)#interface gigabitethernet1</w:t>
      </w:r>
    </w:p>
    <w:p w14:paraId="6C6262DE" w14:textId="77777777" w:rsidR="00AC1FD1" w:rsidRPr="001E2DDE" w:rsidRDefault="00AC1FD1" w:rsidP="00AC1FD1">
      <w:pPr>
        <w:ind w:firstLine="480"/>
        <w:rPr>
          <w:rFonts w:ascii="Times New Roman" w:hAnsi="Times New Roman"/>
        </w:rPr>
      </w:pPr>
      <w:r w:rsidRPr="001E2DDE">
        <w:rPr>
          <w:rFonts w:ascii="Times New Roman" w:hAnsi="Times New Roman"/>
        </w:rPr>
        <w:t>R2(config-if-gigabitethernet1)# ip address 12.0.0.2 255.255.255.0</w:t>
      </w:r>
    </w:p>
    <w:p w14:paraId="1577D81C" w14:textId="77777777" w:rsidR="00AC1FD1" w:rsidRPr="001E2DDE" w:rsidRDefault="00AC1FD1" w:rsidP="00AC1FD1">
      <w:pPr>
        <w:ind w:firstLine="480"/>
        <w:rPr>
          <w:rFonts w:ascii="Times New Roman" w:hAnsi="Times New Roman"/>
        </w:rPr>
      </w:pPr>
      <w:r w:rsidRPr="001E2DDE">
        <w:rPr>
          <w:rFonts w:ascii="Times New Roman" w:hAnsi="Times New Roman"/>
        </w:rPr>
        <w:t>R2(config-if-gigabitethernet1)# exit</w:t>
      </w:r>
    </w:p>
    <w:p w14:paraId="31AA6E95" w14:textId="77777777" w:rsidR="00AC1FD1" w:rsidRPr="001E2DDE" w:rsidRDefault="00AC1FD1" w:rsidP="00AC1FD1">
      <w:pPr>
        <w:ind w:firstLine="480"/>
        <w:rPr>
          <w:rFonts w:ascii="Times New Roman" w:hAnsi="Times New Roman"/>
          <w:b/>
        </w:rPr>
      </w:pPr>
      <w:r w:rsidRPr="001E2DDE">
        <w:rPr>
          <w:rFonts w:ascii="Times New Roman" w:hAnsi="Times New Roman" w:hint="eastAsia"/>
          <w:b/>
        </w:rPr>
        <w:t>R3</w:t>
      </w:r>
      <w:r w:rsidRPr="001E2DDE">
        <w:rPr>
          <w:rFonts w:ascii="Times New Roman" w:hAnsi="Times New Roman" w:hint="eastAsia"/>
          <w:b/>
        </w:rPr>
        <w:t>接口</w:t>
      </w:r>
      <w:r w:rsidRPr="001E2DDE">
        <w:rPr>
          <w:rFonts w:ascii="Times New Roman" w:hAnsi="Times New Roman"/>
          <w:b/>
        </w:rPr>
        <w:t>配置</w:t>
      </w:r>
    </w:p>
    <w:p w14:paraId="72611DBF" w14:textId="77777777" w:rsidR="00AC1FD1" w:rsidRPr="001E2DDE" w:rsidRDefault="00AC1FD1" w:rsidP="00AC1FD1">
      <w:pPr>
        <w:ind w:firstLine="480"/>
        <w:rPr>
          <w:rFonts w:ascii="Times New Roman" w:hAnsi="Times New Roman"/>
        </w:rPr>
      </w:pPr>
      <w:r w:rsidRPr="001E2DDE">
        <w:rPr>
          <w:rFonts w:ascii="Times New Roman" w:hAnsi="Times New Roman"/>
        </w:rPr>
        <w:t>R3(config)#interface loopback0</w:t>
      </w:r>
    </w:p>
    <w:p w14:paraId="12BF1D81" w14:textId="77777777" w:rsidR="00AC1FD1" w:rsidRPr="001E2DDE" w:rsidRDefault="00AC1FD1" w:rsidP="00AC1FD1">
      <w:pPr>
        <w:ind w:firstLine="480"/>
        <w:rPr>
          <w:rFonts w:ascii="Times New Roman" w:hAnsi="Times New Roman"/>
        </w:rPr>
      </w:pPr>
      <w:r w:rsidRPr="001E2DDE">
        <w:rPr>
          <w:rFonts w:ascii="Times New Roman" w:hAnsi="Times New Roman"/>
        </w:rPr>
        <w:t>R3(config-if-loopback0)# ip</w:t>
      </w:r>
      <w:r w:rsidRPr="001E2DDE">
        <w:rPr>
          <w:rFonts w:ascii="Times New Roman" w:hAnsi="Times New Roman" w:hint="eastAsia"/>
        </w:rPr>
        <w:t xml:space="preserve"> </w:t>
      </w:r>
      <w:r w:rsidRPr="001E2DDE">
        <w:rPr>
          <w:rFonts w:ascii="Times New Roman" w:hAnsi="Times New Roman"/>
        </w:rPr>
        <w:t>address 3.3.3.3 255.255.255.255</w:t>
      </w:r>
    </w:p>
    <w:p w14:paraId="48DB8DBE" w14:textId="77777777" w:rsidR="00AC1FD1" w:rsidRPr="001E2DDE" w:rsidRDefault="00AC1FD1" w:rsidP="00AC1FD1">
      <w:pPr>
        <w:ind w:firstLine="480"/>
        <w:rPr>
          <w:rFonts w:ascii="Times New Roman" w:hAnsi="Times New Roman"/>
        </w:rPr>
      </w:pPr>
      <w:r w:rsidRPr="001E2DDE">
        <w:rPr>
          <w:rFonts w:ascii="Times New Roman" w:hAnsi="Times New Roman"/>
        </w:rPr>
        <w:t>R3(config-if-loopback0)# exit</w:t>
      </w:r>
    </w:p>
    <w:p w14:paraId="29D98E7D" w14:textId="77777777" w:rsidR="00AC1FD1" w:rsidRPr="001E2DDE" w:rsidRDefault="00AC1FD1" w:rsidP="00AC1FD1">
      <w:pPr>
        <w:ind w:firstLine="480"/>
        <w:rPr>
          <w:rFonts w:ascii="Times New Roman" w:hAnsi="Times New Roman"/>
        </w:rPr>
      </w:pPr>
      <w:r w:rsidRPr="001E2DDE">
        <w:rPr>
          <w:rFonts w:ascii="Times New Roman" w:hAnsi="Times New Roman"/>
        </w:rPr>
        <w:t>R3(config)#interface gigabitethernet0</w:t>
      </w:r>
    </w:p>
    <w:p w14:paraId="1A3C0A6F" w14:textId="77777777" w:rsidR="00AC1FD1" w:rsidRPr="001E2DDE" w:rsidRDefault="00AC1FD1" w:rsidP="00AC1FD1">
      <w:pPr>
        <w:ind w:firstLine="480"/>
        <w:rPr>
          <w:rFonts w:ascii="Times New Roman" w:hAnsi="Times New Roman"/>
        </w:rPr>
      </w:pPr>
      <w:r w:rsidRPr="001E2DDE">
        <w:rPr>
          <w:rFonts w:ascii="Times New Roman" w:hAnsi="Times New Roman"/>
        </w:rPr>
        <w:t>R3(config-if-gigabitethernet0)# ip address 35.0.0.3 255.255.255.0</w:t>
      </w:r>
    </w:p>
    <w:p w14:paraId="0C690092" w14:textId="77777777" w:rsidR="00AC1FD1" w:rsidRPr="001E2DDE" w:rsidRDefault="00AC1FD1" w:rsidP="00AC1FD1">
      <w:pPr>
        <w:ind w:firstLine="480"/>
        <w:rPr>
          <w:rFonts w:ascii="Times New Roman" w:hAnsi="Times New Roman"/>
        </w:rPr>
      </w:pPr>
      <w:r w:rsidRPr="001E2DDE">
        <w:rPr>
          <w:rFonts w:ascii="Times New Roman" w:hAnsi="Times New Roman"/>
        </w:rPr>
        <w:t>R3(config-if-gigabitethernet0)# exit</w:t>
      </w:r>
    </w:p>
    <w:p w14:paraId="33479604" w14:textId="77777777" w:rsidR="00AC1FD1" w:rsidRPr="001E2DDE" w:rsidRDefault="00AC1FD1" w:rsidP="00AC1FD1">
      <w:pPr>
        <w:ind w:firstLine="480"/>
        <w:rPr>
          <w:rFonts w:ascii="Times New Roman" w:hAnsi="Times New Roman"/>
        </w:rPr>
      </w:pPr>
      <w:r w:rsidRPr="001E2DDE">
        <w:rPr>
          <w:rFonts w:ascii="Times New Roman" w:hAnsi="Times New Roman"/>
        </w:rPr>
        <w:t>R3(config)#interface gigabitethernet1</w:t>
      </w:r>
    </w:p>
    <w:p w14:paraId="5C52DB09" w14:textId="77777777" w:rsidR="00AC1FD1" w:rsidRPr="001E2DDE" w:rsidRDefault="00AC1FD1" w:rsidP="00AC1FD1">
      <w:pPr>
        <w:ind w:firstLine="480"/>
        <w:rPr>
          <w:rFonts w:ascii="Times New Roman" w:hAnsi="Times New Roman"/>
        </w:rPr>
      </w:pPr>
      <w:r w:rsidRPr="001E2DDE">
        <w:rPr>
          <w:rFonts w:ascii="Times New Roman" w:hAnsi="Times New Roman"/>
        </w:rPr>
        <w:t>R3(config-if-gigabitethernet1)# ip address 13.0.0.3 255.255.255.0</w:t>
      </w:r>
    </w:p>
    <w:p w14:paraId="71A9E253" w14:textId="77777777" w:rsidR="00AC1FD1" w:rsidRPr="001E2DDE" w:rsidRDefault="00AC1FD1" w:rsidP="00AC1FD1">
      <w:pPr>
        <w:ind w:firstLine="480"/>
        <w:rPr>
          <w:rFonts w:ascii="Times New Roman" w:hAnsi="Times New Roman"/>
        </w:rPr>
      </w:pPr>
      <w:r w:rsidRPr="001E2DDE">
        <w:rPr>
          <w:rFonts w:ascii="Times New Roman" w:hAnsi="Times New Roman"/>
        </w:rPr>
        <w:t>R3(config-if-gigabitethernet1)# exit</w:t>
      </w:r>
    </w:p>
    <w:p w14:paraId="1D5C863C" w14:textId="77777777" w:rsidR="00AC1FD1" w:rsidRPr="001E2DDE" w:rsidRDefault="00AC1FD1" w:rsidP="00AC1FD1">
      <w:pPr>
        <w:ind w:firstLine="480"/>
        <w:rPr>
          <w:rFonts w:ascii="Times New Roman" w:hAnsi="Times New Roman"/>
          <w:b/>
        </w:rPr>
      </w:pPr>
      <w:r w:rsidRPr="001E2DDE">
        <w:rPr>
          <w:rFonts w:ascii="Times New Roman" w:hAnsi="Times New Roman" w:hint="eastAsia"/>
          <w:b/>
        </w:rPr>
        <w:t>R4</w:t>
      </w:r>
      <w:r w:rsidRPr="001E2DDE">
        <w:rPr>
          <w:rFonts w:ascii="Times New Roman" w:hAnsi="Times New Roman" w:hint="eastAsia"/>
          <w:b/>
        </w:rPr>
        <w:t>接口</w:t>
      </w:r>
      <w:r w:rsidRPr="001E2DDE">
        <w:rPr>
          <w:rFonts w:ascii="Times New Roman" w:hAnsi="Times New Roman"/>
          <w:b/>
        </w:rPr>
        <w:t>配置</w:t>
      </w:r>
    </w:p>
    <w:p w14:paraId="01967DD9" w14:textId="77777777" w:rsidR="00AC1FD1" w:rsidRPr="001E2DDE" w:rsidRDefault="00AC1FD1" w:rsidP="00AC1FD1">
      <w:pPr>
        <w:ind w:firstLine="480"/>
        <w:rPr>
          <w:rFonts w:ascii="Times New Roman" w:hAnsi="Times New Roman"/>
        </w:rPr>
      </w:pPr>
      <w:r w:rsidRPr="001E2DDE">
        <w:rPr>
          <w:rFonts w:ascii="Times New Roman" w:hAnsi="Times New Roman"/>
        </w:rPr>
        <w:t>R4(config)#interface loopback0</w:t>
      </w:r>
    </w:p>
    <w:p w14:paraId="05669D57" w14:textId="77777777" w:rsidR="00AC1FD1" w:rsidRPr="001E2DDE" w:rsidRDefault="00AC1FD1" w:rsidP="00AC1FD1">
      <w:pPr>
        <w:ind w:firstLine="480"/>
        <w:rPr>
          <w:rFonts w:ascii="Times New Roman" w:hAnsi="Times New Roman"/>
        </w:rPr>
      </w:pPr>
      <w:r w:rsidRPr="001E2DDE">
        <w:rPr>
          <w:rFonts w:ascii="Times New Roman" w:hAnsi="Times New Roman"/>
        </w:rPr>
        <w:t>R4(config-if-loopback0)# ip</w:t>
      </w:r>
      <w:r w:rsidRPr="001E2DDE">
        <w:rPr>
          <w:rFonts w:ascii="Times New Roman" w:hAnsi="Times New Roman" w:hint="eastAsia"/>
        </w:rPr>
        <w:t xml:space="preserve"> </w:t>
      </w:r>
      <w:r w:rsidRPr="001E2DDE">
        <w:rPr>
          <w:rFonts w:ascii="Times New Roman" w:hAnsi="Times New Roman"/>
        </w:rPr>
        <w:t>address 4.4.4.4 255.255.255.255</w:t>
      </w:r>
    </w:p>
    <w:p w14:paraId="4CAECC3A" w14:textId="77777777" w:rsidR="00AC1FD1" w:rsidRPr="001E2DDE" w:rsidRDefault="00AC1FD1" w:rsidP="00AC1FD1">
      <w:pPr>
        <w:ind w:firstLine="480"/>
        <w:rPr>
          <w:rFonts w:ascii="Times New Roman" w:hAnsi="Times New Roman"/>
        </w:rPr>
      </w:pPr>
      <w:r w:rsidRPr="001E2DDE">
        <w:rPr>
          <w:rFonts w:ascii="Times New Roman" w:hAnsi="Times New Roman"/>
        </w:rPr>
        <w:t>R4(config-if-loopback0)# exit</w:t>
      </w:r>
    </w:p>
    <w:p w14:paraId="68DDA631" w14:textId="77777777" w:rsidR="00AC1FD1" w:rsidRPr="001E2DDE" w:rsidRDefault="00AC1FD1" w:rsidP="00AC1FD1">
      <w:pPr>
        <w:ind w:firstLine="480"/>
        <w:rPr>
          <w:rFonts w:ascii="Times New Roman" w:hAnsi="Times New Roman"/>
        </w:rPr>
      </w:pPr>
      <w:r w:rsidRPr="001E2DDE">
        <w:rPr>
          <w:rFonts w:ascii="Times New Roman" w:hAnsi="Times New Roman"/>
        </w:rPr>
        <w:lastRenderedPageBreak/>
        <w:t>R4(config)#interface gigabitethernet1</w:t>
      </w:r>
    </w:p>
    <w:p w14:paraId="1A3D8D94" w14:textId="77777777" w:rsidR="00AC1FD1" w:rsidRPr="001E2DDE" w:rsidRDefault="00AC1FD1" w:rsidP="00AC1FD1">
      <w:pPr>
        <w:ind w:firstLine="480"/>
        <w:rPr>
          <w:rFonts w:ascii="Times New Roman" w:hAnsi="Times New Roman"/>
        </w:rPr>
      </w:pPr>
      <w:r w:rsidRPr="001E2DDE">
        <w:rPr>
          <w:rFonts w:ascii="Times New Roman" w:hAnsi="Times New Roman"/>
        </w:rPr>
        <w:t>R4(config-if-gigabitethernet1)# ip address 24.0.0.4 255.255.255.0</w:t>
      </w:r>
    </w:p>
    <w:p w14:paraId="466D3032" w14:textId="77777777" w:rsidR="00AC1FD1" w:rsidRPr="001E2DDE" w:rsidRDefault="00AC1FD1" w:rsidP="00AC1FD1">
      <w:pPr>
        <w:ind w:firstLine="480"/>
        <w:rPr>
          <w:rFonts w:ascii="Times New Roman" w:hAnsi="Times New Roman"/>
        </w:rPr>
      </w:pPr>
      <w:r w:rsidRPr="001E2DDE">
        <w:rPr>
          <w:rFonts w:ascii="Times New Roman" w:hAnsi="Times New Roman"/>
        </w:rPr>
        <w:t>R4(config-if-gigabitethernet1)#exit</w:t>
      </w:r>
    </w:p>
    <w:p w14:paraId="65DEC84D" w14:textId="77777777" w:rsidR="00AC1FD1" w:rsidRPr="001E2DDE" w:rsidRDefault="00AC1FD1" w:rsidP="00AC1FD1">
      <w:pPr>
        <w:ind w:firstLine="480"/>
        <w:rPr>
          <w:rFonts w:ascii="Times New Roman" w:hAnsi="Times New Roman"/>
        </w:rPr>
      </w:pPr>
      <w:r w:rsidRPr="001E2DDE">
        <w:rPr>
          <w:rFonts w:ascii="Times New Roman" w:hAnsi="Times New Roman"/>
        </w:rPr>
        <w:t>R4(config)#interface gigabitethernet2</w:t>
      </w:r>
    </w:p>
    <w:p w14:paraId="2EB71F85" w14:textId="77777777" w:rsidR="00AC1FD1" w:rsidRPr="001E2DDE" w:rsidRDefault="00AC1FD1" w:rsidP="00AC1FD1">
      <w:pPr>
        <w:ind w:firstLine="480"/>
        <w:rPr>
          <w:rFonts w:ascii="Times New Roman" w:hAnsi="Times New Roman"/>
        </w:rPr>
      </w:pPr>
      <w:r w:rsidRPr="001E2DDE">
        <w:rPr>
          <w:rFonts w:ascii="Times New Roman" w:hAnsi="Times New Roman"/>
        </w:rPr>
        <w:t>R4(config-if-gigabitethernet2)# ip address 45.0.0.4 255.255.255.0</w:t>
      </w:r>
    </w:p>
    <w:p w14:paraId="4240FA39" w14:textId="77777777" w:rsidR="00AC1FD1" w:rsidRPr="001E2DDE" w:rsidRDefault="00AC1FD1" w:rsidP="00AC1FD1">
      <w:pPr>
        <w:ind w:firstLine="480"/>
        <w:rPr>
          <w:rFonts w:ascii="Times New Roman" w:hAnsi="Times New Roman"/>
        </w:rPr>
      </w:pPr>
      <w:r w:rsidRPr="001E2DDE">
        <w:rPr>
          <w:rFonts w:ascii="Times New Roman" w:hAnsi="Times New Roman"/>
        </w:rPr>
        <w:t>R4(config-if-gigabitethernet2)# exit</w:t>
      </w:r>
    </w:p>
    <w:p w14:paraId="51CC2C6E" w14:textId="77777777" w:rsidR="00AC1FD1" w:rsidRPr="001E2DDE" w:rsidRDefault="00AC1FD1" w:rsidP="00AC1FD1">
      <w:pPr>
        <w:ind w:firstLine="480"/>
        <w:rPr>
          <w:rFonts w:ascii="Times New Roman" w:hAnsi="Times New Roman"/>
        </w:rPr>
      </w:pPr>
      <w:r w:rsidRPr="001E2DDE">
        <w:rPr>
          <w:rFonts w:ascii="Times New Roman" w:hAnsi="Times New Roman" w:hint="eastAsia"/>
        </w:rPr>
        <w:t>R5</w:t>
      </w:r>
      <w:r w:rsidRPr="001E2DDE">
        <w:rPr>
          <w:rFonts w:ascii="Times New Roman" w:hAnsi="Times New Roman" w:hint="eastAsia"/>
        </w:rPr>
        <w:t>接口</w:t>
      </w:r>
      <w:r w:rsidRPr="001E2DDE">
        <w:rPr>
          <w:rFonts w:ascii="Times New Roman" w:hAnsi="Times New Roman"/>
        </w:rPr>
        <w:t>配置</w:t>
      </w:r>
    </w:p>
    <w:p w14:paraId="20D15BFE" w14:textId="77777777" w:rsidR="00AC1FD1" w:rsidRPr="001E2DDE" w:rsidRDefault="00AC1FD1" w:rsidP="00AC1FD1">
      <w:pPr>
        <w:ind w:firstLine="480"/>
        <w:rPr>
          <w:rFonts w:ascii="Times New Roman" w:hAnsi="Times New Roman"/>
        </w:rPr>
      </w:pPr>
      <w:r w:rsidRPr="001E2DDE">
        <w:rPr>
          <w:rFonts w:ascii="Times New Roman" w:hAnsi="Times New Roman"/>
        </w:rPr>
        <w:t>R5(config)#interface loopback0</w:t>
      </w:r>
    </w:p>
    <w:p w14:paraId="1AC2E58F" w14:textId="77777777" w:rsidR="00AC1FD1" w:rsidRPr="001E2DDE" w:rsidRDefault="00AC1FD1" w:rsidP="00AC1FD1">
      <w:pPr>
        <w:ind w:firstLine="480"/>
        <w:rPr>
          <w:rFonts w:ascii="Times New Roman" w:hAnsi="Times New Roman"/>
        </w:rPr>
      </w:pPr>
      <w:r w:rsidRPr="001E2DDE">
        <w:rPr>
          <w:rFonts w:ascii="Times New Roman" w:hAnsi="Times New Roman"/>
        </w:rPr>
        <w:t>R5(config-if-loopback0)# ip</w:t>
      </w:r>
      <w:r w:rsidRPr="001E2DDE">
        <w:rPr>
          <w:rFonts w:ascii="Times New Roman" w:hAnsi="Times New Roman" w:hint="eastAsia"/>
        </w:rPr>
        <w:t xml:space="preserve"> </w:t>
      </w:r>
      <w:r w:rsidRPr="001E2DDE">
        <w:rPr>
          <w:rFonts w:ascii="Times New Roman" w:hAnsi="Times New Roman"/>
        </w:rPr>
        <w:t>address 5.5.5.5 255.255.255.255</w:t>
      </w:r>
    </w:p>
    <w:p w14:paraId="41ED60F6" w14:textId="77777777" w:rsidR="00AC1FD1" w:rsidRPr="001E2DDE" w:rsidRDefault="00AC1FD1" w:rsidP="00AC1FD1">
      <w:pPr>
        <w:ind w:firstLine="480"/>
        <w:rPr>
          <w:rFonts w:ascii="Times New Roman" w:hAnsi="Times New Roman"/>
        </w:rPr>
      </w:pPr>
      <w:r w:rsidRPr="001E2DDE">
        <w:rPr>
          <w:rFonts w:ascii="Times New Roman" w:hAnsi="Times New Roman"/>
        </w:rPr>
        <w:t>R5(config-if-loopback0)# exit</w:t>
      </w:r>
    </w:p>
    <w:p w14:paraId="4AAD982E" w14:textId="77777777" w:rsidR="00AC1FD1" w:rsidRPr="001E2DDE" w:rsidRDefault="00AC1FD1" w:rsidP="00AC1FD1">
      <w:pPr>
        <w:ind w:firstLine="480"/>
        <w:rPr>
          <w:rFonts w:ascii="Times New Roman" w:hAnsi="Times New Roman"/>
        </w:rPr>
      </w:pPr>
      <w:r w:rsidRPr="001E2DDE">
        <w:rPr>
          <w:rFonts w:ascii="Times New Roman" w:hAnsi="Times New Roman"/>
        </w:rPr>
        <w:t>R5(config)#interface gigabitethernet1</w:t>
      </w:r>
    </w:p>
    <w:p w14:paraId="00B3FC40" w14:textId="77777777" w:rsidR="00AC1FD1" w:rsidRPr="001E2DDE" w:rsidRDefault="00AC1FD1" w:rsidP="00AC1FD1">
      <w:pPr>
        <w:ind w:firstLine="480"/>
        <w:rPr>
          <w:rFonts w:ascii="Times New Roman" w:hAnsi="Times New Roman"/>
        </w:rPr>
      </w:pPr>
      <w:r w:rsidRPr="001E2DDE">
        <w:rPr>
          <w:rFonts w:ascii="Times New Roman" w:hAnsi="Times New Roman"/>
        </w:rPr>
        <w:t>R5(config-if-gigabitethernet1)# ip address 35.0.0.5 255.255.255.0</w:t>
      </w:r>
    </w:p>
    <w:p w14:paraId="13E0C712" w14:textId="77777777" w:rsidR="00AC1FD1" w:rsidRPr="001E2DDE" w:rsidRDefault="00AC1FD1" w:rsidP="00AC1FD1">
      <w:pPr>
        <w:ind w:firstLine="480"/>
        <w:rPr>
          <w:rFonts w:ascii="Times New Roman" w:hAnsi="Times New Roman"/>
        </w:rPr>
      </w:pPr>
      <w:r w:rsidRPr="001E2DDE">
        <w:rPr>
          <w:rFonts w:ascii="Times New Roman" w:hAnsi="Times New Roman"/>
        </w:rPr>
        <w:t>R5(config-if-gigabitethernet1)#exit</w:t>
      </w:r>
    </w:p>
    <w:p w14:paraId="3141AA46" w14:textId="77777777" w:rsidR="00AC1FD1" w:rsidRPr="001E2DDE" w:rsidRDefault="00AC1FD1" w:rsidP="00AC1FD1">
      <w:pPr>
        <w:ind w:firstLine="480"/>
        <w:rPr>
          <w:rFonts w:ascii="Times New Roman" w:hAnsi="Times New Roman"/>
        </w:rPr>
      </w:pPr>
      <w:r w:rsidRPr="001E2DDE">
        <w:rPr>
          <w:rFonts w:ascii="Times New Roman" w:hAnsi="Times New Roman"/>
        </w:rPr>
        <w:t>R5(config)#interface gigabitethernet2</w:t>
      </w:r>
    </w:p>
    <w:p w14:paraId="3F2E0F44" w14:textId="77777777" w:rsidR="00AC1FD1" w:rsidRPr="001E2DDE" w:rsidRDefault="00AC1FD1" w:rsidP="00AC1FD1">
      <w:pPr>
        <w:ind w:firstLine="480"/>
        <w:rPr>
          <w:rFonts w:ascii="Times New Roman" w:hAnsi="Times New Roman"/>
        </w:rPr>
      </w:pPr>
      <w:r w:rsidRPr="001E2DDE">
        <w:rPr>
          <w:rFonts w:ascii="Times New Roman" w:hAnsi="Times New Roman"/>
        </w:rPr>
        <w:t>R5(config-if-gigabitethernet2)# ip address 45.0.0.5 255.255.255.0</w:t>
      </w:r>
    </w:p>
    <w:p w14:paraId="650C7F00" w14:textId="77777777" w:rsidR="00AC1FD1" w:rsidRPr="00D1666A" w:rsidRDefault="00AC1FD1" w:rsidP="00AC1FD1">
      <w:pPr>
        <w:ind w:firstLine="480"/>
        <w:rPr>
          <w:rFonts w:ascii="Times New Roman" w:hAnsi="Times New Roman"/>
        </w:rPr>
      </w:pPr>
      <w:r w:rsidRPr="001E2DDE">
        <w:rPr>
          <w:rFonts w:ascii="Times New Roman" w:hAnsi="Times New Roman"/>
        </w:rPr>
        <w:t>R5(co</w:t>
      </w:r>
      <w:r>
        <w:rPr>
          <w:rFonts w:ascii="Times New Roman" w:hAnsi="Times New Roman"/>
        </w:rPr>
        <w:t>nfig-if-gigabitethernet2)# exit</w:t>
      </w:r>
    </w:p>
    <w:p w14:paraId="2B711CAF" w14:textId="77777777" w:rsidR="00AC1FD1" w:rsidRPr="00D1666A" w:rsidRDefault="00AC1FD1" w:rsidP="00AC1FD1">
      <w:pPr>
        <w:ind w:firstLineChars="0" w:firstLine="0"/>
      </w:pPr>
      <w:bookmarkStart w:id="60" w:name="_Toc422754613"/>
      <w:r w:rsidRPr="00D1666A">
        <w:rPr>
          <w:rFonts w:hint="eastAsia"/>
        </w:rPr>
        <w:t>（</w:t>
      </w:r>
      <w:r w:rsidRPr="00D1666A">
        <w:rPr>
          <w:rFonts w:hint="eastAsia"/>
        </w:rPr>
        <w:t>2</w:t>
      </w:r>
      <w:r w:rsidRPr="00D1666A">
        <w:t>）</w:t>
      </w:r>
      <w:r w:rsidRPr="00D1666A">
        <w:rPr>
          <w:rFonts w:hint="eastAsia"/>
        </w:rPr>
        <w:t>OSPF</w:t>
      </w:r>
      <w:r w:rsidRPr="00D1666A">
        <w:rPr>
          <w:rFonts w:hint="eastAsia"/>
        </w:rPr>
        <w:t>、</w:t>
      </w:r>
      <w:r w:rsidRPr="00D1666A">
        <w:rPr>
          <w:rFonts w:hint="eastAsia"/>
        </w:rPr>
        <w:t>RIP</w:t>
      </w:r>
      <w:r w:rsidRPr="00D1666A">
        <w:rPr>
          <w:rFonts w:hint="eastAsia"/>
        </w:rPr>
        <w:t>协议</w:t>
      </w:r>
      <w:r w:rsidRPr="00D1666A">
        <w:t>配置</w:t>
      </w:r>
      <w:bookmarkEnd w:id="60"/>
    </w:p>
    <w:p w14:paraId="2D663ED1" w14:textId="77777777" w:rsidR="00AC1FD1" w:rsidRPr="001E2DDE" w:rsidRDefault="00AC1FD1" w:rsidP="00AC1FD1">
      <w:pPr>
        <w:ind w:firstLine="480"/>
        <w:rPr>
          <w:rFonts w:ascii="Times New Roman" w:hAnsi="Times New Roman"/>
        </w:rPr>
      </w:pPr>
      <w:r w:rsidRPr="001E2DDE">
        <w:rPr>
          <w:rFonts w:ascii="Times New Roman" w:hAnsi="Times New Roman"/>
        </w:rPr>
        <w:t>R1(config)#router ospf 1</w:t>
      </w:r>
    </w:p>
    <w:p w14:paraId="46849837" w14:textId="77777777" w:rsidR="00AC1FD1" w:rsidRPr="001E2DDE" w:rsidRDefault="00AC1FD1" w:rsidP="00AC1FD1">
      <w:pPr>
        <w:ind w:firstLine="480"/>
        <w:rPr>
          <w:rFonts w:ascii="Times New Roman" w:hAnsi="Times New Roman"/>
        </w:rPr>
      </w:pPr>
      <w:r w:rsidRPr="001E2DDE">
        <w:rPr>
          <w:rFonts w:ascii="Times New Roman" w:hAnsi="Times New Roman"/>
        </w:rPr>
        <w:t>R1(config-ospf)# router-id 1.1.1.1</w:t>
      </w:r>
      <w:r w:rsidRPr="001E2DDE">
        <w:rPr>
          <w:rFonts w:ascii="Times New Roman" w:hAnsi="Times New Roman"/>
        </w:rPr>
        <w:tab/>
      </w:r>
      <w:r w:rsidRPr="001E2DDE">
        <w:rPr>
          <w:rFonts w:ascii="Times New Roman" w:hAnsi="Times New Roman"/>
        </w:rPr>
        <w:tab/>
      </w:r>
      <w:r w:rsidRPr="001E2DDE">
        <w:rPr>
          <w:rFonts w:ascii="Times New Roman" w:hAnsi="Times New Roman"/>
        </w:rPr>
        <w:tab/>
      </w:r>
      <w:r w:rsidRPr="001E2DDE">
        <w:rPr>
          <w:rFonts w:ascii="Times New Roman" w:hAnsi="Times New Roman"/>
        </w:rPr>
        <w:tab/>
      </w:r>
      <w:r w:rsidRPr="001E2DDE">
        <w:rPr>
          <w:rFonts w:ascii="Times New Roman" w:hAnsi="Times New Roman"/>
        </w:rPr>
        <w:tab/>
      </w:r>
      <w:r w:rsidRPr="001E2DDE">
        <w:rPr>
          <w:rFonts w:ascii="Times New Roman" w:hAnsi="Times New Roman"/>
        </w:rPr>
        <w:tab/>
        <w:t>//</w:t>
      </w:r>
      <w:r w:rsidRPr="001E2DDE">
        <w:rPr>
          <w:rFonts w:ascii="Times New Roman" w:hAnsi="Times New Roman" w:hint="eastAsia"/>
        </w:rPr>
        <w:t>设置</w:t>
      </w:r>
      <w:r w:rsidRPr="001E2DDE">
        <w:rPr>
          <w:rFonts w:ascii="Times New Roman" w:hAnsi="Times New Roman"/>
        </w:rPr>
        <w:t>router-id</w:t>
      </w:r>
    </w:p>
    <w:p w14:paraId="67D049F9" w14:textId="77777777" w:rsidR="00AC1FD1" w:rsidRPr="001E2DDE" w:rsidRDefault="00AC1FD1" w:rsidP="00AC1FD1">
      <w:pPr>
        <w:ind w:firstLine="480"/>
        <w:rPr>
          <w:rFonts w:ascii="Times New Roman" w:hAnsi="Times New Roman"/>
        </w:rPr>
      </w:pPr>
      <w:r w:rsidRPr="001E2DDE">
        <w:rPr>
          <w:rFonts w:ascii="Times New Roman" w:hAnsi="Times New Roman"/>
        </w:rPr>
        <w:t>R1(config-ospf)# network 1.1.1.1 0.0.0.0 area 0</w:t>
      </w:r>
    </w:p>
    <w:p w14:paraId="3CB2C70D" w14:textId="77777777" w:rsidR="00AC1FD1" w:rsidRPr="001E2DDE" w:rsidRDefault="00AC1FD1" w:rsidP="00AC1FD1">
      <w:pPr>
        <w:ind w:firstLine="480"/>
        <w:rPr>
          <w:rFonts w:ascii="Times New Roman" w:hAnsi="Times New Roman"/>
        </w:rPr>
      </w:pPr>
      <w:r w:rsidRPr="001E2DDE">
        <w:rPr>
          <w:rFonts w:ascii="Times New Roman" w:hAnsi="Times New Roman"/>
        </w:rPr>
        <w:t>R1(config-ospf)# network 10.10.1.0 0.0.0.255 area 0</w:t>
      </w:r>
    </w:p>
    <w:p w14:paraId="318AFF49" w14:textId="77777777" w:rsidR="00AC1FD1" w:rsidRPr="001E2DDE" w:rsidRDefault="00AC1FD1" w:rsidP="00AC1FD1">
      <w:pPr>
        <w:ind w:firstLine="480"/>
        <w:rPr>
          <w:rFonts w:ascii="Times New Roman" w:hAnsi="Times New Roman"/>
        </w:rPr>
      </w:pPr>
      <w:r w:rsidRPr="001E2DDE">
        <w:rPr>
          <w:rFonts w:ascii="Times New Roman" w:hAnsi="Times New Roman"/>
        </w:rPr>
        <w:t>R1(config-ospf)# network 12.0.0.0 0.0.0.255 area 0</w:t>
      </w:r>
    </w:p>
    <w:p w14:paraId="3C706AE3" w14:textId="77777777" w:rsidR="00AC1FD1" w:rsidRPr="001E2DDE" w:rsidRDefault="00AC1FD1" w:rsidP="00AC1FD1">
      <w:pPr>
        <w:ind w:firstLine="480"/>
        <w:rPr>
          <w:rFonts w:ascii="Times New Roman" w:hAnsi="Times New Roman"/>
        </w:rPr>
      </w:pPr>
      <w:r w:rsidRPr="001E2DDE">
        <w:rPr>
          <w:rFonts w:ascii="Times New Roman" w:hAnsi="Times New Roman"/>
        </w:rPr>
        <w:t>R1(config-ospf)# network 13.0.0.0 0.0.0.255 area 0</w:t>
      </w:r>
    </w:p>
    <w:p w14:paraId="3FC1585D" w14:textId="77777777" w:rsidR="00AC1FD1" w:rsidRPr="001E2DDE" w:rsidRDefault="00AC1FD1" w:rsidP="00AC1FD1">
      <w:pPr>
        <w:ind w:firstLine="480"/>
        <w:rPr>
          <w:rFonts w:ascii="Times New Roman" w:hAnsi="Times New Roman"/>
        </w:rPr>
      </w:pPr>
      <w:r w:rsidRPr="001E2DDE">
        <w:rPr>
          <w:rFonts w:ascii="Times New Roman" w:hAnsi="Times New Roman"/>
        </w:rPr>
        <w:t>R1(config-ospf)# network 20.20.1.0 0.0.0.255 area 0</w:t>
      </w:r>
    </w:p>
    <w:p w14:paraId="7767AFB7" w14:textId="77777777" w:rsidR="00AC1FD1" w:rsidRPr="001E2DDE" w:rsidRDefault="00AC1FD1" w:rsidP="00AC1FD1">
      <w:pPr>
        <w:ind w:firstLine="480"/>
        <w:rPr>
          <w:rFonts w:ascii="Times New Roman" w:hAnsi="Times New Roman"/>
        </w:rPr>
      </w:pPr>
    </w:p>
    <w:p w14:paraId="5FCCE7B4" w14:textId="77777777" w:rsidR="00AC1FD1" w:rsidRPr="001E2DDE" w:rsidRDefault="00AC1FD1" w:rsidP="00AC1FD1">
      <w:pPr>
        <w:ind w:firstLine="480"/>
        <w:rPr>
          <w:rFonts w:ascii="Times New Roman" w:hAnsi="Times New Roman"/>
        </w:rPr>
      </w:pPr>
      <w:r w:rsidRPr="001E2DDE">
        <w:rPr>
          <w:rFonts w:ascii="Times New Roman" w:hAnsi="Times New Roman"/>
        </w:rPr>
        <w:t>R2(config)#router rip</w:t>
      </w:r>
    </w:p>
    <w:p w14:paraId="52E1D7B4" w14:textId="77777777" w:rsidR="00AC1FD1" w:rsidRPr="001E2DDE" w:rsidRDefault="00AC1FD1" w:rsidP="00AC1FD1">
      <w:pPr>
        <w:ind w:firstLine="480"/>
        <w:rPr>
          <w:rFonts w:ascii="Times New Roman" w:hAnsi="Times New Roman"/>
        </w:rPr>
      </w:pPr>
      <w:r w:rsidRPr="001E2DDE">
        <w:rPr>
          <w:rFonts w:ascii="Times New Roman" w:hAnsi="Times New Roman"/>
        </w:rPr>
        <w:t>R2(config-rip)# version 2</w:t>
      </w:r>
    </w:p>
    <w:p w14:paraId="3D1D0323" w14:textId="77777777" w:rsidR="00AC1FD1" w:rsidRPr="001E2DDE" w:rsidRDefault="00AC1FD1" w:rsidP="00AC1FD1">
      <w:pPr>
        <w:ind w:firstLine="480"/>
        <w:rPr>
          <w:rFonts w:ascii="Times New Roman" w:hAnsi="Times New Roman"/>
        </w:rPr>
      </w:pPr>
      <w:r w:rsidRPr="001E2DDE">
        <w:rPr>
          <w:rFonts w:ascii="Times New Roman" w:hAnsi="Times New Roman"/>
        </w:rPr>
        <w:lastRenderedPageBreak/>
        <w:t>R2(config-rip)# network 24.0.0.0</w:t>
      </w:r>
    </w:p>
    <w:p w14:paraId="1D0E1B07" w14:textId="77777777" w:rsidR="00AC1FD1" w:rsidRPr="00B173FD" w:rsidRDefault="00AC1FD1" w:rsidP="00AC1FD1">
      <w:pPr>
        <w:ind w:firstLine="480"/>
        <w:rPr>
          <w:rFonts w:ascii="Times New Roman" w:hAnsi="Times New Roman"/>
          <w:b/>
        </w:rPr>
      </w:pPr>
      <w:r w:rsidRPr="001E2DDE">
        <w:rPr>
          <w:rFonts w:ascii="Times New Roman" w:hAnsi="Times New Roman"/>
        </w:rPr>
        <w:t xml:space="preserve">R2(config-rip)# </w:t>
      </w:r>
      <w:r w:rsidRPr="00B173FD">
        <w:rPr>
          <w:rFonts w:ascii="Times New Roman" w:hAnsi="Times New Roman"/>
          <w:b/>
        </w:rPr>
        <w:t>redistribute ospf 1</w:t>
      </w:r>
      <w:r w:rsidRPr="00B173FD">
        <w:rPr>
          <w:rFonts w:ascii="Times New Roman" w:hAnsi="Times New Roman"/>
          <w:b/>
        </w:rPr>
        <w:tab/>
      </w:r>
      <w:r w:rsidRPr="00B173FD">
        <w:rPr>
          <w:rFonts w:ascii="Times New Roman" w:hAnsi="Times New Roman"/>
          <w:b/>
        </w:rPr>
        <w:tab/>
      </w:r>
      <w:r w:rsidRPr="00B173FD">
        <w:rPr>
          <w:rFonts w:ascii="Times New Roman" w:hAnsi="Times New Roman"/>
          <w:b/>
        </w:rPr>
        <w:tab/>
      </w:r>
      <w:r w:rsidRPr="00B173FD">
        <w:rPr>
          <w:rFonts w:ascii="Times New Roman" w:hAnsi="Times New Roman"/>
          <w:b/>
        </w:rPr>
        <w:tab/>
        <w:t>//</w:t>
      </w:r>
      <w:r w:rsidRPr="00B173FD">
        <w:rPr>
          <w:rFonts w:ascii="Times New Roman" w:hAnsi="Times New Roman" w:hint="eastAsia"/>
          <w:b/>
        </w:rPr>
        <w:t>将</w:t>
      </w:r>
      <w:r w:rsidRPr="00B173FD">
        <w:rPr>
          <w:rFonts w:ascii="Times New Roman" w:hAnsi="Times New Roman"/>
          <w:b/>
        </w:rPr>
        <w:t>OSPF 1</w:t>
      </w:r>
      <w:r w:rsidRPr="00B173FD">
        <w:rPr>
          <w:rFonts w:ascii="Times New Roman" w:hAnsi="Times New Roman"/>
          <w:b/>
        </w:rPr>
        <w:t>重分发进</w:t>
      </w:r>
      <w:r w:rsidRPr="00B173FD">
        <w:rPr>
          <w:rFonts w:ascii="Times New Roman" w:hAnsi="Times New Roman"/>
          <w:b/>
        </w:rPr>
        <w:t>rip</w:t>
      </w:r>
    </w:p>
    <w:p w14:paraId="412F8FB1" w14:textId="77777777" w:rsidR="00AC1FD1" w:rsidRPr="001E2DDE" w:rsidRDefault="00AC1FD1" w:rsidP="00AC1FD1">
      <w:pPr>
        <w:ind w:firstLine="480"/>
        <w:rPr>
          <w:rFonts w:ascii="Times New Roman" w:hAnsi="Times New Roman"/>
        </w:rPr>
      </w:pPr>
      <w:r w:rsidRPr="001E2DDE">
        <w:rPr>
          <w:rFonts w:ascii="Times New Roman" w:hAnsi="Times New Roman"/>
        </w:rPr>
        <w:t>R2(config-rip)# no auto-summary</w:t>
      </w:r>
    </w:p>
    <w:p w14:paraId="58A86353" w14:textId="77777777" w:rsidR="00AC1FD1" w:rsidRPr="001E2DDE" w:rsidRDefault="00AC1FD1" w:rsidP="00AC1FD1">
      <w:pPr>
        <w:ind w:firstLine="480"/>
        <w:rPr>
          <w:rFonts w:ascii="Times New Roman" w:hAnsi="Times New Roman"/>
        </w:rPr>
      </w:pPr>
      <w:r w:rsidRPr="001E2DDE">
        <w:rPr>
          <w:rFonts w:ascii="Times New Roman" w:hAnsi="Times New Roman"/>
        </w:rPr>
        <w:t>R2(config-rip)# exit</w:t>
      </w:r>
    </w:p>
    <w:p w14:paraId="4EF741D1" w14:textId="77777777" w:rsidR="00AC1FD1" w:rsidRPr="001E2DDE" w:rsidRDefault="00AC1FD1" w:rsidP="00AC1FD1">
      <w:pPr>
        <w:ind w:firstLine="480"/>
        <w:rPr>
          <w:rFonts w:ascii="Times New Roman" w:hAnsi="Times New Roman"/>
        </w:rPr>
      </w:pPr>
      <w:r w:rsidRPr="001E2DDE">
        <w:rPr>
          <w:rFonts w:ascii="Times New Roman" w:hAnsi="Times New Roman"/>
        </w:rPr>
        <w:t>R2(config)#router ospf 1</w:t>
      </w:r>
    </w:p>
    <w:p w14:paraId="7EA4C085" w14:textId="77777777" w:rsidR="00AC1FD1" w:rsidRPr="001E2DDE" w:rsidRDefault="00AC1FD1" w:rsidP="00AC1FD1">
      <w:pPr>
        <w:ind w:firstLine="480"/>
        <w:rPr>
          <w:rFonts w:ascii="Times New Roman" w:hAnsi="Times New Roman"/>
        </w:rPr>
      </w:pPr>
      <w:r w:rsidRPr="001E2DDE">
        <w:rPr>
          <w:rFonts w:ascii="Times New Roman" w:hAnsi="Times New Roman"/>
        </w:rPr>
        <w:t>R2(config-ospf)# router-id 2.2.2.2</w:t>
      </w:r>
    </w:p>
    <w:p w14:paraId="117AA71B" w14:textId="77777777" w:rsidR="00AC1FD1" w:rsidRPr="001E2DDE" w:rsidRDefault="00AC1FD1" w:rsidP="00AC1FD1">
      <w:pPr>
        <w:ind w:firstLine="480"/>
        <w:rPr>
          <w:rFonts w:ascii="Times New Roman" w:hAnsi="Times New Roman"/>
        </w:rPr>
      </w:pPr>
      <w:r w:rsidRPr="001E2DDE">
        <w:rPr>
          <w:rFonts w:ascii="Times New Roman" w:hAnsi="Times New Roman"/>
        </w:rPr>
        <w:t>R2(config-ospf)# network 2.2.2.2 0.0.0.0 area 0</w:t>
      </w:r>
    </w:p>
    <w:p w14:paraId="296962CB" w14:textId="77777777" w:rsidR="00AC1FD1" w:rsidRPr="001E2DDE" w:rsidRDefault="00AC1FD1" w:rsidP="00AC1FD1">
      <w:pPr>
        <w:ind w:firstLine="480"/>
        <w:rPr>
          <w:rFonts w:ascii="Times New Roman" w:hAnsi="Times New Roman"/>
        </w:rPr>
      </w:pPr>
      <w:r w:rsidRPr="001E2DDE">
        <w:rPr>
          <w:rFonts w:ascii="Times New Roman" w:hAnsi="Times New Roman"/>
        </w:rPr>
        <w:t>R2(config-ospf)# network 12.0.0.0 0.0.0.255 area 0</w:t>
      </w:r>
    </w:p>
    <w:p w14:paraId="4AFFD120" w14:textId="77777777" w:rsidR="00AC1FD1" w:rsidRPr="00B173FD" w:rsidRDefault="00AC1FD1" w:rsidP="00AC1FD1">
      <w:pPr>
        <w:ind w:firstLine="480"/>
        <w:rPr>
          <w:rFonts w:ascii="Times New Roman" w:hAnsi="Times New Roman"/>
          <w:b/>
        </w:rPr>
      </w:pPr>
      <w:r w:rsidRPr="001E2DDE">
        <w:rPr>
          <w:rFonts w:ascii="Times New Roman" w:hAnsi="Times New Roman"/>
        </w:rPr>
        <w:t xml:space="preserve">R2(config-ospf)# </w:t>
      </w:r>
      <w:r w:rsidRPr="00B173FD">
        <w:rPr>
          <w:rFonts w:ascii="Times New Roman" w:hAnsi="Times New Roman"/>
          <w:b/>
        </w:rPr>
        <w:t>redistribute rip route-map B</w:t>
      </w:r>
      <w:r w:rsidRPr="00B173FD">
        <w:rPr>
          <w:rFonts w:ascii="Times New Roman" w:hAnsi="Times New Roman"/>
          <w:b/>
        </w:rPr>
        <w:tab/>
      </w:r>
      <w:r w:rsidRPr="00B173FD">
        <w:rPr>
          <w:rFonts w:ascii="Times New Roman" w:hAnsi="Times New Roman"/>
          <w:b/>
        </w:rPr>
        <w:tab/>
      </w:r>
      <w:r w:rsidRPr="00B173FD">
        <w:rPr>
          <w:rFonts w:ascii="Times New Roman" w:hAnsi="Times New Roman"/>
          <w:b/>
        </w:rPr>
        <w:tab/>
      </w:r>
    </w:p>
    <w:p w14:paraId="53068820" w14:textId="77777777" w:rsidR="00AC1FD1" w:rsidRPr="00B173FD" w:rsidRDefault="00AC1FD1" w:rsidP="00AC1FD1">
      <w:pPr>
        <w:ind w:left="3780" w:firstLine="480"/>
        <w:rPr>
          <w:rFonts w:ascii="Times New Roman" w:hAnsi="Times New Roman"/>
          <w:b/>
        </w:rPr>
      </w:pPr>
      <w:r w:rsidRPr="00B173FD">
        <w:rPr>
          <w:rFonts w:ascii="Times New Roman" w:hAnsi="Times New Roman"/>
          <w:b/>
        </w:rPr>
        <w:t>//</w:t>
      </w:r>
      <w:r w:rsidRPr="00B173FD">
        <w:rPr>
          <w:rFonts w:ascii="Times New Roman" w:hAnsi="Times New Roman" w:hint="eastAsia"/>
          <w:b/>
        </w:rPr>
        <w:t>将</w:t>
      </w:r>
      <w:r w:rsidRPr="00B173FD">
        <w:rPr>
          <w:rFonts w:ascii="Times New Roman" w:hAnsi="Times New Roman"/>
          <w:b/>
        </w:rPr>
        <w:t>rip</w:t>
      </w:r>
      <w:r w:rsidRPr="00B173FD">
        <w:rPr>
          <w:rFonts w:ascii="Times New Roman" w:hAnsi="Times New Roman"/>
          <w:b/>
        </w:rPr>
        <w:t>重分发进</w:t>
      </w:r>
      <w:r w:rsidRPr="00B173FD">
        <w:rPr>
          <w:rFonts w:ascii="Times New Roman" w:hAnsi="Times New Roman"/>
          <w:b/>
        </w:rPr>
        <w:t xml:space="preserve">OSPF 1 </w:t>
      </w:r>
      <w:r w:rsidRPr="00B173FD">
        <w:rPr>
          <w:rFonts w:ascii="Times New Roman" w:hAnsi="Times New Roman" w:hint="eastAsia"/>
          <w:b/>
        </w:rPr>
        <w:t>并调用</w:t>
      </w:r>
      <w:r w:rsidRPr="00B173FD">
        <w:rPr>
          <w:rFonts w:ascii="Times New Roman" w:hAnsi="Times New Roman"/>
          <w:b/>
        </w:rPr>
        <w:t>route-map B</w:t>
      </w:r>
    </w:p>
    <w:p w14:paraId="3CA102C0" w14:textId="77777777" w:rsidR="00AC1FD1" w:rsidRPr="001E2DDE" w:rsidRDefault="00AC1FD1" w:rsidP="00AC1FD1">
      <w:pPr>
        <w:ind w:firstLine="480"/>
        <w:rPr>
          <w:rFonts w:ascii="Times New Roman" w:hAnsi="Times New Roman"/>
        </w:rPr>
      </w:pPr>
      <w:r w:rsidRPr="001E2DDE">
        <w:rPr>
          <w:rFonts w:ascii="Times New Roman" w:hAnsi="Times New Roman"/>
        </w:rPr>
        <w:t>R2(config-ospf)# exit</w:t>
      </w:r>
    </w:p>
    <w:p w14:paraId="07F35266" w14:textId="77777777" w:rsidR="00AC1FD1" w:rsidRPr="001E2DDE" w:rsidRDefault="00AC1FD1" w:rsidP="00AC1FD1">
      <w:pPr>
        <w:ind w:firstLine="480"/>
        <w:rPr>
          <w:rFonts w:ascii="Times New Roman" w:hAnsi="Times New Roman"/>
        </w:rPr>
      </w:pPr>
    </w:p>
    <w:p w14:paraId="1CACD3F2" w14:textId="77777777" w:rsidR="00AC1FD1" w:rsidRPr="001E2DDE" w:rsidRDefault="00AC1FD1" w:rsidP="00AC1FD1">
      <w:pPr>
        <w:ind w:firstLine="480"/>
        <w:rPr>
          <w:rFonts w:ascii="Times New Roman" w:hAnsi="Times New Roman"/>
        </w:rPr>
      </w:pPr>
      <w:r w:rsidRPr="001E2DDE">
        <w:rPr>
          <w:rFonts w:ascii="Times New Roman" w:hAnsi="Times New Roman"/>
        </w:rPr>
        <w:t>R3(config)#router rip</w:t>
      </w:r>
    </w:p>
    <w:p w14:paraId="2D4BA9EE" w14:textId="77777777" w:rsidR="00AC1FD1" w:rsidRPr="001E2DDE" w:rsidRDefault="00AC1FD1" w:rsidP="00AC1FD1">
      <w:pPr>
        <w:ind w:firstLine="480"/>
        <w:rPr>
          <w:rFonts w:ascii="Times New Roman" w:hAnsi="Times New Roman"/>
        </w:rPr>
      </w:pPr>
      <w:r w:rsidRPr="001E2DDE">
        <w:rPr>
          <w:rFonts w:ascii="Times New Roman" w:hAnsi="Times New Roman"/>
        </w:rPr>
        <w:t>R3(config-rip)# version 2</w:t>
      </w:r>
    </w:p>
    <w:p w14:paraId="4AC2E015" w14:textId="77777777" w:rsidR="00AC1FD1" w:rsidRPr="001E2DDE" w:rsidRDefault="00AC1FD1" w:rsidP="00AC1FD1">
      <w:pPr>
        <w:ind w:firstLine="480"/>
        <w:rPr>
          <w:rFonts w:ascii="Times New Roman" w:hAnsi="Times New Roman"/>
        </w:rPr>
      </w:pPr>
      <w:r w:rsidRPr="001E2DDE">
        <w:rPr>
          <w:rFonts w:ascii="Times New Roman" w:hAnsi="Times New Roman"/>
        </w:rPr>
        <w:t>R3(config-rip)# network 35.0.0.0</w:t>
      </w:r>
    </w:p>
    <w:p w14:paraId="311B708E" w14:textId="77777777" w:rsidR="00AC1FD1" w:rsidRPr="001E2DDE" w:rsidRDefault="00AC1FD1" w:rsidP="00AC1FD1">
      <w:pPr>
        <w:ind w:firstLine="480"/>
        <w:rPr>
          <w:rFonts w:ascii="Times New Roman" w:hAnsi="Times New Roman"/>
        </w:rPr>
      </w:pPr>
      <w:r w:rsidRPr="001E2DDE">
        <w:rPr>
          <w:rFonts w:ascii="Times New Roman" w:hAnsi="Times New Roman"/>
        </w:rPr>
        <w:t>R3(config-rip)#</w:t>
      </w:r>
      <w:r w:rsidRPr="00B173FD">
        <w:rPr>
          <w:rFonts w:ascii="Times New Roman" w:hAnsi="Times New Roman"/>
          <w:b/>
        </w:rPr>
        <w:t xml:space="preserve"> redistribute ospf 1</w:t>
      </w:r>
      <w:r w:rsidRPr="00B173FD">
        <w:rPr>
          <w:rFonts w:ascii="Times New Roman" w:hAnsi="Times New Roman"/>
          <w:b/>
        </w:rPr>
        <w:tab/>
      </w:r>
      <w:r w:rsidRPr="00B173FD">
        <w:rPr>
          <w:rFonts w:ascii="Times New Roman" w:hAnsi="Times New Roman"/>
          <w:b/>
        </w:rPr>
        <w:tab/>
      </w:r>
      <w:r w:rsidRPr="00B173FD">
        <w:rPr>
          <w:rFonts w:ascii="Times New Roman" w:hAnsi="Times New Roman"/>
          <w:b/>
        </w:rPr>
        <w:tab/>
      </w:r>
      <w:r w:rsidRPr="00B173FD">
        <w:rPr>
          <w:rFonts w:ascii="Times New Roman" w:hAnsi="Times New Roman"/>
          <w:b/>
        </w:rPr>
        <w:tab/>
      </w:r>
      <w:r w:rsidRPr="00B173FD">
        <w:rPr>
          <w:rFonts w:ascii="Times New Roman" w:hAnsi="Times New Roman" w:hint="eastAsia"/>
          <w:b/>
        </w:rPr>
        <w:tab/>
        <w:t>//</w:t>
      </w:r>
      <w:r w:rsidRPr="00B173FD">
        <w:rPr>
          <w:rFonts w:ascii="Times New Roman" w:hAnsi="Times New Roman" w:hint="eastAsia"/>
          <w:b/>
        </w:rPr>
        <w:t>将</w:t>
      </w:r>
      <w:r w:rsidRPr="00B173FD">
        <w:rPr>
          <w:rFonts w:ascii="Times New Roman" w:hAnsi="Times New Roman"/>
          <w:b/>
        </w:rPr>
        <w:t>OSPF</w:t>
      </w:r>
      <w:r w:rsidRPr="00B173FD">
        <w:rPr>
          <w:rFonts w:ascii="Times New Roman" w:hAnsi="Times New Roman"/>
          <w:b/>
        </w:rPr>
        <w:t>重分发进</w:t>
      </w:r>
      <w:r w:rsidRPr="00B173FD">
        <w:rPr>
          <w:rFonts w:ascii="Times New Roman" w:hAnsi="Times New Roman"/>
          <w:b/>
        </w:rPr>
        <w:t>rip</w:t>
      </w:r>
    </w:p>
    <w:p w14:paraId="04B9B2C9" w14:textId="77777777" w:rsidR="00AC1FD1" w:rsidRPr="001E2DDE" w:rsidRDefault="00AC1FD1" w:rsidP="00AC1FD1">
      <w:pPr>
        <w:ind w:firstLine="480"/>
        <w:rPr>
          <w:rFonts w:ascii="Times New Roman" w:hAnsi="Times New Roman"/>
        </w:rPr>
      </w:pPr>
      <w:r w:rsidRPr="001E2DDE">
        <w:rPr>
          <w:rFonts w:ascii="Times New Roman" w:hAnsi="Times New Roman"/>
        </w:rPr>
        <w:t>R3(config-rip)# no auto-summary</w:t>
      </w:r>
    </w:p>
    <w:p w14:paraId="630C6929" w14:textId="77777777" w:rsidR="00AC1FD1" w:rsidRPr="001E2DDE" w:rsidRDefault="00AC1FD1" w:rsidP="00AC1FD1">
      <w:pPr>
        <w:ind w:firstLine="480"/>
        <w:rPr>
          <w:rFonts w:ascii="Times New Roman" w:hAnsi="Times New Roman"/>
        </w:rPr>
      </w:pPr>
      <w:r w:rsidRPr="001E2DDE">
        <w:rPr>
          <w:rFonts w:ascii="Times New Roman" w:hAnsi="Times New Roman"/>
        </w:rPr>
        <w:t xml:space="preserve">R3(config-rip)# exit          </w:t>
      </w:r>
    </w:p>
    <w:p w14:paraId="6E2B472C" w14:textId="77777777" w:rsidR="00AC1FD1" w:rsidRPr="001E2DDE" w:rsidRDefault="00AC1FD1" w:rsidP="00AC1FD1">
      <w:pPr>
        <w:ind w:firstLine="480"/>
        <w:rPr>
          <w:rFonts w:ascii="Times New Roman" w:hAnsi="Times New Roman"/>
        </w:rPr>
      </w:pPr>
      <w:r w:rsidRPr="001E2DDE">
        <w:rPr>
          <w:rFonts w:ascii="Times New Roman" w:hAnsi="Times New Roman"/>
        </w:rPr>
        <w:t>R3(config)#router ospf 1</w:t>
      </w:r>
    </w:p>
    <w:p w14:paraId="0D5657CD" w14:textId="77777777" w:rsidR="00AC1FD1" w:rsidRPr="001E2DDE" w:rsidRDefault="00AC1FD1" w:rsidP="00AC1FD1">
      <w:pPr>
        <w:ind w:firstLine="480"/>
        <w:rPr>
          <w:rFonts w:ascii="Times New Roman" w:hAnsi="Times New Roman"/>
        </w:rPr>
      </w:pPr>
      <w:r w:rsidRPr="001E2DDE">
        <w:rPr>
          <w:rFonts w:ascii="Times New Roman" w:hAnsi="Times New Roman"/>
        </w:rPr>
        <w:t>R3(config-ospf)# router-id 3.3.3.3</w:t>
      </w:r>
    </w:p>
    <w:p w14:paraId="44730DD8" w14:textId="77777777" w:rsidR="00AC1FD1" w:rsidRPr="001E2DDE" w:rsidRDefault="00AC1FD1" w:rsidP="00AC1FD1">
      <w:pPr>
        <w:ind w:firstLine="480"/>
        <w:rPr>
          <w:rFonts w:ascii="Times New Roman" w:hAnsi="Times New Roman"/>
        </w:rPr>
      </w:pPr>
      <w:r w:rsidRPr="001E2DDE">
        <w:rPr>
          <w:rFonts w:ascii="Times New Roman" w:hAnsi="Times New Roman"/>
        </w:rPr>
        <w:t>R3(config-ospf)# network 3.3.3.3 0.0.0.0 area 0</w:t>
      </w:r>
    </w:p>
    <w:p w14:paraId="0CE6DE0E" w14:textId="77777777" w:rsidR="00AC1FD1" w:rsidRPr="001E2DDE" w:rsidRDefault="00AC1FD1" w:rsidP="00AC1FD1">
      <w:pPr>
        <w:ind w:firstLine="480"/>
        <w:rPr>
          <w:rFonts w:ascii="Times New Roman" w:hAnsi="Times New Roman"/>
        </w:rPr>
      </w:pPr>
      <w:r w:rsidRPr="001E2DDE">
        <w:rPr>
          <w:rFonts w:ascii="Times New Roman" w:hAnsi="Times New Roman"/>
        </w:rPr>
        <w:t>R3(config-ospf)# network 13.0.0.0 0.0.0.255 area 0</w:t>
      </w:r>
    </w:p>
    <w:p w14:paraId="0FE1769C" w14:textId="77777777" w:rsidR="00AC1FD1" w:rsidRPr="00B173FD" w:rsidRDefault="00AC1FD1" w:rsidP="00AC1FD1">
      <w:pPr>
        <w:ind w:firstLine="480"/>
        <w:rPr>
          <w:rFonts w:ascii="Times New Roman" w:hAnsi="Times New Roman"/>
          <w:b/>
        </w:rPr>
      </w:pPr>
      <w:r w:rsidRPr="001E2DDE">
        <w:rPr>
          <w:rFonts w:ascii="Times New Roman" w:hAnsi="Times New Roman"/>
        </w:rPr>
        <w:t>R3(config-ospf)# r</w:t>
      </w:r>
      <w:r w:rsidRPr="00B173FD">
        <w:rPr>
          <w:rFonts w:ascii="Times New Roman" w:hAnsi="Times New Roman"/>
          <w:b/>
        </w:rPr>
        <w:t>edistribute rip route-map A</w:t>
      </w:r>
      <w:r w:rsidRPr="00B173FD">
        <w:rPr>
          <w:rFonts w:ascii="Times New Roman" w:hAnsi="Times New Roman"/>
          <w:b/>
        </w:rPr>
        <w:tab/>
        <w:t xml:space="preserve"> </w:t>
      </w:r>
    </w:p>
    <w:p w14:paraId="57900900" w14:textId="77777777" w:rsidR="00AC1FD1" w:rsidRPr="007C4864" w:rsidRDefault="00AC1FD1" w:rsidP="007C4864">
      <w:pPr>
        <w:ind w:left="3300" w:firstLine="480"/>
        <w:rPr>
          <w:rFonts w:ascii="Times New Roman" w:hAnsi="Times New Roman"/>
          <w:b/>
        </w:rPr>
      </w:pPr>
      <w:r w:rsidRPr="00B173FD">
        <w:rPr>
          <w:rFonts w:ascii="Times New Roman" w:hAnsi="Times New Roman"/>
          <w:b/>
        </w:rPr>
        <w:t xml:space="preserve"> //</w:t>
      </w:r>
      <w:r w:rsidRPr="00B173FD">
        <w:rPr>
          <w:rFonts w:ascii="Times New Roman" w:hAnsi="Times New Roman" w:hint="eastAsia"/>
          <w:b/>
        </w:rPr>
        <w:t>将</w:t>
      </w:r>
      <w:r w:rsidRPr="00B173FD">
        <w:rPr>
          <w:rFonts w:ascii="Times New Roman" w:hAnsi="Times New Roman"/>
          <w:b/>
        </w:rPr>
        <w:t>rip</w:t>
      </w:r>
      <w:r w:rsidRPr="00B173FD">
        <w:rPr>
          <w:rFonts w:ascii="Times New Roman" w:hAnsi="Times New Roman"/>
          <w:b/>
        </w:rPr>
        <w:t>重分发进</w:t>
      </w:r>
      <w:r w:rsidRPr="00B173FD">
        <w:rPr>
          <w:rFonts w:ascii="Times New Roman" w:hAnsi="Times New Roman"/>
          <w:b/>
        </w:rPr>
        <w:t>OSPF</w:t>
      </w:r>
      <w:r w:rsidRPr="00B173FD">
        <w:rPr>
          <w:rFonts w:ascii="Times New Roman" w:hAnsi="Times New Roman"/>
          <w:b/>
        </w:rPr>
        <w:t>并调用</w:t>
      </w:r>
      <w:r w:rsidR="007C4864">
        <w:rPr>
          <w:rFonts w:ascii="Times New Roman" w:hAnsi="Times New Roman"/>
          <w:b/>
        </w:rPr>
        <w:t>route-map A</w:t>
      </w:r>
    </w:p>
    <w:p w14:paraId="4BB62608" w14:textId="77777777" w:rsidR="00AC1FD1" w:rsidRPr="001E2DDE" w:rsidRDefault="00AC1FD1" w:rsidP="00AC1FD1">
      <w:pPr>
        <w:ind w:firstLine="480"/>
        <w:rPr>
          <w:rFonts w:ascii="Times New Roman" w:hAnsi="Times New Roman"/>
        </w:rPr>
      </w:pPr>
      <w:r w:rsidRPr="001E2DDE">
        <w:rPr>
          <w:rFonts w:ascii="Times New Roman" w:hAnsi="Times New Roman"/>
        </w:rPr>
        <w:t>R4(config)#router rip</w:t>
      </w:r>
    </w:p>
    <w:p w14:paraId="25DDE35D" w14:textId="77777777" w:rsidR="00AC1FD1" w:rsidRPr="001E2DDE" w:rsidRDefault="00AC1FD1" w:rsidP="00AC1FD1">
      <w:pPr>
        <w:ind w:firstLine="480"/>
        <w:rPr>
          <w:rFonts w:ascii="Times New Roman" w:hAnsi="Times New Roman"/>
        </w:rPr>
      </w:pPr>
      <w:r w:rsidRPr="001E2DDE">
        <w:rPr>
          <w:rFonts w:ascii="Times New Roman" w:hAnsi="Times New Roman"/>
        </w:rPr>
        <w:t>R4(config-rip)# version 2</w:t>
      </w:r>
    </w:p>
    <w:p w14:paraId="4C683430" w14:textId="77777777" w:rsidR="00AC1FD1" w:rsidRPr="001E2DDE" w:rsidRDefault="00AC1FD1" w:rsidP="00AC1FD1">
      <w:pPr>
        <w:ind w:firstLine="480"/>
        <w:rPr>
          <w:rFonts w:ascii="Times New Roman" w:hAnsi="Times New Roman"/>
        </w:rPr>
      </w:pPr>
      <w:r w:rsidRPr="001E2DDE">
        <w:rPr>
          <w:rFonts w:ascii="Times New Roman" w:hAnsi="Times New Roman"/>
        </w:rPr>
        <w:lastRenderedPageBreak/>
        <w:t>R4(config-rip)# network 4.0.0.0</w:t>
      </w:r>
    </w:p>
    <w:p w14:paraId="54A6E144" w14:textId="77777777" w:rsidR="00AC1FD1" w:rsidRPr="001E2DDE" w:rsidRDefault="00AC1FD1" w:rsidP="00AC1FD1">
      <w:pPr>
        <w:ind w:firstLine="480"/>
        <w:rPr>
          <w:rFonts w:ascii="Times New Roman" w:hAnsi="Times New Roman"/>
        </w:rPr>
      </w:pPr>
      <w:r w:rsidRPr="001E2DDE">
        <w:rPr>
          <w:rFonts w:ascii="Times New Roman" w:hAnsi="Times New Roman"/>
        </w:rPr>
        <w:t>R4(config-rip)# network 10.0.0.0</w:t>
      </w:r>
    </w:p>
    <w:p w14:paraId="211CC0A7" w14:textId="77777777" w:rsidR="00AC1FD1" w:rsidRPr="001E2DDE" w:rsidRDefault="00AC1FD1" w:rsidP="00AC1FD1">
      <w:pPr>
        <w:ind w:firstLine="480"/>
        <w:rPr>
          <w:rFonts w:ascii="Times New Roman" w:hAnsi="Times New Roman"/>
        </w:rPr>
      </w:pPr>
      <w:r w:rsidRPr="001E2DDE">
        <w:rPr>
          <w:rFonts w:ascii="Times New Roman" w:hAnsi="Times New Roman"/>
        </w:rPr>
        <w:t>R4(config-rip)# network 20.0.0.0</w:t>
      </w:r>
    </w:p>
    <w:p w14:paraId="67177D10" w14:textId="77777777" w:rsidR="00AC1FD1" w:rsidRPr="001E2DDE" w:rsidRDefault="00AC1FD1" w:rsidP="00AC1FD1">
      <w:pPr>
        <w:ind w:firstLine="480"/>
        <w:rPr>
          <w:rFonts w:ascii="Times New Roman" w:hAnsi="Times New Roman"/>
        </w:rPr>
      </w:pPr>
      <w:r w:rsidRPr="001E2DDE">
        <w:rPr>
          <w:rFonts w:ascii="Times New Roman" w:hAnsi="Times New Roman"/>
        </w:rPr>
        <w:t>R4(config-rip)# network 24.0.0.0</w:t>
      </w:r>
    </w:p>
    <w:p w14:paraId="0B25CA13" w14:textId="77777777" w:rsidR="00AC1FD1" w:rsidRPr="001E2DDE" w:rsidRDefault="00AC1FD1" w:rsidP="00AC1FD1">
      <w:pPr>
        <w:ind w:firstLine="480"/>
        <w:rPr>
          <w:rFonts w:ascii="Times New Roman" w:hAnsi="Times New Roman"/>
        </w:rPr>
      </w:pPr>
      <w:r w:rsidRPr="001E2DDE">
        <w:rPr>
          <w:rFonts w:ascii="Times New Roman" w:hAnsi="Times New Roman"/>
        </w:rPr>
        <w:t>R4(config-rip)# network 45.0.0.0</w:t>
      </w:r>
    </w:p>
    <w:p w14:paraId="43C5E6A9" w14:textId="77777777" w:rsidR="00AC1FD1" w:rsidRPr="001E2DDE" w:rsidRDefault="00AC1FD1" w:rsidP="00AC1FD1">
      <w:pPr>
        <w:ind w:firstLine="480"/>
        <w:rPr>
          <w:rFonts w:ascii="Times New Roman" w:hAnsi="Times New Roman"/>
        </w:rPr>
      </w:pPr>
    </w:p>
    <w:p w14:paraId="1A2EBE3C" w14:textId="77777777" w:rsidR="00AC1FD1" w:rsidRPr="001E2DDE" w:rsidRDefault="00AC1FD1" w:rsidP="00AC1FD1">
      <w:pPr>
        <w:ind w:firstLine="480"/>
        <w:rPr>
          <w:rFonts w:ascii="Times New Roman" w:hAnsi="Times New Roman"/>
        </w:rPr>
      </w:pPr>
      <w:r w:rsidRPr="001E2DDE">
        <w:rPr>
          <w:rFonts w:ascii="Times New Roman" w:hAnsi="Times New Roman"/>
        </w:rPr>
        <w:t>R5(config)#router rip</w:t>
      </w:r>
    </w:p>
    <w:p w14:paraId="0E44B94D" w14:textId="77777777" w:rsidR="00AC1FD1" w:rsidRPr="001E2DDE" w:rsidRDefault="00AC1FD1" w:rsidP="00AC1FD1">
      <w:pPr>
        <w:ind w:firstLine="480"/>
        <w:rPr>
          <w:rFonts w:ascii="Times New Roman" w:hAnsi="Times New Roman"/>
        </w:rPr>
      </w:pPr>
      <w:r w:rsidRPr="001E2DDE">
        <w:rPr>
          <w:rFonts w:ascii="Times New Roman" w:hAnsi="Times New Roman"/>
        </w:rPr>
        <w:t>R5(config-rip)# version 2</w:t>
      </w:r>
    </w:p>
    <w:p w14:paraId="7D85669B" w14:textId="77777777" w:rsidR="00AC1FD1" w:rsidRPr="001E2DDE" w:rsidRDefault="00AC1FD1" w:rsidP="00AC1FD1">
      <w:pPr>
        <w:ind w:firstLine="480"/>
        <w:rPr>
          <w:rFonts w:ascii="Times New Roman" w:hAnsi="Times New Roman"/>
        </w:rPr>
      </w:pPr>
      <w:r w:rsidRPr="001E2DDE">
        <w:rPr>
          <w:rFonts w:ascii="Times New Roman" w:hAnsi="Times New Roman"/>
        </w:rPr>
        <w:t>R5(config-rip)# network 5.0.0.0</w:t>
      </w:r>
    </w:p>
    <w:p w14:paraId="01BE4BE3" w14:textId="77777777" w:rsidR="00AC1FD1" w:rsidRPr="001E2DDE" w:rsidRDefault="00AC1FD1" w:rsidP="00AC1FD1">
      <w:pPr>
        <w:ind w:firstLine="480"/>
        <w:rPr>
          <w:rFonts w:ascii="Times New Roman" w:hAnsi="Times New Roman"/>
        </w:rPr>
      </w:pPr>
      <w:r w:rsidRPr="001E2DDE">
        <w:rPr>
          <w:rFonts w:ascii="Times New Roman" w:hAnsi="Times New Roman"/>
        </w:rPr>
        <w:t>R5(config-rip)# network 10.0.0.0</w:t>
      </w:r>
    </w:p>
    <w:p w14:paraId="7C71F570" w14:textId="77777777" w:rsidR="00AC1FD1" w:rsidRPr="001E2DDE" w:rsidRDefault="00AC1FD1" w:rsidP="00AC1FD1">
      <w:pPr>
        <w:ind w:firstLine="480"/>
        <w:rPr>
          <w:rFonts w:ascii="Times New Roman" w:hAnsi="Times New Roman"/>
        </w:rPr>
      </w:pPr>
      <w:r w:rsidRPr="001E2DDE">
        <w:rPr>
          <w:rFonts w:ascii="Times New Roman" w:hAnsi="Times New Roman"/>
        </w:rPr>
        <w:t>R5(config-rip)# network 20.0.0.0</w:t>
      </w:r>
    </w:p>
    <w:p w14:paraId="3AE1CFD0" w14:textId="77777777" w:rsidR="00AC1FD1" w:rsidRPr="001E2DDE" w:rsidRDefault="00AC1FD1" w:rsidP="00AC1FD1">
      <w:pPr>
        <w:ind w:firstLine="480"/>
        <w:rPr>
          <w:rFonts w:ascii="Times New Roman" w:hAnsi="Times New Roman"/>
        </w:rPr>
      </w:pPr>
      <w:r w:rsidRPr="001E2DDE">
        <w:rPr>
          <w:rFonts w:ascii="Times New Roman" w:hAnsi="Times New Roman"/>
        </w:rPr>
        <w:t>R5(config-rip)# network 35.0.0.0</w:t>
      </w:r>
    </w:p>
    <w:p w14:paraId="03EE2E5D" w14:textId="77777777" w:rsidR="00AC1FD1" w:rsidRPr="00D1666A" w:rsidRDefault="00AC1FD1" w:rsidP="00AC1FD1">
      <w:pPr>
        <w:ind w:firstLine="480"/>
        <w:rPr>
          <w:rFonts w:ascii="Times New Roman" w:hAnsi="Times New Roman"/>
        </w:rPr>
      </w:pPr>
      <w:r w:rsidRPr="001E2DDE">
        <w:rPr>
          <w:rFonts w:ascii="Times New Roman" w:hAnsi="Times New Roman"/>
        </w:rPr>
        <w:t>R</w:t>
      </w:r>
      <w:r>
        <w:rPr>
          <w:rFonts w:ascii="Times New Roman" w:hAnsi="Times New Roman"/>
        </w:rPr>
        <w:t>5(config-rip)# network 45.0.0.0</w:t>
      </w:r>
    </w:p>
    <w:p w14:paraId="63756A6B" w14:textId="77777777" w:rsidR="00AC1FD1" w:rsidRPr="00D1666A" w:rsidRDefault="00AC1FD1" w:rsidP="00AC1FD1">
      <w:pPr>
        <w:ind w:firstLineChars="0" w:firstLine="0"/>
      </w:pPr>
      <w:bookmarkStart w:id="61" w:name="_Toc422754614"/>
      <w:r w:rsidRPr="00D1666A">
        <w:rPr>
          <w:rFonts w:hint="eastAsia"/>
        </w:rPr>
        <w:t>（</w:t>
      </w:r>
      <w:r w:rsidRPr="00D1666A">
        <w:rPr>
          <w:rFonts w:hint="eastAsia"/>
        </w:rPr>
        <w:t>3</w:t>
      </w:r>
      <w:r w:rsidRPr="00D1666A">
        <w:t>）</w:t>
      </w:r>
      <w:r w:rsidRPr="00D1666A">
        <w:rPr>
          <w:rFonts w:hint="eastAsia"/>
        </w:rPr>
        <w:t>前缀</w:t>
      </w:r>
      <w:r w:rsidRPr="00D1666A">
        <w:t>列表、</w:t>
      </w:r>
      <w:r w:rsidRPr="00D1666A">
        <w:t>route-map</w:t>
      </w:r>
      <w:r w:rsidRPr="00D1666A">
        <w:rPr>
          <w:rFonts w:hint="eastAsia"/>
        </w:rPr>
        <w:t>工具</w:t>
      </w:r>
      <w:r w:rsidRPr="00D1666A">
        <w:t>分流</w:t>
      </w:r>
      <w:bookmarkEnd w:id="61"/>
    </w:p>
    <w:p w14:paraId="2A807366" w14:textId="77777777" w:rsidR="00AC1FD1" w:rsidRPr="001E2DDE" w:rsidRDefault="00AC1FD1" w:rsidP="00AC1FD1">
      <w:pPr>
        <w:ind w:firstLine="480"/>
        <w:rPr>
          <w:rFonts w:ascii="Times New Roman" w:hAnsi="Times New Roman"/>
        </w:rPr>
      </w:pPr>
      <w:r w:rsidRPr="001E2DDE">
        <w:rPr>
          <w:rFonts w:ascii="Times New Roman" w:hAnsi="Times New Roman"/>
        </w:rPr>
        <w:t>R2(config)#</w:t>
      </w:r>
      <w:r w:rsidRPr="00B173FD">
        <w:rPr>
          <w:rFonts w:ascii="Times New Roman" w:hAnsi="Times New Roman"/>
          <w:b/>
          <w:i/>
        </w:rPr>
        <w:t>ip prefix-list B seq 5 permit 20.20.0.0/16 ge 24 le 24</w:t>
      </w:r>
      <w:r w:rsidRPr="00B173FD">
        <w:rPr>
          <w:rFonts w:ascii="Times New Roman" w:hAnsi="Times New Roman"/>
          <w:b/>
          <w:i/>
        </w:rPr>
        <w:tab/>
      </w:r>
      <w:r w:rsidRPr="001E2DDE">
        <w:rPr>
          <w:rFonts w:ascii="Times New Roman" w:hAnsi="Times New Roman"/>
        </w:rPr>
        <w:tab/>
      </w:r>
    </w:p>
    <w:p w14:paraId="1CD7D272" w14:textId="77777777" w:rsidR="00AC1FD1" w:rsidRPr="001E2DDE" w:rsidRDefault="00AC1FD1" w:rsidP="00AC1FD1">
      <w:pPr>
        <w:ind w:left="1260" w:firstLine="480"/>
        <w:rPr>
          <w:rFonts w:ascii="Times New Roman" w:hAnsi="Times New Roman"/>
          <w:b/>
        </w:rPr>
      </w:pPr>
      <w:r w:rsidRPr="001E2DDE">
        <w:rPr>
          <w:rFonts w:ascii="Times New Roman" w:hAnsi="Times New Roman"/>
          <w:b/>
        </w:rPr>
        <w:t>//</w:t>
      </w:r>
      <w:r w:rsidRPr="001E2DDE">
        <w:rPr>
          <w:rFonts w:ascii="Times New Roman" w:hAnsi="Times New Roman" w:hint="eastAsia"/>
          <w:b/>
        </w:rPr>
        <w:t>使用</w:t>
      </w:r>
      <w:r w:rsidRPr="001E2DDE">
        <w:rPr>
          <w:rFonts w:ascii="Times New Roman" w:hAnsi="Times New Roman"/>
          <w:b/>
        </w:rPr>
        <w:t>前缀列表，名称为</w:t>
      </w:r>
      <w:r w:rsidRPr="001E2DDE">
        <w:rPr>
          <w:rFonts w:ascii="Times New Roman" w:hAnsi="Times New Roman" w:hint="eastAsia"/>
          <w:b/>
        </w:rPr>
        <w:t>B</w:t>
      </w:r>
      <w:r w:rsidRPr="001E2DDE">
        <w:rPr>
          <w:rFonts w:ascii="Times New Roman" w:hAnsi="Times New Roman" w:hint="eastAsia"/>
          <w:b/>
        </w:rPr>
        <w:t>，</w:t>
      </w:r>
      <w:r w:rsidRPr="001E2DDE">
        <w:rPr>
          <w:rFonts w:ascii="Times New Roman" w:hAnsi="Times New Roman"/>
          <w:b/>
        </w:rPr>
        <w:t>序列号为</w:t>
      </w:r>
      <w:r w:rsidRPr="001E2DDE">
        <w:rPr>
          <w:rFonts w:ascii="Times New Roman" w:hAnsi="Times New Roman" w:hint="eastAsia"/>
          <w:b/>
        </w:rPr>
        <w:t>5</w:t>
      </w:r>
      <w:r w:rsidRPr="001E2DDE">
        <w:rPr>
          <w:rFonts w:ascii="Times New Roman" w:hAnsi="Times New Roman" w:hint="eastAsia"/>
          <w:b/>
        </w:rPr>
        <w:t>，</w:t>
      </w:r>
      <w:r w:rsidRPr="001E2DDE">
        <w:rPr>
          <w:rFonts w:ascii="Times New Roman" w:hAnsi="Times New Roman"/>
          <w:b/>
        </w:rPr>
        <w:t>抓</w:t>
      </w:r>
      <w:r w:rsidRPr="001E2DDE">
        <w:rPr>
          <w:rFonts w:ascii="Times New Roman" w:hAnsi="Times New Roman" w:hint="eastAsia"/>
          <w:b/>
        </w:rPr>
        <w:t>路由</w:t>
      </w:r>
      <w:r w:rsidRPr="001E2DDE">
        <w:rPr>
          <w:rFonts w:ascii="Times New Roman" w:hAnsi="Times New Roman"/>
          <w:b/>
        </w:rPr>
        <w:t>前缀</w:t>
      </w:r>
      <w:r w:rsidRPr="001E2DDE">
        <w:rPr>
          <w:rFonts w:ascii="Times New Roman" w:hAnsi="Times New Roman" w:hint="eastAsia"/>
          <w:b/>
        </w:rPr>
        <w:t>20.20.0.0</w:t>
      </w:r>
    </w:p>
    <w:p w14:paraId="1EB11058" w14:textId="77777777" w:rsidR="00AC1FD1" w:rsidRPr="001E2DDE" w:rsidRDefault="00AC1FD1" w:rsidP="00AC1FD1">
      <w:pPr>
        <w:ind w:firstLine="480"/>
        <w:rPr>
          <w:rFonts w:ascii="Times New Roman" w:hAnsi="Times New Roman"/>
        </w:rPr>
      </w:pPr>
      <w:r w:rsidRPr="001E2DDE">
        <w:rPr>
          <w:rFonts w:ascii="Times New Roman" w:hAnsi="Times New Roman"/>
        </w:rPr>
        <w:t>R2(config)#route-map B permit 10</w:t>
      </w:r>
      <w:r w:rsidRPr="001E2DDE">
        <w:rPr>
          <w:rFonts w:ascii="Times New Roman" w:hAnsi="Times New Roman"/>
        </w:rPr>
        <w:tab/>
      </w:r>
      <w:r w:rsidRPr="001E2DDE">
        <w:rPr>
          <w:rFonts w:ascii="Times New Roman" w:hAnsi="Times New Roman"/>
        </w:rPr>
        <w:tab/>
      </w:r>
      <w:r w:rsidRPr="001E2DDE">
        <w:rPr>
          <w:rFonts w:ascii="Times New Roman" w:hAnsi="Times New Roman"/>
        </w:rPr>
        <w:tab/>
        <w:t>//</w:t>
      </w:r>
      <w:r w:rsidRPr="001E2DDE">
        <w:rPr>
          <w:rFonts w:ascii="Times New Roman" w:hAnsi="Times New Roman" w:hint="eastAsia"/>
        </w:rPr>
        <w:t>设置</w:t>
      </w:r>
      <w:r w:rsidRPr="001E2DDE">
        <w:rPr>
          <w:rFonts w:ascii="Times New Roman" w:hAnsi="Times New Roman"/>
        </w:rPr>
        <w:t>route-map</w:t>
      </w:r>
    </w:p>
    <w:p w14:paraId="09CCCAE7" w14:textId="77777777" w:rsidR="00AC1FD1" w:rsidRPr="001E2DDE" w:rsidRDefault="00AC1FD1" w:rsidP="00AC1FD1">
      <w:pPr>
        <w:ind w:firstLine="480"/>
        <w:rPr>
          <w:rFonts w:ascii="Times New Roman" w:hAnsi="Times New Roman"/>
        </w:rPr>
      </w:pPr>
      <w:r w:rsidRPr="001E2DDE">
        <w:rPr>
          <w:rFonts w:ascii="Times New Roman" w:hAnsi="Times New Roman"/>
        </w:rPr>
        <w:t>R2(config-route-map)#</w:t>
      </w:r>
      <w:r w:rsidRPr="00B173FD">
        <w:rPr>
          <w:rFonts w:ascii="Times New Roman" w:hAnsi="Times New Roman"/>
          <w:b/>
        </w:rPr>
        <w:t xml:space="preserve"> match ip address prefix-list B</w:t>
      </w:r>
      <w:r w:rsidRPr="00B173FD">
        <w:rPr>
          <w:rFonts w:ascii="Times New Roman" w:hAnsi="Times New Roman"/>
          <w:b/>
        </w:rPr>
        <w:tab/>
      </w:r>
      <w:r w:rsidRPr="00B173FD">
        <w:rPr>
          <w:rFonts w:ascii="Times New Roman" w:hAnsi="Times New Roman"/>
          <w:b/>
        </w:rPr>
        <w:tab/>
        <w:t>//</w:t>
      </w:r>
      <w:r w:rsidRPr="00B173FD">
        <w:rPr>
          <w:rFonts w:ascii="Times New Roman" w:hAnsi="Times New Roman" w:hint="eastAsia"/>
          <w:b/>
        </w:rPr>
        <w:t>匹配</w:t>
      </w:r>
      <w:r w:rsidRPr="00B173FD">
        <w:rPr>
          <w:rFonts w:ascii="Times New Roman" w:hAnsi="Times New Roman"/>
          <w:b/>
        </w:rPr>
        <w:t>前缀列表</w:t>
      </w:r>
      <w:r w:rsidRPr="00B173FD">
        <w:rPr>
          <w:rFonts w:ascii="Times New Roman" w:hAnsi="Times New Roman" w:hint="eastAsia"/>
          <w:b/>
        </w:rPr>
        <w:t>B</w:t>
      </w:r>
    </w:p>
    <w:p w14:paraId="1090A59C" w14:textId="77777777" w:rsidR="00AC1FD1" w:rsidRPr="001E2DDE" w:rsidRDefault="00AC1FD1" w:rsidP="00AC1FD1">
      <w:pPr>
        <w:ind w:firstLine="480"/>
        <w:rPr>
          <w:rFonts w:ascii="Times New Roman" w:hAnsi="Times New Roman"/>
        </w:rPr>
      </w:pPr>
      <w:r w:rsidRPr="001E2DDE">
        <w:rPr>
          <w:rFonts w:ascii="Times New Roman" w:hAnsi="Times New Roman"/>
        </w:rPr>
        <w:t>R2(config-route-map)# set metric 25</w:t>
      </w:r>
      <w:r w:rsidRPr="001E2DDE">
        <w:rPr>
          <w:rFonts w:ascii="Times New Roman" w:hAnsi="Times New Roman"/>
        </w:rPr>
        <w:tab/>
      </w:r>
      <w:r w:rsidRPr="001E2DDE">
        <w:rPr>
          <w:rFonts w:ascii="Times New Roman" w:hAnsi="Times New Roman"/>
        </w:rPr>
        <w:tab/>
      </w:r>
      <w:r w:rsidRPr="001E2DDE">
        <w:rPr>
          <w:rFonts w:ascii="Times New Roman" w:hAnsi="Times New Roman"/>
        </w:rPr>
        <w:tab/>
      </w:r>
      <w:r w:rsidRPr="001E2DDE">
        <w:rPr>
          <w:rFonts w:ascii="Times New Roman" w:hAnsi="Times New Roman"/>
        </w:rPr>
        <w:tab/>
      </w:r>
      <w:r w:rsidRPr="001E2DDE">
        <w:rPr>
          <w:rFonts w:ascii="Times New Roman" w:hAnsi="Times New Roman"/>
        </w:rPr>
        <w:tab/>
        <w:t>//</w:t>
      </w:r>
      <w:r w:rsidRPr="001E2DDE">
        <w:rPr>
          <w:rFonts w:ascii="Times New Roman" w:hAnsi="Times New Roman" w:hint="eastAsia"/>
        </w:rPr>
        <w:t>设置</w:t>
      </w:r>
      <w:r w:rsidRPr="001E2DDE">
        <w:rPr>
          <w:rFonts w:ascii="Times New Roman" w:hAnsi="Times New Roman"/>
        </w:rPr>
        <w:t>metric</w:t>
      </w:r>
      <w:r w:rsidRPr="001E2DDE">
        <w:rPr>
          <w:rFonts w:ascii="Times New Roman" w:hAnsi="Times New Roman"/>
        </w:rPr>
        <w:t>值为</w:t>
      </w:r>
      <w:r w:rsidRPr="001E2DDE">
        <w:rPr>
          <w:rFonts w:ascii="Times New Roman" w:hAnsi="Times New Roman" w:hint="eastAsia"/>
        </w:rPr>
        <w:t>25</w:t>
      </w:r>
    </w:p>
    <w:p w14:paraId="182E1329" w14:textId="77777777" w:rsidR="00AC1FD1" w:rsidRPr="001E2DDE" w:rsidRDefault="00AC1FD1" w:rsidP="00AC1FD1">
      <w:pPr>
        <w:ind w:firstLine="480"/>
        <w:rPr>
          <w:rFonts w:ascii="Times New Roman" w:hAnsi="Times New Roman"/>
        </w:rPr>
      </w:pPr>
      <w:r w:rsidRPr="001E2DDE">
        <w:rPr>
          <w:rFonts w:ascii="Times New Roman" w:hAnsi="Times New Roman"/>
        </w:rPr>
        <w:t>R2(config-route-map)# exit</w:t>
      </w:r>
    </w:p>
    <w:p w14:paraId="3AA1DC4B" w14:textId="77777777" w:rsidR="00AC1FD1" w:rsidRPr="00B173FD" w:rsidRDefault="00AC1FD1" w:rsidP="00AC1FD1">
      <w:pPr>
        <w:ind w:firstLine="480"/>
        <w:rPr>
          <w:rFonts w:ascii="Times New Roman" w:hAnsi="Times New Roman"/>
          <w:b/>
        </w:rPr>
      </w:pPr>
      <w:r w:rsidRPr="001E2DDE">
        <w:rPr>
          <w:rFonts w:ascii="Times New Roman" w:hAnsi="Times New Roman"/>
        </w:rPr>
        <w:t>R2(config)#</w:t>
      </w:r>
      <w:r w:rsidRPr="00B173FD">
        <w:rPr>
          <w:rFonts w:ascii="Times New Roman" w:hAnsi="Times New Roman"/>
          <w:b/>
        </w:rPr>
        <w:t>route-map B permit 20</w:t>
      </w:r>
      <w:r w:rsidRPr="00B173FD">
        <w:rPr>
          <w:rFonts w:ascii="Times New Roman" w:hAnsi="Times New Roman"/>
          <w:b/>
        </w:rPr>
        <w:tab/>
      </w:r>
      <w:r w:rsidRPr="00B173FD">
        <w:rPr>
          <w:rFonts w:ascii="Times New Roman" w:hAnsi="Times New Roman"/>
          <w:b/>
        </w:rPr>
        <w:tab/>
        <w:t>//</w:t>
      </w:r>
      <w:r w:rsidRPr="00B173FD">
        <w:rPr>
          <w:rFonts w:ascii="Times New Roman" w:hAnsi="Times New Roman" w:hint="eastAsia"/>
          <w:b/>
        </w:rPr>
        <w:t>空</w:t>
      </w:r>
      <w:r w:rsidRPr="00B173FD">
        <w:rPr>
          <w:rFonts w:ascii="Times New Roman" w:hAnsi="Times New Roman"/>
          <w:b/>
        </w:rPr>
        <w:t>route-map</w:t>
      </w:r>
      <w:r w:rsidRPr="00B173FD">
        <w:rPr>
          <w:rFonts w:ascii="Times New Roman" w:hAnsi="Times New Roman" w:hint="eastAsia"/>
          <w:b/>
        </w:rPr>
        <w:t>表示对</w:t>
      </w:r>
      <w:r w:rsidRPr="00B173FD">
        <w:rPr>
          <w:rFonts w:ascii="Times New Roman" w:hAnsi="Times New Roman"/>
          <w:b/>
        </w:rPr>
        <w:t>其余做默认处理</w:t>
      </w:r>
    </w:p>
    <w:p w14:paraId="6E8CFF43" w14:textId="77777777" w:rsidR="00AC1FD1" w:rsidRPr="001E2DDE" w:rsidRDefault="00AC1FD1" w:rsidP="00AC1FD1">
      <w:pPr>
        <w:ind w:firstLine="480"/>
        <w:rPr>
          <w:rFonts w:ascii="Times New Roman" w:hAnsi="Times New Roman"/>
        </w:rPr>
      </w:pPr>
      <w:r w:rsidRPr="001E2DDE">
        <w:rPr>
          <w:rFonts w:ascii="Times New Roman" w:hAnsi="Times New Roman"/>
        </w:rPr>
        <w:t>R2(config-route-map)# exit</w:t>
      </w:r>
    </w:p>
    <w:p w14:paraId="32299B43" w14:textId="77777777" w:rsidR="00AC1FD1" w:rsidRPr="001E2DDE" w:rsidRDefault="00AC1FD1" w:rsidP="00AC1FD1">
      <w:pPr>
        <w:ind w:firstLine="480"/>
        <w:rPr>
          <w:rFonts w:ascii="Times New Roman" w:hAnsi="Times New Roman"/>
        </w:rPr>
      </w:pPr>
      <w:r w:rsidRPr="001E2DDE">
        <w:rPr>
          <w:rFonts w:ascii="Times New Roman" w:hAnsi="Times New Roman"/>
        </w:rPr>
        <w:t>R3(config)#ip prefix-list A seq 5 permit 10.10.0.0/16 ge 24 le 24</w:t>
      </w:r>
    </w:p>
    <w:p w14:paraId="01361ECD" w14:textId="77777777" w:rsidR="00AC1FD1" w:rsidRPr="001E2DDE" w:rsidRDefault="00AC1FD1" w:rsidP="00AC1FD1">
      <w:pPr>
        <w:ind w:firstLine="480"/>
        <w:rPr>
          <w:rFonts w:ascii="Times New Roman" w:hAnsi="Times New Roman"/>
        </w:rPr>
      </w:pPr>
      <w:r w:rsidRPr="001E2DDE">
        <w:rPr>
          <w:rFonts w:ascii="Times New Roman" w:hAnsi="Times New Roman"/>
        </w:rPr>
        <w:t>R3(config)#route-map A permit 10</w:t>
      </w:r>
    </w:p>
    <w:p w14:paraId="14486090" w14:textId="77777777" w:rsidR="00AC1FD1" w:rsidRPr="001E2DDE" w:rsidRDefault="00AC1FD1" w:rsidP="00AC1FD1">
      <w:pPr>
        <w:ind w:firstLine="480"/>
        <w:rPr>
          <w:rFonts w:ascii="Times New Roman" w:hAnsi="Times New Roman"/>
        </w:rPr>
      </w:pPr>
      <w:r w:rsidRPr="001E2DDE">
        <w:rPr>
          <w:rFonts w:ascii="Times New Roman" w:hAnsi="Times New Roman"/>
        </w:rPr>
        <w:t>R3(config-route-map)# match ip address prefix-list A</w:t>
      </w:r>
    </w:p>
    <w:p w14:paraId="37AD2FBC" w14:textId="77777777" w:rsidR="00AC1FD1" w:rsidRPr="001E2DDE" w:rsidRDefault="00AC1FD1" w:rsidP="00AC1FD1">
      <w:pPr>
        <w:ind w:firstLine="480"/>
        <w:rPr>
          <w:rFonts w:ascii="Times New Roman" w:hAnsi="Times New Roman"/>
        </w:rPr>
      </w:pPr>
      <w:r w:rsidRPr="001E2DDE">
        <w:rPr>
          <w:rFonts w:ascii="Times New Roman" w:hAnsi="Times New Roman"/>
        </w:rPr>
        <w:t>R3(config-route-map)# set metric 25</w:t>
      </w:r>
    </w:p>
    <w:p w14:paraId="0A0CFFDA" w14:textId="77777777" w:rsidR="00AC1FD1" w:rsidRPr="001E2DDE" w:rsidRDefault="00AC1FD1" w:rsidP="00AC1FD1">
      <w:pPr>
        <w:ind w:firstLine="480"/>
        <w:rPr>
          <w:rFonts w:ascii="Times New Roman" w:hAnsi="Times New Roman"/>
        </w:rPr>
      </w:pPr>
      <w:r w:rsidRPr="001E2DDE">
        <w:rPr>
          <w:rFonts w:ascii="Times New Roman" w:hAnsi="Times New Roman"/>
        </w:rPr>
        <w:t>R3(config-route-map)# exit</w:t>
      </w:r>
    </w:p>
    <w:p w14:paraId="2FC000FF" w14:textId="77777777" w:rsidR="00AC1FD1" w:rsidRPr="001E2DDE" w:rsidRDefault="00AC1FD1" w:rsidP="00AC1FD1">
      <w:pPr>
        <w:ind w:firstLine="480"/>
        <w:rPr>
          <w:rFonts w:ascii="Times New Roman" w:hAnsi="Times New Roman"/>
        </w:rPr>
      </w:pPr>
      <w:r w:rsidRPr="001E2DDE">
        <w:rPr>
          <w:rFonts w:ascii="Times New Roman" w:hAnsi="Times New Roman"/>
        </w:rPr>
        <w:lastRenderedPageBreak/>
        <w:t>R3(config)#route-map A permit 20</w:t>
      </w:r>
    </w:p>
    <w:p w14:paraId="73F31651" w14:textId="77777777" w:rsidR="00AC1FD1" w:rsidRPr="001E2DDE" w:rsidRDefault="00AC1FD1" w:rsidP="00AC1FD1">
      <w:pPr>
        <w:ind w:firstLine="480"/>
        <w:rPr>
          <w:rFonts w:ascii="Times New Roman" w:hAnsi="Times New Roman"/>
        </w:rPr>
      </w:pPr>
      <w:r w:rsidRPr="001E2DDE">
        <w:rPr>
          <w:rFonts w:ascii="Times New Roman" w:hAnsi="Times New Roman"/>
        </w:rPr>
        <w:t>R3(config-route-map)# exit</w:t>
      </w:r>
    </w:p>
    <w:p w14:paraId="4FAC1FE7" w14:textId="77777777" w:rsidR="00AC1FD1" w:rsidRPr="00D1666A" w:rsidRDefault="00AC1FD1" w:rsidP="00AC1FD1">
      <w:pPr>
        <w:ind w:firstLineChars="0" w:firstLine="0"/>
      </w:pPr>
      <w:bookmarkStart w:id="62" w:name="_Toc422754615"/>
      <w:r w:rsidRPr="00D1666A">
        <w:rPr>
          <w:rFonts w:hint="eastAsia"/>
        </w:rPr>
        <w:t>（</w:t>
      </w:r>
      <w:r w:rsidRPr="00D1666A">
        <w:rPr>
          <w:rFonts w:hint="eastAsia"/>
        </w:rPr>
        <w:t>4</w:t>
      </w:r>
      <w:r w:rsidRPr="00D1666A">
        <w:rPr>
          <w:rFonts w:hint="eastAsia"/>
        </w:rPr>
        <w:t>）</w:t>
      </w:r>
      <w:r w:rsidRPr="00D1666A">
        <w:rPr>
          <w:rFonts w:hint="eastAsia"/>
        </w:rPr>
        <w:t>VRRP</w:t>
      </w:r>
      <w:r w:rsidRPr="00D1666A">
        <w:rPr>
          <w:rFonts w:hint="eastAsia"/>
        </w:rPr>
        <w:t>协议</w:t>
      </w:r>
      <w:r w:rsidRPr="00D1666A">
        <w:t>实现分流</w:t>
      </w:r>
      <w:r w:rsidRPr="00D1666A">
        <w:rPr>
          <w:rFonts w:hint="eastAsia"/>
        </w:rPr>
        <w:t>互</w:t>
      </w:r>
      <w:r w:rsidRPr="00D1666A">
        <w:t>备</w:t>
      </w:r>
      <w:bookmarkEnd w:id="62"/>
    </w:p>
    <w:p w14:paraId="1950D223" w14:textId="77777777" w:rsidR="00AC1FD1" w:rsidRPr="001E2DDE" w:rsidRDefault="00AC1FD1" w:rsidP="00AC1FD1">
      <w:pPr>
        <w:ind w:firstLine="480"/>
        <w:rPr>
          <w:rFonts w:ascii="Times New Roman" w:hAnsi="Times New Roman"/>
        </w:rPr>
      </w:pPr>
      <w:r w:rsidRPr="001E2DDE">
        <w:rPr>
          <w:rFonts w:ascii="Times New Roman" w:hAnsi="Times New Roman"/>
        </w:rPr>
        <w:t>R4(config)#ip access-list standard A</w:t>
      </w:r>
      <w:r w:rsidRPr="001E2DDE">
        <w:rPr>
          <w:rFonts w:ascii="Times New Roman" w:hAnsi="Times New Roman"/>
        </w:rPr>
        <w:tab/>
      </w:r>
      <w:r w:rsidRPr="001E2DDE">
        <w:rPr>
          <w:rFonts w:ascii="Times New Roman" w:hAnsi="Times New Roman"/>
        </w:rPr>
        <w:tab/>
      </w:r>
      <w:r w:rsidRPr="001E2DDE">
        <w:rPr>
          <w:rFonts w:ascii="Times New Roman" w:hAnsi="Times New Roman"/>
        </w:rPr>
        <w:tab/>
        <w:t>//ACL</w:t>
      </w:r>
      <w:r w:rsidRPr="001E2DDE">
        <w:rPr>
          <w:rFonts w:ascii="Times New Roman" w:hAnsi="Times New Roman" w:hint="eastAsia"/>
        </w:rPr>
        <w:t>抓</w:t>
      </w:r>
      <w:r w:rsidRPr="001E2DDE">
        <w:rPr>
          <w:rFonts w:ascii="Times New Roman" w:hAnsi="Times New Roman"/>
        </w:rPr>
        <w:t>流</w:t>
      </w:r>
      <w:r w:rsidRPr="001E2DDE">
        <w:rPr>
          <w:rFonts w:ascii="Times New Roman" w:hAnsi="Times New Roman" w:hint="eastAsia"/>
        </w:rPr>
        <w:t>量</w:t>
      </w:r>
    </w:p>
    <w:p w14:paraId="4C9A4DCC" w14:textId="77777777" w:rsidR="00AC1FD1" w:rsidRPr="001E2DDE" w:rsidRDefault="00AC1FD1" w:rsidP="00AC1FD1">
      <w:pPr>
        <w:ind w:firstLine="480"/>
        <w:rPr>
          <w:rFonts w:ascii="Times New Roman" w:hAnsi="Times New Roman"/>
        </w:rPr>
      </w:pPr>
      <w:r w:rsidRPr="001E2DDE">
        <w:rPr>
          <w:rFonts w:ascii="Times New Roman" w:hAnsi="Times New Roman"/>
        </w:rPr>
        <w:t>R4(config-std-nacl)# 10 permit 10.10.0.0 0.0.255.255</w:t>
      </w:r>
    </w:p>
    <w:p w14:paraId="56A77714" w14:textId="77777777" w:rsidR="00AC1FD1" w:rsidRPr="001E2DDE" w:rsidRDefault="00AC1FD1" w:rsidP="00AC1FD1">
      <w:pPr>
        <w:ind w:firstLine="480"/>
        <w:rPr>
          <w:rFonts w:ascii="Times New Roman" w:hAnsi="Times New Roman"/>
        </w:rPr>
      </w:pPr>
      <w:r w:rsidRPr="001E2DDE">
        <w:rPr>
          <w:rFonts w:ascii="Times New Roman" w:hAnsi="Times New Roman"/>
        </w:rPr>
        <w:t>R4(config-std-nacl)# exit</w:t>
      </w:r>
    </w:p>
    <w:p w14:paraId="719030A6" w14:textId="77777777" w:rsidR="00AC1FD1" w:rsidRPr="001E2DDE" w:rsidRDefault="00AC1FD1" w:rsidP="00AC1FD1">
      <w:pPr>
        <w:ind w:firstLine="480"/>
        <w:rPr>
          <w:rFonts w:ascii="Times New Roman" w:hAnsi="Times New Roman"/>
        </w:rPr>
      </w:pPr>
      <w:r w:rsidRPr="001E2DDE">
        <w:rPr>
          <w:rFonts w:ascii="Times New Roman" w:hAnsi="Times New Roman"/>
        </w:rPr>
        <w:t>R4(config)#ip access-list standard B</w:t>
      </w:r>
    </w:p>
    <w:p w14:paraId="43A75035" w14:textId="77777777" w:rsidR="00AC1FD1" w:rsidRPr="001E2DDE" w:rsidRDefault="00AC1FD1" w:rsidP="00AC1FD1">
      <w:pPr>
        <w:ind w:firstLine="480"/>
        <w:rPr>
          <w:rFonts w:ascii="Times New Roman" w:hAnsi="Times New Roman"/>
        </w:rPr>
      </w:pPr>
      <w:r w:rsidRPr="001E2DDE">
        <w:rPr>
          <w:rFonts w:ascii="Times New Roman" w:hAnsi="Times New Roman"/>
        </w:rPr>
        <w:t>R4(config-std-nacl)# 10 permit 20.20.0.0 0.0.255.255</w:t>
      </w:r>
    </w:p>
    <w:p w14:paraId="04BCDD7F" w14:textId="77777777" w:rsidR="00AC1FD1" w:rsidRPr="001E2DDE" w:rsidRDefault="00AC1FD1" w:rsidP="00AC1FD1">
      <w:pPr>
        <w:ind w:firstLine="480"/>
        <w:rPr>
          <w:rFonts w:ascii="Times New Roman" w:hAnsi="Times New Roman"/>
        </w:rPr>
      </w:pPr>
      <w:r w:rsidRPr="001E2DDE">
        <w:rPr>
          <w:rFonts w:ascii="Times New Roman" w:hAnsi="Times New Roman"/>
        </w:rPr>
        <w:t xml:space="preserve">R4(config-std-nacl)# exit  </w:t>
      </w:r>
    </w:p>
    <w:p w14:paraId="5C89F540" w14:textId="77777777" w:rsidR="00AC1FD1" w:rsidRPr="001E2DDE" w:rsidRDefault="00AC1FD1" w:rsidP="00AC1FD1">
      <w:pPr>
        <w:ind w:firstLine="480"/>
        <w:rPr>
          <w:rFonts w:ascii="Times New Roman" w:hAnsi="Times New Roman"/>
        </w:rPr>
      </w:pPr>
      <w:r w:rsidRPr="001E2DDE">
        <w:rPr>
          <w:rFonts w:ascii="Times New Roman" w:hAnsi="Times New Roman"/>
        </w:rPr>
        <w:t>R4(config)#interface gigabitethernet0.10</w:t>
      </w:r>
      <w:r w:rsidRPr="001E2DDE">
        <w:rPr>
          <w:rFonts w:ascii="Times New Roman" w:hAnsi="Times New Roman"/>
        </w:rPr>
        <w:tab/>
      </w:r>
      <w:r w:rsidRPr="001E2DDE">
        <w:rPr>
          <w:rFonts w:ascii="Times New Roman" w:hAnsi="Times New Roman"/>
        </w:rPr>
        <w:tab/>
        <w:t>**//</w:t>
      </w:r>
      <w:r w:rsidRPr="001E2DDE">
        <w:rPr>
          <w:rFonts w:ascii="Times New Roman" w:hAnsi="Times New Roman" w:hint="eastAsia"/>
        </w:rPr>
        <w:t>启用</w:t>
      </w:r>
      <w:r w:rsidRPr="001E2DDE">
        <w:rPr>
          <w:rFonts w:ascii="Times New Roman" w:hAnsi="Times New Roman" w:hint="eastAsia"/>
        </w:rPr>
        <w:t>g0</w:t>
      </w:r>
      <w:r w:rsidRPr="001E2DDE">
        <w:rPr>
          <w:rFonts w:ascii="Times New Roman" w:hAnsi="Times New Roman" w:hint="eastAsia"/>
        </w:rPr>
        <w:t>口</w:t>
      </w:r>
      <w:r w:rsidRPr="001E2DDE">
        <w:rPr>
          <w:rFonts w:ascii="Times New Roman" w:hAnsi="Times New Roman"/>
        </w:rPr>
        <w:t>子接口</w:t>
      </w:r>
      <w:r w:rsidRPr="001E2DDE">
        <w:rPr>
          <w:rFonts w:ascii="Times New Roman" w:hAnsi="Times New Roman" w:hint="eastAsia"/>
        </w:rPr>
        <w:t>0.10</w:t>
      </w:r>
    </w:p>
    <w:p w14:paraId="33928738" w14:textId="77777777" w:rsidR="00AC1FD1" w:rsidRPr="001E2DDE" w:rsidRDefault="00AC1FD1" w:rsidP="00AC1FD1">
      <w:pPr>
        <w:ind w:firstLine="480"/>
        <w:rPr>
          <w:rFonts w:ascii="Times New Roman" w:hAnsi="Times New Roman"/>
        </w:rPr>
      </w:pPr>
      <w:r w:rsidRPr="001E2DDE">
        <w:rPr>
          <w:rFonts w:ascii="Times New Roman" w:hAnsi="Times New Roman"/>
        </w:rPr>
        <w:t>R4(config-if-gigabitethernet0.10)# ip</w:t>
      </w:r>
      <w:r w:rsidRPr="001E2DDE">
        <w:rPr>
          <w:rFonts w:ascii="Times New Roman" w:hAnsi="Times New Roman" w:hint="eastAsia"/>
        </w:rPr>
        <w:t xml:space="preserve"> </w:t>
      </w:r>
      <w:r w:rsidRPr="001E2DDE">
        <w:rPr>
          <w:rFonts w:ascii="Times New Roman" w:hAnsi="Times New Roman"/>
        </w:rPr>
        <w:t>address 10.10.10.2 255.255.255.0</w:t>
      </w:r>
      <w:r w:rsidRPr="001E2DDE">
        <w:rPr>
          <w:rFonts w:ascii="Times New Roman" w:hAnsi="Times New Roman"/>
        </w:rPr>
        <w:tab/>
        <w:t>//</w:t>
      </w:r>
      <w:r w:rsidRPr="001E2DDE">
        <w:rPr>
          <w:rFonts w:ascii="Times New Roman" w:hAnsi="Times New Roman" w:hint="eastAsia"/>
        </w:rPr>
        <w:t>子</w:t>
      </w:r>
      <w:r w:rsidRPr="001E2DDE">
        <w:rPr>
          <w:rFonts w:ascii="Times New Roman" w:hAnsi="Times New Roman"/>
        </w:rPr>
        <w:t>接口设置地址</w:t>
      </w:r>
    </w:p>
    <w:p w14:paraId="175A498F" w14:textId="77777777" w:rsidR="00AC1FD1" w:rsidRPr="00B173FD" w:rsidRDefault="00AC1FD1" w:rsidP="00AC1FD1">
      <w:pPr>
        <w:ind w:firstLine="480"/>
        <w:rPr>
          <w:rFonts w:ascii="Times New Roman" w:hAnsi="Times New Roman"/>
          <w:b/>
        </w:rPr>
      </w:pPr>
      <w:r w:rsidRPr="001E2DDE">
        <w:rPr>
          <w:rFonts w:ascii="Times New Roman" w:hAnsi="Times New Roman"/>
        </w:rPr>
        <w:t xml:space="preserve">R4(config-if-gigabitethernet0.10)# </w:t>
      </w:r>
      <w:r w:rsidRPr="00B173FD">
        <w:rPr>
          <w:rFonts w:ascii="Times New Roman" w:hAnsi="Times New Roman"/>
          <w:b/>
        </w:rPr>
        <w:t>encapsulation dot1q 10</w:t>
      </w:r>
      <w:r w:rsidRPr="00B173FD">
        <w:rPr>
          <w:rFonts w:ascii="Times New Roman" w:hAnsi="Times New Roman"/>
          <w:b/>
        </w:rPr>
        <w:tab/>
      </w:r>
      <w:r w:rsidRPr="00B173FD">
        <w:rPr>
          <w:rFonts w:ascii="Times New Roman" w:hAnsi="Times New Roman"/>
          <w:b/>
        </w:rPr>
        <w:tab/>
      </w:r>
    </w:p>
    <w:p w14:paraId="7DC4C119" w14:textId="77777777" w:rsidR="00AC1FD1" w:rsidRPr="00B173FD" w:rsidRDefault="00AC1FD1" w:rsidP="00AC1FD1">
      <w:pPr>
        <w:ind w:left="4200" w:firstLine="480"/>
        <w:rPr>
          <w:rFonts w:ascii="Times New Roman" w:hAnsi="Times New Roman"/>
          <w:b/>
        </w:rPr>
      </w:pPr>
      <w:r w:rsidRPr="00B173FD">
        <w:rPr>
          <w:rFonts w:ascii="Times New Roman" w:hAnsi="Times New Roman"/>
          <w:b/>
        </w:rPr>
        <w:t>**//</w:t>
      </w:r>
      <w:r w:rsidRPr="00B173FD">
        <w:rPr>
          <w:rFonts w:ascii="Times New Roman" w:hAnsi="Times New Roman" w:hint="eastAsia"/>
          <w:b/>
        </w:rPr>
        <w:t>子接口</w:t>
      </w:r>
      <w:r w:rsidRPr="00B173FD">
        <w:rPr>
          <w:rFonts w:ascii="Times New Roman" w:hAnsi="Times New Roman"/>
          <w:b/>
        </w:rPr>
        <w:t>封装</w:t>
      </w:r>
      <w:r w:rsidRPr="00B173FD">
        <w:rPr>
          <w:rFonts w:ascii="Times New Roman" w:hAnsi="Times New Roman"/>
          <w:b/>
        </w:rPr>
        <w:t>dot1q</w:t>
      </w:r>
      <w:r w:rsidRPr="00B173FD">
        <w:rPr>
          <w:rFonts w:ascii="Times New Roman" w:hAnsi="Times New Roman" w:hint="eastAsia"/>
          <w:b/>
        </w:rPr>
        <w:t>，</w:t>
      </w:r>
      <w:r w:rsidRPr="00B173FD">
        <w:rPr>
          <w:rFonts w:ascii="Times New Roman" w:hAnsi="Times New Roman"/>
          <w:b/>
        </w:rPr>
        <w:t>对应</w:t>
      </w:r>
      <w:r w:rsidRPr="00B173FD">
        <w:rPr>
          <w:rFonts w:ascii="Times New Roman" w:hAnsi="Times New Roman"/>
          <w:b/>
        </w:rPr>
        <w:t>vlan10</w:t>
      </w:r>
    </w:p>
    <w:p w14:paraId="0030C73C" w14:textId="77777777" w:rsidR="00AC1FD1" w:rsidRPr="001E2DDE" w:rsidRDefault="00AC1FD1" w:rsidP="00AC1FD1">
      <w:pPr>
        <w:ind w:firstLine="480"/>
        <w:rPr>
          <w:rFonts w:ascii="Times New Roman" w:hAnsi="Times New Roman"/>
        </w:rPr>
      </w:pPr>
      <w:r w:rsidRPr="001E2DDE">
        <w:rPr>
          <w:rFonts w:ascii="Times New Roman" w:hAnsi="Times New Roman"/>
        </w:rPr>
        <w:t>R4(config-if-gigabitethernet0.10)# ip access-group A in</w:t>
      </w:r>
    </w:p>
    <w:p w14:paraId="6A57F2AE" w14:textId="77777777" w:rsidR="00AC1FD1" w:rsidRPr="001E2DDE" w:rsidRDefault="00AC1FD1" w:rsidP="00AC1FD1">
      <w:pPr>
        <w:ind w:firstLine="480"/>
        <w:rPr>
          <w:rFonts w:ascii="Times New Roman" w:hAnsi="Times New Roman"/>
        </w:rPr>
      </w:pPr>
      <w:r w:rsidRPr="001E2DDE">
        <w:rPr>
          <w:rFonts w:ascii="Times New Roman" w:hAnsi="Times New Roman"/>
        </w:rPr>
        <w:t>R4(config-if-gigabitethernet0.10)# ip access-group A out</w:t>
      </w:r>
    </w:p>
    <w:p w14:paraId="4B05EBA8" w14:textId="77777777" w:rsidR="00AC1FD1" w:rsidRPr="00B173FD" w:rsidRDefault="00AC1FD1" w:rsidP="00AC1FD1">
      <w:pPr>
        <w:ind w:firstLine="480"/>
        <w:rPr>
          <w:rFonts w:ascii="Times New Roman" w:hAnsi="Times New Roman"/>
          <w:b/>
        </w:rPr>
      </w:pPr>
      <w:r w:rsidRPr="001E2DDE">
        <w:rPr>
          <w:rFonts w:ascii="Times New Roman" w:hAnsi="Times New Roman"/>
        </w:rPr>
        <w:t xml:space="preserve">R4(config-if-gigabitethernet0.10)# </w:t>
      </w:r>
      <w:r w:rsidRPr="00B173FD">
        <w:rPr>
          <w:rFonts w:ascii="Times New Roman" w:hAnsi="Times New Roman"/>
          <w:b/>
        </w:rPr>
        <w:t>vrrp 10 ip 10.10.10.1</w:t>
      </w:r>
    </w:p>
    <w:p w14:paraId="3D2E6A37" w14:textId="77777777" w:rsidR="00AC1FD1" w:rsidRPr="00B173FD" w:rsidRDefault="00AC1FD1" w:rsidP="00AC1FD1">
      <w:pPr>
        <w:ind w:firstLine="480"/>
        <w:rPr>
          <w:rFonts w:ascii="Times New Roman" w:hAnsi="Times New Roman"/>
          <w:b/>
        </w:rPr>
      </w:pPr>
      <w:r w:rsidRPr="00B173FD">
        <w:rPr>
          <w:rFonts w:ascii="Times New Roman" w:hAnsi="Times New Roman"/>
          <w:b/>
        </w:rPr>
        <w:tab/>
      </w:r>
      <w:r w:rsidRPr="00B173FD">
        <w:rPr>
          <w:rFonts w:ascii="Times New Roman" w:hAnsi="Times New Roman"/>
          <w:b/>
        </w:rPr>
        <w:tab/>
      </w:r>
      <w:r w:rsidRPr="00B173FD">
        <w:rPr>
          <w:rFonts w:ascii="Times New Roman" w:hAnsi="Times New Roman"/>
          <w:b/>
        </w:rPr>
        <w:tab/>
      </w:r>
      <w:r w:rsidRPr="00B173FD">
        <w:rPr>
          <w:rFonts w:ascii="Times New Roman" w:hAnsi="Times New Roman"/>
          <w:b/>
        </w:rPr>
        <w:tab/>
      </w:r>
      <w:r w:rsidRPr="00B173FD">
        <w:rPr>
          <w:rFonts w:ascii="Times New Roman" w:hAnsi="Times New Roman"/>
          <w:b/>
        </w:rPr>
        <w:tab/>
      </w:r>
      <w:r w:rsidRPr="00B173FD">
        <w:rPr>
          <w:rFonts w:ascii="Times New Roman" w:hAnsi="Times New Roman"/>
          <w:b/>
        </w:rPr>
        <w:tab/>
      </w:r>
      <w:r w:rsidRPr="00B173FD">
        <w:rPr>
          <w:rFonts w:ascii="Times New Roman" w:hAnsi="Times New Roman"/>
          <w:b/>
        </w:rPr>
        <w:tab/>
      </w:r>
      <w:r w:rsidRPr="00B173FD">
        <w:rPr>
          <w:rFonts w:ascii="Times New Roman" w:hAnsi="Times New Roman"/>
          <w:b/>
        </w:rPr>
        <w:tab/>
      </w:r>
      <w:r w:rsidRPr="00B173FD">
        <w:rPr>
          <w:rFonts w:ascii="Times New Roman" w:hAnsi="Times New Roman"/>
          <w:b/>
        </w:rPr>
        <w:tab/>
        <w:t>**//</w:t>
      </w:r>
      <w:r w:rsidRPr="00B173FD">
        <w:rPr>
          <w:rFonts w:ascii="Times New Roman" w:hAnsi="Times New Roman" w:hint="eastAsia"/>
          <w:b/>
        </w:rPr>
        <w:t>在</w:t>
      </w:r>
      <w:r w:rsidRPr="00B173FD">
        <w:rPr>
          <w:rFonts w:ascii="Times New Roman" w:hAnsi="Times New Roman"/>
          <w:b/>
        </w:rPr>
        <w:t>子接口启用</w:t>
      </w:r>
      <w:r w:rsidRPr="00B173FD">
        <w:rPr>
          <w:rFonts w:ascii="Times New Roman" w:hAnsi="Times New Roman"/>
          <w:b/>
        </w:rPr>
        <w:t>vrrp</w:t>
      </w:r>
      <w:r w:rsidRPr="00B173FD">
        <w:rPr>
          <w:rFonts w:ascii="Times New Roman" w:hAnsi="Times New Roman"/>
          <w:b/>
        </w:rPr>
        <w:t>协议，并设置其地址</w:t>
      </w:r>
    </w:p>
    <w:p w14:paraId="38ADA62F" w14:textId="77777777" w:rsidR="00AC1FD1" w:rsidRPr="00B173FD" w:rsidRDefault="00AC1FD1" w:rsidP="00AC1FD1">
      <w:pPr>
        <w:ind w:firstLine="480"/>
        <w:rPr>
          <w:rFonts w:ascii="Times New Roman" w:hAnsi="Times New Roman"/>
          <w:b/>
        </w:rPr>
      </w:pPr>
      <w:r w:rsidRPr="001E2DDE">
        <w:rPr>
          <w:rFonts w:ascii="Times New Roman" w:hAnsi="Times New Roman"/>
        </w:rPr>
        <w:t>R4(config-if-gigabitethernet0.10)#</w:t>
      </w:r>
      <w:r w:rsidRPr="00B173FD">
        <w:rPr>
          <w:rFonts w:ascii="Times New Roman" w:hAnsi="Times New Roman"/>
          <w:b/>
        </w:rPr>
        <w:t>vrrp 10 priority 150</w:t>
      </w:r>
    </w:p>
    <w:p w14:paraId="78CD299E" w14:textId="77777777" w:rsidR="00AC1FD1" w:rsidRPr="00B173FD" w:rsidRDefault="00AC1FD1" w:rsidP="00AC1FD1">
      <w:pPr>
        <w:ind w:firstLine="480"/>
        <w:rPr>
          <w:rFonts w:ascii="Times New Roman" w:hAnsi="Times New Roman"/>
          <w:b/>
        </w:rPr>
      </w:pPr>
      <w:r w:rsidRPr="00B173FD">
        <w:rPr>
          <w:rFonts w:ascii="Times New Roman" w:hAnsi="Times New Roman"/>
          <w:b/>
        </w:rPr>
        <w:tab/>
      </w:r>
      <w:r w:rsidRPr="00B173FD">
        <w:rPr>
          <w:rFonts w:ascii="Times New Roman" w:hAnsi="Times New Roman"/>
          <w:b/>
        </w:rPr>
        <w:tab/>
      </w:r>
      <w:r w:rsidRPr="00B173FD">
        <w:rPr>
          <w:rFonts w:ascii="Times New Roman" w:hAnsi="Times New Roman"/>
          <w:b/>
        </w:rPr>
        <w:tab/>
        <w:t>**//</w:t>
      </w:r>
      <w:r w:rsidRPr="00B173FD">
        <w:rPr>
          <w:rFonts w:ascii="Times New Roman" w:hAnsi="Times New Roman" w:hint="eastAsia"/>
          <w:b/>
        </w:rPr>
        <w:t>设置</w:t>
      </w:r>
      <w:r w:rsidRPr="00B173FD">
        <w:rPr>
          <w:rFonts w:ascii="Times New Roman" w:hAnsi="Times New Roman"/>
          <w:b/>
        </w:rPr>
        <w:t>vrrp</w:t>
      </w:r>
      <w:r w:rsidRPr="00B173FD">
        <w:rPr>
          <w:rFonts w:ascii="Times New Roman" w:hAnsi="Times New Roman"/>
          <w:b/>
        </w:rPr>
        <w:t>优先级为</w:t>
      </w:r>
      <w:r w:rsidRPr="00B173FD">
        <w:rPr>
          <w:rFonts w:ascii="Times New Roman" w:hAnsi="Times New Roman" w:hint="eastAsia"/>
          <w:b/>
        </w:rPr>
        <w:t>150</w:t>
      </w:r>
      <w:r w:rsidRPr="00B173FD">
        <w:rPr>
          <w:rFonts w:ascii="Times New Roman" w:hAnsi="Times New Roman" w:hint="eastAsia"/>
          <w:b/>
        </w:rPr>
        <w:t>，</w:t>
      </w:r>
      <w:r w:rsidRPr="00B173FD">
        <w:rPr>
          <w:rFonts w:ascii="Times New Roman" w:hAnsi="Times New Roman"/>
          <w:b/>
        </w:rPr>
        <w:t>使其成为</w:t>
      </w:r>
      <w:r w:rsidRPr="00B173FD">
        <w:rPr>
          <w:rFonts w:ascii="Times New Roman" w:hAnsi="Times New Roman" w:hint="eastAsia"/>
          <w:b/>
        </w:rPr>
        <w:t>1</w:t>
      </w:r>
      <w:r w:rsidRPr="00B173FD">
        <w:rPr>
          <w:rFonts w:ascii="Times New Roman" w:hAnsi="Times New Roman"/>
          <w:b/>
        </w:rPr>
        <w:t>0.10.10.0</w:t>
      </w:r>
      <w:r w:rsidRPr="00B173FD">
        <w:rPr>
          <w:rFonts w:ascii="Times New Roman" w:hAnsi="Times New Roman" w:hint="eastAsia"/>
          <w:b/>
        </w:rPr>
        <w:t>网段</w:t>
      </w:r>
      <w:r w:rsidRPr="00B173FD">
        <w:rPr>
          <w:rFonts w:ascii="Times New Roman" w:hAnsi="Times New Roman"/>
          <w:b/>
        </w:rPr>
        <w:t>的主路由器</w:t>
      </w:r>
    </w:p>
    <w:p w14:paraId="71C29CB7" w14:textId="77777777" w:rsidR="00AC1FD1" w:rsidRPr="001E2DDE" w:rsidRDefault="00AC1FD1" w:rsidP="00AC1FD1">
      <w:pPr>
        <w:ind w:firstLine="480"/>
        <w:rPr>
          <w:rFonts w:ascii="Times New Roman" w:hAnsi="Times New Roman"/>
        </w:rPr>
      </w:pPr>
      <w:r w:rsidRPr="001E2DDE">
        <w:rPr>
          <w:rFonts w:ascii="Times New Roman" w:hAnsi="Times New Roman"/>
        </w:rPr>
        <w:t>R4(config-if-gigabitethernet0.10)#vrrp 10 preempt</w:t>
      </w:r>
      <w:r w:rsidRPr="001E2DDE">
        <w:rPr>
          <w:rFonts w:ascii="Times New Roman" w:hAnsi="Times New Roman"/>
        </w:rPr>
        <w:tab/>
        <w:t>//</w:t>
      </w:r>
      <w:r w:rsidRPr="001E2DDE">
        <w:rPr>
          <w:rFonts w:ascii="Times New Roman" w:hAnsi="Times New Roman" w:hint="eastAsia"/>
        </w:rPr>
        <w:t>启用</w:t>
      </w:r>
      <w:r w:rsidRPr="001E2DDE">
        <w:rPr>
          <w:rFonts w:ascii="Times New Roman" w:hAnsi="Times New Roman"/>
        </w:rPr>
        <w:t>vrrp</w:t>
      </w:r>
      <w:r w:rsidRPr="001E2DDE">
        <w:rPr>
          <w:rFonts w:ascii="Times New Roman" w:hAnsi="Times New Roman"/>
        </w:rPr>
        <w:t>抢占模式</w:t>
      </w:r>
    </w:p>
    <w:p w14:paraId="5202FE4F" w14:textId="77777777" w:rsidR="00AC1FD1" w:rsidRPr="00B173FD" w:rsidRDefault="00AC1FD1" w:rsidP="00AC1FD1">
      <w:pPr>
        <w:ind w:firstLine="480"/>
        <w:rPr>
          <w:rFonts w:ascii="Times New Roman" w:hAnsi="Times New Roman"/>
          <w:b/>
        </w:rPr>
      </w:pPr>
      <w:r w:rsidRPr="001E2DDE">
        <w:rPr>
          <w:rFonts w:ascii="Times New Roman" w:hAnsi="Times New Roman"/>
        </w:rPr>
        <w:t>R4(config-if-gigabitethernet0.10)#</w:t>
      </w:r>
      <w:r w:rsidRPr="00B173FD">
        <w:rPr>
          <w:rFonts w:ascii="Times New Roman" w:hAnsi="Times New Roman"/>
          <w:b/>
        </w:rPr>
        <w:t xml:space="preserve"> vrrp 10 track gigabitethernet1 60</w:t>
      </w:r>
    </w:p>
    <w:p w14:paraId="57E2F0D8" w14:textId="77777777" w:rsidR="00AC1FD1" w:rsidRPr="00B173FD" w:rsidRDefault="00AC1FD1" w:rsidP="00AC1FD1">
      <w:pPr>
        <w:ind w:firstLine="480"/>
        <w:rPr>
          <w:rFonts w:ascii="Times New Roman" w:hAnsi="Times New Roman"/>
          <w:b/>
        </w:rPr>
      </w:pPr>
      <w:r w:rsidRPr="00B173FD">
        <w:rPr>
          <w:rFonts w:ascii="Times New Roman" w:hAnsi="Times New Roman"/>
          <w:b/>
        </w:rPr>
        <w:tab/>
      </w:r>
      <w:r w:rsidRPr="00B173FD">
        <w:rPr>
          <w:rFonts w:ascii="Times New Roman" w:hAnsi="Times New Roman"/>
          <w:b/>
        </w:rPr>
        <w:tab/>
        <w:t>**//</w:t>
      </w:r>
      <w:r w:rsidRPr="00B173FD">
        <w:rPr>
          <w:rFonts w:ascii="Times New Roman" w:hAnsi="Times New Roman" w:hint="eastAsia"/>
          <w:b/>
        </w:rPr>
        <w:t>监控</w:t>
      </w:r>
      <w:r w:rsidRPr="00B173FD">
        <w:rPr>
          <w:rFonts w:ascii="Times New Roman" w:hAnsi="Times New Roman"/>
          <w:b/>
        </w:rPr>
        <w:t>上联</w:t>
      </w:r>
      <w:r w:rsidRPr="00B173FD">
        <w:rPr>
          <w:rFonts w:ascii="Times New Roman" w:hAnsi="Times New Roman"/>
          <w:b/>
        </w:rPr>
        <w:t>g1</w:t>
      </w:r>
      <w:r w:rsidRPr="00B173FD">
        <w:rPr>
          <w:rFonts w:ascii="Times New Roman" w:hAnsi="Times New Roman" w:hint="eastAsia"/>
          <w:b/>
        </w:rPr>
        <w:t>接口，</w:t>
      </w:r>
      <w:r w:rsidRPr="00B173FD">
        <w:rPr>
          <w:rFonts w:ascii="Times New Roman" w:hAnsi="Times New Roman"/>
          <w:b/>
        </w:rPr>
        <w:t>当</w:t>
      </w:r>
      <w:r w:rsidRPr="00B173FD">
        <w:rPr>
          <w:rFonts w:ascii="Times New Roman" w:hAnsi="Times New Roman" w:hint="eastAsia"/>
          <w:b/>
        </w:rPr>
        <w:t>g1</w:t>
      </w:r>
      <w:r w:rsidRPr="00B173FD">
        <w:rPr>
          <w:rFonts w:ascii="Times New Roman" w:hAnsi="Times New Roman" w:hint="eastAsia"/>
          <w:b/>
        </w:rPr>
        <w:t>口</w:t>
      </w:r>
      <w:r w:rsidRPr="00B173FD">
        <w:rPr>
          <w:rFonts w:ascii="Times New Roman" w:hAnsi="Times New Roman"/>
          <w:b/>
        </w:rPr>
        <w:t>down</w:t>
      </w:r>
      <w:r w:rsidRPr="00B173FD">
        <w:rPr>
          <w:rFonts w:ascii="Times New Roman" w:hAnsi="Times New Roman"/>
          <w:b/>
        </w:rPr>
        <w:t>掉后，其</w:t>
      </w:r>
      <w:r w:rsidRPr="00B173FD">
        <w:rPr>
          <w:rFonts w:ascii="Times New Roman" w:hAnsi="Times New Roman"/>
          <w:b/>
        </w:rPr>
        <w:t>vrrp</w:t>
      </w:r>
      <w:r w:rsidRPr="00B173FD">
        <w:rPr>
          <w:rFonts w:ascii="Times New Roman" w:hAnsi="Times New Roman"/>
          <w:b/>
        </w:rPr>
        <w:t>优先级自动降低</w:t>
      </w:r>
      <w:r w:rsidRPr="00B173FD">
        <w:rPr>
          <w:rFonts w:ascii="Times New Roman" w:hAnsi="Times New Roman" w:hint="eastAsia"/>
          <w:b/>
        </w:rPr>
        <w:t>60</w:t>
      </w:r>
    </w:p>
    <w:p w14:paraId="383E67A2" w14:textId="77777777" w:rsidR="00AC1FD1" w:rsidRPr="001E2DDE" w:rsidRDefault="00AC1FD1" w:rsidP="00AC1FD1">
      <w:pPr>
        <w:ind w:firstLine="480"/>
        <w:rPr>
          <w:rFonts w:ascii="Times New Roman" w:hAnsi="Times New Roman"/>
        </w:rPr>
      </w:pPr>
      <w:r w:rsidRPr="001E2DDE">
        <w:rPr>
          <w:rFonts w:ascii="Times New Roman" w:hAnsi="Times New Roman"/>
        </w:rPr>
        <w:t>R4(config-if-gigabitethernet0.10)# exit</w:t>
      </w:r>
    </w:p>
    <w:p w14:paraId="4D1A9189" w14:textId="77777777" w:rsidR="00AC1FD1" w:rsidRPr="001E2DDE" w:rsidRDefault="00AC1FD1" w:rsidP="00AC1FD1">
      <w:pPr>
        <w:ind w:firstLine="480"/>
        <w:rPr>
          <w:rFonts w:ascii="Times New Roman" w:hAnsi="Times New Roman"/>
        </w:rPr>
      </w:pPr>
      <w:r w:rsidRPr="001E2DDE">
        <w:rPr>
          <w:rFonts w:ascii="Times New Roman" w:hAnsi="Times New Roman"/>
        </w:rPr>
        <w:t>R4(config)#interface gigabitethernet0.20</w:t>
      </w:r>
    </w:p>
    <w:p w14:paraId="0F4E0CE3" w14:textId="77777777" w:rsidR="00AC1FD1" w:rsidRPr="001E2DDE" w:rsidRDefault="00AC1FD1" w:rsidP="00AC1FD1">
      <w:pPr>
        <w:ind w:firstLine="480"/>
        <w:rPr>
          <w:rFonts w:ascii="Times New Roman" w:hAnsi="Times New Roman"/>
        </w:rPr>
      </w:pPr>
      <w:r w:rsidRPr="001E2DDE">
        <w:rPr>
          <w:rFonts w:ascii="Times New Roman" w:hAnsi="Times New Roman"/>
        </w:rPr>
        <w:tab/>
      </w:r>
      <w:r w:rsidRPr="001E2DDE">
        <w:rPr>
          <w:rFonts w:ascii="Times New Roman" w:hAnsi="Times New Roman"/>
        </w:rPr>
        <w:tab/>
      </w:r>
      <w:r w:rsidRPr="001E2DDE">
        <w:rPr>
          <w:rFonts w:ascii="Times New Roman" w:hAnsi="Times New Roman"/>
        </w:rPr>
        <w:tab/>
      </w:r>
      <w:r w:rsidRPr="001E2DDE">
        <w:rPr>
          <w:rFonts w:ascii="Times New Roman" w:hAnsi="Times New Roman"/>
        </w:rPr>
        <w:tab/>
      </w:r>
      <w:r w:rsidRPr="001E2DDE">
        <w:rPr>
          <w:rFonts w:ascii="Times New Roman" w:hAnsi="Times New Roman"/>
        </w:rPr>
        <w:tab/>
      </w:r>
      <w:r w:rsidRPr="001E2DDE">
        <w:rPr>
          <w:rFonts w:ascii="Times New Roman" w:hAnsi="Times New Roman"/>
        </w:rPr>
        <w:tab/>
      </w:r>
      <w:r w:rsidRPr="001E2DDE">
        <w:rPr>
          <w:rFonts w:ascii="Times New Roman" w:hAnsi="Times New Roman"/>
        </w:rPr>
        <w:tab/>
      </w:r>
      <w:r w:rsidRPr="001E2DDE">
        <w:rPr>
          <w:rFonts w:ascii="Times New Roman" w:hAnsi="Times New Roman"/>
        </w:rPr>
        <w:tab/>
      </w:r>
      <w:r w:rsidRPr="001E2DDE">
        <w:rPr>
          <w:rFonts w:ascii="Times New Roman" w:hAnsi="Times New Roman"/>
        </w:rPr>
        <w:tab/>
      </w:r>
      <w:r w:rsidRPr="001E2DDE">
        <w:rPr>
          <w:rFonts w:ascii="Times New Roman" w:hAnsi="Times New Roman"/>
        </w:rPr>
        <w:tab/>
        <w:t>**//</w:t>
      </w:r>
      <w:r w:rsidRPr="001E2DDE">
        <w:rPr>
          <w:rFonts w:ascii="Times New Roman" w:hAnsi="Times New Roman" w:hint="eastAsia"/>
        </w:rPr>
        <w:t>启用</w:t>
      </w:r>
      <w:r w:rsidRPr="001E2DDE">
        <w:rPr>
          <w:rFonts w:ascii="Times New Roman" w:hAnsi="Times New Roman"/>
        </w:rPr>
        <w:t>子接口</w:t>
      </w:r>
      <w:r w:rsidRPr="001E2DDE">
        <w:rPr>
          <w:rFonts w:ascii="Times New Roman" w:hAnsi="Times New Roman" w:hint="eastAsia"/>
        </w:rPr>
        <w:t>0.20</w:t>
      </w:r>
    </w:p>
    <w:p w14:paraId="40512B52" w14:textId="77777777" w:rsidR="00AC1FD1" w:rsidRPr="001E2DDE" w:rsidRDefault="00AC1FD1" w:rsidP="00AC1FD1">
      <w:pPr>
        <w:ind w:firstLine="480"/>
        <w:rPr>
          <w:rFonts w:ascii="Times New Roman" w:hAnsi="Times New Roman"/>
        </w:rPr>
      </w:pPr>
      <w:r w:rsidRPr="001E2DDE">
        <w:rPr>
          <w:rFonts w:ascii="Times New Roman" w:hAnsi="Times New Roman"/>
        </w:rPr>
        <w:t>R4(config-if-gigabitethernet0.20)#</w:t>
      </w:r>
      <w:r w:rsidRPr="001E2DDE">
        <w:rPr>
          <w:rFonts w:ascii="Times New Roman" w:hAnsi="Times New Roman" w:hint="eastAsia"/>
        </w:rPr>
        <w:t>ip add</w:t>
      </w:r>
      <w:r w:rsidRPr="001E2DDE">
        <w:rPr>
          <w:rFonts w:ascii="Times New Roman" w:hAnsi="Times New Roman"/>
        </w:rPr>
        <w:t>ress 20.20.20.3 255.255.255.0</w:t>
      </w:r>
    </w:p>
    <w:p w14:paraId="04F7ADE0" w14:textId="77777777" w:rsidR="00AC1FD1" w:rsidRPr="001E2DDE" w:rsidRDefault="00AC1FD1" w:rsidP="00AC1FD1">
      <w:pPr>
        <w:ind w:firstLine="480"/>
        <w:rPr>
          <w:rFonts w:ascii="Times New Roman" w:hAnsi="Times New Roman"/>
        </w:rPr>
      </w:pPr>
      <w:r w:rsidRPr="001E2DDE">
        <w:rPr>
          <w:rFonts w:ascii="Times New Roman" w:hAnsi="Times New Roman"/>
        </w:rPr>
        <w:lastRenderedPageBreak/>
        <w:t>R4(config-if-gigabitethernet0.20)# encapsulation dot1q 20</w:t>
      </w:r>
    </w:p>
    <w:p w14:paraId="2CD62FFC" w14:textId="77777777" w:rsidR="00AC1FD1" w:rsidRPr="001E2DDE" w:rsidRDefault="00AC1FD1" w:rsidP="00AC1FD1">
      <w:pPr>
        <w:ind w:firstLine="480"/>
        <w:rPr>
          <w:rFonts w:ascii="Times New Roman" w:hAnsi="Times New Roman"/>
        </w:rPr>
      </w:pPr>
      <w:r w:rsidRPr="001E2DDE">
        <w:rPr>
          <w:rFonts w:ascii="Times New Roman" w:hAnsi="Times New Roman"/>
        </w:rPr>
        <w:tab/>
      </w:r>
      <w:r w:rsidRPr="001E2DDE">
        <w:rPr>
          <w:rFonts w:ascii="Times New Roman" w:hAnsi="Times New Roman"/>
        </w:rPr>
        <w:tab/>
      </w:r>
      <w:r w:rsidRPr="001E2DDE">
        <w:rPr>
          <w:rFonts w:ascii="Times New Roman" w:hAnsi="Times New Roman"/>
        </w:rPr>
        <w:tab/>
      </w:r>
      <w:r w:rsidRPr="001E2DDE">
        <w:rPr>
          <w:rFonts w:ascii="Times New Roman" w:hAnsi="Times New Roman"/>
        </w:rPr>
        <w:tab/>
      </w:r>
      <w:r w:rsidRPr="001E2DDE">
        <w:rPr>
          <w:rFonts w:ascii="Times New Roman" w:hAnsi="Times New Roman"/>
        </w:rPr>
        <w:tab/>
      </w:r>
      <w:r w:rsidRPr="001E2DDE">
        <w:rPr>
          <w:rFonts w:ascii="Times New Roman" w:hAnsi="Times New Roman"/>
        </w:rPr>
        <w:tab/>
      </w:r>
      <w:r w:rsidRPr="001E2DDE">
        <w:rPr>
          <w:rFonts w:ascii="Times New Roman" w:hAnsi="Times New Roman"/>
        </w:rPr>
        <w:tab/>
      </w:r>
      <w:r w:rsidRPr="001E2DDE">
        <w:rPr>
          <w:rFonts w:ascii="Times New Roman" w:hAnsi="Times New Roman"/>
        </w:rPr>
        <w:tab/>
      </w:r>
      <w:r w:rsidRPr="001E2DDE">
        <w:rPr>
          <w:rFonts w:ascii="Times New Roman" w:hAnsi="Times New Roman"/>
        </w:rPr>
        <w:tab/>
      </w:r>
      <w:r w:rsidRPr="001E2DDE">
        <w:rPr>
          <w:rFonts w:ascii="Times New Roman" w:hAnsi="Times New Roman"/>
        </w:rPr>
        <w:tab/>
        <w:t>**//</w:t>
      </w:r>
      <w:r w:rsidRPr="001E2DDE">
        <w:rPr>
          <w:rFonts w:ascii="Times New Roman" w:hAnsi="Times New Roman" w:hint="eastAsia"/>
        </w:rPr>
        <w:t>封装</w:t>
      </w:r>
      <w:r w:rsidRPr="001E2DDE">
        <w:rPr>
          <w:rFonts w:ascii="Times New Roman" w:hAnsi="Times New Roman"/>
        </w:rPr>
        <w:t>dot1q</w:t>
      </w:r>
      <w:r w:rsidRPr="001E2DDE">
        <w:rPr>
          <w:rFonts w:ascii="Times New Roman" w:hAnsi="Times New Roman" w:hint="eastAsia"/>
        </w:rPr>
        <w:t>，</w:t>
      </w:r>
      <w:r w:rsidRPr="001E2DDE">
        <w:rPr>
          <w:rFonts w:ascii="Times New Roman" w:hAnsi="Times New Roman"/>
        </w:rPr>
        <w:t>对应</w:t>
      </w:r>
      <w:r w:rsidRPr="001E2DDE">
        <w:rPr>
          <w:rFonts w:ascii="Times New Roman" w:hAnsi="Times New Roman"/>
        </w:rPr>
        <w:t>vlan20</w:t>
      </w:r>
    </w:p>
    <w:p w14:paraId="2FFBA692" w14:textId="77777777" w:rsidR="00AC1FD1" w:rsidRPr="001E2DDE" w:rsidRDefault="00AC1FD1" w:rsidP="00AC1FD1">
      <w:pPr>
        <w:ind w:firstLine="480"/>
        <w:rPr>
          <w:rFonts w:ascii="Times New Roman" w:hAnsi="Times New Roman"/>
        </w:rPr>
      </w:pPr>
      <w:r w:rsidRPr="001E2DDE">
        <w:rPr>
          <w:rFonts w:ascii="Times New Roman" w:hAnsi="Times New Roman"/>
        </w:rPr>
        <w:t>R4(config-if-gigabitethernet0.20)# ip access-group B in</w:t>
      </w:r>
    </w:p>
    <w:p w14:paraId="64320894" w14:textId="77777777" w:rsidR="00AC1FD1" w:rsidRPr="001E2DDE" w:rsidRDefault="00AC1FD1" w:rsidP="00AC1FD1">
      <w:pPr>
        <w:ind w:firstLine="480"/>
        <w:rPr>
          <w:rFonts w:ascii="Times New Roman" w:hAnsi="Times New Roman"/>
        </w:rPr>
      </w:pPr>
      <w:r w:rsidRPr="001E2DDE">
        <w:rPr>
          <w:rFonts w:ascii="Times New Roman" w:hAnsi="Times New Roman"/>
        </w:rPr>
        <w:t>R4(config-if-gigabitethernet0.20)# ip access-group B out</w:t>
      </w:r>
    </w:p>
    <w:p w14:paraId="6E7FF1ED" w14:textId="77777777" w:rsidR="00AC1FD1" w:rsidRPr="001E2DDE" w:rsidRDefault="00AC1FD1" w:rsidP="00AC1FD1">
      <w:pPr>
        <w:ind w:firstLine="480"/>
        <w:rPr>
          <w:rFonts w:ascii="Times New Roman" w:hAnsi="Times New Roman"/>
        </w:rPr>
      </w:pPr>
      <w:r w:rsidRPr="001E2DDE">
        <w:rPr>
          <w:rFonts w:ascii="Times New Roman" w:hAnsi="Times New Roman"/>
        </w:rPr>
        <w:t>R4(config-if-gigabitethernet0.20)# vrrp 20 ip 20.20.20.1</w:t>
      </w:r>
    </w:p>
    <w:p w14:paraId="3D70FAF9" w14:textId="77777777" w:rsidR="00AC1FD1" w:rsidRPr="001E2DDE" w:rsidRDefault="00AC1FD1" w:rsidP="00AC1FD1">
      <w:pPr>
        <w:ind w:firstLine="480"/>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1E2DDE">
        <w:rPr>
          <w:rFonts w:ascii="Times New Roman" w:hAnsi="Times New Roman"/>
        </w:rPr>
        <w:t>**//</w:t>
      </w:r>
      <w:r w:rsidRPr="001E2DDE">
        <w:rPr>
          <w:rFonts w:ascii="Times New Roman" w:hAnsi="Times New Roman" w:hint="eastAsia"/>
        </w:rPr>
        <w:t>对于</w:t>
      </w:r>
      <w:r w:rsidRPr="001E2DDE">
        <w:rPr>
          <w:rFonts w:ascii="Times New Roman" w:hAnsi="Times New Roman" w:hint="eastAsia"/>
        </w:rPr>
        <w:t>20.20.20.0</w:t>
      </w:r>
      <w:r w:rsidRPr="001E2DDE">
        <w:rPr>
          <w:rFonts w:ascii="Times New Roman" w:hAnsi="Times New Roman" w:hint="eastAsia"/>
        </w:rPr>
        <w:t>网段</w:t>
      </w:r>
      <w:r w:rsidRPr="001E2DDE">
        <w:rPr>
          <w:rFonts w:ascii="Times New Roman" w:hAnsi="Times New Roman"/>
        </w:rPr>
        <w:t>，</w:t>
      </w:r>
      <w:r w:rsidRPr="001E2DDE">
        <w:rPr>
          <w:rFonts w:ascii="Times New Roman" w:hAnsi="Times New Roman" w:hint="eastAsia"/>
        </w:rPr>
        <w:t>R4</w:t>
      </w:r>
      <w:r w:rsidRPr="001E2DDE">
        <w:rPr>
          <w:rFonts w:ascii="Times New Roman" w:hAnsi="Times New Roman" w:hint="eastAsia"/>
        </w:rPr>
        <w:t>充当</w:t>
      </w:r>
      <w:r w:rsidRPr="001E2DDE">
        <w:rPr>
          <w:rFonts w:ascii="Times New Roman" w:hAnsi="Times New Roman"/>
        </w:rPr>
        <w:t>备份路由器</w:t>
      </w:r>
    </w:p>
    <w:p w14:paraId="3258EF42" w14:textId="77777777" w:rsidR="00AC1FD1" w:rsidRPr="001E2DDE" w:rsidRDefault="00AC1FD1" w:rsidP="00AC1FD1">
      <w:pPr>
        <w:ind w:firstLine="480"/>
        <w:rPr>
          <w:rFonts w:ascii="Times New Roman" w:hAnsi="Times New Roman"/>
        </w:rPr>
      </w:pPr>
      <w:r w:rsidRPr="001E2DDE">
        <w:rPr>
          <w:rFonts w:ascii="Times New Roman" w:hAnsi="Times New Roman"/>
        </w:rPr>
        <w:t>R4(config-if-gigabitethernet0.20)#vrrp 20 preempt</w:t>
      </w:r>
    </w:p>
    <w:p w14:paraId="18DF97C9" w14:textId="77777777" w:rsidR="00AC1FD1" w:rsidRPr="001E2DDE" w:rsidRDefault="00AC1FD1" w:rsidP="00AC1FD1">
      <w:pPr>
        <w:ind w:firstLine="480"/>
        <w:rPr>
          <w:rFonts w:ascii="Times New Roman" w:hAnsi="Times New Roman"/>
        </w:rPr>
      </w:pPr>
      <w:r w:rsidRPr="001E2DDE">
        <w:rPr>
          <w:rFonts w:ascii="Times New Roman" w:hAnsi="Times New Roman"/>
        </w:rPr>
        <w:t>R4(config)#interface gigabitethernet1</w:t>
      </w:r>
    </w:p>
    <w:p w14:paraId="54CEC792" w14:textId="77777777" w:rsidR="00AC1FD1" w:rsidRPr="00B173FD" w:rsidRDefault="00AC1FD1" w:rsidP="00AC1FD1">
      <w:pPr>
        <w:ind w:firstLine="480"/>
        <w:rPr>
          <w:rFonts w:ascii="Times New Roman" w:hAnsi="Times New Roman"/>
          <w:b/>
        </w:rPr>
      </w:pPr>
      <w:r w:rsidRPr="001E2DDE">
        <w:rPr>
          <w:rFonts w:ascii="Times New Roman" w:hAnsi="Times New Roman"/>
        </w:rPr>
        <w:t>R4(config-if-gigabitethernet1)#</w:t>
      </w:r>
      <w:r w:rsidRPr="00B173FD">
        <w:rPr>
          <w:rFonts w:ascii="Times New Roman" w:hAnsi="Times New Roman"/>
          <w:b/>
        </w:rPr>
        <w:t xml:space="preserve"> keepalive gateway 24.0.0.2</w:t>
      </w:r>
    </w:p>
    <w:p w14:paraId="1BCB05CE" w14:textId="77777777" w:rsidR="00AC1FD1" w:rsidRPr="00B173FD" w:rsidRDefault="00AC1FD1" w:rsidP="00AC1FD1">
      <w:pPr>
        <w:ind w:firstLine="480"/>
        <w:rPr>
          <w:rFonts w:ascii="Times New Roman" w:hAnsi="Times New Roman"/>
          <w:b/>
        </w:rPr>
      </w:pPr>
      <w:r w:rsidRPr="00B173FD">
        <w:rPr>
          <w:rFonts w:ascii="Times New Roman" w:hAnsi="Times New Roman"/>
          <w:b/>
        </w:rPr>
        <w:tab/>
      </w:r>
      <w:r w:rsidRPr="00B173FD">
        <w:rPr>
          <w:rFonts w:ascii="Times New Roman" w:hAnsi="Times New Roman"/>
          <w:b/>
        </w:rPr>
        <w:tab/>
      </w:r>
      <w:r w:rsidRPr="00B173FD">
        <w:rPr>
          <w:rFonts w:ascii="Times New Roman" w:hAnsi="Times New Roman"/>
          <w:b/>
        </w:rPr>
        <w:tab/>
      </w:r>
      <w:r w:rsidRPr="00B173FD">
        <w:rPr>
          <w:rFonts w:ascii="Times New Roman" w:hAnsi="Times New Roman"/>
          <w:b/>
        </w:rPr>
        <w:tab/>
      </w:r>
      <w:r w:rsidRPr="00B173FD">
        <w:rPr>
          <w:rFonts w:ascii="Times New Roman" w:hAnsi="Times New Roman"/>
          <w:b/>
        </w:rPr>
        <w:tab/>
      </w:r>
      <w:r w:rsidRPr="00B173FD">
        <w:rPr>
          <w:rFonts w:ascii="Times New Roman" w:hAnsi="Times New Roman"/>
          <w:b/>
        </w:rPr>
        <w:tab/>
      </w:r>
      <w:r w:rsidRPr="00B173FD">
        <w:rPr>
          <w:rFonts w:ascii="Times New Roman" w:hAnsi="Times New Roman"/>
          <w:b/>
        </w:rPr>
        <w:tab/>
        <w:t>**//</w:t>
      </w:r>
      <w:r w:rsidRPr="00B173FD">
        <w:rPr>
          <w:rFonts w:ascii="Times New Roman" w:hAnsi="Times New Roman" w:hint="eastAsia"/>
          <w:b/>
        </w:rPr>
        <w:t>跟踪</w:t>
      </w:r>
      <w:r w:rsidRPr="00B173FD">
        <w:rPr>
          <w:rFonts w:ascii="Times New Roman" w:hAnsi="Times New Roman"/>
          <w:b/>
        </w:rPr>
        <w:t>网关接口</w:t>
      </w:r>
      <w:r w:rsidRPr="00B173FD">
        <w:rPr>
          <w:rFonts w:ascii="Times New Roman" w:hAnsi="Times New Roman" w:hint="eastAsia"/>
          <w:b/>
        </w:rPr>
        <w:t>24.0.0.</w:t>
      </w:r>
      <w:r w:rsidRPr="00B173FD">
        <w:rPr>
          <w:rFonts w:ascii="Times New Roman" w:hAnsi="Times New Roman"/>
          <w:b/>
        </w:rPr>
        <w:t>2</w:t>
      </w:r>
      <w:r w:rsidRPr="00B173FD">
        <w:rPr>
          <w:rFonts w:ascii="Times New Roman" w:hAnsi="Times New Roman" w:hint="eastAsia"/>
          <w:b/>
        </w:rPr>
        <w:t>，</w:t>
      </w:r>
      <w:r w:rsidRPr="00B173FD">
        <w:rPr>
          <w:rFonts w:ascii="Times New Roman" w:hAnsi="Times New Roman"/>
          <w:b/>
        </w:rPr>
        <w:t>检测网关接口是否</w:t>
      </w:r>
      <w:r w:rsidRPr="00B173FD">
        <w:rPr>
          <w:rFonts w:ascii="Times New Roman" w:hAnsi="Times New Roman"/>
          <w:b/>
        </w:rPr>
        <w:t>down</w:t>
      </w:r>
    </w:p>
    <w:p w14:paraId="56AA7A8A" w14:textId="77777777" w:rsidR="00AC1FD1" w:rsidRPr="001E2DDE" w:rsidRDefault="00AC1FD1" w:rsidP="00AC1FD1">
      <w:pPr>
        <w:ind w:firstLine="480"/>
        <w:rPr>
          <w:rFonts w:ascii="Times New Roman" w:hAnsi="Times New Roman"/>
        </w:rPr>
      </w:pPr>
      <w:r w:rsidRPr="001E2DDE">
        <w:rPr>
          <w:rFonts w:ascii="Times New Roman" w:hAnsi="Times New Roman"/>
        </w:rPr>
        <w:t>R4(config-if-gigabitethernet1)# exit</w:t>
      </w:r>
    </w:p>
    <w:p w14:paraId="652BDDA4" w14:textId="77777777" w:rsidR="00AC1FD1" w:rsidRPr="001E2DDE" w:rsidRDefault="00AC1FD1" w:rsidP="00AC1FD1">
      <w:pPr>
        <w:ind w:firstLine="480"/>
        <w:rPr>
          <w:rFonts w:ascii="Times New Roman" w:hAnsi="Times New Roman"/>
        </w:rPr>
      </w:pPr>
      <w:r w:rsidRPr="001E2DDE">
        <w:rPr>
          <w:rFonts w:ascii="Times New Roman" w:hAnsi="Times New Roman"/>
        </w:rPr>
        <w:t>R4(config)#router rip</w:t>
      </w:r>
    </w:p>
    <w:p w14:paraId="5EE2D0CA" w14:textId="77777777" w:rsidR="00AC1FD1" w:rsidRPr="00B173FD" w:rsidRDefault="00AC1FD1" w:rsidP="00AC1FD1">
      <w:pPr>
        <w:ind w:firstLine="480"/>
        <w:rPr>
          <w:rFonts w:ascii="Times New Roman" w:hAnsi="Times New Roman"/>
          <w:b/>
        </w:rPr>
      </w:pPr>
      <w:r w:rsidRPr="001E2DDE">
        <w:rPr>
          <w:rFonts w:ascii="Times New Roman" w:hAnsi="Times New Roman"/>
        </w:rPr>
        <w:t xml:space="preserve">R4(config-rip)# </w:t>
      </w:r>
      <w:r w:rsidRPr="00B173FD">
        <w:rPr>
          <w:rFonts w:ascii="Times New Roman" w:hAnsi="Times New Roman"/>
          <w:b/>
        </w:rPr>
        <w:t>offset-list B in 3 gigabitethernet0.20</w:t>
      </w:r>
      <w:r w:rsidRPr="00B173FD">
        <w:rPr>
          <w:rFonts w:ascii="Times New Roman" w:hAnsi="Times New Roman"/>
          <w:b/>
        </w:rPr>
        <w:tab/>
      </w:r>
    </w:p>
    <w:p w14:paraId="3E70CB05" w14:textId="77777777" w:rsidR="00AC1FD1" w:rsidRPr="00B173FD" w:rsidRDefault="00AC1FD1" w:rsidP="00AC1FD1">
      <w:pPr>
        <w:ind w:left="2100" w:firstLineChars="0" w:firstLine="420"/>
        <w:rPr>
          <w:rFonts w:ascii="Times New Roman" w:hAnsi="Times New Roman"/>
          <w:b/>
        </w:rPr>
      </w:pPr>
      <w:r w:rsidRPr="00B173FD">
        <w:rPr>
          <w:rFonts w:ascii="Times New Roman" w:hAnsi="Times New Roman"/>
          <w:b/>
        </w:rPr>
        <w:t>//</w:t>
      </w:r>
      <w:r w:rsidRPr="00B173FD">
        <w:rPr>
          <w:rFonts w:ascii="Times New Roman" w:hAnsi="Times New Roman" w:hint="eastAsia"/>
          <w:b/>
        </w:rPr>
        <w:t>对于</w:t>
      </w:r>
      <w:r w:rsidRPr="00B173FD">
        <w:rPr>
          <w:rFonts w:ascii="Times New Roman" w:hAnsi="Times New Roman" w:hint="eastAsia"/>
          <w:b/>
        </w:rPr>
        <w:t>ACL B</w:t>
      </w:r>
      <w:r w:rsidRPr="00B173FD">
        <w:rPr>
          <w:rFonts w:ascii="Times New Roman" w:hAnsi="Times New Roman" w:hint="eastAsia"/>
          <w:b/>
        </w:rPr>
        <w:t>的路由，</w:t>
      </w:r>
      <w:r w:rsidRPr="00B173FD">
        <w:rPr>
          <w:rFonts w:ascii="Times New Roman" w:hAnsi="Times New Roman"/>
          <w:b/>
        </w:rPr>
        <w:t>在子接口</w:t>
      </w:r>
      <w:r w:rsidRPr="00B173FD">
        <w:rPr>
          <w:rFonts w:ascii="Times New Roman" w:hAnsi="Times New Roman" w:hint="eastAsia"/>
          <w:b/>
        </w:rPr>
        <w:t>0.20</w:t>
      </w:r>
      <w:r w:rsidRPr="00B173FD">
        <w:rPr>
          <w:rFonts w:ascii="Times New Roman" w:hAnsi="Times New Roman" w:hint="eastAsia"/>
          <w:b/>
        </w:rPr>
        <w:t>的</w:t>
      </w:r>
      <w:r w:rsidRPr="00B173FD">
        <w:rPr>
          <w:rFonts w:ascii="Times New Roman" w:hAnsi="Times New Roman"/>
          <w:b/>
        </w:rPr>
        <w:t>入方向上增加</w:t>
      </w:r>
      <w:r w:rsidRPr="00B173FD">
        <w:rPr>
          <w:rFonts w:ascii="Times New Roman" w:hAnsi="Times New Roman" w:hint="eastAsia"/>
          <w:b/>
        </w:rPr>
        <w:t>3</w:t>
      </w:r>
      <w:r w:rsidRPr="00B173FD">
        <w:rPr>
          <w:rFonts w:ascii="Times New Roman" w:hAnsi="Times New Roman" w:hint="eastAsia"/>
          <w:b/>
        </w:rPr>
        <w:t>跳</w:t>
      </w:r>
    </w:p>
    <w:p w14:paraId="08295F67" w14:textId="77777777" w:rsidR="00AC1FD1" w:rsidRPr="001E2DDE" w:rsidRDefault="00AC1FD1" w:rsidP="00AC1FD1">
      <w:pPr>
        <w:ind w:firstLine="480"/>
        <w:rPr>
          <w:rFonts w:ascii="Times New Roman" w:hAnsi="Times New Roman"/>
        </w:rPr>
      </w:pPr>
      <w:r w:rsidRPr="001E2DDE">
        <w:rPr>
          <w:rFonts w:ascii="Times New Roman" w:hAnsi="Times New Roman"/>
        </w:rPr>
        <w:t>R4(config-rip)# offset-list B in 5 gigabitethernet1</w:t>
      </w:r>
    </w:p>
    <w:p w14:paraId="363DAB11" w14:textId="77777777" w:rsidR="00AC1FD1" w:rsidRPr="001E2DDE" w:rsidRDefault="00AC1FD1" w:rsidP="00AC1FD1">
      <w:pPr>
        <w:ind w:firstLine="480"/>
        <w:rPr>
          <w:rFonts w:ascii="Times New Roman" w:hAnsi="Times New Roman"/>
        </w:rPr>
      </w:pPr>
      <w:r w:rsidRPr="001E2DDE">
        <w:rPr>
          <w:rFonts w:ascii="Times New Roman" w:hAnsi="Times New Roman"/>
        </w:rPr>
        <w:t>R4(config-rip)# offset-list B out 5 gigabitethernet1</w:t>
      </w:r>
    </w:p>
    <w:p w14:paraId="76D86AF0" w14:textId="77777777" w:rsidR="00AC1FD1" w:rsidRPr="001E2DDE" w:rsidRDefault="00AC1FD1" w:rsidP="00AC1FD1">
      <w:pPr>
        <w:ind w:firstLine="480"/>
        <w:rPr>
          <w:rFonts w:ascii="Times New Roman" w:hAnsi="Times New Roman"/>
        </w:rPr>
      </w:pPr>
      <w:r w:rsidRPr="001E2DDE">
        <w:rPr>
          <w:rFonts w:ascii="Times New Roman" w:hAnsi="Times New Roman"/>
        </w:rPr>
        <w:t>R4(config-rip)# no auto-summary</w:t>
      </w:r>
    </w:p>
    <w:p w14:paraId="678B6921" w14:textId="77777777" w:rsidR="00AC1FD1" w:rsidRPr="00D1666A" w:rsidRDefault="00AC1FD1" w:rsidP="00AC1FD1">
      <w:pPr>
        <w:ind w:firstLine="480"/>
        <w:rPr>
          <w:rFonts w:ascii="Times New Roman" w:hAnsi="Times New Roman"/>
          <w:b/>
          <w:szCs w:val="24"/>
        </w:rPr>
      </w:pPr>
      <w:r w:rsidRPr="00D1666A">
        <w:rPr>
          <w:rFonts w:ascii="Times New Roman" w:hAnsi="Times New Roman" w:hint="eastAsia"/>
          <w:b/>
          <w:szCs w:val="24"/>
        </w:rPr>
        <w:t>验证：</w:t>
      </w:r>
    </w:p>
    <w:p w14:paraId="6A4CFF36" w14:textId="77777777" w:rsidR="00AC1FD1" w:rsidRPr="00D1666A" w:rsidRDefault="00AC1FD1" w:rsidP="00AC1FD1">
      <w:pPr>
        <w:ind w:firstLine="480"/>
        <w:rPr>
          <w:rFonts w:ascii="Times New Roman" w:hAnsi="Times New Roman"/>
          <w:szCs w:val="24"/>
        </w:rPr>
      </w:pPr>
      <w:r w:rsidRPr="00D1666A">
        <w:rPr>
          <w:rFonts w:ascii="Times New Roman" w:hAnsi="Times New Roman" w:hint="eastAsia"/>
          <w:szCs w:val="24"/>
        </w:rPr>
        <w:t>在</w:t>
      </w:r>
      <w:r w:rsidRPr="00D1666A">
        <w:rPr>
          <w:rFonts w:ascii="Times New Roman" w:hAnsi="Times New Roman" w:hint="eastAsia"/>
          <w:szCs w:val="24"/>
        </w:rPr>
        <w:t>R4</w:t>
      </w:r>
      <w:r w:rsidRPr="00D1666A">
        <w:rPr>
          <w:rFonts w:ascii="Times New Roman" w:hAnsi="Times New Roman" w:hint="eastAsia"/>
          <w:szCs w:val="24"/>
        </w:rPr>
        <w:t>上</w:t>
      </w:r>
      <w:r w:rsidRPr="00D1666A">
        <w:rPr>
          <w:rFonts w:ascii="Times New Roman" w:hAnsi="Times New Roman"/>
          <w:szCs w:val="24"/>
        </w:rPr>
        <w:t>查看</w:t>
      </w:r>
      <w:r w:rsidRPr="00D1666A">
        <w:rPr>
          <w:rFonts w:ascii="Times New Roman" w:hAnsi="Times New Roman" w:hint="eastAsia"/>
          <w:szCs w:val="24"/>
        </w:rPr>
        <w:t>VRRP</w:t>
      </w:r>
      <w:r w:rsidRPr="00D1666A">
        <w:rPr>
          <w:rFonts w:ascii="Times New Roman" w:hAnsi="Times New Roman" w:hint="eastAsia"/>
        </w:rPr>
        <w:t>对于</w:t>
      </w:r>
      <w:r w:rsidRPr="00D1666A">
        <w:rPr>
          <w:rFonts w:ascii="Times New Roman" w:hAnsi="Times New Roman"/>
        </w:rPr>
        <w:t>网段</w:t>
      </w:r>
      <w:r w:rsidRPr="00D1666A">
        <w:rPr>
          <w:rFonts w:ascii="Times New Roman" w:hAnsi="Times New Roman" w:hint="eastAsia"/>
        </w:rPr>
        <w:t>10.10.10.0</w:t>
      </w:r>
      <w:r w:rsidRPr="00D1666A">
        <w:rPr>
          <w:rFonts w:ascii="Times New Roman" w:hAnsi="Times New Roman" w:hint="eastAsia"/>
        </w:rPr>
        <w:t>，</w:t>
      </w:r>
      <w:r w:rsidRPr="00D1666A">
        <w:rPr>
          <w:rFonts w:ascii="Times New Roman" w:hAnsi="Times New Roman" w:hint="eastAsia"/>
        </w:rPr>
        <w:t>R4</w:t>
      </w:r>
      <w:r w:rsidRPr="00D1666A">
        <w:rPr>
          <w:rFonts w:ascii="Times New Roman" w:hAnsi="Times New Roman" w:hint="eastAsia"/>
        </w:rPr>
        <w:t>是否</w:t>
      </w:r>
      <w:r w:rsidRPr="00D1666A">
        <w:rPr>
          <w:rFonts w:ascii="Times New Roman" w:hAnsi="Times New Roman"/>
        </w:rPr>
        <w:t>成为主路由器</w:t>
      </w:r>
    </w:p>
    <w:p w14:paraId="26E7ADDC" w14:textId="77777777" w:rsidR="00AC1FD1" w:rsidRPr="00D306C7" w:rsidRDefault="00AC1FD1" w:rsidP="00AC1FD1">
      <w:pPr>
        <w:ind w:firstLine="480"/>
        <w:rPr>
          <w:rFonts w:ascii="Times New Roman" w:hAnsi="Times New Roman"/>
        </w:rPr>
      </w:pPr>
      <w:r w:rsidRPr="00D306C7">
        <w:rPr>
          <w:rFonts w:ascii="Times New Roman" w:hAnsi="Times New Roman"/>
        </w:rPr>
        <w:t>R4#show vrrp brief</w:t>
      </w:r>
    </w:p>
    <w:p w14:paraId="21059256" w14:textId="77777777" w:rsidR="00AC1FD1" w:rsidRPr="00D306C7" w:rsidRDefault="00AC1FD1" w:rsidP="00AC1FD1">
      <w:pPr>
        <w:ind w:firstLine="480"/>
        <w:rPr>
          <w:rFonts w:ascii="Times New Roman" w:hAnsi="Times New Roman"/>
        </w:rPr>
      </w:pPr>
      <w:r w:rsidRPr="00D306C7">
        <w:rPr>
          <w:rFonts w:ascii="Times New Roman" w:hAnsi="Times New Roman"/>
        </w:rPr>
        <w:t xml:space="preserve">  VRID      State      Interface           VIP               Pri(nor/cur)      Adv-interval      Preempt</w:t>
      </w:r>
    </w:p>
    <w:p w14:paraId="6DCBB6AB" w14:textId="77777777" w:rsidR="00AC1FD1" w:rsidRPr="00D306C7" w:rsidRDefault="00AC1FD1" w:rsidP="00AC1FD1">
      <w:pPr>
        <w:ind w:firstLine="480"/>
        <w:rPr>
          <w:rFonts w:ascii="Times New Roman" w:hAnsi="Times New Roman"/>
        </w:rPr>
      </w:pPr>
      <w:r w:rsidRPr="00D306C7">
        <w:rPr>
          <w:rFonts w:ascii="Times New Roman" w:hAnsi="Times New Roman"/>
        </w:rPr>
        <w:t>--------------------------------------------------------------------------------------------------------</w:t>
      </w:r>
    </w:p>
    <w:p w14:paraId="3B2BBEA0" w14:textId="77777777" w:rsidR="00AC1FD1" w:rsidRPr="00D306C7" w:rsidRDefault="00AC1FD1" w:rsidP="00AC1FD1">
      <w:pPr>
        <w:ind w:firstLine="480"/>
        <w:rPr>
          <w:rFonts w:ascii="Times New Roman" w:hAnsi="Times New Roman"/>
        </w:rPr>
      </w:pPr>
      <w:r w:rsidRPr="00D306C7">
        <w:rPr>
          <w:rFonts w:ascii="Times New Roman" w:hAnsi="Times New Roman"/>
        </w:rPr>
        <w:t xml:space="preserve">  Vr10     </w:t>
      </w:r>
      <w:r w:rsidRPr="00D306C7">
        <w:rPr>
          <w:rFonts w:ascii="Times New Roman" w:hAnsi="Times New Roman"/>
          <w:b/>
        </w:rPr>
        <w:t xml:space="preserve"> Master  </w:t>
      </w:r>
      <w:r w:rsidRPr="00D306C7">
        <w:rPr>
          <w:rFonts w:ascii="Times New Roman" w:hAnsi="Times New Roman"/>
        </w:rPr>
        <w:t xml:space="preserve">   gigabitethernet0.10   </w:t>
      </w:r>
      <w:r w:rsidRPr="00D306C7">
        <w:rPr>
          <w:rFonts w:ascii="Times New Roman" w:hAnsi="Times New Roman"/>
          <w:b/>
        </w:rPr>
        <w:t>10.10.10.1</w:t>
      </w:r>
      <w:r w:rsidRPr="00D306C7">
        <w:rPr>
          <w:rFonts w:ascii="Times New Roman" w:hAnsi="Times New Roman"/>
        </w:rPr>
        <w:t xml:space="preserve">        150/150           1                 YES</w:t>
      </w:r>
    </w:p>
    <w:p w14:paraId="183CC762" w14:textId="77777777" w:rsidR="00AC1FD1" w:rsidRPr="00D306C7" w:rsidRDefault="00AC1FD1" w:rsidP="00AC1FD1">
      <w:pPr>
        <w:ind w:firstLine="480"/>
        <w:rPr>
          <w:rFonts w:ascii="Times New Roman" w:hAnsi="Times New Roman"/>
        </w:rPr>
      </w:pPr>
      <w:r w:rsidRPr="00D306C7">
        <w:rPr>
          <w:rFonts w:ascii="Times New Roman" w:hAnsi="Times New Roman"/>
        </w:rPr>
        <w:t xml:space="preserve">  Vr20     </w:t>
      </w:r>
      <w:r w:rsidRPr="00D306C7">
        <w:rPr>
          <w:rFonts w:ascii="Times New Roman" w:hAnsi="Times New Roman"/>
          <w:b/>
        </w:rPr>
        <w:t xml:space="preserve"> Backup </w:t>
      </w:r>
      <w:r w:rsidRPr="00D306C7">
        <w:rPr>
          <w:rFonts w:ascii="Times New Roman" w:hAnsi="Times New Roman"/>
        </w:rPr>
        <w:t xml:space="preserve">    gigabitethernet0.20  </w:t>
      </w:r>
      <w:r w:rsidRPr="00D306C7">
        <w:rPr>
          <w:rFonts w:ascii="Times New Roman" w:hAnsi="Times New Roman"/>
          <w:b/>
        </w:rPr>
        <w:t xml:space="preserve"> 20.20.20.1</w:t>
      </w:r>
      <w:r w:rsidRPr="00D306C7">
        <w:rPr>
          <w:rFonts w:ascii="Times New Roman" w:hAnsi="Times New Roman"/>
        </w:rPr>
        <w:t xml:space="preserve">        100/100           </w:t>
      </w:r>
      <w:r w:rsidRPr="00D306C7">
        <w:rPr>
          <w:rFonts w:ascii="Times New Roman" w:hAnsi="Times New Roman"/>
        </w:rPr>
        <w:lastRenderedPageBreak/>
        <w:t>1                 YES</w:t>
      </w:r>
    </w:p>
    <w:p w14:paraId="6EB9CA79" w14:textId="77777777" w:rsidR="00AC1FD1" w:rsidRPr="00D1666A" w:rsidRDefault="00AC1FD1" w:rsidP="00AC1FD1">
      <w:pPr>
        <w:ind w:firstLine="480"/>
        <w:rPr>
          <w:rFonts w:ascii="Times New Roman" w:hAnsi="Times New Roman"/>
        </w:rPr>
      </w:pPr>
    </w:p>
    <w:p w14:paraId="689975EC" w14:textId="77777777" w:rsidR="00AC1FD1" w:rsidRPr="00D1666A" w:rsidRDefault="00AC1FD1" w:rsidP="00AC1FD1">
      <w:pPr>
        <w:ind w:firstLine="480"/>
        <w:rPr>
          <w:rFonts w:ascii="Times New Roman" w:hAnsi="Times New Roman"/>
        </w:rPr>
      </w:pPr>
      <w:r w:rsidRPr="00D1666A">
        <w:rPr>
          <w:rFonts w:ascii="Times New Roman" w:hAnsi="Times New Roman"/>
        </w:rPr>
        <w:t>------------------------------------------------------------------------</w:t>
      </w:r>
      <w:r w:rsidR="007C4864">
        <w:rPr>
          <w:rFonts w:ascii="Times New Roman" w:hAnsi="Times New Roman"/>
        </w:rPr>
        <w:t>-------------------------------</w:t>
      </w:r>
    </w:p>
    <w:p w14:paraId="624DC336" w14:textId="77777777" w:rsidR="00AC1FD1" w:rsidRPr="00D306C7" w:rsidRDefault="00AC1FD1" w:rsidP="00AC1FD1">
      <w:pPr>
        <w:ind w:firstLine="480"/>
        <w:rPr>
          <w:rFonts w:ascii="Times New Roman" w:hAnsi="Times New Roman"/>
          <w:szCs w:val="24"/>
        </w:rPr>
      </w:pPr>
      <w:r w:rsidRPr="00D306C7">
        <w:rPr>
          <w:rFonts w:ascii="Times New Roman" w:hAnsi="Times New Roman" w:hint="eastAsia"/>
          <w:szCs w:val="24"/>
        </w:rPr>
        <w:t>可以看到</w:t>
      </w:r>
      <w:r w:rsidRPr="00D306C7">
        <w:rPr>
          <w:rFonts w:ascii="Times New Roman" w:hAnsi="Times New Roman"/>
          <w:szCs w:val="24"/>
        </w:rPr>
        <w:t>对于</w:t>
      </w:r>
      <w:r w:rsidRPr="00D306C7">
        <w:rPr>
          <w:rFonts w:ascii="Times New Roman" w:hAnsi="Times New Roman"/>
          <w:szCs w:val="24"/>
        </w:rPr>
        <w:t>vrrp 10/10.10.10.0   R4</w:t>
      </w:r>
      <w:r w:rsidRPr="00D306C7">
        <w:rPr>
          <w:rFonts w:ascii="Times New Roman" w:hAnsi="Times New Roman" w:hint="eastAsia"/>
          <w:szCs w:val="24"/>
        </w:rPr>
        <w:t>为</w:t>
      </w:r>
      <w:r w:rsidRPr="00D306C7">
        <w:rPr>
          <w:rFonts w:ascii="Times New Roman" w:hAnsi="Times New Roman"/>
          <w:szCs w:val="24"/>
        </w:rPr>
        <w:t>Master ,vrrp20 R4</w:t>
      </w:r>
      <w:r w:rsidRPr="00D306C7">
        <w:rPr>
          <w:rFonts w:ascii="Times New Roman" w:hAnsi="Times New Roman" w:hint="eastAsia"/>
          <w:szCs w:val="24"/>
        </w:rPr>
        <w:t>为</w:t>
      </w:r>
      <w:r w:rsidRPr="00D306C7">
        <w:rPr>
          <w:rFonts w:ascii="Times New Roman" w:hAnsi="Times New Roman" w:hint="eastAsia"/>
          <w:szCs w:val="24"/>
        </w:rPr>
        <w:t>Backup</w:t>
      </w:r>
      <w:r>
        <w:rPr>
          <w:rFonts w:ascii="Times New Roman" w:hAnsi="Times New Roman" w:hint="eastAsia"/>
          <w:szCs w:val="24"/>
        </w:rPr>
        <w:t>。</w:t>
      </w:r>
      <w:r w:rsidRPr="00D306C7">
        <w:rPr>
          <w:rFonts w:ascii="Times New Roman" w:hAnsi="Times New Roman" w:hint="eastAsia"/>
          <w:szCs w:val="24"/>
        </w:rPr>
        <w:t>在</w:t>
      </w:r>
      <w:r w:rsidRPr="00D306C7">
        <w:rPr>
          <w:rFonts w:ascii="Times New Roman" w:hAnsi="Times New Roman" w:hint="eastAsia"/>
          <w:szCs w:val="24"/>
        </w:rPr>
        <w:t>R5</w:t>
      </w:r>
      <w:r w:rsidRPr="00D306C7">
        <w:rPr>
          <w:rFonts w:ascii="Times New Roman" w:hAnsi="Times New Roman" w:hint="eastAsia"/>
          <w:szCs w:val="24"/>
        </w:rPr>
        <w:t>上</w:t>
      </w:r>
      <w:r w:rsidRPr="00D306C7">
        <w:rPr>
          <w:rFonts w:ascii="Times New Roman" w:hAnsi="Times New Roman"/>
          <w:szCs w:val="24"/>
        </w:rPr>
        <w:t>同理</w:t>
      </w:r>
      <w:r w:rsidRPr="00D306C7">
        <w:rPr>
          <w:rFonts w:ascii="Times New Roman" w:hAnsi="Times New Roman" w:hint="eastAsia"/>
          <w:szCs w:val="24"/>
        </w:rPr>
        <w:t>。</w:t>
      </w:r>
    </w:p>
    <w:p w14:paraId="5C46DEB5" w14:textId="77777777" w:rsidR="00AC1FD1" w:rsidRPr="00D306C7" w:rsidRDefault="00AC1FD1" w:rsidP="00AC1FD1">
      <w:pPr>
        <w:ind w:firstLine="480"/>
        <w:rPr>
          <w:rFonts w:ascii="Times New Roman" w:hAnsi="Times New Roman"/>
        </w:rPr>
      </w:pPr>
      <w:r w:rsidRPr="00D306C7">
        <w:rPr>
          <w:rFonts w:ascii="Times New Roman" w:hAnsi="Times New Roman"/>
        </w:rPr>
        <w:t>R5(config)#ip access-list standard A</w:t>
      </w:r>
    </w:p>
    <w:p w14:paraId="25DABBC5" w14:textId="77777777" w:rsidR="00AC1FD1" w:rsidRPr="00D306C7" w:rsidRDefault="00AC1FD1" w:rsidP="00AC1FD1">
      <w:pPr>
        <w:ind w:firstLine="480"/>
        <w:rPr>
          <w:rFonts w:ascii="Times New Roman" w:hAnsi="Times New Roman"/>
        </w:rPr>
      </w:pPr>
      <w:r w:rsidRPr="00D306C7">
        <w:rPr>
          <w:rFonts w:ascii="Times New Roman" w:hAnsi="Times New Roman"/>
        </w:rPr>
        <w:t>R5(config-std-nacl)# 10 permit 10.10.0.0 0.0.255.255</w:t>
      </w:r>
    </w:p>
    <w:p w14:paraId="53622B43" w14:textId="77777777" w:rsidR="00AC1FD1" w:rsidRPr="00D306C7" w:rsidRDefault="00AC1FD1" w:rsidP="00AC1FD1">
      <w:pPr>
        <w:ind w:firstLine="480"/>
        <w:rPr>
          <w:rFonts w:ascii="Times New Roman" w:hAnsi="Times New Roman"/>
        </w:rPr>
      </w:pPr>
      <w:r w:rsidRPr="00D306C7">
        <w:rPr>
          <w:rFonts w:ascii="Times New Roman" w:hAnsi="Times New Roman"/>
        </w:rPr>
        <w:t>R5(config-std-nacl)# exit</w:t>
      </w:r>
    </w:p>
    <w:p w14:paraId="78229A1B" w14:textId="77777777" w:rsidR="00AC1FD1" w:rsidRPr="00D306C7" w:rsidRDefault="00AC1FD1" w:rsidP="00AC1FD1">
      <w:pPr>
        <w:ind w:firstLine="480"/>
        <w:rPr>
          <w:rFonts w:ascii="Times New Roman" w:hAnsi="Times New Roman"/>
        </w:rPr>
      </w:pPr>
      <w:r w:rsidRPr="00D306C7">
        <w:rPr>
          <w:rFonts w:ascii="Times New Roman" w:hAnsi="Times New Roman"/>
        </w:rPr>
        <w:t>R5(config)#ip access-list standard B</w:t>
      </w:r>
    </w:p>
    <w:p w14:paraId="627EE5CF" w14:textId="77777777" w:rsidR="00AC1FD1" w:rsidRPr="00D306C7" w:rsidRDefault="00AC1FD1" w:rsidP="00AC1FD1">
      <w:pPr>
        <w:ind w:firstLine="480"/>
        <w:rPr>
          <w:rFonts w:ascii="Times New Roman" w:hAnsi="Times New Roman"/>
        </w:rPr>
      </w:pPr>
      <w:r w:rsidRPr="00D306C7">
        <w:rPr>
          <w:rFonts w:ascii="Times New Roman" w:hAnsi="Times New Roman"/>
        </w:rPr>
        <w:t>R5(config-std-nacl)# 10 permit 20.20.0.0 0.0.255.255</w:t>
      </w:r>
    </w:p>
    <w:p w14:paraId="39431489" w14:textId="77777777" w:rsidR="00AC1FD1" w:rsidRPr="00D306C7" w:rsidRDefault="00AC1FD1" w:rsidP="00AC1FD1">
      <w:pPr>
        <w:ind w:firstLine="480"/>
        <w:rPr>
          <w:rFonts w:ascii="Times New Roman" w:hAnsi="Times New Roman"/>
        </w:rPr>
      </w:pPr>
      <w:r w:rsidRPr="00D306C7">
        <w:rPr>
          <w:rFonts w:ascii="Times New Roman" w:hAnsi="Times New Roman"/>
        </w:rPr>
        <w:t>R5(config-std-nacl)# exit</w:t>
      </w:r>
    </w:p>
    <w:p w14:paraId="5D77998B" w14:textId="77777777" w:rsidR="00AC1FD1" w:rsidRPr="00D306C7" w:rsidRDefault="00AC1FD1" w:rsidP="00AC1FD1">
      <w:pPr>
        <w:ind w:firstLine="480"/>
        <w:rPr>
          <w:rFonts w:ascii="Times New Roman" w:hAnsi="Times New Roman"/>
        </w:rPr>
      </w:pPr>
      <w:r w:rsidRPr="00D306C7">
        <w:rPr>
          <w:rFonts w:ascii="Times New Roman" w:hAnsi="Times New Roman"/>
        </w:rPr>
        <w:t>R5(config)#interface gigabitethernet0.10</w:t>
      </w:r>
    </w:p>
    <w:p w14:paraId="504A582A" w14:textId="77777777" w:rsidR="00AC1FD1" w:rsidRPr="00D306C7" w:rsidRDefault="00AC1FD1" w:rsidP="00AC1FD1">
      <w:pPr>
        <w:ind w:firstLine="480"/>
        <w:rPr>
          <w:rFonts w:ascii="Times New Roman" w:hAnsi="Times New Roman"/>
        </w:rPr>
      </w:pPr>
      <w:r w:rsidRPr="00D306C7">
        <w:rPr>
          <w:rFonts w:ascii="Times New Roman" w:hAnsi="Times New Roman"/>
        </w:rPr>
        <w:t>R5(config-if-gigabitethernet0.10)# ip address 10.10.10.3 255.255.255.0</w:t>
      </w:r>
    </w:p>
    <w:p w14:paraId="4F2527F6" w14:textId="77777777" w:rsidR="00AC1FD1" w:rsidRPr="00D306C7" w:rsidRDefault="00AC1FD1" w:rsidP="00AC1FD1">
      <w:pPr>
        <w:ind w:firstLine="480"/>
        <w:rPr>
          <w:rFonts w:ascii="Times New Roman" w:hAnsi="Times New Roman"/>
        </w:rPr>
      </w:pPr>
      <w:r w:rsidRPr="00D306C7">
        <w:rPr>
          <w:rFonts w:ascii="Times New Roman" w:hAnsi="Times New Roman"/>
        </w:rPr>
        <w:t>R5(config-if-gigabitethernet0.10)# encapsulation dot1q 10</w:t>
      </w:r>
    </w:p>
    <w:p w14:paraId="5F7AE700" w14:textId="77777777" w:rsidR="00AC1FD1" w:rsidRPr="00D306C7" w:rsidRDefault="00AC1FD1" w:rsidP="00AC1FD1">
      <w:pPr>
        <w:ind w:firstLine="480"/>
        <w:rPr>
          <w:rFonts w:ascii="Times New Roman" w:hAnsi="Times New Roman"/>
        </w:rPr>
      </w:pPr>
      <w:r w:rsidRPr="00D306C7">
        <w:rPr>
          <w:rFonts w:ascii="Times New Roman" w:hAnsi="Times New Roman"/>
        </w:rPr>
        <w:t>R5(config-if-gigabitethernet0.10)# ip access-group A in</w:t>
      </w:r>
    </w:p>
    <w:p w14:paraId="08FCD4A7" w14:textId="77777777" w:rsidR="00AC1FD1" w:rsidRPr="00D306C7" w:rsidRDefault="00AC1FD1" w:rsidP="00AC1FD1">
      <w:pPr>
        <w:ind w:firstLine="480"/>
        <w:rPr>
          <w:rFonts w:ascii="Times New Roman" w:hAnsi="Times New Roman"/>
        </w:rPr>
      </w:pPr>
      <w:r w:rsidRPr="00D306C7">
        <w:rPr>
          <w:rFonts w:ascii="Times New Roman" w:hAnsi="Times New Roman"/>
        </w:rPr>
        <w:t>R5(config-if-gigabitethernet0.10)# ip access-group A out</w:t>
      </w:r>
    </w:p>
    <w:p w14:paraId="6676C27D" w14:textId="77777777" w:rsidR="00AC1FD1" w:rsidRPr="00D306C7" w:rsidRDefault="00AC1FD1" w:rsidP="00AC1FD1">
      <w:pPr>
        <w:ind w:firstLine="480"/>
        <w:rPr>
          <w:rFonts w:ascii="Times New Roman" w:hAnsi="Times New Roman"/>
        </w:rPr>
      </w:pPr>
      <w:r w:rsidRPr="00D306C7">
        <w:rPr>
          <w:rFonts w:ascii="Times New Roman" w:hAnsi="Times New Roman"/>
        </w:rPr>
        <w:t>R5(config-if-gigabitethernet0.10)# vrrp 10 ip 10.10.10.1</w:t>
      </w:r>
    </w:p>
    <w:p w14:paraId="75101B9C" w14:textId="77777777" w:rsidR="00AC1FD1" w:rsidRPr="00D306C7" w:rsidRDefault="00AC1FD1" w:rsidP="00AC1FD1">
      <w:pPr>
        <w:ind w:firstLine="480"/>
        <w:rPr>
          <w:rFonts w:ascii="Times New Roman" w:hAnsi="Times New Roman"/>
        </w:rPr>
      </w:pPr>
      <w:r w:rsidRPr="00D306C7">
        <w:rPr>
          <w:rFonts w:ascii="Times New Roman" w:hAnsi="Times New Roman"/>
        </w:rPr>
        <w:tab/>
      </w:r>
      <w:r w:rsidRPr="00D306C7">
        <w:rPr>
          <w:rFonts w:ascii="Times New Roman" w:hAnsi="Times New Roman"/>
        </w:rPr>
        <w:tab/>
      </w:r>
      <w:r w:rsidRPr="00D306C7">
        <w:rPr>
          <w:rFonts w:ascii="Times New Roman" w:hAnsi="Times New Roman"/>
        </w:rPr>
        <w:tab/>
      </w:r>
      <w:r w:rsidRPr="00D306C7">
        <w:rPr>
          <w:rFonts w:ascii="Times New Roman" w:hAnsi="Times New Roman"/>
        </w:rPr>
        <w:tab/>
      </w:r>
      <w:r w:rsidRPr="00D306C7">
        <w:rPr>
          <w:rFonts w:ascii="Times New Roman" w:hAnsi="Times New Roman"/>
        </w:rPr>
        <w:tab/>
      </w:r>
      <w:r w:rsidRPr="00D306C7">
        <w:rPr>
          <w:rFonts w:ascii="Times New Roman" w:hAnsi="Times New Roman"/>
        </w:rPr>
        <w:tab/>
      </w:r>
      <w:r w:rsidRPr="00D306C7">
        <w:rPr>
          <w:rFonts w:ascii="Times New Roman" w:hAnsi="Times New Roman"/>
        </w:rPr>
        <w:tab/>
      </w:r>
      <w:r w:rsidRPr="00D306C7">
        <w:rPr>
          <w:rFonts w:ascii="Times New Roman" w:hAnsi="Times New Roman"/>
        </w:rPr>
        <w:tab/>
        <w:t>**//</w:t>
      </w:r>
      <w:r w:rsidRPr="00D306C7">
        <w:rPr>
          <w:rFonts w:ascii="Times New Roman" w:hAnsi="Times New Roman"/>
        </w:rPr>
        <w:t>对于网段</w:t>
      </w:r>
      <w:r w:rsidRPr="00D306C7">
        <w:rPr>
          <w:rFonts w:ascii="Times New Roman" w:hAnsi="Times New Roman" w:hint="eastAsia"/>
        </w:rPr>
        <w:t>10.10.10.0</w:t>
      </w:r>
      <w:r w:rsidRPr="00D306C7">
        <w:rPr>
          <w:rFonts w:ascii="Times New Roman" w:hAnsi="Times New Roman"/>
        </w:rPr>
        <w:t xml:space="preserve"> R5</w:t>
      </w:r>
      <w:r w:rsidRPr="00D306C7">
        <w:rPr>
          <w:rFonts w:ascii="Times New Roman" w:hAnsi="Times New Roman" w:hint="eastAsia"/>
        </w:rPr>
        <w:t>充当</w:t>
      </w:r>
      <w:r w:rsidRPr="00D306C7">
        <w:rPr>
          <w:rFonts w:ascii="Times New Roman" w:hAnsi="Times New Roman"/>
        </w:rPr>
        <w:t>备用网关</w:t>
      </w:r>
    </w:p>
    <w:p w14:paraId="06002696" w14:textId="77777777" w:rsidR="00AC1FD1" w:rsidRPr="00D306C7" w:rsidRDefault="00AC1FD1" w:rsidP="00AC1FD1">
      <w:pPr>
        <w:ind w:firstLine="480"/>
        <w:rPr>
          <w:rFonts w:ascii="Times New Roman" w:hAnsi="Times New Roman"/>
        </w:rPr>
      </w:pPr>
      <w:r w:rsidRPr="00D306C7">
        <w:rPr>
          <w:rFonts w:ascii="Times New Roman" w:hAnsi="Times New Roman"/>
        </w:rPr>
        <w:t>R5(config-if-gigabitethernet0.10)#vrrp 10 preempt</w:t>
      </w:r>
    </w:p>
    <w:p w14:paraId="4ED50628" w14:textId="77777777" w:rsidR="00AC1FD1" w:rsidRPr="00D306C7" w:rsidRDefault="00AC1FD1" w:rsidP="00AC1FD1">
      <w:pPr>
        <w:ind w:firstLine="480"/>
        <w:rPr>
          <w:rFonts w:ascii="Times New Roman" w:hAnsi="Times New Roman"/>
        </w:rPr>
      </w:pPr>
      <w:r w:rsidRPr="00D306C7">
        <w:rPr>
          <w:rFonts w:ascii="Times New Roman" w:hAnsi="Times New Roman"/>
        </w:rPr>
        <w:t>R5(config-if-gigabitethernet0.10)# exit</w:t>
      </w:r>
    </w:p>
    <w:p w14:paraId="5D5A192D" w14:textId="77777777" w:rsidR="00AC1FD1" w:rsidRPr="00D306C7" w:rsidRDefault="00AC1FD1" w:rsidP="00AC1FD1">
      <w:pPr>
        <w:ind w:firstLine="480"/>
        <w:rPr>
          <w:rFonts w:ascii="Times New Roman" w:hAnsi="Times New Roman"/>
        </w:rPr>
      </w:pPr>
      <w:r w:rsidRPr="00D306C7">
        <w:rPr>
          <w:rFonts w:ascii="Times New Roman" w:hAnsi="Times New Roman"/>
        </w:rPr>
        <w:t>R5(config)#interface gigabitethernet0.20</w:t>
      </w:r>
    </w:p>
    <w:p w14:paraId="6484BBB9" w14:textId="77777777" w:rsidR="00AC1FD1" w:rsidRPr="00D306C7" w:rsidRDefault="00AC1FD1" w:rsidP="00AC1FD1">
      <w:pPr>
        <w:ind w:firstLine="480"/>
        <w:rPr>
          <w:rFonts w:ascii="Times New Roman" w:hAnsi="Times New Roman"/>
        </w:rPr>
      </w:pPr>
      <w:r w:rsidRPr="00D306C7">
        <w:rPr>
          <w:rFonts w:ascii="Times New Roman" w:hAnsi="Times New Roman"/>
        </w:rPr>
        <w:t>R5(config-if-gigabitethernet0.20)#</w:t>
      </w:r>
      <w:r w:rsidRPr="00D306C7">
        <w:rPr>
          <w:rFonts w:ascii="Times New Roman" w:hAnsi="Times New Roman" w:hint="eastAsia"/>
        </w:rPr>
        <w:t>ip add</w:t>
      </w:r>
      <w:r w:rsidRPr="00D306C7">
        <w:rPr>
          <w:rFonts w:ascii="Times New Roman" w:hAnsi="Times New Roman"/>
        </w:rPr>
        <w:t>ress 20.20.20.2 255.255.255.0</w:t>
      </w:r>
    </w:p>
    <w:p w14:paraId="53228305" w14:textId="77777777" w:rsidR="00AC1FD1" w:rsidRPr="00D306C7" w:rsidRDefault="00AC1FD1" w:rsidP="00AC1FD1">
      <w:pPr>
        <w:ind w:firstLine="480"/>
        <w:rPr>
          <w:rFonts w:ascii="Times New Roman" w:hAnsi="Times New Roman"/>
        </w:rPr>
      </w:pPr>
      <w:r w:rsidRPr="00D306C7">
        <w:rPr>
          <w:rFonts w:ascii="Times New Roman" w:hAnsi="Times New Roman"/>
        </w:rPr>
        <w:t>R5(config-if-gigabitethernet0.20)# encapsulation dot1q 20</w:t>
      </w:r>
    </w:p>
    <w:p w14:paraId="6E093659" w14:textId="77777777" w:rsidR="00AC1FD1" w:rsidRPr="00D306C7" w:rsidRDefault="00AC1FD1" w:rsidP="00AC1FD1">
      <w:pPr>
        <w:ind w:firstLine="480"/>
        <w:rPr>
          <w:rFonts w:ascii="Times New Roman" w:hAnsi="Times New Roman"/>
        </w:rPr>
      </w:pPr>
      <w:r w:rsidRPr="00D306C7">
        <w:rPr>
          <w:rFonts w:ascii="Times New Roman" w:hAnsi="Times New Roman"/>
        </w:rPr>
        <w:t>R5(config-if-gigabitethernet0.20)# ip access-group B in</w:t>
      </w:r>
    </w:p>
    <w:p w14:paraId="7276E4DF" w14:textId="77777777" w:rsidR="00AC1FD1" w:rsidRPr="00D306C7" w:rsidRDefault="00AC1FD1" w:rsidP="00AC1FD1">
      <w:pPr>
        <w:ind w:firstLine="480"/>
        <w:rPr>
          <w:rFonts w:ascii="Times New Roman" w:hAnsi="Times New Roman"/>
        </w:rPr>
      </w:pPr>
      <w:r w:rsidRPr="00D306C7">
        <w:rPr>
          <w:rFonts w:ascii="Times New Roman" w:hAnsi="Times New Roman"/>
        </w:rPr>
        <w:t>R5(config-if-gigabitethernet0.20)# ip access-group B out</w:t>
      </w:r>
    </w:p>
    <w:p w14:paraId="5637389F" w14:textId="77777777" w:rsidR="00AC1FD1" w:rsidRPr="00D306C7" w:rsidRDefault="00AC1FD1" w:rsidP="00AC1FD1">
      <w:pPr>
        <w:ind w:firstLine="480"/>
        <w:rPr>
          <w:rFonts w:ascii="Times New Roman" w:hAnsi="Times New Roman"/>
        </w:rPr>
      </w:pPr>
      <w:r w:rsidRPr="00D306C7">
        <w:rPr>
          <w:rFonts w:ascii="Times New Roman" w:hAnsi="Times New Roman"/>
        </w:rPr>
        <w:t>R5(config-if-gigabitethernet0.20)# vrrp 20 ip 20.20.20.1</w:t>
      </w:r>
    </w:p>
    <w:p w14:paraId="1F83FE1C" w14:textId="77777777" w:rsidR="00AC1FD1" w:rsidRPr="00D306C7" w:rsidRDefault="00AC1FD1" w:rsidP="00AC1FD1">
      <w:pPr>
        <w:ind w:firstLine="480"/>
        <w:rPr>
          <w:rFonts w:ascii="Times New Roman" w:hAnsi="Times New Roman"/>
        </w:rPr>
      </w:pPr>
      <w:r w:rsidRPr="00D306C7">
        <w:rPr>
          <w:rFonts w:ascii="Times New Roman" w:hAnsi="Times New Roman"/>
        </w:rPr>
        <w:t>R5(config-if-gigabitethernet0.20)#</w:t>
      </w:r>
      <w:r w:rsidRPr="007C4864">
        <w:rPr>
          <w:rFonts w:ascii="Times New Roman" w:hAnsi="Times New Roman"/>
          <w:b/>
        </w:rPr>
        <w:t>vrrp 20 priority 150</w:t>
      </w:r>
    </w:p>
    <w:p w14:paraId="25B8438D" w14:textId="77777777" w:rsidR="00AC1FD1" w:rsidRPr="007C4864" w:rsidRDefault="00AC1FD1" w:rsidP="00AC1FD1">
      <w:pPr>
        <w:ind w:firstLine="480"/>
        <w:rPr>
          <w:rFonts w:ascii="Times New Roman" w:hAnsi="Times New Roman"/>
          <w:b/>
        </w:rPr>
      </w:pPr>
      <w:r w:rsidRPr="007C4864">
        <w:rPr>
          <w:rFonts w:ascii="Times New Roman" w:hAnsi="Times New Roman"/>
          <w:b/>
        </w:rPr>
        <w:lastRenderedPageBreak/>
        <w:t>**//</w:t>
      </w:r>
      <w:r w:rsidRPr="007C4864">
        <w:rPr>
          <w:rFonts w:ascii="Times New Roman" w:hAnsi="Times New Roman" w:hint="eastAsia"/>
          <w:b/>
        </w:rPr>
        <w:t>对于</w:t>
      </w:r>
      <w:r w:rsidRPr="007C4864">
        <w:rPr>
          <w:rFonts w:ascii="Times New Roman" w:hAnsi="Times New Roman"/>
          <w:b/>
        </w:rPr>
        <w:t>网段</w:t>
      </w:r>
      <w:r w:rsidRPr="007C4864">
        <w:rPr>
          <w:rFonts w:ascii="Times New Roman" w:hAnsi="Times New Roman" w:hint="eastAsia"/>
          <w:b/>
        </w:rPr>
        <w:t xml:space="preserve">20.20.20.0 </w:t>
      </w:r>
      <w:r w:rsidRPr="007C4864">
        <w:rPr>
          <w:rFonts w:ascii="Times New Roman" w:hAnsi="Times New Roman" w:hint="eastAsia"/>
          <w:b/>
        </w:rPr>
        <w:t>，</w:t>
      </w:r>
      <w:r w:rsidRPr="007C4864">
        <w:rPr>
          <w:rFonts w:ascii="Times New Roman" w:hAnsi="Times New Roman"/>
          <w:b/>
        </w:rPr>
        <w:t>通过设置</w:t>
      </w:r>
      <w:r w:rsidRPr="007C4864">
        <w:rPr>
          <w:rFonts w:ascii="Times New Roman" w:hAnsi="Times New Roman"/>
          <w:b/>
        </w:rPr>
        <w:t>vrrp</w:t>
      </w:r>
      <w:r w:rsidRPr="007C4864">
        <w:rPr>
          <w:rFonts w:ascii="Times New Roman" w:hAnsi="Times New Roman"/>
          <w:b/>
        </w:rPr>
        <w:t>优先级为</w:t>
      </w:r>
      <w:r w:rsidRPr="007C4864">
        <w:rPr>
          <w:rFonts w:ascii="Times New Roman" w:hAnsi="Times New Roman" w:hint="eastAsia"/>
          <w:b/>
        </w:rPr>
        <w:t>150</w:t>
      </w:r>
      <w:r w:rsidRPr="007C4864">
        <w:rPr>
          <w:rFonts w:ascii="Times New Roman" w:hAnsi="Times New Roman" w:hint="eastAsia"/>
          <w:b/>
        </w:rPr>
        <w:t>，</w:t>
      </w:r>
      <w:r w:rsidRPr="007C4864">
        <w:rPr>
          <w:rFonts w:ascii="Times New Roman" w:hAnsi="Times New Roman"/>
          <w:b/>
        </w:rPr>
        <w:t>使其成为主网关</w:t>
      </w:r>
      <w:r w:rsidRPr="007C4864">
        <w:rPr>
          <w:rFonts w:ascii="Times New Roman" w:hAnsi="Times New Roman" w:hint="eastAsia"/>
          <w:b/>
        </w:rPr>
        <w:t>master</w:t>
      </w:r>
    </w:p>
    <w:p w14:paraId="290447B9" w14:textId="77777777" w:rsidR="00AC1FD1" w:rsidRPr="00D306C7" w:rsidRDefault="00AC1FD1" w:rsidP="00AC1FD1">
      <w:pPr>
        <w:ind w:firstLine="480"/>
        <w:rPr>
          <w:rFonts w:ascii="Times New Roman" w:hAnsi="Times New Roman"/>
        </w:rPr>
      </w:pPr>
      <w:r w:rsidRPr="00D306C7">
        <w:rPr>
          <w:rFonts w:ascii="Times New Roman" w:hAnsi="Times New Roman"/>
        </w:rPr>
        <w:t>R5(config-if-gigabitethernet0.20)#</w:t>
      </w:r>
      <w:r w:rsidRPr="00631B15">
        <w:rPr>
          <w:rFonts w:ascii="Times New Roman" w:hAnsi="Times New Roman"/>
          <w:b/>
        </w:rPr>
        <w:t xml:space="preserve"> vrrp 20 track gigabitethernet1 60</w:t>
      </w:r>
    </w:p>
    <w:p w14:paraId="24405355" w14:textId="77777777" w:rsidR="00AC1FD1" w:rsidRPr="00631B15" w:rsidRDefault="00AC1FD1" w:rsidP="00AC1FD1">
      <w:pPr>
        <w:ind w:firstLine="480"/>
        <w:rPr>
          <w:rFonts w:ascii="Times New Roman" w:hAnsi="Times New Roman"/>
          <w:b/>
        </w:rPr>
      </w:pPr>
      <w:r w:rsidRPr="00D306C7">
        <w:rPr>
          <w:rFonts w:ascii="Times New Roman" w:hAnsi="Times New Roman"/>
        </w:rPr>
        <w:tab/>
      </w:r>
      <w:r w:rsidRPr="00D306C7">
        <w:rPr>
          <w:rFonts w:ascii="Times New Roman" w:hAnsi="Times New Roman"/>
        </w:rPr>
        <w:tab/>
      </w:r>
      <w:r w:rsidRPr="00D306C7">
        <w:rPr>
          <w:rFonts w:ascii="Times New Roman" w:hAnsi="Times New Roman"/>
        </w:rPr>
        <w:tab/>
      </w:r>
      <w:r w:rsidRPr="00631B15">
        <w:rPr>
          <w:rFonts w:ascii="Times New Roman" w:hAnsi="Times New Roman"/>
          <w:b/>
        </w:rPr>
        <w:tab/>
        <w:t>**//</w:t>
      </w:r>
      <w:r w:rsidRPr="00631B15">
        <w:rPr>
          <w:rFonts w:ascii="Times New Roman" w:hAnsi="Times New Roman" w:hint="eastAsia"/>
          <w:b/>
        </w:rPr>
        <w:t>监控</w:t>
      </w:r>
      <w:r w:rsidRPr="00631B15">
        <w:rPr>
          <w:rFonts w:ascii="Times New Roman" w:hAnsi="Times New Roman"/>
          <w:b/>
        </w:rPr>
        <w:t>g1</w:t>
      </w:r>
      <w:r w:rsidRPr="00631B15">
        <w:rPr>
          <w:rFonts w:ascii="Times New Roman" w:hAnsi="Times New Roman" w:hint="eastAsia"/>
          <w:b/>
        </w:rPr>
        <w:t>接口</w:t>
      </w:r>
      <w:r w:rsidRPr="00631B15">
        <w:rPr>
          <w:rFonts w:ascii="Times New Roman" w:hAnsi="Times New Roman"/>
          <w:b/>
        </w:rPr>
        <w:t>，当</w:t>
      </w:r>
      <w:r w:rsidRPr="00631B15">
        <w:rPr>
          <w:rFonts w:ascii="Times New Roman" w:hAnsi="Times New Roman"/>
          <w:b/>
        </w:rPr>
        <w:t>g1</w:t>
      </w:r>
      <w:r w:rsidRPr="00631B15">
        <w:rPr>
          <w:rFonts w:ascii="Times New Roman" w:hAnsi="Times New Roman" w:hint="eastAsia"/>
          <w:b/>
        </w:rPr>
        <w:t>口</w:t>
      </w:r>
      <w:r w:rsidRPr="00631B15">
        <w:rPr>
          <w:rFonts w:ascii="Times New Roman" w:hAnsi="Times New Roman"/>
          <w:b/>
        </w:rPr>
        <w:t>down</w:t>
      </w:r>
      <w:r w:rsidRPr="00631B15">
        <w:rPr>
          <w:rFonts w:ascii="Times New Roman" w:hAnsi="Times New Roman"/>
          <w:b/>
        </w:rPr>
        <w:t>掉以后，</w:t>
      </w:r>
      <w:r w:rsidRPr="00631B15">
        <w:rPr>
          <w:rFonts w:ascii="Times New Roman" w:hAnsi="Times New Roman"/>
          <w:b/>
        </w:rPr>
        <w:t>vrrp</w:t>
      </w:r>
      <w:r w:rsidRPr="00631B15">
        <w:rPr>
          <w:rFonts w:ascii="Times New Roman" w:hAnsi="Times New Roman"/>
          <w:b/>
        </w:rPr>
        <w:t>值自动降低</w:t>
      </w:r>
      <w:r w:rsidRPr="00631B15">
        <w:rPr>
          <w:rFonts w:ascii="Times New Roman" w:hAnsi="Times New Roman" w:hint="eastAsia"/>
          <w:b/>
        </w:rPr>
        <w:t>60</w:t>
      </w:r>
    </w:p>
    <w:p w14:paraId="52C9B686" w14:textId="77777777" w:rsidR="00AC1FD1" w:rsidRPr="00D306C7" w:rsidRDefault="00AC1FD1" w:rsidP="00AC1FD1">
      <w:pPr>
        <w:ind w:firstLine="480"/>
        <w:rPr>
          <w:rFonts w:ascii="Times New Roman" w:hAnsi="Times New Roman"/>
        </w:rPr>
      </w:pPr>
      <w:r w:rsidRPr="00D306C7">
        <w:rPr>
          <w:rFonts w:ascii="Times New Roman" w:hAnsi="Times New Roman"/>
        </w:rPr>
        <w:t>R5(config-if-gigabitethernet0.20)#vrrp 20 preempt</w:t>
      </w:r>
    </w:p>
    <w:p w14:paraId="1F6C19EF" w14:textId="77777777" w:rsidR="00AC1FD1" w:rsidRPr="00D306C7" w:rsidRDefault="00AC1FD1" w:rsidP="00AC1FD1">
      <w:pPr>
        <w:ind w:firstLine="480"/>
        <w:rPr>
          <w:rFonts w:ascii="Times New Roman" w:hAnsi="Times New Roman"/>
        </w:rPr>
      </w:pPr>
      <w:r w:rsidRPr="00D306C7">
        <w:rPr>
          <w:rFonts w:ascii="Times New Roman" w:hAnsi="Times New Roman"/>
        </w:rPr>
        <w:t>R5(config-if-gigabitethernet0.20)# exit</w:t>
      </w:r>
    </w:p>
    <w:p w14:paraId="112BA4D8" w14:textId="77777777" w:rsidR="00AC1FD1" w:rsidRPr="00D306C7" w:rsidRDefault="00AC1FD1" w:rsidP="00AC1FD1">
      <w:pPr>
        <w:ind w:firstLine="480"/>
        <w:rPr>
          <w:rFonts w:ascii="Times New Roman" w:hAnsi="Times New Roman"/>
        </w:rPr>
      </w:pPr>
      <w:r w:rsidRPr="00D306C7">
        <w:rPr>
          <w:rFonts w:ascii="Times New Roman" w:hAnsi="Times New Roman"/>
        </w:rPr>
        <w:t>R5(config)#interface gigabitethernet1</w:t>
      </w:r>
    </w:p>
    <w:p w14:paraId="525F9CBA" w14:textId="77777777" w:rsidR="00AC1FD1" w:rsidRPr="00D306C7" w:rsidRDefault="00AC1FD1" w:rsidP="00AC1FD1">
      <w:pPr>
        <w:ind w:firstLine="480"/>
        <w:rPr>
          <w:rFonts w:ascii="Times New Roman" w:hAnsi="Times New Roman"/>
        </w:rPr>
      </w:pPr>
      <w:r w:rsidRPr="00D306C7">
        <w:rPr>
          <w:rFonts w:ascii="Times New Roman" w:hAnsi="Times New Roman"/>
        </w:rPr>
        <w:t>R5(config-if-gigabitethernet1)# ip address 35.0.0.5 255.255.255.0</w:t>
      </w:r>
    </w:p>
    <w:p w14:paraId="390C767E" w14:textId="77777777" w:rsidR="00AC1FD1" w:rsidRPr="00D306C7" w:rsidRDefault="00AC1FD1" w:rsidP="00AC1FD1">
      <w:pPr>
        <w:ind w:firstLine="480"/>
        <w:rPr>
          <w:rFonts w:ascii="Times New Roman" w:hAnsi="Times New Roman"/>
        </w:rPr>
      </w:pPr>
      <w:r w:rsidRPr="00D306C7">
        <w:rPr>
          <w:rFonts w:ascii="Times New Roman" w:hAnsi="Times New Roman"/>
        </w:rPr>
        <w:t>R5(config-if-gigabitethernet1)# keepalive gateway 35.0.0.3</w:t>
      </w:r>
    </w:p>
    <w:p w14:paraId="2E2AA155" w14:textId="77777777" w:rsidR="00AC1FD1" w:rsidRPr="00D306C7" w:rsidRDefault="00AC1FD1" w:rsidP="00AC1FD1">
      <w:pPr>
        <w:ind w:firstLine="480"/>
        <w:rPr>
          <w:rFonts w:ascii="Times New Roman" w:hAnsi="Times New Roman"/>
        </w:rPr>
      </w:pPr>
      <w:r w:rsidRPr="00D306C7">
        <w:rPr>
          <w:rFonts w:ascii="Times New Roman" w:hAnsi="Times New Roman"/>
        </w:rPr>
        <w:t>R5(config-if-gigabitethernet1)# exit</w:t>
      </w:r>
    </w:p>
    <w:p w14:paraId="347C0063" w14:textId="77777777" w:rsidR="00AC1FD1" w:rsidRPr="00D306C7" w:rsidRDefault="00AC1FD1" w:rsidP="00AC1FD1">
      <w:pPr>
        <w:ind w:firstLine="480"/>
        <w:rPr>
          <w:rFonts w:ascii="Times New Roman" w:hAnsi="Times New Roman"/>
        </w:rPr>
      </w:pPr>
      <w:r w:rsidRPr="00D306C7">
        <w:rPr>
          <w:rFonts w:ascii="Times New Roman" w:hAnsi="Times New Roman"/>
        </w:rPr>
        <w:t>R5(config)#router rip</w:t>
      </w:r>
    </w:p>
    <w:p w14:paraId="1427ACE2" w14:textId="77777777" w:rsidR="00AC1FD1" w:rsidRPr="00D306C7" w:rsidRDefault="00AC1FD1" w:rsidP="00AC1FD1">
      <w:pPr>
        <w:ind w:firstLine="480"/>
        <w:rPr>
          <w:rFonts w:ascii="Times New Roman" w:hAnsi="Times New Roman"/>
        </w:rPr>
      </w:pPr>
      <w:r w:rsidRPr="00D306C7">
        <w:rPr>
          <w:rFonts w:ascii="Times New Roman" w:hAnsi="Times New Roman"/>
        </w:rPr>
        <w:t>R5(config-rip)# passive-interface gigabitethernet0.10</w:t>
      </w:r>
    </w:p>
    <w:p w14:paraId="5120288D" w14:textId="77777777" w:rsidR="00AC1FD1" w:rsidRPr="00D306C7" w:rsidRDefault="00AC1FD1" w:rsidP="00AC1FD1">
      <w:pPr>
        <w:ind w:firstLine="480"/>
        <w:rPr>
          <w:rFonts w:ascii="Times New Roman" w:hAnsi="Times New Roman"/>
        </w:rPr>
      </w:pPr>
      <w:r w:rsidRPr="00D306C7">
        <w:rPr>
          <w:rFonts w:ascii="Times New Roman" w:hAnsi="Times New Roman"/>
        </w:rPr>
        <w:t>R5(config-rip)# passive-interface gigabitethernet0.20</w:t>
      </w:r>
    </w:p>
    <w:p w14:paraId="59C089E1" w14:textId="77777777" w:rsidR="00AC1FD1" w:rsidRPr="00D306C7" w:rsidRDefault="00AC1FD1" w:rsidP="00AC1FD1">
      <w:pPr>
        <w:ind w:firstLine="480"/>
        <w:rPr>
          <w:rFonts w:ascii="Times New Roman" w:hAnsi="Times New Roman"/>
        </w:rPr>
      </w:pPr>
      <w:r w:rsidRPr="00D306C7">
        <w:rPr>
          <w:rFonts w:ascii="Times New Roman" w:hAnsi="Times New Roman"/>
        </w:rPr>
        <w:t>R5(config-rip)# offset-list A in 3 gigabitethernet0.10</w:t>
      </w:r>
    </w:p>
    <w:p w14:paraId="4A7662B7" w14:textId="77777777" w:rsidR="00AC1FD1" w:rsidRPr="00D306C7" w:rsidRDefault="00AC1FD1" w:rsidP="00AC1FD1">
      <w:pPr>
        <w:ind w:firstLine="480"/>
        <w:rPr>
          <w:rFonts w:ascii="Times New Roman" w:hAnsi="Times New Roman"/>
        </w:rPr>
      </w:pPr>
      <w:r w:rsidRPr="00D306C7">
        <w:rPr>
          <w:rFonts w:ascii="Times New Roman" w:hAnsi="Times New Roman"/>
        </w:rPr>
        <w:t>R5(config-rip)# offset-list A in 5 gigabitethernet1</w:t>
      </w:r>
    </w:p>
    <w:p w14:paraId="3AB5E87D" w14:textId="77777777" w:rsidR="00AC1FD1" w:rsidRPr="00D306C7" w:rsidRDefault="00AC1FD1" w:rsidP="00AC1FD1">
      <w:pPr>
        <w:ind w:firstLine="480"/>
        <w:rPr>
          <w:rFonts w:ascii="Times New Roman" w:hAnsi="Times New Roman"/>
        </w:rPr>
      </w:pPr>
      <w:r w:rsidRPr="00D306C7">
        <w:rPr>
          <w:rFonts w:ascii="Times New Roman" w:hAnsi="Times New Roman"/>
        </w:rPr>
        <w:t>R5(config-rip)# offset-list A out 5 gigabitethernet1</w:t>
      </w:r>
    </w:p>
    <w:p w14:paraId="6FA4CD5D" w14:textId="77777777" w:rsidR="00AC1FD1" w:rsidRPr="00D306C7" w:rsidRDefault="00AC1FD1" w:rsidP="00AC1FD1">
      <w:pPr>
        <w:ind w:firstLine="480"/>
        <w:rPr>
          <w:rFonts w:ascii="Times New Roman" w:hAnsi="Times New Roman"/>
        </w:rPr>
      </w:pPr>
      <w:r w:rsidRPr="00D306C7">
        <w:rPr>
          <w:rFonts w:ascii="Times New Roman" w:hAnsi="Times New Roman"/>
        </w:rPr>
        <w:t>R5(config-rip)# no auto-summary</w:t>
      </w:r>
    </w:p>
    <w:p w14:paraId="20674D57" w14:textId="77777777" w:rsidR="00AC1FD1" w:rsidRPr="00D306C7" w:rsidRDefault="00AC1FD1" w:rsidP="00AC1FD1">
      <w:pPr>
        <w:ind w:firstLine="480"/>
        <w:rPr>
          <w:rFonts w:ascii="Times New Roman" w:hAnsi="Times New Roman"/>
          <w:b/>
          <w:szCs w:val="24"/>
        </w:rPr>
      </w:pPr>
      <w:r w:rsidRPr="00D306C7">
        <w:rPr>
          <w:rFonts w:ascii="Times New Roman" w:hAnsi="Times New Roman" w:hint="eastAsia"/>
          <w:b/>
          <w:szCs w:val="24"/>
        </w:rPr>
        <w:t>验证</w:t>
      </w:r>
      <w:r w:rsidRPr="00D306C7">
        <w:rPr>
          <w:rFonts w:ascii="Times New Roman" w:hAnsi="Times New Roman"/>
          <w:b/>
          <w:szCs w:val="24"/>
        </w:rPr>
        <w:t>：</w:t>
      </w:r>
    </w:p>
    <w:p w14:paraId="360ED374" w14:textId="77777777" w:rsidR="00AC1FD1" w:rsidRPr="00D306C7" w:rsidRDefault="00AC1FD1" w:rsidP="00AC1FD1">
      <w:pPr>
        <w:ind w:firstLine="480"/>
        <w:rPr>
          <w:rFonts w:ascii="Times New Roman" w:hAnsi="Times New Roman"/>
          <w:szCs w:val="24"/>
        </w:rPr>
      </w:pPr>
      <w:r w:rsidRPr="00D306C7">
        <w:rPr>
          <w:rFonts w:ascii="Times New Roman" w:hAnsi="Times New Roman" w:hint="eastAsia"/>
          <w:szCs w:val="24"/>
        </w:rPr>
        <w:t>查看</w:t>
      </w:r>
      <w:r w:rsidRPr="00D306C7">
        <w:rPr>
          <w:rFonts w:ascii="Times New Roman" w:hAnsi="Times New Roman" w:hint="eastAsia"/>
          <w:szCs w:val="24"/>
        </w:rPr>
        <w:t>R5</w:t>
      </w:r>
      <w:r w:rsidRPr="00D306C7">
        <w:rPr>
          <w:rFonts w:ascii="Times New Roman" w:hAnsi="Times New Roman" w:hint="eastAsia"/>
          <w:szCs w:val="24"/>
        </w:rPr>
        <w:t>上</w:t>
      </w:r>
      <w:r w:rsidRPr="00D306C7">
        <w:rPr>
          <w:rFonts w:ascii="Times New Roman" w:hAnsi="Times New Roman"/>
          <w:szCs w:val="24"/>
        </w:rPr>
        <w:t>vrrp</w:t>
      </w:r>
      <w:r w:rsidRPr="00D306C7">
        <w:rPr>
          <w:rFonts w:ascii="Times New Roman" w:hAnsi="Times New Roman"/>
          <w:szCs w:val="24"/>
        </w:rPr>
        <w:t>状态。</w:t>
      </w:r>
    </w:p>
    <w:p w14:paraId="71D2E29A" w14:textId="77777777" w:rsidR="00AC1FD1" w:rsidRPr="001A3E9E" w:rsidRDefault="00AC1FD1" w:rsidP="00AC1FD1">
      <w:pPr>
        <w:ind w:firstLine="480"/>
        <w:rPr>
          <w:rFonts w:ascii="Times New Roman" w:hAnsi="Times New Roman"/>
          <w:szCs w:val="24"/>
        </w:rPr>
      </w:pPr>
      <w:r>
        <w:rPr>
          <w:rFonts w:ascii="Times New Roman" w:hAnsi="Times New Roman"/>
          <w:szCs w:val="24"/>
        </w:rPr>
        <w:t>R5#show vrrp brief</w:t>
      </w:r>
    </w:p>
    <w:p w14:paraId="424C2981" w14:textId="77777777" w:rsidR="00AC1FD1" w:rsidRPr="00D306C7" w:rsidRDefault="00AC1FD1" w:rsidP="00AC1FD1">
      <w:pPr>
        <w:ind w:firstLine="480"/>
        <w:rPr>
          <w:rFonts w:ascii="Times New Roman" w:hAnsi="Times New Roman"/>
          <w:szCs w:val="24"/>
        </w:rPr>
      </w:pPr>
      <w:r w:rsidRPr="00D1666A">
        <w:rPr>
          <w:rFonts w:ascii="Times New Roman" w:hAnsi="Times New Roman"/>
        </w:rPr>
        <w:t xml:space="preserve"> </w:t>
      </w:r>
      <w:r w:rsidRPr="00D306C7">
        <w:rPr>
          <w:rFonts w:ascii="Times New Roman" w:hAnsi="Times New Roman"/>
          <w:szCs w:val="24"/>
        </w:rPr>
        <w:t xml:space="preserve"> VRID      State      Interface           VIP               Pri(nor/cur)      Adv-interval      Preempt</w:t>
      </w:r>
    </w:p>
    <w:p w14:paraId="7EE10191" w14:textId="77777777" w:rsidR="00AC1FD1" w:rsidRPr="00D306C7" w:rsidRDefault="00AC1FD1" w:rsidP="00AC1FD1">
      <w:pPr>
        <w:ind w:firstLine="480"/>
        <w:rPr>
          <w:rFonts w:ascii="Times New Roman" w:hAnsi="Times New Roman"/>
          <w:szCs w:val="24"/>
        </w:rPr>
      </w:pPr>
      <w:r w:rsidRPr="00D306C7">
        <w:rPr>
          <w:rFonts w:ascii="Times New Roman" w:hAnsi="Times New Roman"/>
          <w:szCs w:val="24"/>
        </w:rPr>
        <w:t>--------------------------------------------------------------------------------------------------------</w:t>
      </w:r>
    </w:p>
    <w:p w14:paraId="1906115D" w14:textId="77777777" w:rsidR="00AC1FD1" w:rsidRPr="00D306C7" w:rsidRDefault="00AC1FD1" w:rsidP="00AC1FD1">
      <w:pPr>
        <w:ind w:firstLine="480"/>
        <w:rPr>
          <w:rFonts w:ascii="Times New Roman" w:hAnsi="Times New Roman"/>
          <w:szCs w:val="24"/>
        </w:rPr>
      </w:pPr>
      <w:r w:rsidRPr="00D306C7">
        <w:rPr>
          <w:rFonts w:ascii="Times New Roman" w:hAnsi="Times New Roman"/>
          <w:szCs w:val="24"/>
        </w:rPr>
        <w:t xml:space="preserve">  Vr10      </w:t>
      </w:r>
      <w:r w:rsidRPr="00D306C7">
        <w:rPr>
          <w:rFonts w:ascii="Times New Roman" w:hAnsi="Times New Roman"/>
          <w:b/>
          <w:szCs w:val="24"/>
        </w:rPr>
        <w:t>Backup</w:t>
      </w:r>
      <w:r w:rsidRPr="00D306C7">
        <w:rPr>
          <w:rFonts w:ascii="Times New Roman" w:hAnsi="Times New Roman"/>
          <w:szCs w:val="24"/>
        </w:rPr>
        <w:t xml:space="preserve">     gigabitethernet0.10   </w:t>
      </w:r>
      <w:r w:rsidRPr="00D306C7">
        <w:rPr>
          <w:rFonts w:ascii="Times New Roman" w:hAnsi="Times New Roman"/>
          <w:b/>
          <w:szCs w:val="24"/>
        </w:rPr>
        <w:t xml:space="preserve">10.10.10.1 </w:t>
      </w:r>
      <w:r w:rsidRPr="00D306C7">
        <w:rPr>
          <w:rFonts w:ascii="Times New Roman" w:hAnsi="Times New Roman"/>
          <w:szCs w:val="24"/>
        </w:rPr>
        <w:t xml:space="preserve">       100/100           1                 YES</w:t>
      </w:r>
    </w:p>
    <w:p w14:paraId="18D4CFAA" w14:textId="77777777" w:rsidR="00AC1FD1" w:rsidRPr="00D306C7" w:rsidRDefault="00AC1FD1" w:rsidP="00AC1FD1">
      <w:pPr>
        <w:ind w:firstLine="480"/>
        <w:rPr>
          <w:rFonts w:ascii="Times New Roman" w:hAnsi="Times New Roman"/>
          <w:szCs w:val="24"/>
        </w:rPr>
      </w:pPr>
      <w:r w:rsidRPr="00D306C7">
        <w:rPr>
          <w:rFonts w:ascii="Times New Roman" w:hAnsi="Times New Roman"/>
          <w:szCs w:val="24"/>
        </w:rPr>
        <w:t xml:space="preserve">  Vr20      </w:t>
      </w:r>
      <w:r w:rsidRPr="00D306C7">
        <w:rPr>
          <w:rFonts w:ascii="Times New Roman" w:hAnsi="Times New Roman"/>
          <w:b/>
          <w:szCs w:val="24"/>
        </w:rPr>
        <w:t xml:space="preserve">Master </w:t>
      </w:r>
      <w:r w:rsidRPr="00D306C7">
        <w:rPr>
          <w:rFonts w:ascii="Times New Roman" w:hAnsi="Times New Roman"/>
          <w:szCs w:val="24"/>
        </w:rPr>
        <w:t xml:space="preserve">    gigabitethernet0.20   </w:t>
      </w:r>
      <w:r w:rsidRPr="00D306C7">
        <w:rPr>
          <w:rFonts w:ascii="Times New Roman" w:hAnsi="Times New Roman"/>
          <w:b/>
          <w:szCs w:val="24"/>
        </w:rPr>
        <w:t>20.20.20.1</w:t>
      </w:r>
      <w:r w:rsidRPr="00D306C7">
        <w:rPr>
          <w:rFonts w:ascii="Times New Roman" w:hAnsi="Times New Roman"/>
          <w:szCs w:val="24"/>
        </w:rPr>
        <w:t xml:space="preserve">        150/150           1                 YES</w:t>
      </w:r>
    </w:p>
    <w:p w14:paraId="372F6D0C" w14:textId="77777777" w:rsidR="00AC1FD1" w:rsidRPr="00D306C7" w:rsidRDefault="00AC1FD1" w:rsidP="00AC1FD1">
      <w:pPr>
        <w:pBdr>
          <w:bottom w:val="single" w:sz="6" w:space="1" w:color="auto"/>
        </w:pBdr>
        <w:ind w:firstLine="480"/>
        <w:rPr>
          <w:rFonts w:ascii="Times New Roman" w:hAnsi="Times New Roman"/>
          <w:szCs w:val="24"/>
        </w:rPr>
      </w:pPr>
    </w:p>
    <w:p w14:paraId="3177395B" w14:textId="77777777" w:rsidR="00AC1FD1" w:rsidRPr="001A3E9E" w:rsidRDefault="00AC1FD1" w:rsidP="00AC1FD1">
      <w:pPr>
        <w:ind w:firstLine="480"/>
        <w:rPr>
          <w:rFonts w:ascii="Times New Roman" w:hAnsi="Times New Roman"/>
          <w:szCs w:val="24"/>
        </w:rPr>
      </w:pPr>
      <w:r>
        <w:rPr>
          <w:rFonts w:ascii="Times New Roman" w:hAnsi="Times New Roman" w:hint="eastAsia"/>
          <w:szCs w:val="24"/>
        </w:rPr>
        <w:t>对于</w:t>
      </w:r>
      <w:r w:rsidRPr="001A3E9E">
        <w:rPr>
          <w:rFonts w:ascii="Times New Roman" w:hAnsi="Times New Roman"/>
          <w:szCs w:val="24"/>
        </w:rPr>
        <w:t>V</w:t>
      </w:r>
      <w:r w:rsidRPr="001A3E9E">
        <w:rPr>
          <w:rFonts w:ascii="Times New Roman" w:hAnsi="Times New Roman" w:hint="eastAsia"/>
          <w:szCs w:val="24"/>
        </w:rPr>
        <w:t>rrp</w:t>
      </w:r>
      <w:r w:rsidRPr="001A3E9E">
        <w:rPr>
          <w:rFonts w:ascii="Times New Roman" w:hAnsi="Times New Roman"/>
          <w:szCs w:val="24"/>
        </w:rPr>
        <w:t xml:space="preserve">10 </w:t>
      </w:r>
      <w:r w:rsidRPr="001A3E9E">
        <w:rPr>
          <w:rFonts w:ascii="Times New Roman" w:hAnsi="Times New Roman" w:hint="eastAsia"/>
          <w:szCs w:val="24"/>
        </w:rPr>
        <w:t xml:space="preserve"> R5</w:t>
      </w:r>
      <w:r w:rsidRPr="001A3E9E">
        <w:rPr>
          <w:rFonts w:ascii="Times New Roman" w:hAnsi="Times New Roman" w:hint="eastAsia"/>
          <w:szCs w:val="24"/>
        </w:rPr>
        <w:t>为</w:t>
      </w:r>
      <w:r w:rsidRPr="001A3E9E">
        <w:rPr>
          <w:rFonts w:ascii="Times New Roman" w:hAnsi="Times New Roman" w:hint="eastAsia"/>
          <w:szCs w:val="24"/>
        </w:rPr>
        <w:t>B</w:t>
      </w:r>
      <w:r w:rsidRPr="001A3E9E">
        <w:rPr>
          <w:rFonts w:ascii="Times New Roman" w:hAnsi="Times New Roman"/>
          <w:szCs w:val="24"/>
        </w:rPr>
        <w:t>ackup</w:t>
      </w:r>
      <w:r w:rsidRPr="001A3E9E">
        <w:rPr>
          <w:rFonts w:ascii="Times New Roman" w:hAnsi="Times New Roman" w:hint="eastAsia"/>
          <w:szCs w:val="24"/>
        </w:rPr>
        <w:t>，</w:t>
      </w:r>
      <w:r>
        <w:rPr>
          <w:rFonts w:ascii="Times New Roman" w:hAnsi="Times New Roman" w:hint="eastAsia"/>
          <w:szCs w:val="24"/>
        </w:rPr>
        <w:t>而</w:t>
      </w:r>
      <w:r>
        <w:rPr>
          <w:rFonts w:ascii="Times New Roman" w:hAnsi="Times New Roman"/>
          <w:szCs w:val="24"/>
        </w:rPr>
        <w:t>对于</w:t>
      </w:r>
      <w:r w:rsidRPr="001A3E9E">
        <w:rPr>
          <w:rFonts w:ascii="Times New Roman" w:hAnsi="Times New Roman" w:hint="eastAsia"/>
          <w:szCs w:val="24"/>
        </w:rPr>
        <w:t>Vrrp20</w:t>
      </w:r>
      <w:r w:rsidRPr="001A3E9E">
        <w:rPr>
          <w:rFonts w:ascii="Times New Roman" w:hAnsi="Times New Roman"/>
          <w:szCs w:val="24"/>
        </w:rPr>
        <w:t xml:space="preserve"> R5</w:t>
      </w:r>
      <w:r w:rsidRPr="001A3E9E">
        <w:rPr>
          <w:rFonts w:ascii="Times New Roman" w:hAnsi="Times New Roman" w:hint="eastAsia"/>
          <w:szCs w:val="24"/>
        </w:rPr>
        <w:t>为</w:t>
      </w:r>
      <w:r w:rsidRPr="001A3E9E">
        <w:rPr>
          <w:rFonts w:ascii="Times New Roman" w:hAnsi="Times New Roman" w:hint="eastAsia"/>
          <w:szCs w:val="24"/>
        </w:rPr>
        <w:t>Master</w:t>
      </w:r>
      <w:r>
        <w:rPr>
          <w:rFonts w:ascii="Times New Roman" w:hAnsi="Times New Roman" w:hint="eastAsia"/>
          <w:szCs w:val="24"/>
        </w:rPr>
        <w:t>。</w:t>
      </w:r>
    </w:p>
    <w:p w14:paraId="45E02349" w14:textId="77777777" w:rsidR="00AC1FD1" w:rsidRPr="001A3E9E" w:rsidRDefault="00AC1FD1" w:rsidP="00AC1FD1">
      <w:pPr>
        <w:ind w:firstLine="480"/>
        <w:rPr>
          <w:rFonts w:ascii="Times New Roman" w:hAnsi="Times New Roman"/>
        </w:rPr>
      </w:pPr>
      <w:r w:rsidRPr="001A3E9E">
        <w:rPr>
          <w:rFonts w:ascii="Times New Roman" w:hAnsi="Times New Roman" w:hint="eastAsia"/>
        </w:rPr>
        <w:t>交换机</w:t>
      </w:r>
      <w:r w:rsidRPr="001A3E9E">
        <w:rPr>
          <w:rFonts w:ascii="Times New Roman" w:hAnsi="Times New Roman"/>
        </w:rPr>
        <w:t>配置：</w:t>
      </w:r>
    </w:p>
    <w:p w14:paraId="42B68F72" w14:textId="77777777" w:rsidR="00AC1FD1" w:rsidRPr="001A3E9E" w:rsidRDefault="00AC1FD1" w:rsidP="00AC1FD1">
      <w:pPr>
        <w:ind w:firstLine="480"/>
        <w:rPr>
          <w:rFonts w:ascii="Times New Roman" w:hAnsi="Times New Roman"/>
        </w:rPr>
      </w:pPr>
      <w:r w:rsidRPr="001A3E9E">
        <w:rPr>
          <w:rFonts w:ascii="Times New Roman" w:hAnsi="Times New Roman"/>
        </w:rPr>
        <w:t>SW1</w:t>
      </w:r>
      <w:r w:rsidRPr="001A3E9E">
        <w:rPr>
          <w:rFonts w:ascii="Times New Roman" w:hAnsi="Times New Roman" w:hint="eastAsia"/>
        </w:rPr>
        <w:t>配置</w:t>
      </w:r>
      <w:r w:rsidRPr="001A3E9E">
        <w:rPr>
          <w:rFonts w:ascii="Times New Roman" w:hAnsi="Times New Roman"/>
        </w:rPr>
        <w:t>：</w:t>
      </w:r>
    </w:p>
    <w:p w14:paraId="70A9DFC7" w14:textId="77777777" w:rsidR="00AC1FD1" w:rsidRPr="001A3E9E" w:rsidRDefault="00AC1FD1" w:rsidP="00AC1FD1">
      <w:pPr>
        <w:ind w:firstLine="480"/>
        <w:rPr>
          <w:rFonts w:ascii="Times New Roman" w:hAnsi="Times New Roman"/>
        </w:rPr>
      </w:pPr>
      <w:r w:rsidRPr="001A3E9E">
        <w:rPr>
          <w:rFonts w:ascii="Times New Roman" w:hAnsi="Times New Roman"/>
        </w:rPr>
        <w:t>S1(config)#vlan 100</w:t>
      </w:r>
    </w:p>
    <w:p w14:paraId="3FFACD8E" w14:textId="77777777" w:rsidR="00AC1FD1" w:rsidRPr="001A3E9E" w:rsidRDefault="00AC1FD1" w:rsidP="00AC1FD1">
      <w:pPr>
        <w:ind w:firstLine="480"/>
        <w:rPr>
          <w:rFonts w:ascii="Times New Roman" w:hAnsi="Times New Roman"/>
        </w:rPr>
      </w:pPr>
      <w:r w:rsidRPr="001A3E9E">
        <w:rPr>
          <w:rFonts w:ascii="Times New Roman" w:hAnsi="Times New Roman"/>
        </w:rPr>
        <w:t>S1(config)#interface fastethernet0/1</w:t>
      </w:r>
    </w:p>
    <w:p w14:paraId="13AC8898" w14:textId="77777777" w:rsidR="00AC1FD1" w:rsidRPr="001A3E9E" w:rsidRDefault="00AC1FD1" w:rsidP="00AC1FD1">
      <w:pPr>
        <w:ind w:firstLine="480"/>
        <w:rPr>
          <w:rFonts w:ascii="Times New Roman" w:hAnsi="Times New Roman"/>
        </w:rPr>
      </w:pPr>
      <w:r w:rsidRPr="001A3E9E">
        <w:rPr>
          <w:rFonts w:ascii="Times New Roman" w:hAnsi="Times New Roman"/>
        </w:rPr>
        <w:t>S1(config-if-fastethernet0/1)# switchport mode trunk</w:t>
      </w:r>
      <w:r w:rsidRPr="001A3E9E">
        <w:rPr>
          <w:rFonts w:ascii="Times New Roman" w:hAnsi="Times New Roman"/>
        </w:rPr>
        <w:tab/>
      </w:r>
      <w:r w:rsidRPr="001A3E9E">
        <w:rPr>
          <w:rFonts w:ascii="Times New Roman" w:hAnsi="Times New Roman"/>
        </w:rPr>
        <w:tab/>
      </w:r>
      <w:r w:rsidRPr="001A3E9E">
        <w:rPr>
          <w:rFonts w:ascii="Times New Roman" w:hAnsi="Times New Roman"/>
        </w:rPr>
        <w:tab/>
      </w:r>
      <w:r w:rsidRPr="001A3E9E">
        <w:rPr>
          <w:rFonts w:ascii="Times New Roman" w:hAnsi="Times New Roman"/>
        </w:rPr>
        <w:tab/>
        <w:t>//</w:t>
      </w:r>
      <w:r w:rsidRPr="001A3E9E">
        <w:rPr>
          <w:rFonts w:ascii="Times New Roman" w:hAnsi="Times New Roman" w:hint="eastAsia"/>
        </w:rPr>
        <w:t>设置</w:t>
      </w:r>
      <w:r w:rsidRPr="001A3E9E">
        <w:rPr>
          <w:rFonts w:ascii="Times New Roman" w:hAnsi="Times New Roman"/>
        </w:rPr>
        <w:t>端口模式为</w:t>
      </w:r>
      <w:r w:rsidRPr="001A3E9E">
        <w:rPr>
          <w:rFonts w:ascii="Times New Roman" w:hAnsi="Times New Roman"/>
        </w:rPr>
        <w:t>Trunk</w:t>
      </w:r>
    </w:p>
    <w:p w14:paraId="5D00F80C" w14:textId="77777777" w:rsidR="007C4864" w:rsidRDefault="00AC1FD1" w:rsidP="00AC1FD1">
      <w:pPr>
        <w:ind w:firstLine="480"/>
        <w:rPr>
          <w:rFonts w:ascii="Times New Roman" w:hAnsi="Times New Roman"/>
        </w:rPr>
      </w:pPr>
      <w:r w:rsidRPr="001A3E9E">
        <w:rPr>
          <w:rFonts w:ascii="Times New Roman" w:hAnsi="Times New Roman"/>
        </w:rPr>
        <w:t>S1(config-if-fastethernet0/1)# swi</w:t>
      </w:r>
      <w:r w:rsidR="007C4864">
        <w:rPr>
          <w:rFonts w:ascii="Times New Roman" w:hAnsi="Times New Roman"/>
        </w:rPr>
        <w:t>tchport trunk allowed vlan all</w:t>
      </w:r>
    </w:p>
    <w:p w14:paraId="0938D37B" w14:textId="77777777" w:rsidR="00AC1FD1" w:rsidRPr="001A3E9E" w:rsidRDefault="00AC1FD1" w:rsidP="007C4864">
      <w:pPr>
        <w:ind w:left="6240" w:firstLineChars="25" w:firstLine="60"/>
        <w:rPr>
          <w:rFonts w:ascii="Times New Roman" w:hAnsi="Times New Roman"/>
        </w:rPr>
      </w:pPr>
      <w:r w:rsidRPr="001A3E9E">
        <w:rPr>
          <w:rFonts w:ascii="Times New Roman" w:hAnsi="Times New Roman" w:hint="eastAsia"/>
        </w:rPr>
        <w:t>//</w:t>
      </w:r>
      <w:r w:rsidRPr="001A3E9E">
        <w:rPr>
          <w:rFonts w:ascii="Times New Roman" w:hAnsi="Times New Roman" w:hint="eastAsia"/>
        </w:rPr>
        <w:t>允许</w:t>
      </w:r>
      <w:r w:rsidRPr="001A3E9E">
        <w:rPr>
          <w:rFonts w:ascii="Times New Roman" w:hAnsi="Times New Roman"/>
        </w:rPr>
        <w:t>所有</w:t>
      </w:r>
      <w:r w:rsidRPr="001A3E9E">
        <w:rPr>
          <w:rFonts w:ascii="Times New Roman" w:hAnsi="Times New Roman"/>
        </w:rPr>
        <w:t>vlan</w:t>
      </w:r>
      <w:r w:rsidRPr="001A3E9E">
        <w:rPr>
          <w:rFonts w:ascii="Times New Roman" w:hAnsi="Times New Roman"/>
        </w:rPr>
        <w:t>通过</w:t>
      </w:r>
    </w:p>
    <w:p w14:paraId="6415D778" w14:textId="77777777" w:rsidR="00AC1FD1" w:rsidRPr="001A3E9E" w:rsidRDefault="00AC1FD1" w:rsidP="00AC1FD1">
      <w:pPr>
        <w:ind w:firstLine="480"/>
        <w:rPr>
          <w:rFonts w:ascii="Times New Roman" w:hAnsi="Times New Roman"/>
        </w:rPr>
      </w:pPr>
      <w:r w:rsidRPr="001A3E9E">
        <w:rPr>
          <w:rFonts w:ascii="Times New Roman" w:hAnsi="Times New Roman"/>
        </w:rPr>
        <w:t>S1(config-if-fastethernet0/1)# exit</w:t>
      </w:r>
    </w:p>
    <w:p w14:paraId="34F802DE" w14:textId="77777777" w:rsidR="00AC1FD1" w:rsidRPr="001A3E9E" w:rsidRDefault="00AC1FD1" w:rsidP="00AC1FD1">
      <w:pPr>
        <w:ind w:firstLine="480"/>
        <w:rPr>
          <w:rFonts w:ascii="Times New Roman" w:hAnsi="Times New Roman"/>
        </w:rPr>
      </w:pPr>
      <w:r w:rsidRPr="001A3E9E">
        <w:rPr>
          <w:rFonts w:ascii="Times New Roman" w:hAnsi="Times New Roman"/>
        </w:rPr>
        <w:t>S1(config)#interface fastethernet0/2</w:t>
      </w:r>
    </w:p>
    <w:p w14:paraId="2992C42F" w14:textId="77777777" w:rsidR="00AC1FD1" w:rsidRPr="007C4864" w:rsidRDefault="00AC1FD1" w:rsidP="007C4864">
      <w:pPr>
        <w:ind w:firstLine="480"/>
        <w:rPr>
          <w:rFonts w:ascii="Times New Roman" w:hAnsi="Times New Roman"/>
          <w:b/>
        </w:rPr>
      </w:pPr>
      <w:r w:rsidRPr="001A3E9E">
        <w:rPr>
          <w:rFonts w:ascii="Times New Roman" w:hAnsi="Times New Roman"/>
        </w:rPr>
        <w:t>S1(config-if-fastethernet0</w:t>
      </w:r>
      <w:r w:rsidR="007C4864">
        <w:rPr>
          <w:rFonts w:ascii="Times New Roman" w:hAnsi="Times New Roman"/>
        </w:rPr>
        <w:t>/2)#</w:t>
      </w:r>
      <w:r w:rsidR="007C4864" w:rsidRPr="007C4864">
        <w:rPr>
          <w:rFonts w:ascii="Times New Roman" w:hAnsi="Times New Roman"/>
          <w:b/>
        </w:rPr>
        <w:t>switchport access vlan 100</w:t>
      </w:r>
      <w:r w:rsidR="007C4864" w:rsidRPr="007C4864">
        <w:rPr>
          <w:rFonts w:ascii="Times New Roman" w:hAnsi="Times New Roman"/>
          <w:b/>
        </w:rPr>
        <w:tab/>
      </w:r>
      <w:r w:rsidRPr="007C4864">
        <w:rPr>
          <w:rFonts w:ascii="Times New Roman" w:hAnsi="Times New Roman"/>
          <w:b/>
        </w:rPr>
        <w:t>//</w:t>
      </w:r>
      <w:r w:rsidRPr="007C4864">
        <w:rPr>
          <w:rFonts w:ascii="Times New Roman" w:hAnsi="Times New Roman" w:hint="eastAsia"/>
          <w:b/>
        </w:rPr>
        <w:t>端口划分</w:t>
      </w:r>
      <w:r w:rsidRPr="007C4864">
        <w:rPr>
          <w:rFonts w:ascii="Times New Roman" w:hAnsi="Times New Roman"/>
          <w:b/>
        </w:rPr>
        <w:t>到</w:t>
      </w:r>
      <w:r w:rsidRPr="007C4864">
        <w:rPr>
          <w:rFonts w:ascii="Times New Roman" w:hAnsi="Times New Roman"/>
          <w:b/>
        </w:rPr>
        <w:t>vlan100</w:t>
      </w:r>
    </w:p>
    <w:p w14:paraId="7E7D0820" w14:textId="77777777" w:rsidR="00AC1FD1" w:rsidRPr="001A3E9E" w:rsidRDefault="00AC1FD1" w:rsidP="00AC1FD1">
      <w:pPr>
        <w:ind w:firstLine="480"/>
        <w:rPr>
          <w:rFonts w:ascii="Times New Roman" w:hAnsi="Times New Roman"/>
        </w:rPr>
      </w:pPr>
      <w:r w:rsidRPr="001A3E9E">
        <w:rPr>
          <w:rFonts w:ascii="Times New Roman" w:hAnsi="Times New Roman"/>
        </w:rPr>
        <w:t>S1(config-if-fastethernet0/2)# exit</w:t>
      </w:r>
    </w:p>
    <w:p w14:paraId="1DADB7A7" w14:textId="77777777" w:rsidR="00AC1FD1" w:rsidRPr="001A3E9E" w:rsidRDefault="00AC1FD1" w:rsidP="00AC1FD1">
      <w:pPr>
        <w:ind w:firstLine="480"/>
        <w:rPr>
          <w:rFonts w:ascii="Times New Roman" w:hAnsi="Times New Roman"/>
        </w:rPr>
      </w:pPr>
    </w:p>
    <w:p w14:paraId="2C6B373E" w14:textId="77777777" w:rsidR="00AC1FD1" w:rsidRPr="001A3E9E" w:rsidRDefault="00AC1FD1" w:rsidP="00AC1FD1">
      <w:pPr>
        <w:ind w:firstLine="480"/>
        <w:rPr>
          <w:rFonts w:ascii="Times New Roman" w:hAnsi="Times New Roman"/>
        </w:rPr>
      </w:pPr>
      <w:r w:rsidRPr="001A3E9E">
        <w:rPr>
          <w:rFonts w:ascii="Times New Roman" w:hAnsi="Times New Roman"/>
        </w:rPr>
        <w:t>SW2</w:t>
      </w:r>
      <w:r w:rsidRPr="001A3E9E">
        <w:rPr>
          <w:rFonts w:ascii="Times New Roman" w:hAnsi="Times New Roman" w:hint="eastAsia"/>
        </w:rPr>
        <w:t>配置</w:t>
      </w:r>
      <w:r w:rsidRPr="001A3E9E">
        <w:rPr>
          <w:rFonts w:ascii="Times New Roman" w:hAnsi="Times New Roman"/>
        </w:rPr>
        <w:t>：</w:t>
      </w:r>
    </w:p>
    <w:p w14:paraId="28331A7E" w14:textId="77777777" w:rsidR="00AC1FD1" w:rsidRPr="001A3E9E" w:rsidRDefault="00AC1FD1" w:rsidP="00AC1FD1">
      <w:pPr>
        <w:ind w:firstLine="480"/>
        <w:rPr>
          <w:rFonts w:ascii="Times New Roman" w:hAnsi="Times New Roman"/>
        </w:rPr>
      </w:pPr>
      <w:r w:rsidRPr="001A3E9E">
        <w:rPr>
          <w:rFonts w:ascii="Times New Roman" w:hAnsi="Times New Roman"/>
        </w:rPr>
        <w:t>SW2(config)#vlan 10,20</w:t>
      </w:r>
    </w:p>
    <w:p w14:paraId="4B8C2CDD" w14:textId="77777777" w:rsidR="00AC1FD1" w:rsidRPr="001A3E9E" w:rsidRDefault="00AC1FD1" w:rsidP="00AC1FD1">
      <w:pPr>
        <w:ind w:firstLine="480"/>
        <w:rPr>
          <w:rFonts w:ascii="Times New Roman" w:hAnsi="Times New Roman"/>
        </w:rPr>
      </w:pPr>
      <w:r w:rsidRPr="001A3E9E">
        <w:rPr>
          <w:rFonts w:ascii="Times New Roman" w:hAnsi="Times New Roman"/>
        </w:rPr>
        <w:t>SW2(config)#interface fa0/1-0/10</w:t>
      </w:r>
      <w:r>
        <w:rPr>
          <w:rFonts w:ascii="Times New Roman" w:hAnsi="Times New Roman"/>
        </w:rPr>
        <w:tab/>
      </w:r>
      <w:r>
        <w:rPr>
          <w:rFonts w:ascii="Times New Roman" w:hAnsi="Times New Roman"/>
        </w:rPr>
        <w:tab/>
      </w:r>
      <w:r w:rsidRPr="001A3E9E">
        <w:rPr>
          <w:rFonts w:ascii="Times New Roman" w:hAnsi="Times New Roman" w:hint="eastAsia"/>
        </w:rPr>
        <w:t>//</w:t>
      </w:r>
      <w:r w:rsidRPr="001A3E9E">
        <w:rPr>
          <w:rFonts w:ascii="Times New Roman" w:hAnsi="Times New Roman" w:hint="eastAsia"/>
        </w:rPr>
        <w:t>批量</w:t>
      </w:r>
      <w:r w:rsidRPr="001A3E9E">
        <w:rPr>
          <w:rFonts w:ascii="Times New Roman" w:hAnsi="Times New Roman"/>
        </w:rPr>
        <w:t>划分接口</w:t>
      </w:r>
      <w:r w:rsidRPr="001A3E9E">
        <w:rPr>
          <w:rFonts w:ascii="Times New Roman" w:hAnsi="Times New Roman"/>
        </w:rPr>
        <w:t>fa0/1</w:t>
      </w:r>
      <w:r w:rsidRPr="001A3E9E">
        <w:rPr>
          <w:rFonts w:ascii="Times New Roman" w:hAnsi="Times New Roman" w:hint="eastAsia"/>
        </w:rPr>
        <w:t>到</w:t>
      </w:r>
      <w:r w:rsidRPr="001A3E9E">
        <w:rPr>
          <w:rFonts w:ascii="Times New Roman" w:hAnsi="Times New Roman"/>
        </w:rPr>
        <w:t>fa0/10</w:t>
      </w:r>
      <w:r w:rsidRPr="001A3E9E">
        <w:rPr>
          <w:rFonts w:ascii="Times New Roman" w:hAnsi="Times New Roman" w:hint="eastAsia"/>
        </w:rPr>
        <w:t>进入</w:t>
      </w:r>
      <w:r w:rsidRPr="001A3E9E">
        <w:rPr>
          <w:rFonts w:ascii="Times New Roman" w:hAnsi="Times New Roman"/>
        </w:rPr>
        <w:t xml:space="preserve">vlan10 </w:t>
      </w:r>
    </w:p>
    <w:p w14:paraId="5BA1F300" w14:textId="77777777" w:rsidR="00AC1FD1" w:rsidRPr="001A3E9E" w:rsidRDefault="00AC1FD1" w:rsidP="00AC1FD1">
      <w:pPr>
        <w:ind w:firstLine="480"/>
        <w:rPr>
          <w:rFonts w:ascii="Times New Roman" w:hAnsi="Times New Roman"/>
        </w:rPr>
      </w:pPr>
      <w:r w:rsidRPr="001A3E9E">
        <w:rPr>
          <w:rFonts w:ascii="Times New Roman" w:hAnsi="Times New Roman"/>
        </w:rPr>
        <w:t>SW2(config-if-range)#switchport access vlan 10</w:t>
      </w:r>
    </w:p>
    <w:p w14:paraId="6EF4233C" w14:textId="77777777" w:rsidR="00AC1FD1" w:rsidRDefault="00AC1FD1" w:rsidP="00AC1FD1">
      <w:pPr>
        <w:ind w:firstLine="480"/>
        <w:rPr>
          <w:rFonts w:ascii="Times New Roman" w:hAnsi="Times New Roman"/>
        </w:rPr>
      </w:pPr>
      <w:r w:rsidRPr="001A3E9E">
        <w:rPr>
          <w:rFonts w:ascii="Times New Roman" w:hAnsi="Times New Roman"/>
        </w:rPr>
        <w:t>SW2(config)#interface fastethernet 0/11-0/20</w:t>
      </w:r>
      <w:r w:rsidRPr="001A3E9E">
        <w:rPr>
          <w:rFonts w:ascii="Times New Roman" w:hAnsi="Times New Roman"/>
        </w:rPr>
        <w:tab/>
      </w:r>
    </w:p>
    <w:p w14:paraId="26F8A5A4" w14:textId="77777777" w:rsidR="00AC1FD1" w:rsidRPr="001A3E9E" w:rsidRDefault="00AC1FD1" w:rsidP="00AC1FD1">
      <w:pPr>
        <w:ind w:left="3720" w:firstLine="480"/>
        <w:rPr>
          <w:rFonts w:ascii="Times New Roman" w:hAnsi="Times New Roman"/>
        </w:rPr>
      </w:pPr>
      <w:r w:rsidRPr="001A3E9E">
        <w:rPr>
          <w:rFonts w:ascii="Times New Roman" w:hAnsi="Times New Roman"/>
        </w:rPr>
        <w:t>//</w:t>
      </w:r>
      <w:r w:rsidRPr="001A3E9E">
        <w:rPr>
          <w:rFonts w:ascii="Times New Roman" w:hAnsi="Times New Roman" w:hint="eastAsia"/>
        </w:rPr>
        <w:t>批量</w:t>
      </w:r>
      <w:r w:rsidRPr="001A3E9E">
        <w:rPr>
          <w:rFonts w:ascii="Times New Roman" w:hAnsi="Times New Roman"/>
        </w:rPr>
        <w:t>划分接口</w:t>
      </w:r>
      <w:r w:rsidRPr="001A3E9E">
        <w:rPr>
          <w:rFonts w:ascii="Times New Roman" w:hAnsi="Times New Roman" w:hint="eastAsia"/>
        </w:rPr>
        <w:t>fa0/11</w:t>
      </w:r>
      <w:r w:rsidRPr="001A3E9E">
        <w:rPr>
          <w:rFonts w:ascii="Times New Roman" w:hAnsi="Times New Roman" w:hint="eastAsia"/>
        </w:rPr>
        <w:t>到</w:t>
      </w:r>
      <w:r w:rsidRPr="001A3E9E">
        <w:rPr>
          <w:rFonts w:ascii="Times New Roman" w:hAnsi="Times New Roman" w:hint="eastAsia"/>
        </w:rPr>
        <w:t>fa0/20</w:t>
      </w:r>
      <w:r w:rsidRPr="001A3E9E">
        <w:rPr>
          <w:rFonts w:ascii="Times New Roman" w:hAnsi="Times New Roman" w:hint="eastAsia"/>
        </w:rPr>
        <w:t>进入</w:t>
      </w:r>
      <w:r w:rsidRPr="001A3E9E">
        <w:rPr>
          <w:rFonts w:ascii="Times New Roman" w:hAnsi="Times New Roman"/>
        </w:rPr>
        <w:t>vlan20</w:t>
      </w:r>
    </w:p>
    <w:p w14:paraId="2BF74D56" w14:textId="77777777" w:rsidR="00AC1FD1" w:rsidRPr="001A3E9E" w:rsidRDefault="00AC1FD1" w:rsidP="00AC1FD1">
      <w:pPr>
        <w:ind w:firstLine="480"/>
        <w:rPr>
          <w:rFonts w:ascii="Times New Roman" w:hAnsi="Times New Roman"/>
        </w:rPr>
      </w:pPr>
      <w:r w:rsidRPr="001A3E9E">
        <w:rPr>
          <w:rFonts w:ascii="Times New Roman" w:hAnsi="Times New Roman"/>
        </w:rPr>
        <w:t>SW2(config-if-range)#switchport access vlan 20</w:t>
      </w:r>
    </w:p>
    <w:p w14:paraId="495E9E07" w14:textId="77777777" w:rsidR="00AC1FD1" w:rsidRPr="001A3E9E" w:rsidRDefault="00AC1FD1" w:rsidP="00AC1FD1">
      <w:pPr>
        <w:ind w:firstLine="480"/>
        <w:rPr>
          <w:rFonts w:ascii="Times New Roman" w:hAnsi="Times New Roman"/>
        </w:rPr>
      </w:pPr>
      <w:r w:rsidRPr="001A3E9E">
        <w:rPr>
          <w:rFonts w:ascii="Times New Roman" w:hAnsi="Times New Roman"/>
        </w:rPr>
        <w:t>SW2(config-if-range)#exit</w:t>
      </w:r>
    </w:p>
    <w:p w14:paraId="4DE15ED0" w14:textId="77777777" w:rsidR="00AC1FD1" w:rsidRPr="001A3E9E" w:rsidRDefault="00AC1FD1" w:rsidP="00AC1FD1">
      <w:pPr>
        <w:ind w:firstLine="480"/>
        <w:rPr>
          <w:rFonts w:ascii="Times New Roman" w:hAnsi="Times New Roman"/>
        </w:rPr>
      </w:pPr>
      <w:r w:rsidRPr="001A3E9E">
        <w:rPr>
          <w:rFonts w:ascii="Times New Roman" w:hAnsi="Times New Roman"/>
        </w:rPr>
        <w:t>SW2(config)#interface fastethernet0/23</w:t>
      </w:r>
    </w:p>
    <w:p w14:paraId="59FF3D75" w14:textId="77777777" w:rsidR="00AC1FD1" w:rsidRPr="001A3E9E" w:rsidRDefault="00AC1FD1" w:rsidP="00AC1FD1">
      <w:pPr>
        <w:ind w:firstLine="480"/>
        <w:rPr>
          <w:rFonts w:ascii="Times New Roman" w:hAnsi="Times New Roman"/>
        </w:rPr>
      </w:pPr>
      <w:r w:rsidRPr="001A3E9E">
        <w:rPr>
          <w:rFonts w:ascii="Times New Roman" w:hAnsi="Times New Roman"/>
        </w:rPr>
        <w:t>SW2(config-if-fastethernet0/23)# switchport mode trunk</w:t>
      </w:r>
      <w:r>
        <w:rPr>
          <w:rFonts w:ascii="Times New Roman" w:hAnsi="Times New Roman"/>
        </w:rPr>
        <w:tab/>
      </w:r>
      <w:r w:rsidRPr="001A3E9E">
        <w:rPr>
          <w:rFonts w:ascii="Times New Roman" w:hAnsi="Times New Roman"/>
        </w:rPr>
        <w:t>//</w:t>
      </w:r>
      <w:r w:rsidRPr="001A3E9E">
        <w:rPr>
          <w:rFonts w:ascii="Times New Roman" w:hAnsi="Times New Roman" w:hint="eastAsia"/>
        </w:rPr>
        <w:t>设置</w:t>
      </w:r>
      <w:r w:rsidRPr="001A3E9E">
        <w:rPr>
          <w:rFonts w:ascii="Times New Roman" w:hAnsi="Times New Roman"/>
        </w:rPr>
        <w:t>端口模式为</w:t>
      </w:r>
      <w:r w:rsidRPr="001A3E9E">
        <w:rPr>
          <w:rFonts w:ascii="Times New Roman" w:hAnsi="Times New Roman" w:hint="eastAsia"/>
        </w:rPr>
        <w:t>Trunk</w:t>
      </w:r>
    </w:p>
    <w:p w14:paraId="2FE5A0EC" w14:textId="77777777" w:rsidR="00AC1FD1" w:rsidRPr="001A3E9E" w:rsidRDefault="00AC1FD1" w:rsidP="00AC1FD1">
      <w:pPr>
        <w:ind w:firstLine="480"/>
        <w:rPr>
          <w:rFonts w:ascii="Times New Roman" w:hAnsi="Times New Roman"/>
        </w:rPr>
      </w:pPr>
      <w:r w:rsidRPr="001A3E9E">
        <w:rPr>
          <w:rFonts w:ascii="Times New Roman" w:hAnsi="Times New Roman"/>
        </w:rPr>
        <w:t>SW2(config-if-fastethernet0/23)# switchport trunk allowed vlan add 1,10,20</w:t>
      </w:r>
      <w:r w:rsidRPr="001A3E9E">
        <w:rPr>
          <w:rFonts w:ascii="Times New Roman" w:hAnsi="Times New Roman"/>
        </w:rPr>
        <w:tab/>
      </w:r>
    </w:p>
    <w:p w14:paraId="175B5B66" w14:textId="77777777" w:rsidR="00AC1FD1" w:rsidRPr="001A3E9E" w:rsidRDefault="00AC1FD1" w:rsidP="00AC1FD1">
      <w:pPr>
        <w:ind w:left="4200" w:firstLine="480"/>
        <w:rPr>
          <w:rFonts w:ascii="Times New Roman" w:hAnsi="Times New Roman"/>
        </w:rPr>
      </w:pPr>
      <w:r w:rsidRPr="001A3E9E">
        <w:rPr>
          <w:rFonts w:ascii="Times New Roman" w:hAnsi="Times New Roman"/>
        </w:rPr>
        <w:t>//</w:t>
      </w:r>
      <w:r w:rsidRPr="001A3E9E">
        <w:rPr>
          <w:rFonts w:ascii="Times New Roman" w:hAnsi="Times New Roman" w:hint="eastAsia"/>
        </w:rPr>
        <w:t>允许</w:t>
      </w:r>
      <w:r w:rsidRPr="001A3E9E">
        <w:rPr>
          <w:rFonts w:ascii="Times New Roman" w:hAnsi="Times New Roman"/>
        </w:rPr>
        <w:t>vlan1</w:t>
      </w:r>
      <w:r w:rsidRPr="001A3E9E">
        <w:rPr>
          <w:rFonts w:ascii="Times New Roman" w:hAnsi="Times New Roman" w:hint="eastAsia"/>
        </w:rPr>
        <w:t>，</w:t>
      </w:r>
      <w:r w:rsidRPr="001A3E9E">
        <w:rPr>
          <w:rFonts w:ascii="Times New Roman" w:hAnsi="Times New Roman"/>
        </w:rPr>
        <w:t>vlan10</w:t>
      </w:r>
      <w:r w:rsidRPr="001A3E9E">
        <w:rPr>
          <w:rFonts w:ascii="Times New Roman" w:hAnsi="Times New Roman" w:hint="eastAsia"/>
        </w:rPr>
        <w:t>，</w:t>
      </w:r>
      <w:r w:rsidRPr="001A3E9E">
        <w:rPr>
          <w:rFonts w:ascii="Times New Roman" w:hAnsi="Times New Roman"/>
        </w:rPr>
        <w:t xml:space="preserve">vlan20 </w:t>
      </w:r>
      <w:r w:rsidRPr="001A3E9E">
        <w:rPr>
          <w:rFonts w:ascii="Times New Roman" w:hAnsi="Times New Roman" w:hint="eastAsia"/>
        </w:rPr>
        <w:t>通过</w:t>
      </w:r>
    </w:p>
    <w:p w14:paraId="26CE0D7B" w14:textId="77777777" w:rsidR="00AC1FD1" w:rsidRPr="001A3E9E" w:rsidRDefault="00AC1FD1" w:rsidP="00AC1FD1">
      <w:pPr>
        <w:ind w:firstLine="480"/>
        <w:rPr>
          <w:rFonts w:ascii="Times New Roman" w:hAnsi="Times New Roman"/>
        </w:rPr>
      </w:pPr>
      <w:r w:rsidRPr="001A3E9E">
        <w:rPr>
          <w:rFonts w:ascii="Times New Roman" w:hAnsi="Times New Roman"/>
        </w:rPr>
        <w:lastRenderedPageBreak/>
        <w:t>SW2(config-if-fastethernet0/23)# exit</w:t>
      </w:r>
    </w:p>
    <w:p w14:paraId="49E7EEB7" w14:textId="77777777" w:rsidR="00AC1FD1" w:rsidRPr="001A3E9E" w:rsidRDefault="00AC1FD1" w:rsidP="00AC1FD1">
      <w:pPr>
        <w:ind w:firstLine="480"/>
        <w:rPr>
          <w:rFonts w:ascii="Times New Roman" w:hAnsi="Times New Roman"/>
        </w:rPr>
      </w:pPr>
      <w:r w:rsidRPr="001A3E9E">
        <w:rPr>
          <w:rFonts w:ascii="Times New Roman" w:hAnsi="Times New Roman"/>
        </w:rPr>
        <w:t>SW2(config)#interface fastethernet0/24</w:t>
      </w:r>
    </w:p>
    <w:p w14:paraId="61BDC3D0" w14:textId="77777777" w:rsidR="00AC1FD1" w:rsidRPr="001A3E9E" w:rsidRDefault="00AC1FD1" w:rsidP="00AC1FD1">
      <w:pPr>
        <w:ind w:firstLine="480"/>
        <w:rPr>
          <w:rFonts w:ascii="Times New Roman" w:hAnsi="Times New Roman"/>
        </w:rPr>
      </w:pPr>
      <w:r w:rsidRPr="001A3E9E">
        <w:rPr>
          <w:rFonts w:ascii="Times New Roman" w:hAnsi="Times New Roman"/>
        </w:rPr>
        <w:t>SW2(config-if-fastethernet0/24)# switchport mode trunk</w:t>
      </w:r>
    </w:p>
    <w:p w14:paraId="480DDA87" w14:textId="77777777" w:rsidR="00AC1FD1" w:rsidRPr="001A3E9E" w:rsidRDefault="00AC1FD1" w:rsidP="00AC1FD1">
      <w:pPr>
        <w:ind w:firstLine="480"/>
        <w:rPr>
          <w:rFonts w:ascii="Times New Roman" w:hAnsi="Times New Roman"/>
        </w:rPr>
      </w:pPr>
      <w:r w:rsidRPr="001A3E9E">
        <w:rPr>
          <w:rFonts w:ascii="Times New Roman" w:hAnsi="Times New Roman"/>
        </w:rPr>
        <w:t>SW2(config-if-fastethernet0/24)# switchport trunk allowed vlan add 1,10,20</w:t>
      </w:r>
    </w:p>
    <w:p w14:paraId="56855052" w14:textId="77777777" w:rsidR="00AC1FD1" w:rsidRPr="001A3E9E" w:rsidRDefault="00AC1FD1" w:rsidP="00AC1FD1">
      <w:pPr>
        <w:ind w:firstLine="480"/>
        <w:rPr>
          <w:rFonts w:ascii="Times New Roman" w:hAnsi="Times New Roman"/>
        </w:rPr>
      </w:pPr>
      <w:r w:rsidRPr="001A3E9E">
        <w:rPr>
          <w:rFonts w:ascii="Times New Roman" w:hAnsi="Times New Roman"/>
        </w:rPr>
        <w:t>SW2(config-if-fastethernet0/24)# exit</w:t>
      </w:r>
    </w:p>
    <w:p w14:paraId="53674D7A" w14:textId="77777777" w:rsidR="00AC1FD1" w:rsidRPr="00D1666A" w:rsidRDefault="00AC1FD1" w:rsidP="00AC1FD1">
      <w:pPr>
        <w:ind w:firstLine="480"/>
        <w:rPr>
          <w:rFonts w:ascii="Times New Roman" w:hAnsi="Times New Roman"/>
          <w:b/>
          <w:sz w:val="28"/>
          <w:szCs w:val="28"/>
        </w:rPr>
      </w:pPr>
      <w:r w:rsidRPr="001A3E9E">
        <w:rPr>
          <w:rFonts w:ascii="Times New Roman" w:hAnsi="Times New Roman" w:hint="eastAsia"/>
          <w:b/>
          <w:szCs w:val="24"/>
        </w:rPr>
        <w:t>验证结果</w:t>
      </w:r>
      <w:r w:rsidRPr="00D1666A">
        <w:rPr>
          <w:rFonts w:ascii="Times New Roman" w:hAnsi="Times New Roman"/>
          <w:b/>
          <w:sz w:val="28"/>
          <w:szCs w:val="28"/>
        </w:rPr>
        <w:t>：</w:t>
      </w:r>
    </w:p>
    <w:p w14:paraId="3D142C8B" w14:textId="77777777" w:rsidR="00AC1FD1" w:rsidRPr="00D1666A" w:rsidRDefault="00AC1FD1" w:rsidP="00AC1FD1">
      <w:pPr>
        <w:ind w:firstLine="480"/>
        <w:rPr>
          <w:rFonts w:ascii="Times New Roman" w:hAnsi="Times New Roman"/>
          <w:szCs w:val="24"/>
        </w:rPr>
      </w:pPr>
      <w:r w:rsidRPr="00D1666A">
        <w:rPr>
          <w:rFonts w:ascii="Times New Roman" w:hAnsi="Times New Roman" w:hint="eastAsia"/>
          <w:szCs w:val="24"/>
        </w:rPr>
        <w:t>查看</w:t>
      </w:r>
      <w:r w:rsidRPr="00D1666A">
        <w:rPr>
          <w:rFonts w:ascii="Times New Roman" w:hAnsi="Times New Roman" w:hint="eastAsia"/>
          <w:szCs w:val="24"/>
        </w:rPr>
        <w:t>R1</w:t>
      </w:r>
      <w:r w:rsidRPr="00D1666A">
        <w:rPr>
          <w:rFonts w:ascii="Times New Roman" w:hAnsi="Times New Roman"/>
          <w:szCs w:val="24"/>
        </w:rPr>
        <w:t>路由表</w:t>
      </w:r>
    </w:p>
    <w:p w14:paraId="49FDA790" w14:textId="77777777" w:rsidR="00AC1FD1" w:rsidRPr="00D1666A" w:rsidRDefault="00AC1FD1" w:rsidP="00AC1FD1">
      <w:pPr>
        <w:ind w:firstLine="480"/>
        <w:rPr>
          <w:rFonts w:ascii="Times New Roman" w:hAnsi="Times New Roman"/>
          <w:szCs w:val="24"/>
        </w:rPr>
      </w:pPr>
      <w:r w:rsidRPr="00D1666A">
        <w:rPr>
          <w:rFonts w:ascii="Times New Roman" w:hAnsi="Times New Roman"/>
          <w:szCs w:val="24"/>
        </w:rPr>
        <w:t>R1#show ip route</w:t>
      </w:r>
    </w:p>
    <w:p w14:paraId="23121BB4" w14:textId="77777777" w:rsidR="00AC1FD1" w:rsidRPr="00D1666A" w:rsidRDefault="00AC1FD1" w:rsidP="00AC1FD1">
      <w:pPr>
        <w:ind w:firstLine="480"/>
        <w:rPr>
          <w:rFonts w:ascii="Times New Roman" w:hAnsi="Times New Roman"/>
          <w:szCs w:val="24"/>
        </w:rPr>
      </w:pPr>
      <w:r w:rsidRPr="00D1666A">
        <w:rPr>
          <w:rFonts w:ascii="Times New Roman" w:hAnsi="Times New Roman"/>
          <w:szCs w:val="24"/>
        </w:rPr>
        <w:t>Codes: C - connected, S - static, R - RIP,  O - OSPF, OE-OSPF External, M - Management</w:t>
      </w:r>
    </w:p>
    <w:p w14:paraId="08BD7A72" w14:textId="77777777" w:rsidR="00AC1FD1" w:rsidRPr="00D1666A" w:rsidRDefault="00AC1FD1" w:rsidP="00AC1FD1">
      <w:pPr>
        <w:ind w:firstLine="480"/>
        <w:rPr>
          <w:rFonts w:ascii="Times New Roman" w:hAnsi="Times New Roman"/>
          <w:szCs w:val="24"/>
        </w:rPr>
      </w:pPr>
      <w:r w:rsidRPr="00D1666A">
        <w:rPr>
          <w:rFonts w:ascii="Times New Roman" w:hAnsi="Times New Roman"/>
          <w:szCs w:val="24"/>
        </w:rPr>
        <w:t xml:space="preserve">       D - Redirect, E - IRMP, EX - IRMP external, o - SNSP, B - BGP, i-ISIS </w:t>
      </w:r>
    </w:p>
    <w:p w14:paraId="680F27C6" w14:textId="77777777" w:rsidR="00AC1FD1" w:rsidRPr="00D1666A" w:rsidRDefault="00AC1FD1" w:rsidP="00AC1FD1">
      <w:pPr>
        <w:ind w:firstLine="480"/>
        <w:rPr>
          <w:rFonts w:ascii="Times New Roman" w:hAnsi="Times New Roman"/>
          <w:b/>
          <w:szCs w:val="24"/>
        </w:rPr>
      </w:pPr>
      <w:r w:rsidRPr="00D1666A">
        <w:rPr>
          <w:rFonts w:ascii="Times New Roman" w:hAnsi="Times New Roman"/>
          <w:b/>
          <w:szCs w:val="24"/>
        </w:rPr>
        <w:t>OE  10.10.10.0/24 [150/20] via 12.0.0.2, 00:05:38, gigabitethernet1</w:t>
      </w:r>
    </w:p>
    <w:p w14:paraId="2875D842" w14:textId="77777777" w:rsidR="00AC1FD1" w:rsidRPr="00D1666A" w:rsidRDefault="00AC1FD1" w:rsidP="00AC1FD1">
      <w:pPr>
        <w:ind w:firstLine="480"/>
        <w:rPr>
          <w:rFonts w:ascii="Times New Roman" w:hAnsi="Times New Roman"/>
          <w:b/>
          <w:szCs w:val="24"/>
        </w:rPr>
      </w:pPr>
      <w:r w:rsidRPr="00D1666A">
        <w:rPr>
          <w:rFonts w:ascii="Times New Roman" w:hAnsi="Times New Roman"/>
          <w:b/>
          <w:szCs w:val="24"/>
        </w:rPr>
        <w:t>OE  20.20.20.0/24 [150/20] via 13.0.0.3, 00:01:39, gigabitethernet2</w:t>
      </w:r>
    </w:p>
    <w:p w14:paraId="4BF62315" w14:textId="77777777" w:rsidR="00AC1FD1" w:rsidRPr="00D1666A" w:rsidRDefault="00AC1FD1" w:rsidP="00AC1FD1">
      <w:pPr>
        <w:ind w:firstLine="480"/>
        <w:rPr>
          <w:rFonts w:ascii="Times New Roman" w:hAnsi="Times New Roman"/>
          <w:szCs w:val="24"/>
        </w:rPr>
      </w:pPr>
      <w:r w:rsidRPr="00D1666A">
        <w:rPr>
          <w:rFonts w:ascii="Times New Roman" w:hAnsi="Times New Roman"/>
          <w:szCs w:val="24"/>
        </w:rPr>
        <w:t>OE  24.0.0.0/24 [150/20] via 12.0.0.2, 00:05:38, gigabitethernet1</w:t>
      </w:r>
    </w:p>
    <w:p w14:paraId="3CACC4EE" w14:textId="77777777" w:rsidR="00AC1FD1" w:rsidRPr="001A3E9E" w:rsidRDefault="00AC1FD1" w:rsidP="00AC1FD1">
      <w:pPr>
        <w:ind w:firstLine="480"/>
        <w:rPr>
          <w:rFonts w:ascii="Times New Roman" w:hAnsi="Times New Roman"/>
          <w:szCs w:val="24"/>
        </w:rPr>
      </w:pPr>
      <w:r w:rsidRPr="001A3E9E">
        <w:rPr>
          <w:rFonts w:ascii="Times New Roman" w:hAnsi="Times New Roman" w:hint="eastAsia"/>
          <w:szCs w:val="24"/>
        </w:rPr>
        <w:t>以上显示</w:t>
      </w:r>
      <w:r w:rsidRPr="001A3E9E">
        <w:rPr>
          <w:rFonts w:ascii="Times New Roman" w:hAnsi="Times New Roman"/>
          <w:szCs w:val="24"/>
        </w:rPr>
        <w:t>的部分路由表</w:t>
      </w:r>
      <w:r w:rsidRPr="001A3E9E">
        <w:rPr>
          <w:rFonts w:ascii="Times New Roman" w:hAnsi="Times New Roman" w:hint="eastAsia"/>
          <w:szCs w:val="24"/>
        </w:rPr>
        <w:t>中</w:t>
      </w:r>
      <w:r w:rsidRPr="001A3E9E">
        <w:rPr>
          <w:rFonts w:ascii="Times New Roman" w:hAnsi="Times New Roman"/>
          <w:szCs w:val="24"/>
        </w:rPr>
        <w:t>的</w:t>
      </w:r>
      <w:r w:rsidRPr="001A3E9E">
        <w:rPr>
          <w:rFonts w:ascii="Times New Roman" w:hAnsi="Times New Roman" w:hint="eastAsia"/>
          <w:szCs w:val="24"/>
        </w:rPr>
        <w:t>黑色</w:t>
      </w:r>
      <w:r>
        <w:rPr>
          <w:rFonts w:ascii="Times New Roman" w:hAnsi="Times New Roman" w:hint="eastAsia"/>
          <w:szCs w:val="24"/>
        </w:rPr>
        <w:t>粗</w:t>
      </w:r>
      <w:r w:rsidRPr="001A3E9E">
        <w:rPr>
          <w:rFonts w:ascii="Times New Roman" w:hAnsi="Times New Roman"/>
          <w:szCs w:val="24"/>
        </w:rPr>
        <w:t>字体</w:t>
      </w:r>
      <w:r w:rsidRPr="001A3E9E">
        <w:rPr>
          <w:rFonts w:ascii="Times New Roman" w:hAnsi="Times New Roman" w:hint="eastAsia"/>
          <w:szCs w:val="24"/>
        </w:rPr>
        <w:t>表明，服务器</w:t>
      </w:r>
      <w:r w:rsidRPr="001A3E9E">
        <w:rPr>
          <w:rFonts w:ascii="Times New Roman" w:hAnsi="Times New Roman"/>
          <w:szCs w:val="24"/>
        </w:rPr>
        <w:t>端</w:t>
      </w:r>
      <w:r w:rsidRPr="001A3E9E">
        <w:rPr>
          <w:rFonts w:ascii="Times New Roman" w:hAnsi="Times New Roman" w:hint="eastAsia"/>
          <w:szCs w:val="24"/>
        </w:rPr>
        <w:t>生产</w:t>
      </w:r>
      <w:r w:rsidRPr="001A3E9E">
        <w:rPr>
          <w:rFonts w:ascii="Times New Roman" w:hAnsi="Times New Roman"/>
          <w:szCs w:val="24"/>
        </w:rPr>
        <w:t>、办公流量实现了分流</w:t>
      </w:r>
      <w:r w:rsidRPr="001A3E9E">
        <w:rPr>
          <w:rFonts w:ascii="Times New Roman" w:hAnsi="Times New Roman" w:hint="eastAsia"/>
          <w:szCs w:val="24"/>
        </w:rPr>
        <w:t>。</w:t>
      </w:r>
    </w:p>
    <w:p w14:paraId="4B0BB24E" w14:textId="77777777" w:rsidR="00AC1FD1" w:rsidRPr="001A3E9E" w:rsidRDefault="00AC1FD1" w:rsidP="00AC1FD1">
      <w:pPr>
        <w:ind w:firstLine="480"/>
        <w:rPr>
          <w:rFonts w:ascii="Times New Roman" w:hAnsi="Times New Roman"/>
        </w:rPr>
      </w:pPr>
      <w:r w:rsidRPr="001A3E9E">
        <w:rPr>
          <w:rFonts w:ascii="Times New Roman" w:hAnsi="Times New Roman" w:hint="eastAsia"/>
        </w:rPr>
        <w:t>在</w:t>
      </w:r>
      <w:r w:rsidRPr="001A3E9E">
        <w:rPr>
          <w:rFonts w:ascii="Times New Roman" w:hAnsi="Times New Roman" w:hint="eastAsia"/>
        </w:rPr>
        <w:t>PC2</w:t>
      </w:r>
      <w:r w:rsidRPr="001A3E9E">
        <w:rPr>
          <w:rFonts w:ascii="Times New Roman" w:hAnsi="Times New Roman" w:hint="eastAsia"/>
        </w:rPr>
        <w:t>上</w:t>
      </w:r>
      <w:r w:rsidRPr="001A3E9E">
        <w:rPr>
          <w:rFonts w:ascii="Times New Roman" w:hAnsi="Times New Roman"/>
        </w:rPr>
        <w:t>Ping 20.20.1.1</w:t>
      </w:r>
      <w:r w:rsidRPr="001A3E9E">
        <w:rPr>
          <w:rFonts w:ascii="Times New Roman" w:hAnsi="Times New Roman" w:hint="eastAsia"/>
        </w:rPr>
        <w:t>是否</w:t>
      </w:r>
      <w:r w:rsidRPr="001A3E9E">
        <w:rPr>
          <w:rFonts w:ascii="Times New Roman" w:hAnsi="Times New Roman"/>
        </w:rPr>
        <w:t>能</w:t>
      </w:r>
      <w:r w:rsidRPr="001A3E9E">
        <w:rPr>
          <w:rFonts w:ascii="Times New Roman" w:hAnsi="Times New Roman" w:hint="eastAsia"/>
        </w:rPr>
        <w:t>通</w:t>
      </w:r>
      <w:r w:rsidRPr="001A3E9E">
        <w:rPr>
          <w:rFonts w:ascii="Times New Roman" w:hAnsi="Times New Roman"/>
        </w:rPr>
        <w:t>。</w:t>
      </w:r>
    </w:p>
    <w:p w14:paraId="1AC43DFE" w14:textId="77777777" w:rsidR="00AC1FD1" w:rsidRPr="001A3E9E" w:rsidRDefault="00AC1FD1" w:rsidP="00AC1FD1">
      <w:pPr>
        <w:ind w:firstLine="480"/>
        <w:rPr>
          <w:rFonts w:ascii="Times New Roman" w:hAnsi="Times New Roman"/>
          <w:b/>
        </w:rPr>
      </w:pPr>
      <w:r w:rsidRPr="001A3E9E">
        <w:rPr>
          <w:rFonts w:ascii="Times New Roman" w:hAnsi="Times New Roman"/>
        </w:rPr>
        <w:t>C:\Users\Administrator&gt;</w:t>
      </w:r>
      <w:r w:rsidRPr="001A3E9E">
        <w:rPr>
          <w:rFonts w:ascii="Times New Roman" w:hAnsi="Times New Roman"/>
          <w:b/>
        </w:rPr>
        <w:t>ping 20.20.1.1</w:t>
      </w:r>
    </w:p>
    <w:p w14:paraId="758B0313" w14:textId="77777777" w:rsidR="00AC1FD1" w:rsidRPr="001A3E9E" w:rsidRDefault="00AC1FD1" w:rsidP="00AC1FD1">
      <w:pPr>
        <w:ind w:firstLine="480"/>
        <w:rPr>
          <w:rFonts w:ascii="Times New Roman" w:hAnsi="Times New Roman"/>
        </w:rPr>
      </w:pPr>
      <w:r w:rsidRPr="001A3E9E">
        <w:rPr>
          <w:rFonts w:ascii="Times New Roman" w:hAnsi="Times New Roman" w:hint="eastAsia"/>
        </w:rPr>
        <w:t>正在</w:t>
      </w:r>
      <w:r w:rsidRPr="001A3E9E">
        <w:rPr>
          <w:rFonts w:ascii="Times New Roman" w:hAnsi="Times New Roman" w:hint="eastAsia"/>
        </w:rPr>
        <w:t xml:space="preserve"> Ping 20.20.1.1 </w:t>
      </w:r>
      <w:r w:rsidRPr="001A3E9E">
        <w:rPr>
          <w:rFonts w:ascii="Times New Roman" w:hAnsi="Times New Roman" w:hint="eastAsia"/>
        </w:rPr>
        <w:t>具有</w:t>
      </w:r>
      <w:r w:rsidRPr="001A3E9E">
        <w:rPr>
          <w:rFonts w:ascii="Times New Roman" w:hAnsi="Times New Roman" w:hint="eastAsia"/>
        </w:rPr>
        <w:t xml:space="preserve"> 32 </w:t>
      </w:r>
      <w:r w:rsidRPr="001A3E9E">
        <w:rPr>
          <w:rFonts w:ascii="Times New Roman" w:hAnsi="Times New Roman" w:hint="eastAsia"/>
        </w:rPr>
        <w:t>字节的数据</w:t>
      </w:r>
      <w:r w:rsidRPr="001A3E9E">
        <w:rPr>
          <w:rFonts w:ascii="Times New Roman" w:hAnsi="Times New Roman" w:hint="eastAsia"/>
        </w:rPr>
        <w:t>:</w:t>
      </w:r>
    </w:p>
    <w:p w14:paraId="7101ECE1" w14:textId="77777777" w:rsidR="00AC1FD1" w:rsidRPr="001A3E9E" w:rsidRDefault="00AC1FD1" w:rsidP="00AC1FD1">
      <w:pPr>
        <w:ind w:firstLine="480"/>
        <w:rPr>
          <w:rFonts w:ascii="Times New Roman" w:hAnsi="Times New Roman"/>
        </w:rPr>
      </w:pPr>
      <w:r w:rsidRPr="001A3E9E">
        <w:rPr>
          <w:rFonts w:ascii="Times New Roman" w:hAnsi="Times New Roman" w:hint="eastAsia"/>
        </w:rPr>
        <w:t>来自</w:t>
      </w:r>
      <w:r w:rsidRPr="001A3E9E">
        <w:rPr>
          <w:rFonts w:ascii="Times New Roman" w:hAnsi="Times New Roman" w:hint="eastAsia"/>
        </w:rPr>
        <w:t xml:space="preserve"> 20.20.1.1 </w:t>
      </w:r>
      <w:r w:rsidRPr="001A3E9E">
        <w:rPr>
          <w:rFonts w:ascii="Times New Roman" w:hAnsi="Times New Roman" w:hint="eastAsia"/>
        </w:rPr>
        <w:t>的回复</w:t>
      </w:r>
      <w:r w:rsidRPr="001A3E9E">
        <w:rPr>
          <w:rFonts w:ascii="Times New Roman" w:hAnsi="Times New Roman" w:hint="eastAsia"/>
        </w:rPr>
        <w:t xml:space="preserve">: </w:t>
      </w:r>
      <w:r w:rsidRPr="001A3E9E">
        <w:rPr>
          <w:rFonts w:ascii="Times New Roman" w:hAnsi="Times New Roman" w:hint="eastAsia"/>
        </w:rPr>
        <w:t>字节</w:t>
      </w:r>
      <w:r w:rsidRPr="001A3E9E">
        <w:rPr>
          <w:rFonts w:ascii="Times New Roman" w:hAnsi="Times New Roman" w:hint="eastAsia"/>
        </w:rPr>
        <w:t xml:space="preserve">=32 </w:t>
      </w:r>
      <w:r w:rsidRPr="001A3E9E">
        <w:rPr>
          <w:rFonts w:ascii="Times New Roman" w:hAnsi="Times New Roman" w:hint="eastAsia"/>
        </w:rPr>
        <w:t>时间</w:t>
      </w:r>
      <w:r w:rsidRPr="001A3E9E">
        <w:rPr>
          <w:rFonts w:ascii="Times New Roman" w:hAnsi="Times New Roman" w:hint="eastAsia"/>
        </w:rPr>
        <w:t>&lt;1ms TTL=253</w:t>
      </w:r>
    </w:p>
    <w:p w14:paraId="71E9730A" w14:textId="77777777" w:rsidR="00AC1FD1" w:rsidRPr="001A3E9E" w:rsidRDefault="00AC1FD1" w:rsidP="00AC1FD1">
      <w:pPr>
        <w:ind w:firstLine="480"/>
        <w:rPr>
          <w:rFonts w:ascii="Times New Roman" w:hAnsi="Times New Roman"/>
        </w:rPr>
      </w:pPr>
      <w:r w:rsidRPr="001A3E9E">
        <w:rPr>
          <w:rFonts w:ascii="Times New Roman" w:hAnsi="Times New Roman" w:hint="eastAsia"/>
        </w:rPr>
        <w:t>来自</w:t>
      </w:r>
      <w:r w:rsidRPr="001A3E9E">
        <w:rPr>
          <w:rFonts w:ascii="Times New Roman" w:hAnsi="Times New Roman" w:hint="eastAsia"/>
        </w:rPr>
        <w:t xml:space="preserve"> 20.20.1.1 </w:t>
      </w:r>
      <w:r w:rsidRPr="001A3E9E">
        <w:rPr>
          <w:rFonts w:ascii="Times New Roman" w:hAnsi="Times New Roman" w:hint="eastAsia"/>
        </w:rPr>
        <w:t>的回复</w:t>
      </w:r>
      <w:r w:rsidRPr="001A3E9E">
        <w:rPr>
          <w:rFonts w:ascii="Times New Roman" w:hAnsi="Times New Roman" w:hint="eastAsia"/>
        </w:rPr>
        <w:t xml:space="preserve">: </w:t>
      </w:r>
      <w:r w:rsidRPr="001A3E9E">
        <w:rPr>
          <w:rFonts w:ascii="Times New Roman" w:hAnsi="Times New Roman" w:hint="eastAsia"/>
        </w:rPr>
        <w:t>字节</w:t>
      </w:r>
      <w:r w:rsidRPr="001A3E9E">
        <w:rPr>
          <w:rFonts w:ascii="Times New Roman" w:hAnsi="Times New Roman" w:hint="eastAsia"/>
        </w:rPr>
        <w:t xml:space="preserve">=32 </w:t>
      </w:r>
      <w:r w:rsidRPr="001A3E9E">
        <w:rPr>
          <w:rFonts w:ascii="Times New Roman" w:hAnsi="Times New Roman" w:hint="eastAsia"/>
        </w:rPr>
        <w:t>时间</w:t>
      </w:r>
      <w:r w:rsidRPr="001A3E9E">
        <w:rPr>
          <w:rFonts w:ascii="Times New Roman" w:hAnsi="Times New Roman" w:hint="eastAsia"/>
        </w:rPr>
        <w:t>&lt;1ms TTL=253</w:t>
      </w:r>
    </w:p>
    <w:p w14:paraId="23EF37DA" w14:textId="77777777" w:rsidR="00AC1FD1" w:rsidRPr="001A3E9E" w:rsidRDefault="00AC1FD1" w:rsidP="00AC1FD1">
      <w:pPr>
        <w:ind w:firstLine="480"/>
        <w:rPr>
          <w:rFonts w:ascii="Times New Roman" w:hAnsi="Times New Roman"/>
        </w:rPr>
      </w:pPr>
      <w:r w:rsidRPr="001A3E9E">
        <w:rPr>
          <w:rFonts w:ascii="Times New Roman" w:hAnsi="Times New Roman" w:hint="eastAsia"/>
        </w:rPr>
        <w:t>来自</w:t>
      </w:r>
      <w:r w:rsidRPr="001A3E9E">
        <w:rPr>
          <w:rFonts w:ascii="Times New Roman" w:hAnsi="Times New Roman" w:hint="eastAsia"/>
        </w:rPr>
        <w:t xml:space="preserve"> 20.20.1.1 </w:t>
      </w:r>
      <w:r w:rsidRPr="001A3E9E">
        <w:rPr>
          <w:rFonts w:ascii="Times New Roman" w:hAnsi="Times New Roman" w:hint="eastAsia"/>
        </w:rPr>
        <w:t>的回复</w:t>
      </w:r>
      <w:r w:rsidRPr="001A3E9E">
        <w:rPr>
          <w:rFonts w:ascii="Times New Roman" w:hAnsi="Times New Roman" w:hint="eastAsia"/>
        </w:rPr>
        <w:t xml:space="preserve">: </w:t>
      </w:r>
      <w:r w:rsidRPr="001A3E9E">
        <w:rPr>
          <w:rFonts w:ascii="Times New Roman" w:hAnsi="Times New Roman" w:hint="eastAsia"/>
        </w:rPr>
        <w:t>字节</w:t>
      </w:r>
      <w:r w:rsidRPr="001A3E9E">
        <w:rPr>
          <w:rFonts w:ascii="Times New Roman" w:hAnsi="Times New Roman" w:hint="eastAsia"/>
        </w:rPr>
        <w:t xml:space="preserve">=32 </w:t>
      </w:r>
      <w:r w:rsidRPr="001A3E9E">
        <w:rPr>
          <w:rFonts w:ascii="Times New Roman" w:hAnsi="Times New Roman" w:hint="eastAsia"/>
        </w:rPr>
        <w:t>时间</w:t>
      </w:r>
      <w:r w:rsidRPr="001A3E9E">
        <w:rPr>
          <w:rFonts w:ascii="Times New Roman" w:hAnsi="Times New Roman" w:hint="eastAsia"/>
        </w:rPr>
        <w:t>&lt;1ms TTL=253</w:t>
      </w:r>
    </w:p>
    <w:p w14:paraId="2B3E6B5B" w14:textId="77777777" w:rsidR="00AC1FD1" w:rsidRPr="001A3E9E" w:rsidRDefault="00AC1FD1" w:rsidP="00AC1FD1">
      <w:pPr>
        <w:ind w:firstLine="480"/>
        <w:rPr>
          <w:rFonts w:ascii="Times New Roman" w:hAnsi="Times New Roman"/>
        </w:rPr>
      </w:pPr>
      <w:r w:rsidRPr="001A3E9E">
        <w:rPr>
          <w:rFonts w:ascii="Times New Roman" w:hAnsi="Times New Roman" w:hint="eastAsia"/>
        </w:rPr>
        <w:t>来自</w:t>
      </w:r>
      <w:r w:rsidRPr="001A3E9E">
        <w:rPr>
          <w:rFonts w:ascii="Times New Roman" w:hAnsi="Times New Roman" w:hint="eastAsia"/>
        </w:rPr>
        <w:t xml:space="preserve"> 20.20.1.1 </w:t>
      </w:r>
      <w:r w:rsidRPr="001A3E9E">
        <w:rPr>
          <w:rFonts w:ascii="Times New Roman" w:hAnsi="Times New Roman" w:hint="eastAsia"/>
        </w:rPr>
        <w:t>的回复</w:t>
      </w:r>
      <w:r w:rsidRPr="001A3E9E">
        <w:rPr>
          <w:rFonts w:ascii="Times New Roman" w:hAnsi="Times New Roman" w:hint="eastAsia"/>
        </w:rPr>
        <w:t xml:space="preserve">: </w:t>
      </w:r>
      <w:r w:rsidRPr="001A3E9E">
        <w:rPr>
          <w:rFonts w:ascii="Times New Roman" w:hAnsi="Times New Roman" w:hint="eastAsia"/>
        </w:rPr>
        <w:t>字节</w:t>
      </w:r>
      <w:r w:rsidRPr="001A3E9E">
        <w:rPr>
          <w:rFonts w:ascii="Times New Roman" w:hAnsi="Times New Roman" w:hint="eastAsia"/>
        </w:rPr>
        <w:t xml:space="preserve">=32 </w:t>
      </w:r>
      <w:r w:rsidRPr="001A3E9E">
        <w:rPr>
          <w:rFonts w:ascii="Times New Roman" w:hAnsi="Times New Roman" w:hint="eastAsia"/>
        </w:rPr>
        <w:t>时间</w:t>
      </w:r>
      <w:r w:rsidRPr="001A3E9E">
        <w:rPr>
          <w:rFonts w:ascii="Times New Roman" w:hAnsi="Times New Roman" w:hint="eastAsia"/>
        </w:rPr>
        <w:t>&lt;1ms TTL=253</w:t>
      </w:r>
    </w:p>
    <w:p w14:paraId="14A94EA3" w14:textId="77777777" w:rsidR="00AC1FD1" w:rsidRPr="001A3E9E" w:rsidRDefault="00AC1FD1" w:rsidP="00AC1FD1">
      <w:pPr>
        <w:ind w:firstLine="480"/>
        <w:rPr>
          <w:rFonts w:ascii="Times New Roman" w:hAnsi="Times New Roman"/>
        </w:rPr>
      </w:pPr>
      <w:r w:rsidRPr="001A3E9E">
        <w:rPr>
          <w:rFonts w:ascii="Times New Roman" w:hAnsi="Times New Roman" w:hint="eastAsia"/>
        </w:rPr>
        <w:t xml:space="preserve">20.20.1.1 </w:t>
      </w:r>
      <w:r w:rsidRPr="001A3E9E">
        <w:rPr>
          <w:rFonts w:ascii="Times New Roman" w:hAnsi="Times New Roman" w:hint="eastAsia"/>
        </w:rPr>
        <w:t>的</w:t>
      </w:r>
      <w:r w:rsidRPr="001A3E9E">
        <w:rPr>
          <w:rFonts w:ascii="Times New Roman" w:hAnsi="Times New Roman" w:hint="eastAsia"/>
        </w:rPr>
        <w:t xml:space="preserve"> Ping </w:t>
      </w:r>
      <w:r w:rsidRPr="001A3E9E">
        <w:rPr>
          <w:rFonts w:ascii="Times New Roman" w:hAnsi="Times New Roman" w:hint="eastAsia"/>
        </w:rPr>
        <w:t>统计信息</w:t>
      </w:r>
      <w:r w:rsidRPr="001A3E9E">
        <w:rPr>
          <w:rFonts w:ascii="Times New Roman" w:hAnsi="Times New Roman" w:hint="eastAsia"/>
        </w:rPr>
        <w:t>:</w:t>
      </w:r>
    </w:p>
    <w:p w14:paraId="3E3A8F1E" w14:textId="77777777" w:rsidR="00AC1FD1" w:rsidRPr="001A3E9E" w:rsidRDefault="00AC1FD1" w:rsidP="00AC1FD1">
      <w:pPr>
        <w:ind w:firstLine="480"/>
        <w:rPr>
          <w:rFonts w:ascii="Times New Roman" w:hAnsi="Times New Roman"/>
        </w:rPr>
      </w:pPr>
      <w:r w:rsidRPr="001A3E9E">
        <w:rPr>
          <w:rFonts w:ascii="Times New Roman" w:hAnsi="Times New Roman" w:hint="eastAsia"/>
        </w:rPr>
        <w:t xml:space="preserve">    </w:t>
      </w:r>
      <w:r w:rsidRPr="001A3E9E">
        <w:rPr>
          <w:rFonts w:ascii="Times New Roman" w:hAnsi="Times New Roman" w:hint="eastAsia"/>
        </w:rPr>
        <w:t>数据包</w:t>
      </w:r>
      <w:r w:rsidRPr="001A3E9E">
        <w:rPr>
          <w:rFonts w:ascii="Times New Roman" w:hAnsi="Times New Roman" w:hint="eastAsia"/>
        </w:rPr>
        <w:t xml:space="preserve">: </w:t>
      </w:r>
      <w:r w:rsidRPr="001A3E9E">
        <w:rPr>
          <w:rFonts w:ascii="Times New Roman" w:hAnsi="Times New Roman" w:hint="eastAsia"/>
        </w:rPr>
        <w:t>已发送</w:t>
      </w:r>
      <w:r w:rsidRPr="001A3E9E">
        <w:rPr>
          <w:rFonts w:ascii="Times New Roman" w:hAnsi="Times New Roman" w:hint="eastAsia"/>
        </w:rPr>
        <w:t xml:space="preserve"> = 4</w:t>
      </w:r>
      <w:r w:rsidRPr="001A3E9E">
        <w:rPr>
          <w:rFonts w:ascii="Times New Roman" w:hAnsi="Times New Roman" w:hint="eastAsia"/>
        </w:rPr>
        <w:t>，已接收</w:t>
      </w:r>
      <w:r w:rsidRPr="001A3E9E">
        <w:rPr>
          <w:rFonts w:ascii="Times New Roman" w:hAnsi="Times New Roman" w:hint="eastAsia"/>
        </w:rPr>
        <w:t xml:space="preserve"> = 4</w:t>
      </w:r>
      <w:r w:rsidRPr="001A3E9E">
        <w:rPr>
          <w:rFonts w:ascii="Times New Roman" w:hAnsi="Times New Roman" w:hint="eastAsia"/>
        </w:rPr>
        <w:t>，丢失</w:t>
      </w:r>
      <w:r w:rsidRPr="001A3E9E">
        <w:rPr>
          <w:rFonts w:ascii="Times New Roman" w:hAnsi="Times New Roman" w:hint="eastAsia"/>
        </w:rPr>
        <w:t xml:space="preserve"> = 0 (0% </w:t>
      </w:r>
      <w:r w:rsidRPr="001A3E9E">
        <w:rPr>
          <w:rFonts w:ascii="Times New Roman" w:hAnsi="Times New Roman" w:hint="eastAsia"/>
        </w:rPr>
        <w:t>丢失</w:t>
      </w:r>
      <w:r w:rsidRPr="001A3E9E">
        <w:rPr>
          <w:rFonts w:ascii="Times New Roman" w:hAnsi="Times New Roman" w:hint="eastAsia"/>
        </w:rPr>
        <w:t>)</w:t>
      </w:r>
      <w:r w:rsidRPr="001A3E9E">
        <w:rPr>
          <w:rFonts w:ascii="Times New Roman" w:hAnsi="Times New Roman" w:hint="eastAsia"/>
        </w:rPr>
        <w:t>，</w:t>
      </w:r>
    </w:p>
    <w:p w14:paraId="67914BCF" w14:textId="77777777" w:rsidR="00AC1FD1" w:rsidRPr="001A3E9E" w:rsidRDefault="00AC1FD1" w:rsidP="00AC1FD1">
      <w:pPr>
        <w:ind w:firstLine="480"/>
        <w:rPr>
          <w:rFonts w:ascii="Times New Roman" w:hAnsi="Times New Roman"/>
        </w:rPr>
      </w:pPr>
      <w:r w:rsidRPr="001A3E9E">
        <w:rPr>
          <w:rFonts w:ascii="Times New Roman" w:hAnsi="Times New Roman" w:hint="eastAsia"/>
        </w:rPr>
        <w:t>往返行程的估计时间</w:t>
      </w:r>
      <w:r w:rsidRPr="001A3E9E">
        <w:rPr>
          <w:rFonts w:ascii="Times New Roman" w:hAnsi="Times New Roman" w:hint="eastAsia"/>
        </w:rPr>
        <w:t>(</w:t>
      </w:r>
      <w:r w:rsidRPr="001A3E9E">
        <w:rPr>
          <w:rFonts w:ascii="Times New Roman" w:hAnsi="Times New Roman" w:hint="eastAsia"/>
        </w:rPr>
        <w:t>以毫秒为单位</w:t>
      </w:r>
      <w:r w:rsidRPr="001A3E9E">
        <w:rPr>
          <w:rFonts w:ascii="Times New Roman" w:hAnsi="Times New Roman" w:hint="eastAsia"/>
        </w:rPr>
        <w:t>):</w:t>
      </w:r>
    </w:p>
    <w:p w14:paraId="4C164334" w14:textId="77777777" w:rsidR="00AC1FD1" w:rsidRPr="001A3E9E" w:rsidRDefault="00AC1FD1" w:rsidP="00AC1FD1">
      <w:pPr>
        <w:ind w:firstLine="480"/>
        <w:rPr>
          <w:rFonts w:ascii="Times New Roman" w:hAnsi="Times New Roman"/>
        </w:rPr>
      </w:pPr>
      <w:r w:rsidRPr="001A3E9E">
        <w:rPr>
          <w:rFonts w:ascii="Times New Roman" w:hAnsi="Times New Roman" w:hint="eastAsia"/>
        </w:rPr>
        <w:lastRenderedPageBreak/>
        <w:t>最短</w:t>
      </w:r>
      <w:r w:rsidRPr="001A3E9E">
        <w:rPr>
          <w:rFonts w:ascii="Times New Roman" w:hAnsi="Times New Roman" w:hint="eastAsia"/>
        </w:rPr>
        <w:t xml:space="preserve"> = 0ms</w:t>
      </w:r>
      <w:r w:rsidRPr="001A3E9E">
        <w:rPr>
          <w:rFonts w:ascii="Times New Roman" w:hAnsi="Times New Roman" w:hint="eastAsia"/>
        </w:rPr>
        <w:t>，最长</w:t>
      </w:r>
      <w:r w:rsidRPr="001A3E9E">
        <w:rPr>
          <w:rFonts w:ascii="Times New Roman" w:hAnsi="Times New Roman" w:hint="eastAsia"/>
        </w:rPr>
        <w:t xml:space="preserve"> = 0ms</w:t>
      </w:r>
      <w:r w:rsidRPr="001A3E9E">
        <w:rPr>
          <w:rFonts w:ascii="Times New Roman" w:hAnsi="Times New Roman" w:hint="eastAsia"/>
        </w:rPr>
        <w:t>，平均</w:t>
      </w:r>
      <w:r w:rsidRPr="001A3E9E">
        <w:rPr>
          <w:rFonts w:ascii="Times New Roman" w:hAnsi="Times New Roman" w:hint="eastAsia"/>
        </w:rPr>
        <w:t xml:space="preserve"> = 0ms</w:t>
      </w:r>
    </w:p>
    <w:p w14:paraId="0D1CF72A" w14:textId="77777777" w:rsidR="00AC1FD1" w:rsidRPr="001A3E9E" w:rsidRDefault="00AC1FD1" w:rsidP="00AC1FD1">
      <w:pPr>
        <w:ind w:firstLine="480"/>
        <w:rPr>
          <w:rFonts w:ascii="Times New Roman" w:hAnsi="Times New Roman"/>
        </w:rPr>
      </w:pPr>
    </w:p>
    <w:p w14:paraId="2B42AE7F" w14:textId="77777777" w:rsidR="00AC1FD1" w:rsidRPr="001A3E9E" w:rsidRDefault="00AC1FD1" w:rsidP="00AC1FD1">
      <w:pPr>
        <w:ind w:firstLine="480"/>
        <w:rPr>
          <w:rFonts w:ascii="Times New Roman" w:hAnsi="Times New Roman"/>
          <w:b/>
        </w:rPr>
      </w:pPr>
      <w:r w:rsidRPr="001A3E9E">
        <w:rPr>
          <w:rFonts w:ascii="Times New Roman" w:hAnsi="Times New Roman" w:hint="eastAsia"/>
          <w:b/>
        </w:rPr>
        <w:t>在</w:t>
      </w:r>
      <w:r w:rsidRPr="001A3E9E">
        <w:rPr>
          <w:rFonts w:ascii="Times New Roman" w:hAnsi="Times New Roman" w:hint="eastAsia"/>
          <w:b/>
        </w:rPr>
        <w:t>PC</w:t>
      </w:r>
      <w:r w:rsidRPr="001A3E9E">
        <w:rPr>
          <w:rFonts w:ascii="Times New Roman" w:hAnsi="Times New Roman"/>
          <w:b/>
        </w:rPr>
        <w:t>2</w:t>
      </w:r>
      <w:r w:rsidRPr="001A3E9E">
        <w:rPr>
          <w:rFonts w:ascii="Times New Roman" w:hAnsi="Times New Roman" w:hint="eastAsia"/>
          <w:b/>
        </w:rPr>
        <w:t>上</w:t>
      </w:r>
      <w:r w:rsidRPr="001A3E9E">
        <w:rPr>
          <w:rFonts w:ascii="Times New Roman" w:hAnsi="Times New Roman"/>
          <w:b/>
        </w:rPr>
        <w:t>测试</w:t>
      </w:r>
      <w:r w:rsidRPr="001A3E9E">
        <w:rPr>
          <w:rFonts w:ascii="Times New Roman" w:hAnsi="Times New Roman" w:hint="eastAsia"/>
          <w:b/>
        </w:rPr>
        <w:t>是到达</w:t>
      </w:r>
      <w:r w:rsidRPr="001A3E9E">
        <w:rPr>
          <w:rFonts w:ascii="Times New Roman" w:hAnsi="Times New Roman" w:hint="eastAsia"/>
          <w:b/>
        </w:rPr>
        <w:t>20.20.</w:t>
      </w:r>
      <w:r w:rsidRPr="001A3E9E">
        <w:rPr>
          <w:rFonts w:ascii="Times New Roman" w:hAnsi="Times New Roman"/>
          <w:b/>
        </w:rPr>
        <w:t>1.1.</w:t>
      </w:r>
      <w:r w:rsidRPr="001A3E9E">
        <w:rPr>
          <w:rFonts w:ascii="Times New Roman" w:hAnsi="Times New Roman" w:hint="eastAsia"/>
          <w:b/>
        </w:rPr>
        <w:t>的</w:t>
      </w:r>
      <w:r w:rsidRPr="001A3E9E">
        <w:rPr>
          <w:rFonts w:ascii="Times New Roman" w:hAnsi="Times New Roman"/>
          <w:b/>
        </w:rPr>
        <w:t>路径</w:t>
      </w:r>
    </w:p>
    <w:p w14:paraId="382D065E" w14:textId="77777777" w:rsidR="00AC1FD1" w:rsidRPr="001A3E9E" w:rsidRDefault="00AC1FD1" w:rsidP="00AC1FD1">
      <w:pPr>
        <w:ind w:firstLine="480"/>
        <w:rPr>
          <w:rFonts w:ascii="Times New Roman" w:hAnsi="Times New Roman"/>
          <w:b/>
        </w:rPr>
      </w:pPr>
      <w:r w:rsidRPr="001A3E9E">
        <w:rPr>
          <w:rFonts w:ascii="Times New Roman" w:hAnsi="Times New Roman"/>
        </w:rPr>
        <w:t>C:\Users\Administrator&gt;</w:t>
      </w:r>
      <w:r w:rsidRPr="001A3E9E">
        <w:rPr>
          <w:rFonts w:ascii="Times New Roman" w:hAnsi="Times New Roman"/>
          <w:b/>
        </w:rPr>
        <w:t>tracert 20.20.1.1</w:t>
      </w:r>
    </w:p>
    <w:p w14:paraId="325A21E3" w14:textId="77777777" w:rsidR="00AC1FD1" w:rsidRPr="001A3E9E" w:rsidRDefault="00AC1FD1" w:rsidP="00AC1FD1">
      <w:pPr>
        <w:ind w:firstLine="480"/>
        <w:rPr>
          <w:rFonts w:ascii="Times New Roman" w:hAnsi="Times New Roman"/>
        </w:rPr>
      </w:pPr>
      <w:r w:rsidRPr="001A3E9E">
        <w:rPr>
          <w:rFonts w:ascii="Times New Roman" w:hAnsi="Times New Roman" w:hint="eastAsia"/>
        </w:rPr>
        <w:t>通过最多</w:t>
      </w:r>
      <w:r w:rsidRPr="001A3E9E">
        <w:rPr>
          <w:rFonts w:ascii="Times New Roman" w:hAnsi="Times New Roman" w:hint="eastAsia"/>
        </w:rPr>
        <w:t xml:space="preserve"> 30 </w:t>
      </w:r>
      <w:r w:rsidRPr="001A3E9E">
        <w:rPr>
          <w:rFonts w:ascii="Times New Roman" w:hAnsi="Times New Roman" w:hint="eastAsia"/>
        </w:rPr>
        <w:t>个跃点跟踪到</w:t>
      </w:r>
      <w:r w:rsidRPr="001A3E9E">
        <w:rPr>
          <w:rFonts w:ascii="Times New Roman" w:hAnsi="Times New Roman" w:hint="eastAsia"/>
        </w:rPr>
        <w:t xml:space="preserve"> 20.20.1.1 </w:t>
      </w:r>
      <w:r w:rsidRPr="001A3E9E">
        <w:rPr>
          <w:rFonts w:ascii="Times New Roman" w:hAnsi="Times New Roman" w:hint="eastAsia"/>
        </w:rPr>
        <w:t>的路由</w:t>
      </w:r>
    </w:p>
    <w:p w14:paraId="46D2BDDB" w14:textId="77777777" w:rsidR="00AC1FD1" w:rsidRPr="001A3E9E" w:rsidRDefault="00AC1FD1" w:rsidP="00AC1FD1">
      <w:pPr>
        <w:ind w:firstLine="480"/>
        <w:rPr>
          <w:rFonts w:ascii="Times New Roman" w:hAnsi="Times New Roman"/>
          <w:b/>
        </w:rPr>
      </w:pPr>
      <w:r w:rsidRPr="001A3E9E">
        <w:rPr>
          <w:rFonts w:ascii="Times New Roman" w:hAnsi="Times New Roman" w:hint="eastAsia"/>
        </w:rPr>
        <w:t xml:space="preserve">  </w:t>
      </w:r>
      <w:r w:rsidRPr="001A3E9E">
        <w:rPr>
          <w:rFonts w:ascii="Times New Roman" w:hAnsi="Times New Roman" w:hint="eastAsia"/>
          <w:b/>
        </w:rPr>
        <w:t xml:space="preserve">1    &lt;1 </w:t>
      </w:r>
      <w:r w:rsidRPr="001A3E9E">
        <w:rPr>
          <w:rFonts w:ascii="Times New Roman" w:hAnsi="Times New Roman" w:hint="eastAsia"/>
          <w:b/>
        </w:rPr>
        <w:t>毫秒</w:t>
      </w:r>
      <w:r w:rsidRPr="001A3E9E">
        <w:rPr>
          <w:rFonts w:ascii="Times New Roman" w:hAnsi="Times New Roman" w:hint="eastAsia"/>
          <w:b/>
        </w:rPr>
        <w:t xml:space="preserve">   &lt;1 </w:t>
      </w:r>
      <w:r w:rsidRPr="001A3E9E">
        <w:rPr>
          <w:rFonts w:ascii="Times New Roman" w:hAnsi="Times New Roman" w:hint="eastAsia"/>
          <w:b/>
        </w:rPr>
        <w:t>毫秒</w:t>
      </w:r>
      <w:r w:rsidRPr="001A3E9E">
        <w:rPr>
          <w:rFonts w:ascii="Times New Roman" w:hAnsi="Times New Roman" w:hint="eastAsia"/>
          <w:b/>
        </w:rPr>
        <w:t xml:space="preserve">   &lt;1 </w:t>
      </w:r>
      <w:r w:rsidRPr="001A3E9E">
        <w:rPr>
          <w:rFonts w:ascii="Times New Roman" w:hAnsi="Times New Roman" w:hint="eastAsia"/>
          <w:b/>
        </w:rPr>
        <w:t>毫秒</w:t>
      </w:r>
      <w:r w:rsidRPr="001A3E9E">
        <w:rPr>
          <w:rFonts w:ascii="Times New Roman" w:hAnsi="Times New Roman" w:hint="eastAsia"/>
          <w:b/>
        </w:rPr>
        <w:t xml:space="preserve"> 20.20.20.2</w:t>
      </w:r>
    </w:p>
    <w:p w14:paraId="1DCA63D6" w14:textId="77777777" w:rsidR="00AC1FD1" w:rsidRPr="001A3E9E" w:rsidRDefault="00AC1FD1" w:rsidP="00AC1FD1">
      <w:pPr>
        <w:ind w:left="358" w:firstLineChars="151" w:firstLine="362"/>
        <w:rPr>
          <w:rFonts w:ascii="Times New Roman" w:hAnsi="Times New Roman"/>
          <w:b/>
        </w:rPr>
      </w:pPr>
      <w:r w:rsidRPr="001A3E9E">
        <w:rPr>
          <w:rFonts w:ascii="Times New Roman" w:hAnsi="Times New Roman"/>
          <w:b/>
        </w:rPr>
        <w:t>2</w:t>
      </w:r>
      <w:r w:rsidRPr="001A3E9E">
        <w:rPr>
          <w:rFonts w:ascii="Times New Roman" w:hAnsi="Times New Roman" w:hint="eastAsia"/>
          <w:b/>
        </w:rPr>
        <w:t xml:space="preserve">  </w:t>
      </w:r>
      <w:r w:rsidRPr="001A3E9E">
        <w:rPr>
          <w:rFonts w:ascii="Times New Roman" w:hAnsi="Times New Roman"/>
          <w:b/>
        </w:rPr>
        <w:t xml:space="preserve">  </w:t>
      </w:r>
      <w:r w:rsidRPr="001A3E9E">
        <w:rPr>
          <w:rFonts w:ascii="Times New Roman" w:hAnsi="Times New Roman" w:hint="eastAsia"/>
          <w:b/>
        </w:rPr>
        <w:t xml:space="preserve">&lt;1 </w:t>
      </w:r>
      <w:r w:rsidRPr="001A3E9E">
        <w:rPr>
          <w:rFonts w:ascii="Times New Roman" w:hAnsi="Times New Roman" w:hint="eastAsia"/>
          <w:b/>
        </w:rPr>
        <w:t>毫秒</w:t>
      </w:r>
      <w:r w:rsidRPr="001A3E9E">
        <w:rPr>
          <w:rFonts w:ascii="Times New Roman" w:hAnsi="Times New Roman" w:hint="eastAsia"/>
          <w:b/>
        </w:rPr>
        <w:t xml:space="preserve">   &lt;1 </w:t>
      </w:r>
      <w:r w:rsidRPr="001A3E9E">
        <w:rPr>
          <w:rFonts w:ascii="Times New Roman" w:hAnsi="Times New Roman" w:hint="eastAsia"/>
          <w:b/>
        </w:rPr>
        <w:t>毫秒</w:t>
      </w:r>
      <w:r w:rsidRPr="001A3E9E">
        <w:rPr>
          <w:rFonts w:ascii="Times New Roman" w:hAnsi="Times New Roman" w:hint="eastAsia"/>
          <w:b/>
        </w:rPr>
        <w:t xml:space="preserve">   &lt;1 </w:t>
      </w:r>
      <w:r w:rsidRPr="001A3E9E">
        <w:rPr>
          <w:rFonts w:ascii="Times New Roman" w:hAnsi="Times New Roman" w:hint="eastAsia"/>
          <w:b/>
        </w:rPr>
        <w:t>毫秒</w:t>
      </w:r>
      <w:r w:rsidRPr="001A3E9E">
        <w:rPr>
          <w:rFonts w:ascii="Times New Roman" w:hAnsi="Times New Roman" w:hint="eastAsia"/>
          <w:b/>
        </w:rPr>
        <w:t xml:space="preserve"> 35.0.0.3</w:t>
      </w:r>
    </w:p>
    <w:p w14:paraId="7864C415" w14:textId="77777777" w:rsidR="00AC1FD1" w:rsidRPr="001A3E9E" w:rsidRDefault="00AC1FD1" w:rsidP="00AC1FD1">
      <w:pPr>
        <w:ind w:firstLine="480"/>
        <w:rPr>
          <w:rFonts w:ascii="Times New Roman" w:hAnsi="Times New Roman"/>
          <w:b/>
        </w:rPr>
      </w:pPr>
      <w:r w:rsidRPr="001A3E9E">
        <w:rPr>
          <w:rFonts w:ascii="Times New Roman" w:hAnsi="Times New Roman" w:hint="eastAsia"/>
          <w:b/>
        </w:rPr>
        <w:t xml:space="preserve">  </w:t>
      </w:r>
      <w:r w:rsidRPr="001A3E9E">
        <w:rPr>
          <w:rFonts w:ascii="Times New Roman" w:hAnsi="Times New Roman"/>
          <w:b/>
        </w:rPr>
        <w:t>3</w:t>
      </w:r>
      <w:r w:rsidRPr="001A3E9E">
        <w:rPr>
          <w:rFonts w:ascii="Times New Roman" w:hAnsi="Times New Roman" w:hint="eastAsia"/>
          <w:b/>
        </w:rPr>
        <w:t xml:space="preserve">    &lt;1 </w:t>
      </w:r>
      <w:r w:rsidRPr="001A3E9E">
        <w:rPr>
          <w:rFonts w:ascii="Times New Roman" w:hAnsi="Times New Roman" w:hint="eastAsia"/>
          <w:b/>
        </w:rPr>
        <w:t>毫秒</w:t>
      </w:r>
      <w:r w:rsidRPr="001A3E9E">
        <w:rPr>
          <w:rFonts w:ascii="Times New Roman" w:hAnsi="Times New Roman" w:hint="eastAsia"/>
          <w:b/>
        </w:rPr>
        <w:t xml:space="preserve">   &lt;1 </w:t>
      </w:r>
      <w:r w:rsidRPr="001A3E9E">
        <w:rPr>
          <w:rFonts w:ascii="Times New Roman" w:hAnsi="Times New Roman" w:hint="eastAsia"/>
          <w:b/>
        </w:rPr>
        <w:t>毫秒</w:t>
      </w:r>
      <w:r w:rsidRPr="001A3E9E">
        <w:rPr>
          <w:rFonts w:ascii="Times New Roman" w:hAnsi="Times New Roman" w:hint="eastAsia"/>
          <w:b/>
        </w:rPr>
        <w:t xml:space="preserve">   &lt;1 </w:t>
      </w:r>
      <w:r w:rsidRPr="001A3E9E">
        <w:rPr>
          <w:rFonts w:ascii="Times New Roman" w:hAnsi="Times New Roman" w:hint="eastAsia"/>
          <w:b/>
        </w:rPr>
        <w:t>毫秒</w:t>
      </w:r>
      <w:r w:rsidRPr="001A3E9E">
        <w:rPr>
          <w:rFonts w:ascii="Times New Roman" w:hAnsi="Times New Roman" w:hint="eastAsia"/>
          <w:b/>
        </w:rPr>
        <w:t xml:space="preserve"> 20.20.1.1</w:t>
      </w:r>
    </w:p>
    <w:p w14:paraId="4CC35470" w14:textId="77777777" w:rsidR="00AC1FD1" w:rsidRPr="001A3E9E" w:rsidRDefault="00AC1FD1" w:rsidP="00AC1FD1">
      <w:pPr>
        <w:ind w:firstLine="480"/>
        <w:rPr>
          <w:rFonts w:ascii="Times New Roman" w:hAnsi="Times New Roman"/>
        </w:rPr>
      </w:pPr>
      <w:r w:rsidRPr="001A3E9E">
        <w:rPr>
          <w:rFonts w:ascii="Times New Roman" w:hAnsi="Times New Roman" w:hint="eastAsia"/>
        </w:rPr>
        <w:t>跟踪完成。</w:t>
      </w:r>
    </w:p>
    <w:p w14:paraId="7C8B1B6F" w14:textId="77777777" w:rsidR="00AC1FD1" w:rsidRPr="001A3E9E" w:rsidRDefault="00AC1FD1" w:rsidP="00AC1FD1">
      <w:pPr>
        <w:ind w:firstLine="480"/>
        <w:rPr>
          <w:rFonts w:ascii="Times New Roman" w:hAnsi="Times New Roman"/>
        </w:rPr>
      </w:pPr>
      <w:r w:rsidRPr="001A3E9E">
        <w:rPr>
          <w:rFonts w:ascii="Times New Roman" w:hAnsi="Times New Roman" w:hint="eastAsia"/>
        </w:rPr>
        <w:t>查看</w:t>
      </w:r>
      <w:r w:rsidRPr="001A3E9E">
        <w:rPr>
          <w:rFonts w:ascii="Times New Roman" w:hAnsi="Times New Roman" w:hint="eastAsia"/>
        </w:rPr>
        <w:t>R5</w:t>
      </w:r>
      <w:r w:rsidRPr="001A3E9E">
        <w:rPr>
          <w:rFonts w:ascii="Times New Roman" w:hAnsi="Times New Roman" w:hint="eastAsia"/>
        </w:rPr>
        <w:t>路由表</w:t>
      </w:r>
      <w:r w:rsidRPr="001A3E9E">
        <w:rPr>
          <w:rFonts w:ascii="Times New Roman" w:hAnsi="Times New Roman"/>
        </w:rPr>
        <w:t>。</w:t>
      </w:r>
    </w:p>
    <w:p w14:paraId="7FA86DDA" w14:textId="77777777" w:rsidR="00AC1FD1" w:rsidRPr="001A3E9E" w:rsidRDefault="00AC1FD1" w:rsidP="00AC1FD1">
      <w:pPr>
        <w:ind w:firstLine="480"/>
        <w:rPr>
          <w:rFonts w:ascii="Times New Roman" w:hAnsi="Times New Roman"/>
        </w:rPr>
      </w:pPr>
      <w:r w:rsidRPr="001A3E9E">
        <w:rPr>
          <w:rFonts w:ascii="Times New Roman" w:hAnsi="Times New Roman" w:hint="eastAsia"/>
        </w:rPr>
        <w:t>表明办公</w:t>
      </w:r>
      <w:r w:rsidRPr="001A3E9E">
        <w:rPr>
          <w:rFonts w:ascii="Times New Roman" w:hAnsi="Times New Roman"/>
        </w:rPr>
        <w:t>网段正常情况下线路为</w:t>
      </w:r>
      <w:r w:rsidRPr="001A3E9E">
        <w:rPr>
          <w:rFonts w:ascii="Times New Roman" w:hAnsi="Times New Roman" w:hint="eastAsia"/>
        </w:rPr>
        <w:t>R5-R3-R1</w:t>
      </w:r>
      <w:r w:rsidRPr="001A3E9E">
        <w:rPr>
          <w:rFonts w:ascii="Times New Roman" w:hAnsi="Times New Roman" w:hint="eastAsia"/>
        </w:rPr>
        <w:t>。</w:t>
      </w:r>
    </w:p>
    <w:p w14:paraId="7B8B4033" w14:textId="77777777" w:rsidR="00AC1FD1" w:rsidRPr="001A3E9E" w:rsidRDefault="00AC1FD1" w:rsidP="00AC1FD1">
      <w:pPr>
        <w:ind w:firstLine="480"/>
        <w:rPr>
          <w:rFonts w:ascii="Times New Roman" w:hAnsi="Times New Roman"/>
        </w:rPr>
      </w:pPr>
      <w:r w:rsidRPr="001A3E9E">
        <w:rPr>
          <w:rFonts w:ascii="Times New Roman" w:hAnsi="Times New Roman" w:hint="eastAsia"/>
        </w:rPr>
        <w:t>现在</w:t>
      </w:r>
      <w:r w:rsidRPr="001A3E9E">
        <w:rPr>
          <w:rFonts w:ascii="Times New Roman" w:hAnsi="Times New Roman"/>
        </w:rPr>
        <w:t>我们</w:t>
      </w:r>
      <w:r w:rsidRPr="001A3E9E">
        <w:rPr>
          <w:rFonts w:ascii="Times New Roman" w:hAnsi="Times New Roman"/>
        </w:rPr>
        <w:t>down</w:t>
      </w:r>
      <w:r w:rsidRPr="001A3E9E">
        <w:rPr>
          <w:rFonts w:ascii="Times New Roman" w:hAnsi="Times New Roman" w:hint="eastAsia"/>
        </w:rPr>
        <w:t>掉</w:t>
      </w:r>
      <w:r w:rsidRPr="001A3E9E">
        <w:rPr>
          <w:rFonts w:ascii="Times New Roman" w:hAnsi="Times New Roman" w:hint="eastAsia"/>
        </w:rPr>
        <w:t>R5</w:t>
      </w:r>
      <w:r w:rsidRPr="001A3E9E">
        <w:rPr>
          <w:rFonts w:ascii="Times New Roman" w:hAnsi="Times New Roman" w:hint="eastAsia"/>
        </w:rPr>
        <w:t>的</w:t>
      </w:r>
      <w:r w:rsidRPr="001A3E9E">
        <w:rPr>
          <w:rFonts w:ascii="Times New Roman" w:hAnsi="Times New Roman"/>
        </w:rPr>
        <w:t>上联接口，看</w:t>
      </w:r>
      <w:r w:rsidRPr="001A3E9E">
        <w:rPr>
          <w:rFonts w:ascii="Times New Roman" w:hAnsi="Times New Roman" w:hint="eastAsia"/>
        </w:rPr>
        <w:t>路径是否</w:t>
      </w:r>
      <w:r w:rsidRPr="001A3E9E">
        <w:rPr>
          <w:rFonts w:ascii="Times New Roman" w:hAnsi="Times New Roman"/>
        </w:rPr>
        <w:t>切换到左边。</w:t>
      </w:r>
    </w:p>
    <w:p w14:paraId="282AD60C" w14:textId="77777777" w:rsidR="00AC1FD1" w:rsidRPr="001A3E9E" w:rsidRDefault="00AC1FD1" w:rsidP="00AC1FD1">
      <w:pPr>
        <w:ind w:firstLine="480"/>
        <w:rPr>
          <w:rFonts w:ascii="Times New Roman" w:hAnsi="Times New Roman"/>
        </w:rPr>
      </w:pPr>
      <w:r w:rsidRPr="001A3E9E">
        <w:rPr>
          <w:rFonts w:ascii="Times New Roman" w:hAnsi="Times New Roman"/>
        </w:rPr>
        <w:t>R5(config)#interface g1</w:t>
      </w:r>
    </w:p>
    <w:p w14:paraId="0E624508" w14:textId="77777777" w:rsidR="00AC1FD1" w:rsidRPr="001A3E9E" w:rsidRDefault="00AC1FD1" w:rsidP="00AC1FD1">
      <w:pPr>
        <w:ind w:firstLine="480"/>
        <w:rPr>
          <w:rFonts w:ascii="Times New Roman" w:hAnsi="Times New Roman"/>
        </w:rPr>
      </w:pPr>
      <w:r w:rsidRPr="001A3E9E">
        <w:rPr>
          <w:rFonts w:ascii="Times New Roman" w:hAnsi="Times New Roman"/>
        </w:rPr>
        <w:t>R5(config-if-gigabitethernet1)#</w:t>
      </w:r>
      <w:r w:rsidRPr="001A3E9E">
        <w:rPr>
          <w:rFonts w:ascii="Times New Roman" w:hAnsi="Times New Roman"/>
          <w:b/>
        </w:rPr>
        <w:t>shutdown</w:t>
      </w:r>
    </w:p>
    <w:p w14:paraId="6AFEFFFF" w14:textId="77777777" w:rsidR="00AC1FD1" w:rsidRPr="001A3E9E" w:rsidRDefault="00AC1FD1" w:rsidP="00AC1FD1">
      <w:pPr>
        <w:ind w:firstLine="480"/>
        <w:rPr>
          <w:rFonts w:ascii="Times New Roman" w:hAnsi="Times New Roman"/>
          <w:b/>
        </w:rPr>
      </w:pPr>
      <w:r>
        <w:rPr>
          <w:rFonts w:ascii="Times New Roman" w:hAnsi="Times New Roman"/>
          <w:b/>
        </w:rPr>
        <w:t xml:space="preserve">R5#show vrrp brief </w:t>
      </w:r>
    </w:p>
    <w:p w14:paraId="53AFCD66" w14:textId="77777777" w:rsidR="00AC1FD1" w:rsidRPr="001A3E9E" w:rsidRDefault="00AC1FD1" w:rsidP="00AC1FD1">
      <w:pPr>
        <w:ind w:firstLine="480"/>
        <w:rPr>
          <w:rFonts w:ascii="Times New Roman" w:hAnsi="Times New Roman"/>
          <w:szCs w:val="24"/>
        </w:rPr>
      </w:pPr>
      <w:r w:rsidRPr="00D1666A">
        <w:rPr>
          <w:rFonts w:ascii="Times New Roman" w:hAnsi="Times New Roman"/>
        </w:rPr>
        <w:t xml:space="preserve">  </w:t>
      </w:r>
      <w:r w:rsidRPr="001A3E9E">
        <w:rPr>
          <w:rFonts w:ascii="Times New Roman" w:hAnsi="Times New Roman"/>
          <w:szCs w:val="24"/>
        </w:rPr>
        <w:t>VRID      State      Interface           VIP               Pri(nor/cur)      Adv-interval      Preempt</w:t>
      </w:r>
    </w:p>
    <w:p w14:paraId="1A67B453" w14:textId="77777777" w:rsidR="00AC1FD1" w:rsidRPr="001A3E9E" w:rsidRDefault="00AC1FD1" w:rsidP="00AC1FD1">
      <w:pPr>
        <w:ind w:firstLine="480"/>
        <w:rPr>
          <w:rFonts w:ascii="Times New Roman" w:hAnsi="Times New Roman"/>
          <w:szCs w:val="24"/>
        </w:rPr>
      </w:pPr>
      <w:r w:rsidRPr="001A3E9E">
        <w:rPr>
          <w:rFonts w:ascii="Times New Roman" w:hAnsi="Times New Roman"/>
          <w:szCs w:val="24"/>
        </w:rPr>
        <w:t>--------------------------------------------------------------------------------------------------------</w:t>
      </w:r>
    </w:p>
    <w:p w14:paraId="177D87B5" w14:textId="77777777" w:rsidR="00AC1FD1" w:rsidRPr="001A3E9E" w:rsidRDefault="00AC1FD1" w:rsidP="00AC1FD1">
      <w:pPr>
        <w:ind w:firstLine="480"/>
        <w:rPr>
          <w:rFonts w:ascii="Times New Roman" w:hAnsi="Times New Roman"/>
          <w:szCs w:val="24"/>
        </w:rPr>
      </w:pPr>
      <w:r w:rsidRPr="001A3E9E">
        <w:rPr>
          <w:rFonts w:ascii="Times New Roman" w:hAnsi="Times New Roman"/>
          <w:szCs w:val="24"/>
        </w:rPr>
        <w:t xml:space="preserve">  Vr10      Backup     gigabitethernet0.10   10.10.10.1        100/100           1                 YES</w:t>
      </w:r>
    </w:p>
    <w:p w14:paraId="45CBDD08" w14:textId="77777777" w:rsidR="00AC1FD1" w:rsidRPr="001A3E9E" w:rsidRDefault="00AC1FD1" w:rsidP="007C4864">
      <w:pPr>
        <w:ind w:firstLine="480"/>
        <w:rPr>
          <w:rFonts w:ascii="Times New Roman" w:hAnsi="Times New Roman"/>
          <w:szCs w:val="24"/>
        </w:rPr>
      </w:pPr>
      <w:r w:rsidRPr="001A3E9E">
        <w:rPr>
          <w:rFonts w:ascii="Times New Roman" w:hAnsi="Times New Roman"/>
          <w:szCs w:val="24"/>
        </w:rPr>
        <w:t xml:space="preserve">  Vr20     </w:t>
      </w:r>
      <w:r w:rsidRPr="001A3E9E">
        <w:rPr>
          <w:rFonts w:ascii="Times New Roman" w:hAnsi="Times New Roman"/>
          <w:b/>
          <w:szCs w:val="24"/>
        </w:rPr>
        <w:t xml:space="preserve"> Backup </w:t>
      </w:r>
      <w:r w:rsidRPr="001A3E9E">
        <w:rPr>
          <w:rFonts w:ascii="Times New Roman" w:hAnsi="Times New Roman"/>
          <w:szCs w:val="24"/>
        </w:rPr>
        <w:t xml:space="preserve">    gigabitethernet0.20   20.20.20.1        150/90  </w:t>
      </w:r>
      <w:r w:rsidR="007C4864">
        <w:rPr>
          <w:rFonts w:ascii="Times New Roman" w:hAnsi="Times New Roman"/>
          <w:szCs w:val="24"/>
        </w:rPr>
        <w:t xml:space="preserve">          1                 YES</w:t>
      </w:r>
    </w:p>
    <w:p w14:paraId="38EB512D" w14:textId="77777777" w:rsidR="00AC1FD1" w:rsidRPr="00D1666A" w:rsidRDefault="00AC1FD1" w:rsidP="00AC1FD1">
      <w:pPr>
        <w:ind w:firstLine="480"/>
        <w:rPr>
          <w:rFonts w:ascii="Times New Roman" w:hAnsi="Times New Roman"/>
        </w:rPr>
      </w:pPr>
      <w:r w:rsidRPr="00D1666A">
        <w:rPr>
          <w:rFonts w:ascii="Times New Roman" w:hAnsi="Times New Roman"/>
        </w:rPr>
        <w:t>------------------------------------------------------------------------</w:t>
      </w:r>
      <w:r w:rsidR="007C4864">
        <w:rPr>
          <w:rFonts w:ascii="Times New Roman" w:hAnsi="Times New Roman"/>
        </w:rPr>
        <w:t>-------------------------------</w:t>
      </w:r>
    </w:p>
    <w:p w14:paraId="3695F9F3" w14:textId="77777777" w:rsidR="00AC1FD1" w:rsidRPr="001A3E9E" w:rsidRDefault="00AC1FD1" w:rsidP="00AC1FD1">
      <w:pPr>
        <w:ind w:firstLine="480"/>
        <w:rPr>
          <w:rFonts w:ascii="Times New Roman" w:hAnsi="Times New Roman"/>
        </w:rPr>
      </w:pPr>
      <w:r w:rsidRPr="001A3E9E">
        <w:rPr>
          <w:rFonts w:ascii="Times New Roman" w:hAnsi="Times New Roman" w:hint="eastAsia"/>
        </w:rPr>
        <w:t>可以</w:t>
      </w:r>
      <w:r w:rsidRPr="001A3E9E">
        <w:rPr>
          <w:rFonts w:ascii="Times New Roman" w:hAnsi="Times New Roman"/>
        </w:rPr>
        <w:t>看到对于</w:t>
      </w:r>
      <w:r w:rsidRPr="007C4864">
        <w:rPr>
          <w:rFonts w:ascii="Times New Roman" w:hAnsi="Times New Roman"/>
          <w:b/>
        </w:rPr>
        <w:t>vrrp20</w:t>
      </w:r>
      <w:r w:rsidRPr="001A3E9E">
        <w:rPr>
          <w:rFonts w:ascii="Times New Roman" w:hAnsi="Times New Roman" w:hint="eastAsia"/>
        </w:rPr>
        <w:t>，</w:t>
      </w:r>
      <w:r w:rsidRPr="001A3E9E">
        <w:rPr>
          <w:rFonts w:ascii="Times New Roman" w:hAnsi="Times New Roman" w:hint="eastAsia"/>
        </w:rPr>
        <w:t>R5</w:t>
      </w:r>
      <w:r w:rsidRPr="001A3E9E">
        <w:rPr>
          <w:rFonts w:ascii="Times New Roman" w:hAnsi="Times New Roman" w:hint="eastAsia"/>
        </w:rPr>
        <w:t>成为</w:t>
      </w:r>
      <w:r w:rsidRPr="001A3E9E">
        <w:rPr>
          <w:rFonts w:ascii="Times New Roman" w:hAnsi="Times New Roman"/>
        </w:rPr>
        <w:t>了</w:t>
      </w:r>
      <w:r w:rsidRPr="007C4864">
        <w:rPr>
          <w:rFonts w:ascii="Times New Roman" w:hAnsi="Times New Roman" w:hint="eastAsia"/>
          <w:b/>
        </w:rPr>
        <w:t>Backup</w:t>
      </w:r>
      <w:r w:rsidRPr="001A3E9E">
        <w:rPr>
          <w:rFonts w:ascii="Times New Roman" w:hAnsi="Times New Roman" w:hint="eastAsia"/>
        </w:rPr>
        <w:t>。</w:t>
      </w:r>
    </w:p>
    <w:p w14:paraId="32A2A782" w14:textId="77777777" w:rsidR="00AC1FD1" w:rsidRPr="001A3E9E" w:rsidRDefault="00AC1FD1" w:rsidP="00AC1FD1">
      <w:pPr>
        <w:ind w:firstLine="480"/>
        <w:rPr>
          <w:rFonts w:ascii="Times New Roman" w:hAnsi="Times New Roman"/>
        </w:rPr>
      </w:pPr>
      <w:r w:rsidRPr="001A3E9E">
        <w:rPr>
          <w:rFonts w:ascii="Times New Roman" w:hAnsi="Times New Roman" w:hint="eastAsia"/>
        </w:rPr>
        <w:t>再看</w:t>
      </w:r>
      <w:r w:rsidRPr="001A3E9E">
        <w:rPr>
          <w:rFonts w:ascii="Times New Roman" w:hAnsi="Times New Roman" w:hint="eastAsia"/>
        </w:rPr>
        <w:t>R4</w:t>
      </w:r>
      <w:r w:rsidRPr="001A3E9E">
        <w:rPr>
          <w:rFonts w:ascii="Times New Roman" w:hAnsi="Times New Roman" w:hint="eastAsia"/>
        </w:rPr>
        <w:t>的</w:t>
      </w:r>
      <w:r w:rsidRPr="001A3E9E">
        <w:rPr>
          <w:rFonts w:ascii="Times New Roman" w:hAnsi="Times New Roman"/>
        </w:rPr>
        <w:t>vrrp</w:t>
      </w:r>
      <w:r w:rsidRPr="001A3E9E">
        <w:rPr>
          <w:rFonts w:ascii="Times New Roman" w:hAnsi="Times New Roman"/>
        </w:rPr>
        <w:t>状态：</w:t>
      </w:r>
    </w:p>
    <w:p w14:paraId="250103F7" w14:textId="77777777" w:rsidR="00AC1FD1" w:rsidRPr="001A3E9E" w:rsidRDefault="00AC1FD1" w:rsidP="00AC1FD1">
      <w:pPr>
        <w:ind w:firstLine="480"/>
        <w:rPr>
          <w:rFonts w:ascii="Times New Roman" w:hAnsi="Times New Roman"/>
        </w:rPr>
      </w:pPr>
      <w:r w:rsidRPr="001A3E9E">
        <w:rPr>
          <w:rFonts w:ascii="Times New Roman" w:hAnsi="Times New Roman"/>
        </w:rPr>
        <w:t>R4#show vrrp brief</w:t>
      </w:r>
    </w:p>
    <w:p w14:paraId="3301D720" w14:textId="77777777" w:rsidR="00AC1FD1" w:rsidRPr="001A3E9E" w:rsidRDefault="00AC1FD1" w:rsidP="00AC1FD1">
      <w:pPr>
        <w:ind w:firstLine="480"/>
        <w:rPr>
          <w:rFonts w:ascii="Times New Roman" w:hAnsi="Times New Roman"/>
        </w:rPr>
      </w:pPr>
      <w:r w:rsidRPr="001A3E9E">
        <w:rPr>
          <w:rFonts w:ascii="Times New Roman" w:hAnsi="Times New Roman"/>
        </w:rPr>
        <w:lastRenderedPageBreak/>
        <w:t xml:space="preserve">  VRID      State      Interface           VIP               Pri(nor/cur)      Adv-interval      Preempt</w:t>
      </w:r>
    </w:p>
    <w:p w14:paraId="68A6A989" w14:textId="77777777" w:rsidR="00AC1FD1" w:rsidRPr="001A3E9E" w:rsidRDefault="00AC1FD1" w:rsidP="00AC1FD1">
      <w:pPr>
        <w:ind w:firstLine="480"/>
        <w:rPr>
          <w:rFonts w:ascii="Times New Roman" w:hAnsi="Times New Roman"/>
        </w:rPr>
      </w:pPr>
      <w:r w:rsidRPr="001A3E9E">
        <w:rPr>
          <w:rFonts w:ascii="Times New Roman" w:hAnsi="Times New Roman"/>
        </w:rPr>
        <w:t>--------------------------------------------------------------------------------------------------------</w:t>
      </w:r>
    </w:p>
    <w:p w14:paraId="5CC2CE79" w14:textId="77777777" w:rsidR="00AC1FD1" w:rsidRPr="001A3E9E" w:rsidRDefault="00AC1FD1" w:rsidP="00AC1FD1">
      <w:pPr>
        <w:ind w:firstLine="480"/>
        <w:rPr>
          <w:rFonts w:ascii="Times New Roman" w:hAnsi="Times New Roman"/>
        </w:rPr>
      </w:pPr>
      <w:r w:rsidRPr="001A3E9E">
        <w:rPr>
          <w:rFonts w:ascii="Times New Roman" w:hAnsi="Times New Roman"/>
        </w:rPr>
        <w:t xml:space="preserve">  Vr10      Master     gigabitethernet0.10   10.10.10.1        150/150           1                 YES</w:t>
      </w:r>
    </w:p>
    <w:p w14:paraId="3877F2C4" w14:textId="77777777" w:rsidR="00AC1FD1" w:rsidRPr="001A3E9E" w:rsidRDefault="00AC1FD1" w:rsidP="00AC1FD1">
      <w:pPr>
        <w:ind w:firstLine="480"/>
        <w:rPr>
          <w:rFonts w:ascii="Times New Roman" w:hAnsi="Times New Roman"/>
        </w:rPr>
      </w:pPr>
      <w:r w:rsidRPr="001A3E9E">
        <w:rPr>
          <w:rFonts w:ascii="Times New Roman" w:hAnsi="Times New Roman"/>
        </w:rPr>
        <w:t xml:space="preserve">  </w:t>
      </w:r>
      <w:r w:rsidRPr="001A3E9E">
        <w:rPr>
          <w:rFonts w:ascii="Times New Roman" w:hAnsi="Times New Roman"/>
          <w:b/>
        </w:rPr>
        <w:t>Vr20      Master</w:t>
      </w:r>
      <w:r w:rsidRPr="001A3E9E">
        <w:rPr>
          <w:rFonts w:ascii="Times New Roman" w:hAnsi="Times New Roman"/>
        </w:rPr>
        <w:t xml:space="preserve">     gigabitethernet0.20   20.20.20.1        100/100           1                 YES</w:t>
      </w:r>
    </w:p>
    <w:p w14:paraId="6CA917E0" w14:textId="77777777" w:rsidR="00AC1FD1" w:rsidRPr="001A3E9E" w:rsidRDefault="00AC1FD1" w:rsidP="00AC1FD1">
      <w:pPr>
        <w:ind w:firstLine="480"/>
        <w:rPr>
          <w:rFonts w:ascii="Times New Roman" w:hAnsi="Times New Roman"/>
        </w:rPr>
      </w:pPr>
    </w:p>
    <w:p w14:paraId="2E05E1F0" w14:textId="77777777" w:rsidR="00AC1FD1" w:rsidRPr="001A3E9E" w:rsidRDefault="00AC1FD1" w:rsidP="00AC1FD1">
      <w:pPr>
        <w:ind w:firstLine="480"/>
        <w:rPr>
          <w:rFonts w:ascii="Times New Roman" w:hAnsi="Times New Roman"/>
        </w:rPr>
      </w:pPr>
      <w:r w:rsidRPr="001A3E9E">
        <w:rPr>
          <w:rFonts w:ascii="Times New Roman" w:hAnsi="Times New Roman"/>
        </w:rPr>
        <w:t>-----------------------------------------------------------------------------------------------</w:t>
      </w:r>
      <w:r>
        <w:rPr>
          <w:rFonts w:ascii="Times New Roman" w:hAnsi="Times New Roman"/>
        </w:rPr>
        <w:t>--------</w:t>
      </w:r>
    </w:p>
    <w:p w14:paraId="32B98DE1" w14:textId="77777777" w:rsidR="00AC1FD1" w:rsidRPr="001A3E9E" w:rsidRDefault="00AC1FD1" w:rsidP="00AC1FD1">
      <w:pPr>
        <w:ind w:firstLine="480"/>
        <w:rPr>
          <w:rFonts w:ascii="Times New Roman" w:hAnsi="Times New Roman"/>
        </w:rPr>
      </w:pPr>
      <w:r w:rsidRPr="001A3E9E">
        <w:rPr>
          <w:rFonts w:ascii="Times New Roman" w:hAnsi="Times New Roman" w:hint="eastAsia"/>
        </w:rPr>
        <w:t>可以</w:t>
      </w:r>
      <w:r w:rsidRPr="001A3E9E">
        <w:rPr>
          <w:rFonts w:ascii="Times New Roman" w:hAnsi="Times New Roman"/>
        </w:rPr>
        <w:t>看到</w:t>
      </w:r>
      <w:r w:rsidRPr="001A3E9E">
        <w:rPr>
          <w:rFonts w:ascii="Times New Roman" w:hAnsi="Times New Roman"/>
        </w:rPr>
        <w:t>vrrp20</w:t>
      </w:r>
      <w:r w:rsidRPr="001A3E9E">
        <w:rPr>
          <w:rFonts w:ascii="Times New Roman" w:hAnsi="Times New Roman" w:hint="eastAsia"/>
        </w:rPr>
        <w:t>已经</w:t>
      </w:r>
      <w:r w:rsidRPr="001A3E9E">
        <w:rPr>
          <w:rFonts w:ascii="Times New Roman" w:hAnsi="Times New Roman"/>
        </w:rPr>
        <w:t>将</w:t>
      </w:r>
      <w:r w:rsidRPr="001A3E9E">
        <w:rPr>
          <w:rFonts w:ascii="Times New Roman" w:hAnsi="Times New Roman" w:hint="eastAsia"/>
        </w:rPr>
        <w:t>R4</w:t>
      </w:r>
      <w:r w:rsidRPr="001A3E9E">
        <w:rPr>
          <w:rFonts w:ascii="Times New Roman" w:hAnsi="Times New Roman" w:hint="eastAsia"/>
        </w:rPr>
        <w:t>切换</w:t>
      </w:r>
      <w:r w:rsidRPr="001A3E9E">
        <w:rPr>
          <w:rFonts w:ascii="Times New Roman" w:hAnsi="Times New Roman"/>
        </w:rPr>
        <w:t>为了</w:t>
      </w:r>
      <w:r w:rsidRPr="001A3E9E">
        <w:rPr>
          <w:rFonts w:ascii="Times New Roman" w:hAnsi="Times New Roman" w:hint="eastAsia"/>
          <w:b/>
        </w:rPr>
        <w:t>M</w:t>
      </w:r>
      <w:r w:rsidRPr="001A3E9E">
        <w:rPr>
          <w:rFonts w:ascii="Times New Roman" w:hAnsi="Times New Roman"/>
          <w:b/>
        </w:rPr>
        <w:t>aster</w:t>
      </w:r>
      <w:r w:rsidRPr="001A3E9E">
        <w:rPr>
          <w:rFonts w:ascii="Times New Roman" w:hAnsi="Times New Roman" w:hint="eastAsia"/>
          <w:b/>
        </w:rPr>
        <w:t>。</w:t>
      </w:r>
    </w:p>
    <w:p w14:paraId="1384B47A" w14:textId="77777777" w:rsidR="00AC1FD1" w:rsidRPr="001A3E9E" w:rsidRDefault="00AC1FD1" w:rsidP="00AC1FD1">
      <w:pPr>
        <w:ind w:firstLine="480"/>
        <w:rPr>
          <w:rFonts w:ascii="Times New Roman" w:hAnsi="Times New Roman"/>
          <w:b/>
        </w:rPr>
      </w:pPr>
      <w:r w:rsidRPr="001A3E9E">
        <w:rPr>
          <w:rFonts w:ascii="Times New Roman" w:hAnsi="Times New Roman" w:hint="eastAsia"/>
          <w:b/>
        </w:rPr>
        <w:t>在</w:t>
      </w:r>
      <w:r w:rsidRPr="001A3E9E">
        <w:rPr>
          <w:rFonts w:ascii="Times New Roman" w:hAnsi="Times New Roman" w:hint="eastAsia"/>
          <w:b/>
        </w:rPr>
        <w:t>PC2</w:t>
      </w:r>
      <w:r w:rsidRPr="001A3E9E">
        <w:rPr>
          <w:rFonts w:ascii="Times New Roman" w:hAnsi="Times New Roman" w:hint="eastAsia"/>
          <w:b/>
        </w:rPr>
        <w:t>上</w:t>
      </w:r>
      <w:r w:rsidRPr="001A3E9E">
        <w:rPr>
          <w:rFonts w:ascii="Times New Roman" w:hAnsi="Times New Roman"/>
          <w:b/>
        </w:rPr>
        <w:t>再次</w:t>
      </w:r>
      <w:r w:rsidRPr="001A3E9E">
        <w:rPr>
          <w:rFonts w:ascii="Times New Roman" w:hAnsi="Times New Roman" w:hint="eastAsia"/>
          <w:b/>
        </w:rPr>
        <w:t>ping 20.20.1.1</w:t>
      </w:r>
    </w:p>
    <w:p w14:paraId="650C6796" w14:textId="77777777" w:rsidR="00AC1FD1" w:rsidRPr="001A3E9E" w:rsidRDefault="00AC1FD1" w:rsidP="00AC1FD1">
      <w:pPr>
        <w:ind w:firstLine="480"/>
        <w:rPr>
          <w:rFonts w:ascii="Times New Roman" w:hAnsi="Times New Roman"/>
        </w:rPr>
      </w:pPr>
      <w:r w:rsidRPr="001A3E9E">
        <w:rPr>
          <w:rFonts w:ascii="Times New Roman" w:hAnsi="Times New Roman"/>
        </w:rPr>
        <w:t>C:\Users\Administrator&gt;ping 20.20.1.1</w:t>
      </w:r>
    </w:p>
    <w:p w14:paraId="27EED955" w14:textId="77777777" w:rsidR="00AC1FD1" w:rsidRPr="001A3E9E" w:rsidRDefault="00AC1FD1" w:rsidP="00AC1FD1">
      <w:pPr>
        <w:ind w:firstLine="480"/>
        <w:rPr>
          <w:rFonts w:ascii="Times New Roman" w:hAnsi="Times New Roman"/>
        </w:rPr>
      </w:pPr>
      <w:r w:rsidRPr="001A3E9E">
        <w:rPr>
          <w:rFonts w:ascii="Times New Roman" w:hAnsi="Times New Roman" w:hint="eastAsia"/>
        </w:rPr>
        <w:t>正在</w:t>
      </w:r>
      <w:r w:rsidRPr="001A3E9E">
        <w:rPr>
          <w:rFonts w:ascii="Times New Roman" w:hAnsi="Times New Roman" w:hint="eastAsia"/>
        </w:rPr>
        <w:t xml:space="preserve"> Ping 20.20.1.1 </w:t>
      </w:r>
      <w:r w:rsidRPr="001A3E9E">
        <w:rPr>
          <w:rFonts w:ascii="Times New Roman" w:hAnsi="Times New Roman" w:hint="eastAsia"/>
        </w:rPr>
        <w:t>具有</w:t>
      </w:r>
      <w:r w:rsidRPr="001A3E9E">
        <w:rPr>
          <w:rFonts w:ascii="Times New Roman" w:hAnsi="Times New Roman" w:hint="eastAsia"/>
        </w:rPr>
        <w:t xml:space="preserve"> 32 </w:t>
      </w:r>
      <w:r w:rsidRPr="001A3E9E">
        <w:rPr>
          <w:rFonts w:ascii="Times New Roman" w:hAnsi="Times New Roman" w:hint="eastAsia"/>
        </w:rPr>
        <w:t>字节的数据</w:t>
      </w:r>
      <w:r w:rsidRPr="001A3E9E">
        <w:rPr>
          <w:rFonts w:ascii="Times New Roman" w:hAnsi="Times New Roman" w:hint="eastAsia"/>
        </w:rPr>
        <w:t>:</w:t>
      </w:r>
    </w:p>
    <w:p w14:paraId="111464AE" w14:textId="77777777" w:rsidR="00AC1FD1" w:rsidRPr="001A3E9E" w:rsidRDefault="00AC1FD1" w:rsidP="00AC1FD1">
      <w:pPr>
        <w:ind w:firstLine="480"/>
        <w:rPr>
          <w:rFonts w:ascii="Times New Roman" w:hAnsi="Times New Roman"/>
        </w:rPr>
      </w:pPr>
      <w:r w:rsidRPr="001A3E9E">
        <w:rPr>
          <w:rFonts w:ascii="Times New Roman" w:hAnsi="Times New Roman" w:hint="eastAsia"/>
        </w:rPr>
        <w:t>来自</w:t>
      </w:r>
      <w:r w:rsidRPr="001A3E9E">
        <w:rPr>
          <w:rFonts w:ascii="Times New Roman" w:hAnsi="Times New Roman" w:hint="eastAsia"/>
        </w:rPr>
        <w:t xml:space="preserve"> 20.20.1.1 </w:t>
      </w:r>
      <w:r w:rsidRPr="001A3E9E">
        <w:rPr>
          <w:rFonts w:ascii="Times New Roman" w:hAnsi="Times New Roman" w:hint="eastAsia"/>
        </w:rPr>
        <w:t>的回复</w:t>
      </w:r>
      <w:r w:rsidRPr="001A3E9E">
        <w:rPr>
          <w:rFonts w:ascii="Times New Roman" w:hAnsi="Times New Roman" w:hint="eastAsia"/>
        </w:rPr>
        <w:t xml:space="preserve">: </w:t>
      </w:r>
      <w:r w:rsidRPr="001A3E9E">
        <w:rPr>
          <w:rFonts w:ascii="Times New Roman" w:hAnsi="Times New Roman" w:hint="eastAsia"/>
        </w:rPr>
        <w:t>字节</w:t>
      </w:r>
      <w:r w:rsidRPr="001A3E9E">
        <w:rPr>
          <w:rFonts w:ascii="Times New Roman" w:hAnsi="Times New Roman" w:hint="eastAsia"/>
        </w:rPr>
        <w:t xml:space="preserve">=32 </w:t>
      </w:r>
      <w:r w:rsidRPr="001A3E9E">
        <w:rPr>
          <w:rFonts w:ascii="Times New Roman" w:hAnsi="Times New Roman" w:hint="eastAsia"/>
        </w:rPr>
        <w:t>时间</w:t>
      </w:r>
      <w:r w:rsidRPr="001A3E9E">
        <w:rPr>
          <w:rFonts w:ascii="Times New Roman" w:hAnsi="Times New Roman" w:hint="eastAsia"/>
        </w:rPr>
        <w:t>&lt;1ms TTL=253</w:t>
      </w:r>
    </w:p>
    <w:p w14:paraId="56670FAC" w14:textId="77777777" w:rsidR="00AC1FD1" w:rsidRPr="001A3E9E" w:rsidRDefault="00AC1FD1" w:rsidP="00AC1FD1">
      <w:pPr>
        <w:ind w:firstLine="480"/>
        <w:rPr>
          <w:rFonts w:ascii="Times New Roman" w:hAnsi="Times New Roman"/>
        </w:rPr>
      </w:pPr>
      <w:r w:rsidRPr="001A3E9E">
        <w:rPr>
          <w:rFonts w:ascii="Times New Roman" w:hAnsi="Times New Roman" w:hint="eastAsia"/>
        </w:rPr>
        <w:t>来自</w:t>
      </w:r>
      <w:r w:rsidRPr="001A3E9E">
        <w:rPr>
          <w:rFonts w:ascii="Times New Roman" w:hAnsi="Times New Roman" w:hint="eastAsia"/>
        </w:rPr>
        <w:t xml:space="preserve"> 20.20.1.1 </w:t>
      </w:r>
      <w:r w:rsidRPr="001A3E9E">
        <w:rPr>
          <w:rFonts w:ascii="Times New Roman" w:hAnsi="Times New Roman" w:hint="eastAsia"/>
        </w:rPr>
        <w:t>的回复</w:t>
      </w:r>
      <w:r w:rsidRPr="001A3E9E">
        <w:rPr>
          <w:rFonts w:ascii="Times New Roman" w:hAnsi="Times New Roman" w:hint="eastAsia"/>
        </w:rPr>
        <w:t xml:space="preserve">: </w:t>
      </w:r>
      <w:r w:rsidRPr="001A3E9E">
        <w:rPr>
          <w:rFonts w:ascii="Times New Roman" w:hAnsi="Times New Roman" w:hint="eastAsia"/>
        </w:rPr>
        <w:t>字节</w:t>
      </w:r>
      <w:r w:rsidRPr="001A3E9E">
        <w:rPr>
          <w:rFonts w:ascii="Times New Roman" w:hAnsi="Times New Roman" w:hint="eastAsia"/>
        </w:rPr>
        <w:t xml:space="preserve">=32 </w:t>
      </w:r>
      <w:r w:rsidRPr="001A3E9E">
        <w:rPr>
          <w:rFonts w:ascii="Times New Roman" w:hAnsi="Times New Roman" w:hint="eastAsia"/>
        </w:rPr>
        <w:t>时间</w:t>
      </w:r>
      <w:r w:rsidRPr="001A3E9E">
        <w:rPr>
          <w:rFonts w:ascii="Times New Roman" w:hAnsi="Times New Roman" w:hint="eastAsia"/>
        </w:rPr>
        <w:t>=1ms TTL=253</w:t>
      </w:r>
    </w:p>
    <w:p w14:paraId="4AD1169F" w14:textId="77777777" w:rsidR="00AC1FD1" w:rsidRPr="001A3E9E" w:rsidRDefault="00AC1FD1" w:rsidP="00AC1FD1">
      <w:pPr>
        <w:ind w:firstLine="480"/>
        <w:rPr>
          <w:rFonts w:ascii="Times New Roman" w:hAnsi="Times New Roman"/>
        </w:rPr>
      </w:pPr>
      <w:r w:rsidRPr="001A3E9E">
        <w:rPr>
          <w:rFonts w:ascii="Times New Roman" w:hAnsi="Times New Roman" w:hint="eastAsia"/>
        </w:rPr>
        <w:t>来自</w:t>
      </w:r>
      <w:r w:rsidRPr="001A3E9E">
        <w:rPr>
          <w:rFonts w:ascii="Times New Roman" w:hAnsi="Times New Roman" w:hint="eastAsia"/>
        </w:rPr>
        <w:t xml:space="preserve"> 20.20.1.1 </w:t>
      </w:r>
      <w:r w:rsidRPr="001A3E9E">
        <w:rPr>
          <w:rFonts w:ascii="Times New Roman" w:hAnsi="Times New Roman" w:hint="eastAsia"/>
        </w:rPr>
        <w:t>的回复</w:t>
      </w:r>
      <w:r w:rsidRPr="001A3E9E">
        <w:rPr>
          <w:rFonts w:ascii="Times New Roman" w:hAnsi="Times New Roman" w:hint="eastAsia"/>
        </w:rPr>
        <w:t xml:space="preserve">: </w:t>
      </w:r>
      <w:r w:rsidRPr="001A3E9E">
        <w:rPr>
          <w:rFonts w:ascii="Times New Roman" w:hAnsi="Times New Roman" w:hint="eastAsia"/>
        </w:rPr>
        <w:t>字节</w:t>
      </w:r>
      <w:r w:rsidRPr="001A3E9E">
        <w:rPr>
          <w:rFonts w:ascii="Times New Roman" w:hAnsi="Times New Roman" w:hint="eastAsia"/>
        </w:rPr>
        <w:t xml:space="preserve">=32 </w:t>
      </w:r>
      <w:r w:rsidRPr="001A3E9E">
        <w:rPr>
          <w:rFonts w:ascii="Times New Roman" w:hAnsi="Times New Roman" w:hint="eastAsia"/>
        </w:rPr>
        <w:t>时间</w:t>
      </w:r>
      <w:r w:rsidRPr="001A3E9E">
        <w:rPr>
          <w:rFonts w:ascii="Times New Roman" w:hAnsi="Times New Roman" w:hint="eastAsia"/>
        </w:rPr>
        <w:t>&lt;1ms TTL=253</w:t>
      </w:r>
    </w:p>
    <w:p w14:paraId="525DA322" w14:textId="77777777" w:rsidR="00AC1FD1" w:rsidRPr="001A3E9E" w:rsidRDefault="00AC1FD1" w:rsidP="00AC1FD1">
      <w:pPr>
        <w:ind w:firstLine="480"/>
        <w:rPr>
          <w:rFonts w:ascii="Times New Roman" w:hAnsi="Times New Roman"/>
        </w:rPr>
      </w:pPr>
      <w:r w:rsidRPr="001A3E9E">
        <w:rPr>
          <w:rFonts w:ascii="Times New Roman" w:hAnsi="Times New Roman" w:hint="eastAsia"/>
        </w:rPr>
        <w:t>来自</w:t>
      </w:r>
      <w:r w:rsidRPr="001A3E9E">
        <w:rPr>
          <w:rFonts w:ascii="Times New Roman" w:hAnsi="Times New Roman" w:hint="eastAsia"/>
        </w:rPr>
        <w:t xml:space="preserve"> 20.20.1.1 </w:t>
      </w:r>
      <w:r w:rsidRPr="001A3E9E">
        <w:rPr>
          <w:rFonts w:ascii="Times New Roman" w:hAnsi="Times New Roman" w:hint="eastAsia"/>
        </w:rPr>
        <w:t>的回复</w:t>
      </w:r>
      <w:r w:rsidRPr="001A3E9E">
        <w:rPr>
          <w:rFonts w:ascii="Times New Roman" w:hAnsi="Times New Roman" w:hint="eastAsia"/>
        </w:rPr>
        <w:t xml:space="preserve">: </w:t>
      </w:r>
      <w:r w:rsidRPr="001A3E9E">
        <w:rPr>
          <w:rFonts w:ascii="Times New Roman" w:hAnsi="Times New Roman" w:hint="eastAsia"/>
        </w:rPr>
        <w:t>字节</w:t>
      </w:r>
      <w:r w:rsidRPr="001A3E9E">
        <w:rPr>
          <w:rFonts w:ascii="Times New Roman" w:hAnsi="Times New Roman" w:hint="eastAsia"/>
        </w:rPr>
        <w:t xml:space="preserve">=32 </w:t>
      </w:r>
      <w:r w:rsidRPr="001A3E9E">
        <w:rPr>
          <w:rFonts w:ascii="Times New Roman" w:hAnsi="Times New Roman" w:hint="eastAsia"/>
        </w:rPr>
        <w:t>时间</w:t>
      </w:r>
      <w:r w:rsidRPr="001A3E9E">
        <w:rPr>
          <w:rFonts w:ascii="Times New Roman" w:hAnsi="Times New Roman" w:hint="eastAsia"/>
        </w:rPr>
        <w:t>&lt;1ms TTL=253</w:t>
      </w:r>
    </w:p>
    <w:p w14:paraId="6D48333B" w14:textId="77777777" w:rsidR="00AC1FD1" w:rsidRPr="001A3E9E" w:rsidRDefault="00AC1FD1" w:rsidP="00AC1FD1">
      <w:pPr>
        <w:ind w:firstLine="480"/>
        <w:rPr>
          <w:rFonts w:ascii="Times New Roman" w:hAnsi="Times New Roman"/>
        </w:rPr>
      </w:pPr>
      <w:r w:rsidRPr="001A3E9E">
        <w:rPr>
          <w:rFonts w:ascii="Times New Roman" w:hAnsi="Times New Roman" w:hint="eastAsia"/>
        </w:rPr>
        <w:t xml:space="preserve">20.20.1.1 </w:t>
      </w:r>
      <w:r w:rsidRPr="001A3E9E">
        <w:rPr>
          <w:rFonts w:ascii="Times New Roman" w:hAnsi="Times New Roman" w:hint="eastAsia"/>
        </w:rPr>
        <w:t>的</w:t>
      </w:r>
      <w:r w:rsidRPr="001A3E9E">
        <w:rPr>
          <w:rFonts w:ascii="Times New Roman" w:hAnsi="Times New Roman" w:hint="eastAsia"/>
        </w:rPr>
        <w:t xml:space="preserve"> Ping </w:t>
      </w:r>
      <w:r w:rsidRPr="001A3E9E">
        <w:rPr>
          <w:rFonts w:ascii="Times New Roman" w:hAnsi="Times New Roman" w:hint="eastAsia"/>
        </w:rPr>
        <w:t>统计信息</w:t>
      </w:r>
      <w:r w:rsidRPr="001A3E9E">
        <w:rPr>
          <w:rFonts w:ascii="Times New Roman" w:hAnsi="Times New Roman" w:hint="eastAsia"/>
        </w:rPr>
        <w:t>:</w:t>
      </w:r>
    </w:p>
    <w:p w14:paraId="05E23D26" w14:textId="77777777" w:rsidR="00AC1FD1" w:rsidRPr="001A3E9E" w:rsidRDefault="00AC1FD1" w:rsidP="00AC1FD1">
      <w:pPr>
        <w:ind w:firstLine="480"/>
        <w:rPr>
          <w:rFonts w:ascii="Times New Roman" w:hAnsi="Times New Roman"/>
        </w:rPr>
      </w:pPr>
      <w:r w:rsidRPr="001A3E9E">
        <w:rPr>
          <w:rFonts w:ascii="Times New Roman" w:hAnsi="Times New Roman" w:hint="eastAsia"/>
        </w:rPr>
        <w:t xml:space="preserve">    </w:t>
      </w:r>
      <w:r w:rsidRPr="001A3E9E">
        <w:rPr>
          <w:rFonts w:ascii="Times New Roman" w:hAnsi="Times New Roman" w:hint="eastAsia"/>
        </w:rPr>
        <w:t>数据包</w:t>
      </w:r>
      <w:r w:rsidRPr="001A3E9E">
        <w:rPr>
          <w:rFonts w:ascii="Times New Roman" w:hAnsi="Times New Roman" w:hint="eastAsia"/>
        </w:rPr>
        <w:t xml:space="preserve">: </w:t>
      </w:r>
      <w:r w:rsidRPr="001A3E9E">
        <w:rPr>
          <w:rFonts w:ascii="Times New Roman" w:hAnsi="Times New Roman" w:hint="eastAsia"/>
        </w:rPr>
        <w:t>已发送</w:t>
      </w:r>
      <w:r w:rsidRPr="001A3E9E">
        <w:rPr>
          <w:rFonts w:ascii="Times New Roman" w:hAnsi="Times New Roman" w:hint="eastAsia"/>
        </w:rPr>
        <w:t xml:space="preserve"> = 4</w:t>
      </w:r>
      <w:r w:rsidRPr="001A3E9E">
        <w:rPr>
          <w:rFonts w:ascii="Times New Roman" w:hAnsi="Times New Roman" w:hint="eastAsia"/>
        </w:rPr>
        <w:t>，已接收</w:t>
      </w:r>
      <w:r w:rsidRPr="001A3E9E">
        <w:rPr>
          <w:rFonts w:ascii="Times New Roman" w:hAnsi="Times New Roman" w:hint="eastAsia"/>
        </w:rPr>
        <w:t xml:space="preserve"> = 4</w:t>
      </w:r>
      <w:r w:rsidRPr="001A3E9E">
        <w:rPr>
          <w:rFonts w:ascii="Times New Roman" w:hAnsi="Times New Roman" w:hint="eastAsia"/>
        </w:rPr>
        <w:t>，丢失</w:t>
      </w:r>
      <w:r w:rsidRPr="001A3E9E">
        <w:rPr>
          <w:rFonts w:ascii="Times New Roman" w:hAnsi="Times New Roman" w:hint="eastAsia"/>
        </w:rPr>
        <w:t xml:space="preserve"> = 0 (0% </w:t>
      </w:r>
      <w:r w:rsidRPr="001A3E9E">
        <w:rPr>
          <w:rFonts w:ascii="Times New Roman" w:hAnsi="Times New Roman" w:hint="eastAsia"/>
        </w:rPr>
        <w:t>丢失</w:t>
      </w:r>
      <w:r w:rsidRPr="001A3E9E">
        <w:rPr>
          <w:rFonts w:ascii="Times New Roman" w:hAnsi="Times New Roman" w:hint="eastAsia"/>
        </w:rPr>
        <w:t>)</w:t>
      </w:r>
      <w:r w:rsidRPr="001A3E9E">
        <w:rPr>
          <w:rFonts w:ascii="Times New Roman" w:hAnsi="Times New Roman" w:hint="eastAsia"/>
        </w:rPr>
        <w:t>，</w:t>
      </w:r>
    </w:p>
    <w:p w14:paraId="53507EB2" w14:textId="77777777" w:rsidR="00AC1FD1" w:rsidRPr="001A3E9E" w:rsidRDefault="00AC1FD1" w:rsidP="00AC1FD1">
      <w:pPr>
        <w:ind w:firstLine="480"/>
        <w:rPr>
          <w:rFonts w:ascii="Times New Roman" w:hAnsi="Times New Roman"/>
        </w:rPr>
      </w:pPr>
      <w:r w:rsidRPr="001A3E9E">
        <w:rPr>
          <w:rFonts w:ascii="Times New Roman" w:hAnsi="Times New Roman" w:hint="eastAsia"/>
        </w:rPr>
        <w:t>往返行程的估计时间</w:t>
      </w:r>
      <w:r w:rsidRPr="001A3E9E">
        <w:rPr>
          <w:rFonts w:ascii="Times New Roman" w:hAnsi="Times New Roman" w:hint="eastAsia"/>
        </w:rPr>
        <w:t>(</w:t>
      </w:r>
      <w:r w:rsidRPr="001A3E9E">
        <w:rPr>
          <w:rFonts w:ascii="Times New Roman" w:hAnsi="Times New Roman" w:hint="eastAsia"/>
        </w:rPr>
        <w:t>以毫秒为单位</w:t>
      </w:r>
      <w:r w:rsidRPr="001A3E9E">
        <w:rPr>
          <w:rFonts w:ascii="Times New Roman" w:hAnsi="Times New Roman" w:hint="eastAsia"/>
        </w:rPr>
        <w:t>):</w:t>
      </w:r>
    </w:p>
    <w:p w14:paraId="52194CBA" w14:textId="77777777" w:rsidR="00AC1FD1" w:rsidRPr="001A3E9E" w:rsidRDefault="00AC1FD1" w:rsidP="00AC1FD1">
      <w:pPr>
        <w:ind w:firstLine="480"/>
        <w:rPr>
          <w:rFonts w:ascii="Times New Roman" w:hAnsi="Times New Roman"/>
        </w:rPr>
      </w:pPr>
      <w:r w:rsidRPr="001A3E9E">
        <w:rPr>
          <w:rFonts w:ascii="Times New Roman" w:hAnsi="Times New Roman" w:hint="eastAsia"/>
        </w:rPr>
        <w:t>最短</w:t>
      </w:r>
      <w:r w:rsidRPr="001A3E9E">
        <w:rPr>
          <w:rFonts w:ascii="Times New Roman" w:hAnsi="Times New Roman" w:hint="eastAsia"/>
        </w:rPr>
        <w:t xml:space="preserve"> = 0ms</w:t>
      </w:r>
      <w:r w:rsidRPr="001A3E9E">
        <w:rPr>
          <w:rFonts w:ascii="Times New Roman" w:hAnsi="Times New Roman" w:hint="eastAsia"/>
        </w:rPr>
        <w:t>，最长</w:t>
      </w:r>
      <w:r w:rsidRPr="001A3E9E">
        <w:rPr>
          <w:rFonts w:ascii="Times New Roman" w:hAnsi="Times New Roman" w:hint="eastAsia"/>
        </w:rPr>
        <w:t xml:space="preserve"> = 1ms</w:t>
      </w:r>
      <w:r w:rsidRPr="001A3E9E">
        <w:rPr>
          <w:rFonts w:ascii="Times New Roman" w:hAnsi="Times New Roman" w:hint="eastAsia"/>
        </w:rPr>
        <w:t>，平均</w:t>
      </w:r>
      <w:r w:rsidRPr="001A3E9E">
        <w:rPr>
          <w:rFonts w:ascii="Times New Roman" w:hAnsi="Times New Roman" w:hint="eastAsia"/>
        </w:rPr>
        <w:t xml:space="preserve"> = 0ms</w:t>
      </w:r>
    </w:p>
    <w:p w14:paraId="2FA16226" w14:textId="77777777" w:rsidR="00AC1FD1" w:rsidRPr="001A3E9E" w:rsidRDefault="00AC1FD1" w:rsidP="00AC1FD1">
      <w:pPr>
        <w:ind w:firstLine="480"/>
        <w:rPr>
          <w:rFonts w:ascii="Times New Roman" w:hAnsi="Times New Roman"/>
        </w:rPr>
      </w:pPr>
    </w:p>
    <w:p w14:paraId="5D3F18D4" w14:textId="77777777" w:rsidR="00AC1FD1" w:rsidRPr="001A3E9E" w:rsidRDefault="00AC1FD1" w:rsidP="00AC1FD1">
      <w:pPr>
        <w:ind w:firstLine="480"/>
        <w:rPr>
          <w:rFonts w:ascii="Times New Roman" w:hAnsi="Times New Roman"/>
        </w:rPr>
      </w:pPr>
      <w:r w:rsidRPr="001A3E9E">
        <w:rPr>
          <w:rFonts w:ascii="Times New Roman" w:hAnsi="Times New Roman" w:hint="eastAsia"/>
          <w:b/>
        </w:rPr>
        <w:t>在</w:t>
      </w:r>
      <w:r w:rsidRPr="001A3E9E">
        <w:rPr>
          <w:rFonts w:ascii="Times New Roman" w:hAnsi="Times New Roman" w:hint="eastAsia"/>
          <w:b/>
        </w:rPr>
        <w:t>PC2</w:t>
      </w:r>
      <w:r w:rsidRPr="001A3E9E">
        <w:rPr>
          <w:rFonts w:ascii="Times New Roman" w:hAnsi="Times New Roman" w:hint="eastAsia"/>
          <w:b/>
        </w:rPr>
        <w:t>上</w:t>
      </w:r>
      <w:r w:rsidRPr="001A3E9E">
        <w:rPr>
          <w:rFonts w:ascii="Times New Roman" w:hAnsi="Times New Roman"/>
          <w:b/>
        </w:rPr>
        <w:t>再次跟踪到达</w:t>
      </w:r>
      <w:r w:rsidRPr="001A3E9E">
        <w:rPr>
          <w:rFonts w:ascii="Times New Roman" w:hAnsi="Times New Roman" w:hint="eastAsia"/>
          <w:b/>
        </w:rPr>
        <w:t>20.20.1.1</w:t>
      </w:r>
      <w:r w:rsidRPr="001A3E9E">
        <w:rPr>
          <w:rFonts w:ascii="Times New Roman" w:hAnsi="Times New Roman" w:hint="eastAsia"/>
          <w:b/>
        </w:rPr>
        <w:t>的</w:t>
      </w:r>
      <w:r w:rsidRPr="001A3E9E">
        <w:rPr>
          <w:rFonts w:ascii="Times New Roman" w:hAnsi="Times New Roman"/>
          <w:b/>
        </w:rPr>
        <w:t>路径</w:t>
      </w:r>
      <w:r w:rsidRPr="001A3E9E">
        <w:rPr>
          <w:rFonts w:ascii="Times New Roman" w:hAnsi="Times New Roman"/>
        </w:rPr>
        <w:t>。</w:t>
      </w:r>
    </w:p>
    <w:p w14:paraId="58A872BA" w14:textId="77777777" w:rsidR="00AC1FD1" w:rsidRPr="001A3E9E" w:rsidRDefault="00AC1FD1" w:rsidP="00AC1FD1">
      <w:pPr>
        <w:ind w:firstLine="480"/>
        <w:rPr>
          <w:rFonts w:ascii="Times New Roman" w:hAnsi="Times New Roman"/>
        </w:rPr>
      </w:pPr>
      <w:r w:rsidRPr="001A3E9E">
        <w:rPr>
          <w:rFonts w:ascii="Times New Roman" w:hAnsi="Times New Roman"/>
        </w:rPr>
        <w:t>C:\Users\Administrator&gt;tracert 20.20.1.1</w:t>
      </w:r>
    </w:p>
    <w:p w14:paraId="5146311F" w14:textId="77777777" w:rsidR="00AC1FD1" w:rsidRPr="001A3E9E" w:rsidRDefault="00AC1FD1" w:rsidP="00AC1FD1">
      <w:pPr>
        <w:ind w:firstLine="480"/>
        <w:rPr>
          <w:rFonts w:ascii="Times New Roman" w:hAnsi="Times New Roman"/>
        </w:rPr>
      </w:pPr>
      <w:r w:rsidRPr="001A3E9E">
        <w:rPr>
          <w:rFonts w:ascii="Times New Roman" w:hAnsi="Times New Roman" w:hint="eastAsia"/>
        </w:rPr>
        <w:t>通过最多</w:t>
      </w:r>
      <w:r w:rsidRPr="001A3E9E">
        <w:rPr>
          <w:rFonts w:ascii="Times New Roman" w:hAnsi="Times New Roman" w:hint="eastAsia"/>
        </w:rPr>
        <w:t xml:space="preserve"> 30 </w:t>
      </w:r>
      <w:r w:rsidRPr="001A3E9E">
        <w:rPr>
          <w:rFonts w:ascii="Times New Roman" w:hAnsi="Times New Roman" w:hint="eastAsia"/>
        </w:rPr>
        <w:t>个跃点跟踪到</w:t>
      </w:r>
      <w:r w:rsidRPr="001A3E9E">
        <w:rPr>
          <w:rFonts w:ascii="Times New Roman" w:hAnsi="Times New Roman" w:hint="eastAsia"/>
        </w:rPr>
        <w:t xml:space="preserve"> 20.20.1.1 </w:t>
      </w:r>
      <w:r w:rsidRPr="001A3E9E">
        <w:rPr>
          <w:rFonts w:ascii="Times New Roman" w:hAnsi="Times New Roman" w:hint="eastAsia"/>
        </w:rPr>
        <w:t>的路由</w:t>
      </w:r>
    </w:p>
    <w:p w14:paraId="0CD74D27" w14:textId="77777777" w:rsidR="00AC1FD1" w:rsidRPr="001A3E9E" w:rsidRDefault="00AC1FD1" w:rsidP="00AC1FD1">
      <w:pPr>
        <w:ind w:firstLine="480"/>
        <w:rPr>
          <w:rFonts w:ascii="Times New Roman" w:hAnsi="Times New Roman"/>
        </w:rPr>
      </w:pPr>
    </w:p>
    <w:p w14:paraId="3AB7914F" w14:textId="77777777" w:rsidR="00AC1FD1" w:rsidRPr="001A3E9E" w:rsidRDefault="00AC1FD1" w:rsidP="00AC1FD1">
      <w:pPr>
        <w:ind w:firstLine="480"/>
        <w:rPr>
          <w:rFonts w:ascii="Times New Roman" w:hAnsi="Times New Roman"/>
          <w:b/>
        </w:rPr>
      </w:pPr>
      <w:r w:rsidRPr="001A3E9E">
        <w:rPr>
          <w:rFonts w:ascii="Times New Roman" w:hAnsi="Times New Roman" w:hint="eastAsia"/>
        </w:rPr>
        <w:lastRenderedPageBreak/>
        <w:t xml:space="preserve">  1    &lt;1 </w:t>
      </w:r>
      <w:r w:rsidRPr="001A3E9E">
        <w:rPr>
          <w:rFonts w:ascii="Times New Roman" w:hAnsi="Times New Roman" w:hint="eastAsia"/>
        </w:rPr>
        <w:t>毫秒</w:t>
      </w:r>
      <w:r w:rsidRPr="001A3E9E">
        <w:rPr>
          <w:rFonts w:ascii="Times New Roman" w:hAnsi="Times New Roman" w:hint="eastAsia"/>
        </w:rPr>
        <w:t xml:space="preserve">   &lt;1 </w:t>
      </w:r>
      <w:r w:rsidRPr="001A3E9E">
        <w:rPr>
          <w:rFonts w:ascii="Times New Roman" w:hAnsi="Times New Roman" w:hint="eastAsia"/>
        </w:rPr>
        <w:t>毫秒</w:t>
      </w:r>
      <w:r w:rsidRPr="001A3E9E">
        <w:rPr>
          <w:rFonts w:ascii="Times New Roman" w:hAnsi="Times New Roman" w:hint="eastAsia"/>
        </w:rPr>
        <w:t xml:space="preserve">   &lt;1 </w:t>
      </w:r>
      <w:r w:rsidRPr="001A3E9E">
        <w:rPr>
          <w:rFonts w:ascii="Times New Roman" w:hAnsi="Times New Roman" w:hint="eastAsia"/>
        </w:rPr>
        <w:t>毫秒</w:t>
      </w:r>
      <w:r w:rsidRPr="001A3E9E">
        <w:rPr>
          <w:rFonts w:ascii="Times New Roman" w:hAnsi="Times New Roman" w:hint="eastAsia"/>
        </w:rPr>
        <w:t xml:space="preserve"> </w:t>
      </w:r>
      <w:r w:rsidRPr="001A3E9E">
        <w:rPr>
          <w:rFonts w:ascii="Times New Roman" w:hAnsi="Times New Roman" w:hint="eastAsia"/>
          <w:b/>
        </w:rPr>
        <w:t>20.20.20.3</w:t>
      </w:r>
    </w:p>
    <w:p w14:paraId="2F4E49C2" w14:textId="77777777" w:rsidR="00AC1FD1" w:rsidRPr="001A3E9E" w:rsidRDefault="00AC1FD1" w:rsidP="00AC1FD1">
      <w:pPr>
        <w:ind w:firstLine="480"/>
        <w:rPr>
          <w:rFonts w:ascii="Times New Roman" w:hAnsi="Times New Roman"/>
        </w:rPr>
      </w:pPr>
      <w:r w:rsidRPr="001A3E9E">
        <w:rPr>
          <w:rFonts w:ascii="Times New Roman" w:hAnsi="Times New Roman" w:hint="eastAsia"/>
        </w:rPr>
        <w:t xml:space="preserve">  2     *        *        *     </w:t>
      </w:r>
      <w:r w:rsidRPr="001A3E9E">
        <w:rPr>
          <w:rFonts w:ascii="Times New Roman" w:hAnsi="Times New Roman" w:hint="eastAsia"/>
        </w:rPr>
        <w:t>请求超时。</w:t>
      </w:r>
    </w:p>
    <w:p w14:paraId="69706AF2" w14:textId="77777777" w:rsidR="00AC1FD1" w:rsidRPr="001A3E9E" w:rsidRDefault="00AC1FD1" w:rsidP="00AC1FD1">
      <w:pPr>
        <w:ind w:firstLine="480"/>
        <w:rPr>
          <w:rFonts w:ascii="Times New Roman" w:hAnsi="Times New Roman"/>
          <w:b/>
        </w:rPr>
      </w:pPr>
      <w:r w:rsidRPr="001A3E9E">
        <w:rPr>
          <w:rFonts w:ascii="Times New Roman" w:hAnsi="Times New Roman" w:hint="eastAsia"/>
        </w:rPr>
        <w:t xml:space="preserve">  3    &lt;1 </w:t>
      </w:r>
      <w:r w:rsidRPr="001A3E9E">
        <w:rPr>
          <w:rFonts w:ascii="Times New Roman" w:hAnsi="Times New Roman" w:hint="eastAsia"/>
        </w:rPr>
        <w:t>毫秒</w:t>
      </w:r>
      <w:r w:rsidRPr="001A3E9E">
        <w:rPr>
          <w:rFonts w:ascii="Times New Roman" w:hAnsi="Times New Roman" w:hint="eastAsia"/>
        </w:rPr>
        <w:t xml:space="preserve">   &lt;1 </w:t>
      </w:r>
      <w:r w:rsidRPr="001A3E9E">
        <w:rPr>
          <w:rFonts w:ascii="Times New Roman" w:hAnsi="Times New Roman" w:hint="eastAsia"/>
        </w:rPr>
        <w:t>毫秒</w:t>
      </w:r>
      <w:r w:rsidRPr="001A3E9E">
        <w:rPr>
          <w:rFonts w:ascii="Times New Roman" w:hAnsi="Times New Roman" w:hint="eastAsia"/>
        </w:rPr>
        <w:t xml:space="preserve">   &lt;1 </w:t>
      </w:r>
      <w:r w:rsidRPr="001A3E9E">
        <w:rPr>
          <w:rFonts w:ascii="Times New Roman" w:hAnsi="Times New Roman" w:hint="eastAsia"/>
        </w:rPr>
        <w:t>毫秒</w:t>
      </w:r>
      <w:r w:rsidRPr="001A3E9E">
        <w:rPr>
          <w:rFonts w:ascii="Times New Roman" w:hAnsi="Times New Roman" w:hint="eastAsia"/>
          <w:b/>
        </w:rPr>
        <w:t xml:space="preserve"> 20.20.1.1</w:t>
      </w:r>
    </w:p>
    <w:p w14:paraId="18C3AD18" w14:textId="77777777" w:rsidR="00AC1FD1" w:rsidRPr="001A3E9E" w:rsidRDefault="00AC1FD1" w:rsidP="00AC1FD1">
      <w:pPr>
        <w:ind w:firstLine="480"/>
        <w:rPr>
          <w:rFonts w:ascii="Times New Roman" w:hAnsi="Times New Roman"/>
        </w:rPr>
      </w:pPr>
      <w:r w:rsidRPr="001A3E9E">
        <w:rPr>
          <w:rFonts w:ascii="Times New Roman" w:hAnsi="Times New Roman" w:hint="eastAsia"/>
        </w:rPr>
        <w:t>跟踪完成。</w:t>
      </w:r>
    </w:p>
    <w:p w14:paraId="25D429C4" w14:textId="77777777" w:rsidR="00AC1FD1" w:rsidRPr="001A3E9E" w:rsidRDefault="00AC1FD1" w:rsidP="00AC1FD1">
      <w:pPr>
        <w:ind w:firstLine="480"/>
        <w:rPr>
          <w:rFonts w:ascii="Times New Roman" w:hAnsi="Times New Roman"/>
        </w:rPr>
      </w:pPr>
      <w:r w:rsidRPr="001A3E9E">
        <w:rPr>
          <w:rFonts w:ascii="Times New Roman" w:hAnsi="Times New Roman" w:hint="eastAsia"/>
        </w:rPr>
        <w:t>可以</w:t>
      </w:r>
      <w:r w:rsidRPr="001A3E9E">
        <w:rPr>
          <w:rFonts w:ascii="Times New Roman" w:hAnsi="Times New Roman"/>
        </w:rPr>
        <w:t>看到</w:t>
      </w:r>
      <w:r w:rsidRPr="001A3E9E">
        <w:rPr>
          <w:rFonts w:ascii="Times New Roman" w:hAnsi="Times New Roman" w:hint="eastAsia"/>
        </w:rPr>
        <w:t>PC2</w:t>
      </w:r>
      <w:r w:rsidRPr="001A3E9E">
        <w:rPr>
          <w:rFonts w:ascii="Times New Roman" w:hAnsi="Times New Roman" w:hint="eastAsia"/>
        </w:rPr>
        <w:t>已经</w:t>
      </w:r>
      <w:r w:rsidRPr="001A3E9E">
        <w:rPr>
          <w:rFonts w:ascii="Times New Roman" w:hAnsi="Times New Roman"/>
        </w:rPr>
        <w:t>成功将路径切换到了</w:t>
      </w:r>
      <w:r w:rsidRPr="001A3E9E">
        <w:rPr>
          <w:rFonts w:ascii="Times New Roman" w:hAnsi="Times New Roman" w:hint="eastAsia"/>
        </w:rPr>
        <w:t>R4</w:t>
      </w:r>
      <w:r w:rsidRPr="001A3E9E">
        <w:rPr>
          <w:rFonts w:ascii="Times New Roman" w:hAnsi="Times New Roman" w:hint="eastAsia"/>
        </w:rPr>
        <w:t>上</w:t>
      </w:r>
      <w:r w:rsidRPr="001A3E9E">
        <w:rPr>
          <w:rFonts w:ascii="Times New Roman" w:hAnsi="Times New Roman"/>
        </w:rPr>
        <w:t>。</w:t>
      </w:r>
      <w:r w:rsidRPr="001A3E9E">
        <w:rPr>
          <w:rFonts w:ascii="Times New Roman" w:hAnsi="Times New Roman" w:hint="eastAsia"/>
        </w:rPr>
        <w:t>P</w:t>
      </w:r>
      <w:r w:rsidRPr="001A3E9E">
        <w:rPr>
          <w:rFonts w:ascii="Times New Roman" w:hAnsi="Times New Roman"/>
        </w:rPr>
        <w:t>C1</w:t>
      </w:r>
      <w:r w:rsidRPr="001A3E9E">
        <w:rPr>
          <w:rFonts w:ascii="Times New Roman" w:hAnsi="Times New Roman" w:hint="eastAsia"/>
        </w:rPr>
        <w:t>的</w:t>
      </w:r>
      <w:r w:rsidRPr="001A3E9E">
        <w:rPr>
          <w:rFonts w:ascii="Times New Roman" w:hAnsi="Times New Roman"/>
        </w:rPr>
        <w:t>验证跟</w:t>
      </w:r>
      <w:r w:rsidRPr="001A3E9E">
        <w:rPr>
          <w:rFonts w:ascii="Times New Roman" w:hAnsi="Times New Roman" w:hint="eastAsia"/>
        </w:rPr>
        <w:t>PC2</w:t>
      </w:r>
      <w:r w:rsidRPr="001A3E9E">
        <w:rPr>
          <w:rFonts w:ascii="Times New Roman" w:hAnsi="Times New Roman" w:hint="eastAsia"/>
        </w:rPr>
        <w:t>完全一样</w:t>
      </w:r>
      <w:r w:rsidRPr="001A3E9E">
        <w:rPr>
          <w:rFonts w:ascii="Times New Roman" w:hAnsi="Times New Roman"/>
        </w:rPr>
        <w:t>。</w:t>
      </w:r>
    </w:p>
    <w:p w14:paraId="575318F2" w14:textId="77777777" w:rsidR="00AC1FD1" w:rsidRPr="00D1666A" w:rsidRDefault="00AC1FD1" w:rsidP="00AC1FD1">
      <w:pPr>
        <w:widowControl/>
        <w:spacing w:line="240" w:lineRule="auto"/>
        <w:ind w:firstLineChars="0" w:firstLine="0"/>
        <w:jc w:val="left"/>
        <w:rPr>
          <w:rFonts w:ascii="Times New Roman" w:hAnsi="Times New Roman"/>
        </w:rPr>
      </w:pPr>
      <w:r>
        <w:rPr>
          <w:rFonts w:ascii="Times New Roman" w:hAnsi="Times New Roman"/>
        </w:rPr>
        <w:br w:type="page"/>
      </w:r>
    </w:p>
    <w:p w14:paraId="29F0E677" w14:textId="77777777" w:rsidR="00A66661" w:rsidRDefault="0062525A" w:rsidP="00F026F7">
      <w:pPr>
        <w:pStyle w:val="2"/>
        <w:numPr>
          <w:ilvl w:val="1"/>
          <w:numId w:val="11"/>
        </w:numPr>
      </w:pPr>
      <w:bookmarkStart w:id="63" w:name="_Toc465170348"/>
      <w:r>
        <w:rPr>
          <w:rFonts w:hint="eastAsia"/>
        </w:rPr>
        <w:lastRenderedPageBreak/>
        <w:t>BGP</w:t>
      </w:r>
      <w:r>
        <w:rPr>
          <w:rFonts w:hint="eastAsia"/>
        </w:rPr>
        <w:t>综合</w:t>
      </w:r>
      <w:r>
        <w:t>实验</w:t>
      </w:r>
      <w:bookmarkEnd w:id="63"/>
    </w:p>
    <w:p w14:paraId="19C621F3" w14:textId="77777777" w:rsidR="0062525A" w:rsidRDefault="0062525A" w:rsidP="0062525A">
      <w:pPr>
        <w:ind w:firstLine="480"/>
      </w:pPr>
      <w:r>
        <w:rPr>
          <w:rFonts w:hint="eastAsia"/>
        </w:rPr>
        <w:t>实验</w:t>
      </w:r>
      <w:r>
        <w:t>拓扑如下：</w:t>
      </w:r>
    </w:p>
    <w:p w14:paraId="61111C06" w14:textId="77777777" w:rsidR="0062525A" w:rsidRDefault="00FF4FD7" w:rsidP="00FF4FD7">
      <w:pPr>
        <w:ind w:firstLine="480"/>
        <w:jc w:val="center"/>
      </w:pPr>
      <w:r>
        <w:rPr>
          <w:noProof/>
        </w:rPr>
        <w:drawing>
          <wp:inline distT="0" distB="0" distL="0" distR="0" wp14:anchorId="572E4105" wp14:editId="248130E3">
            <wp:extent cx="5543550" cy="2639695"/>
            <wp:effectExtent l="0" t="0" r="0"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43550" cy="2639695"/>
                    </a:xfrm>
                    <a:prstGeom prst="rect">
                      <a:avLst/>
                    </a:prstGeom>
                  </pic:spPr>
                </pic:pic>
              </a:graphicData>
            </a:graphic>
          </wp:inline>
        </w:drawing>
      </w:r>
    </w:p>
    <w:p w14:paraId="686D0D96" w14:textId="77777777" w:rsidR="00FF4FD7" w:rsidRDefault="00FF4FD7" w:rsidP="00FF4FD7">
      <w:pPr>
        <w:ind w:firstLine="480"/>
      </w:pPr>
      <w:r>
        <w:rPr>
          <w:rFonts w:hint="eastAsia"/>
        </w:rPr>
        <w:t>实验要求</w:t>
      </w:r>
      <w:r>
        <w:t>：</w:t>
      </w:r>
    </w:p>
    <w:p w14:paraId="3AAF138D" w14:textId="77777777" w:rsidR="00FF4FD7" w:rsidRPr="0009671C" w:rsidRDefault="00FF4FD7" w:rsidP="00FF4FD7">
      <w:pPr>
        <w:ind w:firstLine="480"/>
        <w:rPr>
          <w:rFonts w:ascii="宋体" w:hAnsi="宋体"/>
          <w:b/>
          <w:szCs w:val="21"/>
        </w:rPr>
      </w:pPr>
      <w:r w:rsidRPr="0009671C">
        <w:rPr>
          <w:rFonts w:ascii="宋体" w:hAnsi="宋体" w:hint="eastAsia"/>
          <w:b/>
          <w:szCs w:val="21"/>
        </w:rPr>
        <w:t>环境说明：</w:t>
      </w:r>
    </w:p>
    <w:p w14:paraId="698DDCD1" w14:textId="77777777" w:rsidR="00FF4FD7" w:rsidRPr="00FF4FD7" w:rsidRDefault="00FF4FD7" w:rsidP="00FF4FD7">
      <w:pPr>
        <w:ind w:firstLine="480"/>
      </w:pPr>
      <w:r w:rsidRPr="00FF4FD7">
        <w:rPr>
          <w:rFonts w:hint="eastAsia"/>
        </w:rPr>
        <w:t>所有路由器、交换机、</w:t>
      </w:r>
      <w:r w:rsidRPr="00FF4FD7">
        <w:rPr>
          <w:rFonts w:hint="eastAsia"/>
        </w:rPr>
        <w:t>PC</w:t>
      </w:r>
      <w:r w:rsidRPr="00FF4FD7">
        <w:rPr>
          <w:rFonts w:hint="eastAsia"/>
        </w:rPr>
        <w:t>都采用以太连接，</w:t>
      </w:r>
      <w:r w:rsidRPr="00FF4FD7">
        <w:rPr>
          <w:rFonts w:hint="eastAsia"/>
        </w:rPr>
        <w:t>IP</w:t>
      </w:r>
      <w:r w:rsidRPr="00FF4FD7">
        <w:rPr>
          <w:rFonts w:hint="eastAsia"/>
        </w:rPr>
        <w:t>地址分配都已经在图中标出。</w:t>
      </w:r>
    </w:p>
    <w:p w14:paraId="025D1A8B" w14:textId="77777777" w:rsidR="00FF4FD7" w:rsidRPr="00FF4FD7" w:rsidRDefault="00FF4FD7" w:rsidP="00FF4FD7">
      <w:pPr>
        <w:ind w:firstLine="480"/>
      </w:pPr>
      <w:r w:rsidRPr="00FF4FD7">
        <w:t>2</w:t>
      </w:r>
      <w:r w:rsidRPr="00FF4FD7">
        <w:rPr>
          <w:rFonts w:hint="eastAsia"/>
        </w:rPr>
        <w:t>、</w:t>
      </w:r>
      <w:r w:rsidRPr="00FF4FD7">
        <w:rPr>
          <w:rFonts w:hint="eastAsia"/>
        </w:rPr>
        <w:t>R1/R2/R3</w:t>
      </w:r>
      <w:r w:rsidRPr="00FF4FD7">
        <w:rPr>
          <w:rFonts w:hint="eastAsia"/>
        </w:rPr>
        <w:t>间采用</w:t>
      </w:r>
      <w:r w:rsidRPr="00FF4FD7">
        <w:rPr>
          <w:rFonts w:hint="eastAsia"/>
        </w:rPr>
        <w:t>rip</w:t>
      </w:r>
      <w:r w:rsidRPr="00FF4FD7">
        <w:rPr>
          <w:rFonts w:hint="eastAsia"/>
        </w:rPr>
        <w:t>路由协议，</w:t>
      </w:r>
      <w:r w:rsidRPr="00FF4FD7">
        <w:rPr>
          <w:rFonts w:hint="eastAsia"/>
        </w:rPr>
        <w:t>R2</w:t>
      </w:r>
      <w:r w:rsidRPr="00FF4FD7">
        <w:rPr>
          <w:rFonts w:hint="eastAsia"/>
        </w:rPr>
        <w:t>、</w:t>
      </w:r>
      <w:r w:rsidRPr="00FF4FD7">
        <w:rPr>
          <w:rFonts w:hint="eastAsia"/>
        </w:rPr>
        <w:t>R3</w:t>
      </w:r>
      <w:r w:rsidRPr="00FF4FD7">
        <w:rPr>
          <w:rFonts w:hint="eastAsia"/>
        </w:rPr>
        <w:t>、</w:t>
      </w:r>
      <w:r w:rsidRPr="00FF4FD7">
        <w:rPr>
          <w:rFonts w:hint="eastAsia"/>
        </w:rPr>
        <w:t>R4</w:t>
      </w:r>
      <w:r w:rsidRPr="00FF4FD7">
        <w:rPr>
          <w:rFonts w:hint="eastAsia"/>
        </w:rPr>
        <w:t>、</w:t>
      </w:r>
      <w:r w:rsidRPr="00FF4FD7">
        <w:rPr>
          <w:rFonts w:hint="eastAsia"/>
        </w:rPr>
        <w:t>R5</w:t>
      </w:r>
      <w:r w:rsidRPr="00FF4FD7">
        <w:rPr>
          <w:rFonts w:hint="eastAsia"/>
        </w:rPr>
        <w:t>、</w:t>
      </w:r>
      <w:r w:rsidRPr="00FF4FD7">
        <w:rPr>
          <w:rFonts w:hint="eastAsia"/>
        </w:rPr>
        <w:t>R6</w:t>
      </w:r>
      <w:r w:rsidRPr="00FF4FD7">
        <w:rPr>
          <w:rFonts w:hint="eastAsia"/>
        </w:rPr>
        <w:t>间采用</w:t>
      </w:r>
      <w:r w:rsidRPr="00FF4FD7">
        <w:rPr>
          <w:rFonts w:hint="eastAsia"/>
        </w:rPr>
        <w:t>ospf</w:t>
      </w:r>
      <w:r w:rsidRPr="00FF4FD7">
        <w:rPr>
          <w:rFonts w:hint="eastAsia"/>
        </w:rPr>
        <w:t>路由协议通告接口地址和</w:t>
      </w:r>
      <w:r w:rsidRPr="00FF4FD7">
        <w:rPr>
          <w:rFonts w:hint="eastAsia"/>
        </w:rPr>
        <w:t>loopback</w:t>
      </w:r>
      <w:r w:rsidRPr="00FF4FD7">
        <w:rPr>
          <w:rFonts w:hint="eastAsia"/>
        </w:rPr>
        <w:t>地址，通过</w:t>
      </w:r>
      <w:r w:rsidRPr="00FF4FD7">
        <w:rPr>
          <w:rFonts w:hint="eastAsia"/>
        </w:rPr>
        <w:t>loopback</w:t>
      </w:r>
      <w:r w:rsidRPr="00FF4FD7">
        <w:rPr>
          <w:rFonts w:hint="eastAsia"/>
        </w:rPr>
        <w:t>地址建立</w:t>
      </w:r>
      <w:r w:rsidRPr="00FF4FD7">
        <w:rPr>
          <w:rFonts w:hint="eastAsia"/>
        </w:rPr>
        <w:t>IBGP</w:t>
      </w:r>
      <w:r w:rsidRPr="00FF4FD7">
        <w:rPr>
          <w:rFonts w:hint="eastAsia"/>
        </w:rPr>
        <w:t>其中</w:t>
      </w:r>
      <w:r w:rsidRPr="00FF4FD7">
        <w:rPr>
          <w:rFonts w:hint="eastAsia"/>
        </w:rPr>
        <w:t>R4</w:t>
      </w:r>
      <w:r w:rsidRPr="00FF4FD7">
        <w:rPr>
          <w:rFonts w:hint="eastAsia"/>
        </w:rPr>
        <w:t>为</w:t>
      </w:r>
      <w:r w:rsidRPr="00FF4FD7">
        <w:rPr>
          <w:rFonts w:hint="eastAsia"/>
        </w:rPr>
        <w:t>RR</w:t>
      </w:r>
      <w:r w:rsidRPr="00FF4FD7">
        <w:rPr>
          <w:rFonts w:hint="eastAsia"/>
        </w:rPr>
        <w:t>，其他为</w:t>
      </w:r>
      <w:r w:rsidRPr="00FF4FD7">
        <w:rPr>
          <w:rFonts w:hint="eastAsia"/>
        </w:rPr>
        <w:t>RR</w:t>
      </w:r>
      <w:r w:rsidRPr="00FF4FD7">
        <w:rPr>
          <w:rFonts w:hint="eastAsia"/>
        </w:rPr>
        <w:t>客户端，</w:t>
      </w:r>
      <w:r w:rsidRPr="00FF4FD7">
        <w:rPr>
          <w:rFonts w:hint="eastAsia"/>
        </w:rPr>
        <w:t>R7</w:t>
      </w:r>
      <w:r w:rsidRPr="00FF4FD7">
        <w:rPr>
          <w:rFonts w:hint="eastAsia"/>
        </w:rPr>
        <w:t>分别同</w:t>
      </w:r>
      <w:r w:rsidRPr="00FF4FD7">
        <w:rPr>
          <w:rFonts w:hint="eastAsia"/>
        </w:rPr>
        <w:t>R5</w:t>
      </w:r>
      <w:r w:rsidRPr="00FF4FD7">
        <w:rPr>
          <w:rFonts w:hint="eastAsia"/>
        </w:rPr>
        <w:t>和</w:t>
      </w:r>
      <w:r w:rsidRPr="00FF4FD7">
        <w:rPr>
          <w:rFonts w:hint="eastAsia"/>
        </w:rPr>
        <w:t>R6</w:t>
      </w:r>
      <w:r w:rsidRPr="00FF4FD7">
        <w:rPr>
          <w:rFonts w:hint="eastAsia"/>
        </w:rPr>
        <w:t>建立</w:t>
      </w:r>
      <w:r w:rsidRPr="00FF4FD7">
        <w:rPr>
          <w:rFonts w:hint="eastAsia"/>
        </w:rPr>
        <w:t>EBGP</w:t>
      </w:r>
      <w:r w:rsidRPr="00FF4FD7">
        <w:rPr>
          <w:rFonts w:hint="eastAsia"/>
        </w:rPr>
        <w:t>。</w:t>
      </w:r>
    </w:p>
    <w:p w14:paraId="48CFE717" w14:textId="77777777" w:rsidR="00FF4FD7" w:rsidRPr="00FF4FD7" w:rsidRDefault="00FF4FD7" w:rsidP="00FF4FD7">
      <w:pPr>
        <w:ind w:firstLine="480"/>
      </w:pPr>
      <w:r>
        <w:rPr>
          <w:rFonts w:hint="eastAsia"/>
        </w:rPr>
        <w:t>3</w:t>
      </w:r>
      <w:r>
        <w:rPr>
          <w:rFonts w:hint="eastAsia"/>
        </w:rPr>
        <w:t>、在</w:t>
      </w:r>
      <w:r>
        <w:rPr>
          <w:rFonts w:hint="eastAsia"/>
        </w:rPr>
        <w:t>R2</w:t>
      </w:r>
      <w:r>
        <w:rPr>
          <w:rFonts w:hint="eastAsia"/>
        </w:rPr>
        <w:t>、</w:t>
      </w:r>
      <w:r>
        <w:rPr>
          <w:rFonts w:hint="eastAsia"/>
        </w:rPr>
        <w:t>R3</w:t>
      </w:r>
      <w:r>
        <w:rPr>
          <w:rFonts w:hint="eastAsia"/>
        </w:rPr>
        <w:t>上，在</w:t>
      </w:r>
      <w:r>
        <w:rPr>
          <w:rFonts w:hint="eastAsia"/>
        </w:rPr>
        <w:t>RIP</w:t>
      </w:r>
      <w:r>
        <w:rPr>
          <w:rFonts w:hint="eastAsia"/>
        </w:rPr>
        <w:t>和</w:t>
      </w:r>
      <w:r>
        <w:rPr>
          <w:rFonts w:hint="eastAsia"/>
        </w:rPr>
        <w:t>BGP</w:t>
      </w:r>
      <w:r>
        <w:rPr>
          <w:rFonts w:hint="eastAsia"/>
        </w:rPr>
        <w:t>之间互相重分发路由（注意互相重分发不要形成环路）</w:t>
      </w:r>
    </w:p>
    <w:p w14:paraId="6AE137B8" w14:textId="77777777" w:rsidR="00FF4FD7" w:rsidRPr="00FF4FD7" w:rsidRDefault="00FF4FD7" w:rsidP="00FF4FD7">
      <w:pPr>
        <w:ind w:firstLine="480"/>
      </w:pPr>
      <w:r w:rsidRPr="00FF4FD7">
        <w:t>4</w:t>
      </w:r>
      <w:r w:rsidRPr="00FF4FD7">
        <w:rPr>
          <w:rFonts w:hint="eastAsia"/>
        </w:rPr>
        <w:t>、</w:t>
      </w:r>
      <w:r w:rsidRPr="00FF4FD7">
        <w:rPr>
          <w:rFonts w:hint="eastAsia"/>
        </w:rPr>
        <w:t>R2</w:t>
      </w:r>
      <w:r w:rsidRPr="00FF4FD7">
        <w:rPr>
          <w:rFonts w:hint="eastAsia"/>
        </w:rPr>
        <w:t>、</w:t>
      </w:r>
      <w:r w:rsidRPr="00FF4FD7">
        <w:rPr>
          <w:rFonts w:hint="eastAsia"/>
        </w:rPr>
        <w:t>R3</w:t>
      </w:r>
      <w:r w:rsidRPr="00FF4FD7">
        <w:rPr>
          <w:rFonts w:hint="eastAsia"/>
        </w:rPr>
        <w:t>、</w:t>
      </w:r>
      <w:r w:rsidRPr="00FF4FD7">
        <w:rPr>
          <w:rFonts w:hint="eastAsia"/>
        </w:rPr>
        <w:t>R4</w:t>
      </w:r>
      <w:r w:rsidRPr="00FF4FD7">
        <w:rPr>
          <w:rFonts w:hint="eastAsia"/>
        </w:rPr>
        <w:t>、</w:t>
      </w:r>
      <w:r w:rsidRPr="00FF4FD7">
        <w:rPr>
          <w:rFonts w:hint="eastAsia"/>
        </w:rPr>
        <w:t>R5</w:t>
      </w:r>
      <w:r w:rsidRPr="00FF4FD7">
        <w:rPr>
          <w:rFonts w:hint="eastAsia"/>
        </w:rPr>
        <w:t>、</w:t>
      </w:r>
      <w:r w:rsidRPr="00FF4FD7">
        <w:rPr>
          <w:rFonts w:hint="eastAsia"/>
        </w:rPr>
        <w:t xml:space="preserve">R6 </w:t>
      </w:r>
      <w:r w:rsidRPr="00FF4FD7">
        <w:rPr>
          <w:rFonts w:hint="eastAsia"/>
        </w:rPr>
        <w:t>使用的</w:t>
      </w:r>
      <w:r w:rsidRPr="00FF4FD7">
        <w:rPr>
          <w:rFonts w:hint="eastAsia"/>
        </w:rPr>
        <w:t>loopback</w:t>
      </w:r>
      <w:r w:rsidRPr="00FF4FD7">
        <w:rPr>
          <w:rFonts w:hint="eastAsia"/>
        </w:rPr>
        <w:t>地址分别为</w:t>
      </w:r>
      <w:r w:rsidRPr="00FF4FD7">
        <w:rPr>
          <w:rFonts w:hint="eastAsia"/>
        </w:rPr>
        <w:t>2.2.2.2</w:t>
      </w:r>
      <w:r w:rsidRPr="00FF4FD7">
        <w:rPr>
          <w:rFonts w:hint="eastAsia"/>
        </w:rPr>
        <w:t>、</w:t>
      </w:r>
      <w:r w:rsidRPr="00FF4FD7">
        <w:rPr>
          <w:rFonts w:hint="eastAsia"/>
        </w:rPr>
        <w:t>3.3.3.3</w:t>
      </w:r>
      <w:r w:rsidRPr="00FF4FD7">
        <w:rPr>
          <w:rFonts w:hint="eastAsia"/>
        </w:rPr>
        <w:t>、</w:t>
      </w:r>
      <w:r w:rsidRPr="00FF4FD7">
        <w:rPr>
          <w:rFonts w:hint="eastAsia"/>
        </w:rPr>
        <w:t>4.4.4.4</w:t>
      </w:r>
      <w:r w:rsidRPr="00FF4FD7">
        <w:rPr>
          <w:rFonts w:hint="eastAsia"/>
        </w:rPr>
        <w:t>、</w:t>
      </w:r>
      <w:r w:rsidRPr="00FF4FD7">
        <w:rPr>
          <w:rFonts w:hint="eastAsia"/>
        </w:rPr>
        <w:t>5.5.5.5</w:t>
      </w:r>
      <w:r w:rsidRPr="00FF4FD7">
        <w:rPr>
          <w:rFonts w:hint="eastAsia"/>
        </w:rPr>
        <w:t>、</w:t>
      </w:r>
      <w:r w:rsidRPr="00FF4FD7">
        <w:rPr>
          <w:rFonts w:hint="eastAsia"/>
        </w:rPr>
        <w:t>6.6.6.6</w:t>
      </w:r>
      <w:r w:rsidRPr="00FF4FD7">
        <w:rPr>
          <w:rFonts w:hint="eastAsia"/>
        </w:rPr>
        <w:t>。</w:t>
      </w:r>
    </w:p>
    <w:p w14:paraId="5D2380EF" w14:textId="77777777" w:rsidR="00FF4FD7" w:rsidRPr="0009671C" w:rsidRDefault="00BF5EC1" w:rsidP="00FF4FD7">
      <w:pPr>
        <w:ind w:firstLine="480"/>
        <w:rPr>
          <w:rFonts w:ascii="宋体" w:hAnsi="宋体"/>
          <w:b/>
          <w:szCs w:val="21"/>
        </w:rPr>
      </w:pPr>
      <w:r>
        <w:rPr>
          <w:rFonts w:ascii="宋体" w:hAnsi="宋体" w:hint="eastAsia"/>
          <w:b/>
          <w:szCs w:val="21"/>
        </w:rPr>
        <w:t>实现</w:t>
      </w:r>
      <w:r w:rsidR="00FF4FD7" w:rsidRPr="0009671C">
        <w:rPr>
          <w:rFonts w:ascii="宋体" w:hAnsi="宋体" w:hint="eastAsia"/>
          <w:b/>
          <w:szCs w:val="21"/>
        </w:rPr>
        <w:t>要求：</w:t>
      </w:r>
    </w:p>
    <w:p w14:paraId="36162AAA" w14:textId="77777777" w:rsidR="00FF4FD7" w:rsidRDefault="00FF4FD7" w:rsidP="00FF4FD7">
      <w:pPr>
        <w:ind w:firstLine="480"/>
      </w:pPr>
      <w:r>
        <w:t>1</w:t>
      </w:r>
      <w:r>
        <w:rPr>
          <w:rFonts w:hint="eastAsia"/>
        </w:rPr>
        <w:t>、在</w:t>
      </w:r>
      <w:r>
        <w:rPr>
          <w:rFonts w:hint="eastAsia"/>
        </w:rPr>
        <w:t>R7</w:t>
      </w:r>
      <w:r>
        <w:rPr>
          <w:rFonts w:hint="eastAsia"/>
        </w:rPr>
        <w:t>通过</w:t>
      </w:r>
      <w:r>
        <w:rPr>
          <w:rFonts w:hint="eastAsia"/>
        </w:rPr>
        <w:t>EBGP</w:t>
      </w:r>
      <w:r>
        <w:rPr>
          <w:rFonts w:hint="eastAsia"/>
        </w:rPr>
        <w:t>通告路由</w:t>
      </w:r>
      <w:r>
        <w:rPr>
          <w:rFonts w:hint="eastAsia"/>
        </w:rPr>
        <w:t>10.0.0.0/8</w:t>
      </w:r>
      <w:r>
        <w:rPr>
          <w:rFonts w:hint="eastAsia"/>
        </w:rPr>
        <w:t>、</w:t>
      </w:r>
      <w:r>
        <w:rPr>
          <w:rFonts w:hint="eastAsia"/>
        </w:rPr>
        <w:t>11.0.0.0/8</w:t>
      </w:r>
      <w:r>
        <w:rPr>
          <w:rFonts w:hint="eastAsia"/>
        </w:rPr>
        <w:t>给</w:t>
      </w:r>
      <w:r>
        <w:rPr>
          <w:rFonts w:hint="eastAsia"/>
        </w:rPr>
        <w:t>R5</w:t>
      </w:r>
      <w:r>
        <w:rPr>
          <w:rFonts w:hint="eastAsia"/>
        </w:rPr>
        <w:t>和</w:t>
      </w:r>
      <w:r>
        <w:rPr>
          <w:rFonts w:hint="eastAsia"/>
        </w:rPr>
        <w:t>R6</w:t>
      </w:r>
      <w:r>
        <w:rPr>
          <w:rFonts w:hint="eastAsia"/>
        </w:rPr>
        <w:t>；</w:t>
      </w:r>
      <w:r>
        <w:rPr>
          <w:rFonts w:hint="eastAsia"/>
        </w:rPr>
        <w:t>R1</w:t>
      </w:r>
      <w:r>
        <w:rPr>
          <w:rFonts w:hint="eastAsia"/>
        </w:rPr>
        <w:t>通过</w:t>
      </w:r>
      <w:r>
        <w:rPr>
          <w:rFonts w:hint="eastAsia"/>
        </w:rPr>
        <w:t>RIP</w:t>
      </w:r>
      <w:r>
        <w:rPr>
          <w:rFonts w:hint="eastAsia"/>
        </w:rPr>
        <w:t>通告路由</w:t>
      </w:r>
      <w:r>
        <w:rPr>
          <w:rFonts w:hint="eastAsia"/>
        </w:rPr>
        <w:t>192.168.0.0/2</w:t>
      </w:r>
      <w:r>
        <w:t>4</w:t>
      </w:r>
      <w:r>
        <w:rPr>
          <w:rFonts w:hint="eastAsia"/>
        </w:rPr>
        <w:t>和</w:t>
      </w:r>
      <w:r>
        <w:rPr>
          <w:rFonts w:hint="eastAsia"/>
        </w:rPr>
        <w:t>192.168.10.0/24</w:t>
      </w:r>
      <w:r>
        <w:rPr>
          <w:rFonts w:hint="eastAsia"/>
        </w:rPr>
        <w:t>给</w:t>
      </w:r>
      <w:r>
        <w:rPr>
          <w:rFonts w:hint="eastAsia"/>
        </w:rPr>
        <w:t>R2</w:t>
      </w:r>
      <w:r>
        <w:rPr>
          <w:rFonts w:hint="eastAsia"/>
        </w:rPr>
        <w:t>、</w:t>
      </w:r>
      <w:r>
        <w:rPr>
          <w:rFonts w:hint="eastAsia"/>
        </w:rPr>
        <w:t>R3</w:t>
      </w:r>
      <w:r>
        <w:rPr>
          <w:rFonts w:hint="eastAsia"/>
        </w:rPr>
        <w:t>。（通过</w:t>
      </w:r>
      <w:r>
        <w:rPr>
          <w:rFonts w:hint="eastAsia"/>
        </w:rPr>
        <w:t>Loopback</w:t>
      </w:r>
      <w:r>
        <w:rPr>
          <w:rFonts w:hint="eastAsia"/>
        </w:rPr>
        <w:t>口模拟）</w:t>
      </w:r>
    </w:p>
    <w:p w14:paraId="0B6F8D6F" w14:textId="77777777" w:rsidR="00FF4FD7" w:rsidRDefault="00FF4FD7" w:rsidP="00FF4FD7">
      <w:pPr>
        <w:ind w:firstLine="480"/>
      </w:pPr>
      <w:r>
        <w:rPr>
          <w:rFonts w:hint="eastAsia"/>
        </w:rPr>
        <w:t>2</w:t>
      </w:r>
      <w:r>
        <w:rPr>
          <w:rFonts w:hint="eastAsia"/>
        </w:rPr>
        <w:t>、在</w:t>
      </w:r>
      <w:r>
        <w:rPr>
          <w:rFonts w:hint="eastAsia"/>
        </w:rPr>
        <w:t>R1</w:t>
      </w:r>
      <w:r>
        <w:rPr>
          <w:rFonts w:hint="eastAsia"/>
        </w:rPr>
        <w:t>－</w:t>
      </w:r>
      <w:r>
        <w:rPr>
          <w:rFonts w:hint="eastAsia"/>
        </w:rPr>
        <w:t>R7</w:t>
      </w:r>
      <w:r>
        <w:rPr>
          <w:rFonts w:hint="eastAsia"/>
        </w:rPr>
        <w:t>合适的设备上，通过一定的策略控制，使：</w:t>
      </w:r>
    </w:p>
    <w:p w14:paraId="51918E5A" w14:textId="77777777" w:rsidR="00FF4FD7" w:rsidRDefault="00FF4FD7" w:rsidP="00FF4FD7">
      <w:pPr>
        <w:ind w:firstLine="480"/>
      </w:pPr>
      <w:r>
        <w:rPr>
          <w:rFonts w:hint="eastAsia"/>
        </w:rPr>
        <w:t>R1</w:t>
      </w:r>
      <w:r>
        <w:t>上</w:t>
      </w:r>
      <w:r>
        <w:rPr>
          <w:rFonts w:hint="eastAsia"/>
        </w:rPr>
        <w:t>Loopback0</w:t>
      </w:r>
      <w:r>
        <w:rPr>
          <w:rFonts w:hint="eastAsia"/>
        </w:rPr>
        <w:t>口访问</w:t>
      </w:r>
      <w:r>
        <w:rPr>
          <w:rFonts w:hint="eastAsia"/>
        </w:rPr>
        <w:t>10.0.0.0/8</w:t>
      </w:r>
      <w:r>
        <w:rPr>
          <w:rFonts w:hint="eastAsia"/>
        </w:rPr>
        <w:t>路径为：</w:t>
      </w:r>
      <w:r>
        <w:rPr>
          <w:rFonts w:hint="eastAsia"/>
        </w:rPr>
        <w:t>R1</w:t>
      </w:r>
      <w:r>
        <w:rPr>
          <w:rFonts w:hint="eastAsia"/>
        </w:rPr>
        <w:t>－</w:t>
      </w:r>
      <w:r>
        <w:rPr>
          <w:rFonts w:hint="eastAsia"/>
        </w:rPr>
        <w:t>&gt;R2</w:t>
      </w:r>
      <w:r>
        <w:rPr>
          <w:rFonts w:hint="eastAsia"/>
        </w:rPr>
        <w:t>－</w:t>
      </w:r>
      <w:r>
        <w:rPr>
          <w:rFonts w:hint="eastAsia"/>
        </w:rPr>
        <w:t>&gt;R4</w:t>
      </w:r>
      <w:r>
        <w:rPr>
          <w:rFonts w:hint="eastAsia"/>
        </w:rPr>
        <w:t>－</w:t>
      </w:r>
      <w:r>
        <w:rPr>
          <w:rFonts w:hint="eastAsia"/>
        </w:rPr>
        <w:t>&gt;R5</w:t>
      </w:r>
      <w:r>
        <w:rPr>
          <w:rFonts w:hint="eastAsia"/>
        </w:rPr>
        <w:t>－</w:t>
      </w:r>
      <w:r>
        <w:rPr>
          <w:rFonts w:hint="eastAsia"/>
        </w:rPr>
        <w:t>&gt;R7</w:t>
      </w:r>
    </w:p>
    <w:p w14:paraId="580EE0EB" w14:textId="77777777" w:rsidR="00FF4FD7" w:rsidRDefault="00FF4FD7" w:rsidP="00FF4FD7">
      <w:pPr>
        <w:ind w:firstLine="480"/>
      </w:pPr>
      <w:r>
        <w:rPr>
          <w:rFonts w:hint="eastAsia"/>
        </w:rPr>
        <w:lastRenderedPageBreak/>
        <w:t>R1</w:t>
      </w:r>
      <w:r>
        <w:t>上</w:t>
      </w:r>
      <w:r>
        <w:rPr>
          <w:rFonts w:hint="eastAsia"/>
        </w:rPr>
        <w:t>Loopback1</w:t>
      </w:r>
      <w:r>
        <w:rPr>
          <w:rFonts w:hint="eastAsia"/>
        </w:rPr>
        <w:t>访问</w:t>
      </w:r>
      <w:r>
        <w:rPr>
          <w:rFonts w:hint="eastAsia"/>
        </w:rPr>
        <w:t>11.0.0.0/8</w:t>
      </w:r>
      <w:r>
        <w:rPr>
          <w:rFonts w:hint="eastAsia"/>
        </w:rPr>
        <w:t>路径为：</w:t>
      </w:r>
      <w:r>
        <w:rPr>
          <w:rFonts w:hint="eastAsia"/>
        </w:rPr>
        <w:t>R1</w:t>
      </w:r>
      <w:r>
        <w:rPr>
          <w:rFonts w:hint="eastAsia"/>
        </w:rPr>
        <w:t>－</w:t>
      </w:r>
      <w:r>
        <w:rPr>
          <w:rFonts w:hint="eastAsia"/>
        </w:rPr>
        <w:t>&gt;R3</w:t>
      </w:r>
      <w:r>
        <w:rPr>
          <w:rFonts w:hint="eastAsia"/>
        </w:rPr>
        <w:t>－</w:t>
      </w:r>
      <w:r>
        <w:rPr>
          <w:rFonts w:hint="eastAsia"/>
        </w:rPr>
        <w:t>&gt;R4</w:t>
      </w:r>
      <w:r>
        <w:rPr>
          <w:rFonts w:hint="eastAsia"/>
        </w:rPr>
        <w:t>－</w:t>
      </w:r>
      <w:r>
        <w:rPr>
          <w:rFonts w:hint="eastAsia"/>
        </w:rPr>
        <w:t>&gt;R6</w:t>
      </w:r>
      <w:r>
        <w:rPr>
          <w:rFonts w:hint="eastAsia"/>
        </w:rPr>
        <w:t>－</w:t>
      </w:r>
      <w:r>
        <w:rPr>
          <w:rFonts w:hint="eastAsia"/>
        </w:rPr>
        <w:t>&gt;R7</w:t>
      </w:r>
    </w:p>
    <w:p w14:paraId="4DD7897D" w14:textId="77777777" w:rsidR="00FF4FD7" w:rsidRDefault="00FF4FD7" w:rsidP="00FF4FD7">
      <w:pPr>
        <w:ind w:firstLine="480"/>
      </w:pPr>
      <w:r>
        <w:rPr>
          <w:rFonts w:hint="eastAsia"/>
        </w:rPr>
        <w:t>R7</w:t>
      </w:r>
      <w:r>
        <w:t>上</w:t>
      </w:r>
      <w:r>
        <w:rPr>
          <w:rFonts w:hint="eastAsia"/>
        </w:rPr>
        <w:t>Loopback0</w:t>
      </w:r>
      <w:r>
        <w:rPr>
          <w:rFonts w:hint="eastAsia"/>
        </w:rPr>
        <w:t>访问</w:t>
      </w:r>
      <w:r>
        <w:rPr>
          <w:rFonts w:hint="eastAsia"/>
        </w:rPr>
        <w:t>192.168.0.0/2</w:t>
      </w:r>
      <w:r>
        <w:t>4</w:t>
      </w:r>
      <w:r>
        <w:rPr>
          <w:rFonts w:hint="eastAsia"/>
        </w:rPr>
        <w:t>路径为：</w:t>
      </w:r>
      <w:r>
        <w:rPr>
          <w:rFonts w:hint="eastAsia"/>
        </w:rPr>
        <w:t>R7</w:t>
      </w:r>
      <w:r>
        <w:rPr>
          <w:rFonts w:hint="eastAsia"/>
        </w:rPr>
        <w:t>－</w:t>
      </w:r>
      <w:r>
        <w:rPr>
          <w:rFonts w:hint="eastAsia"/>
        </w:rPr>
        <w:t>&gt;R5</w:t>
      </w:r>
      <w:r>
        <w:rPr>
          <w:rFonts w:hint="eastAsia"/>
        </w:rPr>
        <w:t>－</w:t>
      </w:r>
      <w:r>
        <w:rPr>
          <w:rFonts w:hint="eastAsia"/>
        </w:rPr>
        <w:t>&gt;R4</w:t>
      </w:r>
      <w:r>
        <w:rPr>
          <w:rFonts w:hint="eastAsia"/>
        </w:rPr>
        <w:t>－</w:t>
      </w:r>
      <w:r>
        <w:rPr>
          <w:rFonts w:hint="eastAsia"/>
        </w:rPr>
        <w:t>&gt;R2</w:t>
      </w:r>
      <w:r>
        <w:rPr>
          <w:rFonts w:hint="eastAsia"/>
        </w:rPr>
        <w:t>－</w:t>
      </w:r>
      <w:r>
        <w:rPr>
          <w:rFonts w:hint="eastAsia"/>
        </w:rPr>
        <w:t>&gt;R1</w:t>
      </w:r>
    </w:p>
    <w:p w14:paraId="60C24C63" w14:textId="77777777" w:rsidR="00FF4FD7" w:rsidRDefault="00FF4FD7" w:rsidP="00FF4FD7">
      <w:pPr>
        <w:ind w:firstLine="480"/>
      </w:pPr>
      <w:r>
        <w:rPr>
          <w:rFonts w:hint="eastAsia"/>
        </w:rPr>
        <w:t>R7</w:t>
      </w:r>
      <w:r>
        <w:t>上</w:t>
      </w:r>
      <w:r>
        <w:rPr>
          <w:rFonts w:hint="eastAsia"/>
        </w:rPr>
        <w:t>Loopback1</w:t>
      </w:r>
      <w:r>
        <w:rPr>
          <w:rFonts w:hint="eastAsia"/>
        </w:rPr>
        <w:t>访问</w:t>
      </w:r>
      <w:r>
        <w:rPr>
          <w:rFonts w:hint="eastAsia"/>
        </w:rPr>
        <w:t>192.168.10.0/24</w:t>
      </w:r>
      <w:r>
        <w:rPr>
          <w:rFonts w:hint="eastAsia"/>
        </w:rPr>
        <w:t>路径为：</w:t>
      </w:r>
      <w:r>
        <w:rPr>
          <w:rFonts w:hint="eastAsia"/>
        </w:rPr>
        <w:t>R7</w:t>
      </w:r>
      <w:r>
        <w:rPr>
          <w:rFonts w:hint="eastAsia"/>
        </w:rPr>
        <w:t>－</w:t>
      </w:r>
      <w:r>
        <w:rPr>
          <w:rFonts w:hint="eastAsia"/>
        </w:rPr>
        <w:t>&gt;R6</w:t>
      </w:r>
      <w:r>
        <w:rPr>
          <w:rFonts w:hint="eastAsia"/>
        </w:rPr>
        <w:t>－</w:t>
      </w:r>
      <w:r>
        <w:rPr>
          <w:rFonts w:hint="eastAsia"/>
        </w:rPr>
        <w:t>&gt;R4</w:t>
      </w:r>
      <w:r>
        <w:rPr>
          <w:rFonts w:hint="eastAsia"/>
        </w:rPr>
        <w:t>－</w:t>
      </w:r>
      <w:r>
        <w:rPr>
          <w:rFonts w:hint="eastAsia"/>
        </w:rPr>
        <w:t>&gt;R3</w:t>
      </w:r>
      <w:r>
        <w:rPr>
          <w:rFonts w:hint="eastAsia"/>
        </w:rPr>
        <w:t>－</w:t>
      </w:r>
      <w:r>
        <w:rPr>
          <w:rFonts w:hint="eastAsia"/>
        </w:rPr>
        <w:t>&gt;R1</w:t>
      </w:r>
    </w:p>
    <w:p w14:paraId="18F952DA" w14:textId="77777777" w:rsidR="00FF4FD7" w:rsidRDefault="00FF4FD7" w:rsidP="00FF4FD7">
      <w:pPr>
        <w:ind w:firstLine="480"/>
      </w:pPr>
      <w:r>
        <w:rPr>
          <w:rFonts w:hint="eastAsia"/>
        </w:rPr>
        <w:t>并且</w:t>
      </w:r>
      <w:r>
        <w:rPr>
          <w:rFonts w:hint="eastAsia"/>
        </w:rPr>
        <w:t>R1</w:t>
      </w:r>
      <w:r>
        <w:rPr>
          <w:rFonts w:hint="eastAsia"/>
        </w:rPr>
        <w:t>到</w:t>
      </w:r>
      <w:r>
        <w:rPr>
          <w:rFonts w:hint="eastAsia"/>
        </w:rPr>
        <w:t>R2</w:t>
      </w:r>
      <w:r>
        <w:rPr>
          <w:rFonts w:hint="eastAsia"/>
        </w:rPr>
        <w:t>、或</w:t>
      </w:r>
      <w:r>
        <w:rPr>
          <w:rFonts w:hint="eastAsia"/>
        </w:rPr>
        <w:t>R1</w:t>
      </w:r>
      <w:r>
        <w:rPr>
          <w:rFonts w:hint="eastAsia"/>
        </w:rPr>
        <w:t>到</w:t>
      </w:r>
      <w:r>
        <w:rPr>
          <w:rFonts w:hint="eastAsia"/>
        </w:rPr>
        <w:t>R3</w:t>
      </w:r>
      <w:r>
        <w:rPr>
          <w:rFonts w:hint="eastAsia"/>
        </w:rPr>
        <w:t>一条线路中断，能切换到另一条线路上；</w:t>
      </w:r>
      <w:r>
        <w:rPr>
          <w:rFonts w:hint="eastAsia"/>
        </w:rPr>
        <w:t>R5</w:t>
      </w:r>
      <w:r>
        <w:rPr>
          <w:rFonts w:hint="eastAsia"/>
        </w:rPr>
        <w:t>到</w:t>
      </w:r>
      <w:r>
        <w:rPr>
          <w:rFonts w:hint="eastAsia"/>
        </w:rPr>
        <w:t>R7</w:t>
      </w:r>
      <w:r>
        <w:rPr>
          <w:rFonts w:hint="eastAsia"/>
        </w:rPr>
        <w:t>、或</w:t>
      </w:r>
      <w:r>
        <w:rPr>
          <w:rFonts w:hint="eastAsia"/>
        </w:rPr>
        <w:t>R6</w:t>
      </w:r>
      <w:r>
        <w:rPr>
          <w:rFonts w:hint="eastAsia"/>
        </w:rPr>
        <w:t>到</w:t>
      </w:r>
      <w:r>
        <w:rPr>
          <w:rFonts w:hint="eastAsia"/>
        </w:rPr>
        <w:t>R7</w:t>
      </w:r>
      <w:r>
        <w:rPr>
          <w:rFonts w:hint="eastAsia"/>
        </w:rPr>
        <w:t>一条线路中断，也能切换到另一条线路上。</w:t>
      </w:r>
    </w:p>
    <w:p w14:paraId="2FEC235A" w14:textId="77777777" w:rsidR="00FF4FD7" w:rsidRDefault="00FF4FD7" w:rsidP="00FF4FD7">
      <w:pPr>
        <w:ind w:firstLine="480"/>
      </w:pPr>
      <w:r>
        <w:rPr>
          <w:rFonts w:hint="eastAsia"/>
        </w:rPr>
        <w:t>3</w:t>
      </w:r>
      <w:r>
        <w:rPr>
          <w:rFonts w:hint="eastAsia"/>
        </w:rPr>
        <w:t>、路由</w:t>
      </w:r>
      <w:r>
        <w:rPr>
          <w:rFonts w:hint="eastAsia"/>
        </w:rPr>
        <w:t>192.168.0.0/24</w:t>
      </w:r>
      <w:r>
        <w:rPr>
          <w:rFonts w:hint="eastAsia"/>
        </w:rPr>
        <w:t>和</w:t>
      </w:r>
      <w:r>
        <w:rPr>
          <w:rFonts w:hint="eastAsia"/>
        </w:rPr>
        <w:t>192.168.10.0/24</w:t>
      </w:r>
      <w:r>
        <w:rPr>
          <w:rFonts w:hint="eastAsia"/>
        </w:rPr>
        <w:t>在各台</w:t>
      </w:r>
      <w:r>
        <w:rPr>
          <w:rFonts w:hint="eastAsia"/>
        </w:rPr>
        <w:t>BGP</w:t>
      </w:r>
      <w:r>
        <w:rPr>
          <w:rFonts w:hint="eastAsia"/>
        </w:rPr>
        <w:t>路由器传递中都带了团体属性，</w:t>
      </w:r>
      <w:r>
        <w:rPr>
          <w:rFonts w:hint="eastAsia"/>
        </w:rPr>
        <w:t xml:space="preserve"> 192.168.0.0/24</w:t>
      </w:r>
      <w:r>
        <w:rPr>
          <w:rFonts w:hint="eastAsia"/>
        </w:rPr>
        <w:t>团体属性：</w:t>
      </w:r>
      <w:r>
        <w:rPr>
          <w:rFonts w:hint="eastAsia"/>
        </w:rPr>
        <w:t>1:100</w:t>
      </w:r>
      <w:r>
        <w:rPr>
          <w:rFonts w:hint="eastAsia"/>
        </w:rPr>
        <w:t>，</w:t>
      </w:r>
      <w:r>
        <w:rPr>
          <w:rFonts w:hint="eastAsia"/>
        </w:rPr>
        <w:t>192.168.10.0/24</w:t>
      </w:r>
      <w:r>
        <w:rPr>
          <w:rFonts w:hint="eastAsia"/>
        </w:rPr>
        <w:t>团体属性</w:t>
      </w:r>
      <w:r>
        <w:rPr>
          <w:rFonts w:hint="eastAsia"/>
        </w:rPr>
        <w:t>1:200</w:t>
      </w:r>
      <w:r>
        <w:rPr>
          <w:rFonts w:hint="eastAsia"/>
        </w:rPr>
        <w:t>。</w:t>
      </w:r>
    </w:p>
    <w:p w14:paraId="11150957" w14:textId="77777777" w:rsidR="00FF4FD7" w:rsidRDefault="00FF4FD7" w:rsidP="00FF4FD7">
      <w:pPr>
        <w:ind w:firstLine="480"/>
      </w:pPr>
      <w:r>
        <w:rPr>
          <w:rFonts w:hint="eastAsia"/>
        </w:rPr>
        <w:t>实验</w:t>
      </w:r>
      <w:r>
        <w:t>配置：</w:t>
      </w:r>
    </w:p>
    <w:p w14:paraId="6F1419AE" w14:textId="77777777" w:rsidR="00BD4E5E" w:rsidRDefault="00BD4E5E" w:rsidP="00BD4E5E">
      <w:pPr>
        <w:ind w:firstLine="480"/>
      </w:pPr>
      <w:r>
        <w:t>R1(config)#ip access-list standard 100</w:t>
      </w:r>
    </w:p>
    <w:p w14:paraId="712A288F" w14:textId="77777777" w:rsidR="00BD4E5E" w:rsidRDefault="00BD4E5E" w:rsidP="00BD4E5E">
      <w:pPr>
        <w:ind w:firstLine="480"/>
      </w:pPr>
      <w:r>
        <w:t>R1(config-std-nacl)# 10 permit 11.0.0.0 0.255.255.255</w:t>
      </w:r>
    </w:p>
    <w:p w14:paraId="7962FBFE" w14:textId="77777777" w:rsidR="00BD4E5E" w:rsidRDefault="00BD4E5E" w:rsidP="00BD4E5E">
      <w:pPr>
        <w:ind w:firstLine="480"/>
      </w:pPr>
      <w:r>
        <w:t>R1(config-std-nacl)# exit</w:t>
      </w:r>
    </w:p>
    <w:p w14:paraId="656A3DD3" w14:textId="77777777" w:rsidR="00BD4E5E" w:rsidRDefault="00BD4E5E" w:rsidP="00BD4E5E">
      <w:pPr>
        <w:ind w:firstLine="480"/>
      </w:pPr>
      <w:r>
        <w:t>R1(config)#ip access-list standard 101</w:t>
      </w:r>
    </w:p>
    <w:p w14:paraId="37D2BFEA" w14:textId="77777777" w:rsidR="00BD4E5E" w:rsidRDefault="00BD4E5E" w:rsidP="00BD4E5E">
      <w:pPr>
        <w:ind w:firstLine="480"/>
      </w:pPr>
      <w:r>
        <w:t>R1(config-std-nacl)# 10 permit 10.0.0.0 0.255.255.255</w:t>
      </w:r>
    </w:p>
    <w:p w14:paraId="2B193BF1" w14:textId="77777777" w:rsidR="00BD4E5E" w:rsidRDefault="00BD4E5E" w:rsidP="00BD4E5E">
      <w:pPr>
        <w:ind w:firstLine="480"/>
      </w:pPr>
      <w:r>
        <w:t>R1(config-std-nacl)# exit</w:t>
      </w:r>
    </w:p>
    <w:p w14:paraId="021D4E6B" w14:textId="77777777" w:rsidR="00BD4E5E" w:rsidRDefault="00BD4E5E" w:rsidP="00BD4E5E">
      <w:pPr>
        <w:ind w:firstLine="480"/>
      </w:pPr>
      <w:r>
        <w:t>R1(config)#interface loopback0</w:t>
      </w:r>
    </w:p>
    <w:p w14:paraId="39560563" w14:textId="77777777" w:rsidR="00BD4E5E" w:rsidRDefault="00BD4E5E" w:rsidP="00BD4E5E">
      <w:pPr>
        <w:ind w:firstLine="480"/>
      </w:pPr>
      <w:r>
        <w:t>R1(config-if-loopback0)# ip address 192.168.10.1 255.255.255.0</w:t>
      </w:r>
    </w:p>
    <w:p w14:paraId="34196861" w14:textId="77777777" w:rsidR="00BD4E5E" w:rsidRDefault="00BD4E5E" w:rsidP="00BD4E5E">
      <w:pPr>
        <w:ind w:firstLine="480"/>
      </w:pPr>
      <w:r>
        <w:t>R1(config-if-loopback0)# ip ospf network point-to-point</w:t>
      </w:r>
    </w:p>
    <w:p w14:paraId="4DC631AC" w14:textId="77777777" w:rsidR="00BD4E5E" w:rsidRDefault="00BD4E5E" w:rsidP="00BD4E5E">
      <w:pPr>
        <w:ind w:firstLine="480"/>
      </w:pPr>
      <w:r>
        <w:t>R1(config-if-loopback0)# exit</w:t>
      </w:r>
    </w:p>
    <w:p w14:paraId="476C648F" w14:textId="77777777" w:rsidR="00BD4E5E" w:rsidRDefault="00BD4E5E" w:rsidP="00BD4E5E">
      <w:pPr>
        <w:ind w:firstLine="480"/>
      </w:pPr>
      <w:r>
        <w:t>R1(config)#interface loopback1</w:t>
      </w:r>
    </w:p>
    <w:p w14:paraId="245A89F5" w14:textId="77777777" w:rsidR="00BD4E5E" w:rsidRDefault="00BD4E5E" w:rsidP="00BD4E5E">
      <w:pPr>
        <w:ind w:firstLine="480"/>
      </w:pPr>
      <w:r>
        <w:t>R1(config-if-loopback1)# ip address 192.168.0.1 255.255.255.0</w:t>
      </w:r>
    </w:p>
    <w:p w14:paraId="406B44D6" w14:textId="77777777" w:rsidR="00BD4E5E" w:rsidRDefault="00BD4E5E" w:rsidP="00BD4E5E">
      <w:pPr>
        <w:ind w:firstLine="480"/>
      </w:pPr>
      <w:r>
        <w:t>R1(config-if-loopback1)# ip ospf network point-to-point</w:t>
      </w:r>
    </w:p>
    <w:p w14:paraId="6E3C8E7F" w14:textId="77777777" w:rsidR="00BD4E5E" w:rsidRDefault="00BD4E5E" w:rsidP="00BD4E5E">
      <w:pPr>
        <w:ind w:firstLine="480"/>
      </w:pPr>
      <w:r>
        <w:t>R1(config-if-loopback1)# exit</w:t>
      </w:r>
    </w:p>
    <w:p w14:paraId="2433864A" w14:textId="77777777" w:rsidR="00BD4E5E" w:rsidRDefault="00BD4E5E" w:rsidP="00BD4E5E">
      <w:pPr>
        <w:ind w:firstLine="480"/>
      </w:pPr>
      <w:r>
        <w:t>R1(config)#interface gigabitethernet0</w:t>
      </w:r>
    </w:p>
    <w:p w14:paraId="67B38AF0" w14:textId="77777777" w:rsidR="00BD4E5E" w:rsidRDefault="00BD4E5E" w:rsidP="00BD4E5E">
      <w:pPr>
        <w:ind w:firstLine="480"/>
      </w:pPr>
      <w:r>
        <w:t>R1(config-if-gigabitethernet0)# ip address 1.0.0.1 255.255.255.0</w:t>
      </w:r>
    </w:p>
    <w:p w14:paraId="6DE61305" w14:textId="77777777" w:rsidR="00BD4E5E" w:rsidRDefault="00BD4E5E" w:rsidP="00BD4E5E">
      <w:pPr>
        <w:ind w:firstLine="480"/>
      </w:pPr>
      <w:r>
        <w:t>R1(config-if-gigabitethernet0)# exit</w:t>
      </w:r>
    </w:p>
    <w:p w14:paraId="2E748DFE" w14:textId="77777777" w:rsidR="00BD4E5E" w:rsidRDefault="00BD4E5E" w:rsidP="00BD4E5E">
      <w:pPr>
        <w:ind w:firstLine="480"/>
      </w:pPr>
      <w:r>
        <w:t>R1(config)#interface gigabitethernet1</w:t>
      </w:r>
    </w:p>
    <w:p w14:paraId="487827C2" w14:textId="77777777" w:rsidR="00BD4E5E" w:rsidRDefault="00BD4E5E" w:rsidP="00BD4E5E">
      <w:pPr>
        <w:ind w:firstLine="480"/>
      </w:pPr>
      <w:r>
        <w:t>R1(config-if-gigabitethernet1)# ip address 2.0.0.1 255.255.255.0</w:t>
      </w:r>
    </w:p>
    <w:p w14:paraId="449A1930" w14:textId="77777777" w:rsidR="00BD4E5E" w:rsidRDefault="00BD4E5E" w:rsidP="00BD4E5E">
      <w:pPr>
        <w:ind w:firstLine="480"/>
      </w:pPr>
      <w:r>
        <w:lastRenderedPageBreak/>
        <w:t>R1(config-if-gigabitethernet1)# exit</w:t>
      </w:r>
    </w:p>
    <w:p w14:paraId="66C52CDD" w14:textId="77777777" w:rsidR="00BD4E5E" w:rsidRDefault="00BD4E5E" w:rsidP="00BD4E5E">
      <w:pPr>
        <w:ind w:firstLine="480"/>
      </w:pPr>
      <w:r>
        <w:t>R1(config)#router rip</w:t>
      </w:r>
    </w:p>
    <w:p w14:paraId="3556FFBD" w14:textId="77777777" w:rsidR="00BD4E5E" w:rsidRDefault="00BD4E5E" w:rsidP="00BD4E5E">
      <w:pPr>
        <w:ind w:firstLine="480"/>
      </w:pPr>
      <w:r>
        <w:t>R1(config-rip)# version 2</w:t>
      </w:r>
    </w:p>
    <w:p w14:paraId="659DCD40" w14:textId="77777777" w:rsidR="00BD4E5E" w:rsidRDefault="00BD4E5E" w:rsidP="00BD4E5E">
      <w:pPr>
        <w:ind w:firstLine="480"/>
      </w:pPr>
      <w:r>
        <w:t>R1(config-rip)# network 1.0.0.0</w:t>
      </w:r>
    </w:p>
    <w:p w14:paraId="71D7F70D" w14:textId="77777777" w:rsidR="00BD4E5E" w:rsidRDefault="00BD4E5E" w:rsidP="00BD4E5E">
      <w:pPr>
        <w:ind w:firstLine="480"/>
      </w:pPr>
      <w:r>
        <w:t>R1(config-rip)# network 2.0.0.0</w:t>
      </w:r>
    </w:p>
    <w:p w14:paraId="052D8FA8" w14:textId="77777777" w:rsidR="00BD4E5E" w:rsidRDefault="00BD4E5E" w:rsidP="00BD4E5E">
      <w:pPr>
        <w:ind w:firstLine="480"/>
      </w:pPr>
      <w:r>
        <w:t>R1(config-rip)# redistribute connected</w:t>
      </w:r>
      <w:r w:rsidR="00AE3FBE">
        <w:tab/>
      </w:r>
      <w:r w:rsidR="00AE3FBE">
        <w:tab/>
      </w:r>
      <w:r w:rsidR="00AE3FBE">
        <w:tab/>
      </w:r>
      <w:r w:rsidR="00AE3FBE">
        <w:tab/>
        <w:t>//</w:t>
      </w:r>
      <w:r w:rsidR="00AE3FBE">
        <w:rPr>
          <w:rFonts w:hint="eastAsia"/>
        </w:rPr>
        <w:t>重分发</w:t>
      </w:r>
      <w:r w:rsidR="00AE3FBE">
        <w:t>直连路由</w:t>
      </w:r>
      <w:r w:rsidR="00AE3FBE">
        <w:rPr>
          <w:rFonts w:hint="eastAsia"/>
        </w:rPr>
        <w:t>进</w:t>
      </w:r>
      <w:r w:rsidR="00AE3FBE">
        <w:t>rip</w:t>
      </w:r>
    </w:p>
    <w:p w14:paraId="3FECE318" w14:textId="77777777" w:rsidR="00BD4E5E" w:rsidRDefault="00BD4E5E" w:rsidP="00BD4E5E">
      <w:pPr>
        <w:ind w:firstLine="480"/>
      </w:pPr>
      <w:r>
        <w:t>R1(config-rip)# no auto-summary</w:t>
      </w:r>
    </w:p>
    <w:p w14:paraId="7DD0D8FF" w14:textId="77777777" w:rsidR="00FF4FD7" w:rsidRDefault="00BD4E5E" w:rsidP="00BD4E5E">
      <w:pPr>
        <w:ind w:firstLine="480"/>
      </w:pPr>
      <w:r>
        <w:t>R1(config-rip)# exit</w:t>
      </w:r>
    </w:p>
    <w:p w14:paraId="5021A134" w14:textId="77777777" w:rsidR="00BD4E5E" w:rsidRPr="00BD4E5E" w:rsidRDefault="00BD4E5E" w:rsidP="00BD4E5E">
      <w:pPr>
        <w:ind w:firstLine="480"/>
        <w:rPr>
          <w:b/>
        </w:rPr>
      </w:pPr>
      <w:r w:rsidRPr="00BD4E5E">
        <w:rPr>
          <w:b/>
        </w:rPr>
        <w:t>R2</w:t>
      </w:r>
      <w:r w:rsidRPr="00BD4E5E">
        <w:rPr>
          <w:rFonts w:hint="eastAsia"/>
          <w:b/>
        </w:rPr>
        <w:t>配置</w:t>
      </w:r>
      <w:r w:rsidRPr="00BD4E5E">
        <w:rPr>
          <w:b/>
        </w:rPr>
        <w:t>：</w:t>
      </w:r>
    </w:p>
    <w:p w14:paraId="35321764" w14:textId="77777777" w:rsidR="00BD4E5E" w:rsidRDefault="00BD4E5E" w:rsidP="00BD4E5E">
      <w:pPr>
        <w:ind w:firstLine="480"/>
      </w:pPr>
      <w:r>
        <w:t>R2(config)#ip access-list standard 100</w:t>
      </w:r>
    </w:p>
    <w:p w14:paraId="5DB82673" w14:textId="77777777" w:rsidR="00BD4E5E" w:rsidRDefault="00BD4E5E" w:rsidP="00BD4E5E">
      <w:pPr>
        <w:ind w:firstLine="480"/>
      </w:pPr>
      <w:r>
        <w:t>R2(config-std-nacl)# 10 permit 192.168.0.0 0.0.3.255</w:t>
      </w:r>
    </w:p>
    <w:p w14:paraId="7CA802C8" w14:textId="77777777" w:rsidR="00BD4E5E" w:rsidRDefault="00BD4E5E" w:rsidP="00BD4E5E">
      <w:pPr>
        <w:ind w:firstLine="480"/>
      </w:pPr>
      <w:r>
        <w:t>R2(config-std-nacl)# exit</w:t>
      </w:r>
    </w:p>
    <w:p w14:paraId="547FC045" w14:textId="77777777" w:rsidR="00BD4E5E" w:rsidRDefault="00BD4E5E" w:rsidP="00BD4E5E">
      <w:pPr>
        <w:ind w:firstLine="480"/>
      </w:pPr>
      <w:r>
        <w:t>R2(config)#ip access-list standard 101</w:t>
      </w:r>
    </w:p>
    <w:p w14:paraId="43FFFC98" w14:textId="77777777" w:rsidR="00BD4E5E" w:rsidRDefault="00BD4E5E" w:rsidP="00BD4E5E">
      <w:pPr>
        <w:ind w:firstLine="480"/>
      </w:pPr>
      <w:r>
        <w:t>R2(config-std-nacl)# 10 permit 192.168.10.0 0.0.0.255</w:t>
      </w:r>
    </w:p>
    <w:p w14:paraId="4E8A31C7" w14:textId="77777777" w:rsidR="00BD4E5E" w:rsidRDefault="00BD4E5E" w:rsidP="00BD4E5E">
      <w:pPr>
        <w:ind w:firstLine="480"/>
      </w:pPr>
      <w:r>
        <w:t>R2(config-std-nacl)# exit</w:t>
      </w:r>
    </w:p>
    <w:p w14:paraId="26A481FA" w14:textId="77777777" w:rsidR="00BD4E5E" w:rsidRDefault="00BD4E5E" w:rsidP="00BD4E5E">
      <w:pPr>
        <w:ind w:firstLine="480"/>
      </w:pPr>
      <w:r>
        <w:t>R2(config)#ip access-list standard 200</w:t>
      </w:r>
    </w:p>
    <w:p w14:paraId="101B0FC4" w14:textId="77777777" w:rsidR="00BD4E5E" w:rsidRDefault="00BD4E5E" w:rsidP="00BD4E5E">
      <w:pPr>
        <w:ind w:firstLine="480"/>
      </w:pPr>
      <w:r>
        <w:t>R2(config-std-nacl)# 10 permit 11.0.0.0 0.255.255.255</w:t>
      </w:r>
    </w:p>
    <w:p w14:paraId="793891AA" w14:textId="77777777" w:rsidR="00BD4E5E" w:rsidRDefault="00BD4E5E" w:rsidP="00BD4E5E">
      <w:pPr>
        <w:ind w:firstLine="480"/>
      </w:pPr>
      <w:r>
        <w:t>R2(config-std-nacl)# exit</w:t>
      </w:r>
    </w:p>
    <w:p w14:paraId="0A392132" w14:textId="77777777" w:rsidR="00BD4E5E" w:rsidRDefault="00BD4E5E" w:rsidP="00BD4E5E">
      <w:pPr>
        <w:ind w:firstLine="480"/>
      </w:pPr>
      <w:r>
        <w:t>R2(config)#ip access-list standard 300</w:t>
      </w:r>
    </w:p>
    <w:p w14:paraId="4CBB2726" w14:textId="77777777" w:rsidR="00BD4E5E" w:rsidRDefault="00BD4E5E" w:rsidP="00BD4E5E">
      <w:pPr>
        <w:ind w:firstLine="480"/>
      </w:pPr>
      <w:r>
        <w:t>R2(config-std-nacl)# 10 permit 192.0.0.0 0.255.255.255</w:t>
      </w:r>
    </w:p>
    <w:p w14:paraId="42D9A82F" w14:textId="77777777" w:rsidR="00BD4E5E" w:rsidRDefault="00BD4E5E" w:rsidP="00BD4E5E">
      <w:pPr>
        <w:ind w:firstLine="480"/>
      </w:pPr>
      <w:r>
        <w:t>R2(config-std-nacl)# exit</w:t>
      </w:r>
    </w:p>
    <w:p w14:paraId="3315E293" w14:textId="77777777" w:rsidR="00BD4E5E" w:rsidRDefault="00BD4E5E" w:rsidP="00BD4E5E">
      <w:pPr>
        <w:ind w:firstLine="480"/>
      </w:pPr>
      <w:r>
        <w:t>R2(config)#ip access-list standard 100</w:t>
      </w:r>
    </w:p>
    <w:p w14:paraId="69A1F086" w14:textId="77777777" w:rsidR="00BD4E5E" w:rsidRDefault="00BD4E5E" w:rsidP="00BD4E5E">
      <w:pPr>
        <w:ind w:firstLine="480"/>
      </w:pPr>
      <w:r>
        <w:t>R2(config-std-nacl)# 10 permit 192.168.0.0 0.0.3.255</w:t>
      </w:r>
    </w:p>
    <w:p w14:paraId="04953DB1" w14:textId="77777777" w:rsidR="00BD4E5E" w:rsidRDefault="00BD4E5E" w:rsidP="00BD4E5E">
      <w:pPr>
        <w:ind w:firstLine="480"/>
      </w:pPr>
      <w:r>
        <w:t>R2(config-std-nacl)# exit</w:t>
      </w:r>
    </w:p>
    <w:p w14:paraId="6C6C7030" w14:textId="77777777" w:rsidR="00BD4E5E" w:rsidRDefault="00BD4E5E" w:rsidP="00BD4E5E">
      <w:pPr>
        <w:ind w:firstLine="480"/>
      </w:pPr>
      <w:r>
        <w:t>R2(config)#ip access-list standard 101</w:t>
      </w:r>
    </w:p>
    <w:p w14:paraId="1718C6D1" w14:textId="77777777" w:rsidR="00BD4E5E" w:rsidRDefault="00BD4E5E" w:rsidP="00BD4E5E">
      <w:pPr>
        <w:ind w:firstLine="480"/>
      </w:pPr>
      <w:r>
        <w:t>R2(config-std-nacl)# 10 permit 192.168.10.0 0.0.0.255</w:t>
      </w:r>
    </w:p>
    <w:p w14:paraId="2C9010A0" w14:textId="77777777" w:rsidR="00BD4E5E" w:rsidRDefault="00BD4E5E" w:rsidP="00BD4E5E">
      <w:pPr>
        <w:ind w:firstLine="480"/>
      </w:pPr>
      <w:r>
        <w:t>R2(config-std-nacl)# exit</w:t>
      </w:r>
    </w:p>
    <w:p w14:paraId="2DDA95A7" w14:textId="77777777" w:rsidR="00BD4E5E" w:rsidRDefault="00BD4E5E" w:rsidP="00BD4E5E">
      <w:pPr>
        <w:ind w:firstLine="480"/>
      </w:pPr>
      <w:r>
        <w:lastRenderedPageBreak/>
        <w:t>R2(config)#ip access-list standard 200</w:t>
      </w:r>
    </w:p>
    <w:p w14:paraId="35AC051B" w14:textId="77777777" w:rsidR="00BD4E5E" w:rsidRDefault="00BD4E5E" w:rsidP="00BD4E5E">
      <w:pPr>
        <w:ind w:firstLine="480"/>
      </w:pPr>
      <w:r>
        <w:t>R2(config-std-nacl)# 10 permit 11.0.0.0 0.255.255.255</w:t>
      </w:r>
    </w:p>
    <w:p w14:paraId="234CA3B1" w14:textId="77777777" w:rsidR="00BD4E5E" w:rsidRDefault="00BD4E5E" w:rsidP="00BD4E5E">
      <w:pPr>
        <w:ind w:firstLine="480"/>
      </w:pPr>
      <w:r>
        <w:t>R2(config-std-nacl)# exit</w:t>
      </w:r>
    </w:p>
    <w:p w14:paraId="4E3090B2" w14:textId="77777777" w:rsidR="00BD4E5E" w:rsidRDefault="00BD4E5E" w:rsidP="00BD4E5E">
      <w:pPr>
        <w:ind w:firstLine="480"/>
      </w:pPr>
      <w:r>
        <w:t>R2(config)#ip access-list standard 300</w:t>
      </w:r>
    </w:p>
    <w:p w14:paraId="382BDCDF" w14:textId="77777777" w:rsidR="00BD4E5E" w:rsidRDefault="00BD4E5E" w:rsidP="00BD4E5E">
      <w:pPr>
        <w:ind w:firstLine="480"/>
      </w:pPr>
      <w:r>
        <w:t>R2(config-std-nacl)# 10 permit 192.0.0.0 0.255.255.255</w:t>
      </w:r>
    </w:p>
    <w:p w14:paraId="05C5398C" w14:textId="77777777" w:rsidR="00BD4E5E" w:rsidRDefault="00BD4E5E" w:rsidP="00BD4E5E">
      <w:pPr>
        <w:ind w:firstLine="480"/>
      </w:pPr>
      <w:r>
        <w:t>R2(config-std-nacl)# exit</w:t>
      </w:r>
    </w:p>
    <w:p w14:paraId="7A3D5DDD" w14:textId="77777777" w:rsidR="00BD4E5E" w:rsidRDefault="00BD4E5E" w:rsidP="00BD4E5E">
      <w:pPr>
        <w:ind w:firstLine="480"/>
      </w:pPr>
      <w:r>
        <w:t>R2(config)#interface loopback0</w:t>
      </w:r>
    </w:p>
    <w:p w14:paraId="1F46D55B" w14:textId="77777777" w:rsidR="00BD4E5E" w:rsidRDefault="00BD4E5E" w:rsidP="00BD4E5E">
      <w:pPr>
        <w:ind w:firstLine="480"/>
      </w:pPr>
      <w:r>
        <w:t>R2(config-if-loopback0)# ip address 2.2.2.2 255.255.255.255</w:t>
      </w:r>
    </w:p>
    <w:p w14:paraId="7B73D773" w14:textId="77777777" w:rsidR="00BD4E5E" w:rsidRDefault="00BD4E5E" w:rsidP="00BD4E5E">
      <w:pPr>
        <w:ind w:firstLine="480"/>
      </w:pPr>
      <w:r>
        <w:t>R2(config-if-loopback0)# exit</w:t>
      </w:r>
    </w:p>
    <w:p w14:paraId="261D5D5A" w14:textId="77777777" w:rsidR="00BD4E5E" w:rsidRDefault="00BD4E5E" w:rsidP="00BD4E5E">
      <w:pPr>
        <w:ind w:firstLine="480"/>
      </w:pPr>
      <w:r>
        <w:t>R2(config)#interface gigabitethernet0</w:t>
      </w:r>
    </w:p>
    <w:p w14:paraId="4F9301DD" w14:textId="77777777" w:rsidR="00BD4E5E" w:rsidRDefault="00BD4E5E" w:rsidP="00BD4E5E">
      <w:pPr>
        <w:ind w:firstLine="480"/>
      </w:pPr>
      <w:r>
        <w:t>R2(config-if-gigabitethernet0)# ip address 1.0.0.2 255.255.255.0</w:t>
      </w:r>
    </w:p>
    <w:p w14:paraId="55BB4FA7" w14:textId="77777777" w:rsidR="00BD4E5E" w:rsidRDefault="00BD4E5E" w:rsidP="00BD4E5E">
      <w:pPr>
        <w:ind w:firstLine="480"/>
      </w:pPr>
      <w:r>
        <w:t>R2(config-if-gigabitethernet0)# exit</w:t>
      </w:r>
    </w:p>
    <w:p w14:paraId="0DEBA7BE" w14:textId="77777777" w:rsidR="00BD4E5E" w:rsidRDefault="00BD4E5E" w:rsidP="00BD4E5E">
      <w:pPr>
        <w:ind w:firstLine="480"/>
      </w:pPr>
      <w:r>
        <w:t>R2(config)#interface gigabitethernet1</w:t>
      </w:r>
    </w:p>
    <w:p w14:paraId="248ED0FB" w14:textId="77777777" w:rsidR="00BD4E5E" w:rsidRDefault="00BD4E5E" w:rsidP="00BD4E5E">
      <w:pPr>
        <w:ind w:firstLine="480"/>
      </w:pPr>
      <w:r>
        <w:t>R2(config-if-gigabitethernet1)# ip address 3.0.0.1 255.255.255.0</w:t>
      </w:r>
    </w:p>
    <w:p w14:paraId="15F4066D" w14:textId="77777777" w:rsidR="00BD4E5E" w:rsidRDefault="00BD4E5E" w:rsidP="00BD4E5E">
      <w:pPr>
        <w:ind w:firstLine="480"/>
      </w:pPr>
      <w:r>
        <w:t>R2(config-if-gigabitethernet1)# exit</w:t>
      </w:r>
    </w:p>
    <w:p w14:paraId="4DA743E3" w14:textId="77777777" w:rsidR="00BD4E5E" w:rsidRDefault="00BD4E5E" w:rsidP="00BD4E5E">
      <w:pPr>
        <w:ind w:firstLine="480"/>
      </w:pPr>
      <w:r>
        <w:t>R2(config)#router rip</w:t>
      </w:r>
    </w:p>
    <w:p w14:paraId="24E42F76" w14:textId="77777777" w:rsidR="00BD4E5E" w:rsidRDefault="00BD4E5E" w:rsidP="00BD4E5E">
      <w:pPr>
        <w:ind w:firstLine="480"/>
      </w:pPr>
      <w:r>
        <w:t>R2(config-rip)# version 2</w:t>
      </w:r>
    </w:p>
    <w:p w14:paraId="60FD8D18" w14:textId="77777777" w:rsidR="00BD4E5E" w:rsidRDefault="00BD4E5E" w:rsidP="00BD4E5E">
      <w:pPr>
        <w:ind w:firstLine="480"/>
      </w:pPr>
      <w:r>
        <w:t>R2(config-rip)# network 1.0.0.0</w:t>
      </w:r>
    </w:p>
    <w:p w14:paraId="7A1AB9A4" w14:textId="77777777" w:rsidR="00AE3FBE" w:rsidRDefault="00BD4E5E" w:rsidP="00BD4E5E">
      <w:pPr>
        <w:ind w:firstLine="480"/>
      </w:pPr>
      <w:r>
        <w:t>R2(config-rip)# offset-list 200 out 5 gigabitethernet0</w:t>
      </w:r>
      <w:r w:rsidR="00AE3FBE">
        <w:t xml:space="preserve">  </w:t>
      </w:r>
    </w:p>
    <w:p w14:paraId="6E50C64E" w14:textId="77777777" w:rsidR="00BD4E5E" w:rsidRDefault="00AE3FBE" w:rsidP="00AE3FBE">
      <w:pPr>
        <w:ind w:left="2040" w:firstLine="480"/>
      </w:pPr>
      <w:r>
        <w:t>//</w:t>
      </w:r>
      <w:r>
        <w:rPr>
          <w:rFonts w:hint="eastAsia"/>
        </w:rPr>
        <w:t>偏移</w:t>
      </w:r>
      <w:r>
        <w:t>列表</w:t>
      </w:r>
      <w:r>
        <w:rPr>
          <w:rFonts w:hint="eastAsia"/>
        </w:rPr>
        <w:t>在</w:t>
      </w:r>
      <w:r>
        <w:rPr>
          <w:rFonts w:hint="eastAsia"/>
        </w:rPr>
        <w:t>g0</w:t>
      </w:r>
      <w:r>
        <w:rPr>
          <w:rFonts w:hint="eastAsia"/>
        </w:rPr>
        <w:t>接口</w:t>
      </w:r>
      <w:r>
        <w:t>in</w:t>
      </w:r>
      <w:r>
        <w:rPr>
          <w:rFonts w:hint="eastAsia"/>
        </w:rPr>
        <w:t>方向</w:t>
      </w:r>
      <w:r>
        <w:t>调用</w:t>
      </w:r>
      <w:r>
        <w:t>acl200</w:t>
      </w:r>
      <w:r>
        <w:rPr>
          <w:rFonts w:hint="eastAsia"/>
        </w:rPr>
        <w:t>，</w:t>
      </w:r>
      <w:r>
        <w:t>增加</w:t>
      </w:r>
      <w:r>
        <w:rPr>
          <w:rFonts w:hint="eastAsia"/>
        </w:rPr>
        <w:t>5</w:t>
      </w:r>
      <w:r>
        <w:rPr>
          <w:rFonts w:hint="eastAsia"/>
        </w:rPr>
        <w:t>跳</w:t>
      </w:r>
    </w:p>
    <w:p w14:paraId="2BD496BF" w14:textId="77777777" w:rsidR="00BD4E5E" w:rsidRDefault="00BD4E5E" w:rsidP="00BD4E5E">
      <w:pPr>
        <w:ind w:firstLine="480"/>
      </w:pPr>
      <w:r>
        <w:t>R2(config-rip)# redistribute bgp 1</w:t>
      </w:r>
    </w:p>
    <w:p w14:paraId="15A7F355" w14:textId="77777777" w:rsidR="00BD4E5E" w:rsidRDefault="00BD4E5E" w:rsidP="00BD4E5E">
      <w:pPr>
        <w:ind w:firstLine="480"/>
      </w:pPr>
      <w:r>
        <w:t>R2(config-rip)# distribute-list 300 in gigabitethernet0</w:t>
      </w:r>
    </w:p>
    <w:p w14:paraId="672EC477" w14:textId="77777777" w:rsidR="00AE3FBE" w:rsidRDefault="00AE3FBE" w:rsidP="00BD4E5E">
      <w:pPr>
        <w:ind w:firstLine="480"/>
      </w:pPr>
      <w:r>
        <w:tab/>
      </w:r>
      <w:r>
        <w:tab/>
      </w:r>
      <w:r>
        <w:tab/>
      </w:r>
      <w:r>
        <w:tab/>
      </w:r>
      <w:r>
        <w:tab/>
        <w:t>//</w:t>
      </w:r>
      <w:r>
        <w:rPr>
          <w:rFonts w:hint="eastAsia"/>
        </w:rPr>
        <w:t>分发</w:t>
      </w:r>
      <w:r>
        <w:t>列表调用</w:t>
      </w:r>
      <w:r>
        <w:t xml:space="preserve">acl300 </w:t>
      </w:r>
      <w:r>
        <w:rPr>
          <w:rFonts w:hint="eastAsia"/>
        </w:rPr>
        <w:t>在</w:t>
      </w:r>
      <w:r>
        <w:rPr>
          <w:rFonts w:hint="eastAsia"/>
        </w:rPr>
        <w:t>g0</w:t>
      </w:r>
      <w:r>
        <w:rPr>
          <w:rFonts w:hint="eastAsia"/>
        </w:rPr>
        <w:t>接口</w:t>
      </w:r>
      <w:r>
        <w:t>in</w:t>
      </w:r>
      <w:r>
        <w:t>方向</w:t>
      </w:r>
    </w:p>
    <w:p w14:paraId="0833F91A" w14:textId="77777777" w:rsidR="00BD4E5E" w:rsidRDefault="00BD4E5E" w:rsidP="00BD4E5E">
      <w:pPr>
        <w:ind w:firstLine="480"/>
      </w:pPr>
      <w:r>
        <w:t>R2(config-rip)# no auto-summary</w:t>
      </w:r>
    </w:p>
    <w:p w14:paraId="4CE81530" w14:textId="77777777" w:rsidR="00BD4E5E" w:rsidRDefault="00BD4E5E" w:rsidP="00BD4E5E">
      <w:pPr>
        <w:ind w:firstLine="480"/>
      </w:pPr>
      <w:r>
        <w:t>R2(config-rip)# exit</w:t>
      </w:r>
    </w:p>
    <w:p w14:paraId="7E81BBDC" w14:textId="77777777" w:rsidR="00BD4E5E" w:rsidRDefault="00BD4E5E" w:rsidP="00BD4E5E">
      <w:pPr>
        <w:ind w:firstLine="480"/>
      </w:pPr>
      <w:r>
        <w:t>R2(config)#router ospf 1</w:t>
      </w:r>
    </w:p>
    <w:p w14:paraId="5210D690" w14:textId="77777777" w:rsidR="00BD4E5E" w:rsidRDefault="00BD4E5E" w:rsidP="00BD4E5E">
      <w:pPr>
        <w:ind w:firstLine="480"/>
      </w:pPr>
      <w:r>
        <w:t>R2(config-ospf)# network 2.2.2.2 0.0.0.0 area 0</w:t>
      </w:r>
    </w:p>
    <w:p w14:paraId="6B044507" w14:textId="77777777" w:rsidR="00BD4E5E" w:rsidRDefault="00BD4E5E" w:rsidP="00BD4E5E">
      <w:pPr>
        <w:ind w:firstLine="480"/>
      </w:pPr>
      <w:r>
        <w:lastRenderedPageBreak/>
        <w:t>R2(config-ospf)# network 3.0.0.1 0.0.0.0 area 0</w:t>
      </w:r>
    </w:p>
    <w:p w14:paraId="1DD8FAE8" w14:textId="77777777" w:rsidR="00BD4E5E" w:rsidRDefault="00BD4E5E" w:rsidP="00BD4E5E">
      <w:pPr>
        <w:ind w:firstLine="480"/>
      </w:pPr>
      <w:r>
        <w:t>R2(config-ospf)# exit</w:t>
      </w:r>
    </w:p>
    <w:p w14:paraId="281E5659" w14:textId="77777777" w:rsidR="00BD4E5E" w:rsidRDefault="00BD4E5E" w:rsidP="00BD4E5E">
      <w:pPr>
        <w:ind w:firstLine="480"/>
      </w:pPr>
      <w:r>
        <w:t>R2(config)#router bgp 1</w:t>
      </w:r>
    </w:p>
    <w:p w14:paraId="2EE3536C" w14:textId="77777777" w:rsidR="00BD4E5E" w:rsidRDefault="00BD4E5E" w:rsidP="00BD4E5E">
      <w:pPr>
        <w:ind w:firstLine="480"/>
      </w:pPr>
      <w:r>
        <w:t>R2(config-bgp)# no auto-summary</w:t>
      </w:r>
    </w:p>
    <w:p w14:paraId="62042DD3" w14:textId="77777777" w:rsidR="00BD4E5E" w:rsidRDefault="00BD4E5E" w:rsidP="00BD4E5E">
      <w:pPr>
        <w:ind w:firstLine="480"/>
      </w:pPr>
      <w:r>
        <w:t>R2(config-bgp)# no synchronization</w:t>
      </w:r>
      <w:r w:rsidR="00AE3FBE">
        <w:tab/>
      </w:r>
      <w:r w:rsidR="00AE3FBE">
        <w:tab/>
      </w:r>
      <w:r w:rsidR="00AE3FBE">
        <w:tab/>
        <w:t>//</w:t>
      </w:r>
      <w:r w:rsidR="00AE3FBE">
        <w:rPr>
          <w:rFonts w:hint="eastAsia"/>
        </w:rPr>
        <w:t>关闭</w:t>
      </w:r>
      <w:r w:rsidR="00AE3FBE">
        <w:rPr>
          <w:rFonts w:hint="eastAsia"/>
        </w:rPr>
        <w:t>BGP</w:t>
      </w:r>
      <w:r w:rsidR="00AE3FBE">
        <w:rPr>
          <w:rFonts w:hint="eastAsia"/>
        </w:rPr>
        <w:t>的</w:t>
      </w:r>
      <w:r w:rsidR="00AE3FBE">
        <w:t>同步规则</w:t>
      </w:r>
    </w:p>
    <w:p w14:paraId="555EDE74" w14:textId="77777777" w:rsidR="00BD4E5E" w:rsidRDefault="00BD4E5E" w:rsidP="00BD4E5E">
      <w:pPr>
        <w:ind w:firstLine="480"/>
      </w:pPr>
      <w:r>
        <w:t>R2(config-bgp)# redistribute rip route-map comm</w:t>
      </w:r>
      <w:r w:rsidR="00AE3FBE">
        <w:tab/>
      </w:r>
      <w:r w:rsidR="00AE3FBE">
        <w:tab/>
        <w:t>//rip</w:t>
      </w:r>
      <w:r w:rsidR="00AE3FBE">
        <w:t>重分发进</w:t>
      </w:r>
      <w:r w:rsidR="00AE3FBE">
        <w:rPr>
          <w:rFonts w:hint="eastAsia"/>
        </w:rPr>
        <w:t>BGP</w:t>
      </w:r>
    </w:p>
    <w:p w14:paraId="3388EA13" w14:textId="77777777" w:rsidR="00BD4E5E" w:rsidRDefault="00BD4E5E" w:rsidP="00BD4E5E">
      <w:pPr>
        <w:ind w:firstLine="480"/>
      </w:pPr>
      <w:r>
        <w:t>R2(config-bgp)# neighbor 4.4.4.4 remote-as 1</w:t>
      </w:r>
      <w:r w:rsidR="00AE3FBE">
        <w:tab/>
      </w:r>
      <w:r w:rsidR="00AE3FBE">
        <w:tab/>
        <w:t>//</w:t>
      </w:r>
      <w:r w:rsidR="00AE3FBE">
        <w:rPr>
          <w:rFonts w:hint="eastAsia"/>
        </w:rPr>
        <w:t>指定建立</w:t>
      </w:r>
      <w:r w:rsidR="00AE3FBE">
        <w:rPr>
          <w:rFonts w:hint="eastAsia"/>
        </w:rPr>
        <w:t>BGP</w:t>
      </w:r>
      <w:r w:rsidR="00AE3FBE">
        <w:rPr>
          <w:rFonts w:hint="eastAsia"/>
        </w:rPr>
        <w:t>邻居及其</w:t>
      </w:r>
      <w:r w:rsidR="00AE3FBE">
        <w:rPr>
          <w:rFonts w:hint="eastAsia"/>
        </w:rPr>
        <w:t>AS</w:t>
      </w:r>
      <w:r w:rsidR="00AE3FBE">
        <w:rPr>
          <w:rFonts w:hint="eastAsia"/>
        </w:rPr>
        <w:t>号</w:t>
      </w:r>
    </w:p>
    <w:p w14:paraId="26889DE4" w14:textId="77777777" w:rsidR="00BD4E5E" w:rsidRDefault="00BD4E5E" w:rsidP="00BD4E5E">
      <w:pPr>
        <w:ind w:firstLine="480"/>
      </w:pPr>
      <w:r>
        <w:t>R2(config-bgp)# neighbor 4.4.4.4 update-source loopback0</w:t>
      </w:r>
      <w:r w:rsidR="00AE3FBE">
        <w:tab/>
      </w:r>
      <w:r w:rsidR="00AE3FBE">
        <w:tab/>
        <w:t>//</w:t>
      </w:r>
      <w:r w:rsidR="00AE3FBE">
        <w:rPr>
          <w:rFonts w:hint="eastAsia"/>
        </w:rPr>
        <w:t>指定更新源</w:t>
      </w:r>
      <w:r w:rsidR="00AE3FBE">
        <w:t>地址</w:t>
      </w:r>
    </w:p>
    <w:p w14:paraId="621DF623" w14:textId="77777777" w:rsidR="00BD4E5E" w:rsidRDefault="00BD4E5E" w:rsidP="00BD4E5E">
      <w:pPr>
        <w:ind w:firstLine="480"/>
      </w:pPr>
      <w:r>
        <w:t>R2(config-bgp)# neighbor 4.4.4.4 next-hop-self</w:t>
      </w:r>
      <w:r w:rsidR="00AE3FBE">
        <w:tab/>
      </w:r>
      <w:r w:rsidR="00AE3FBE">
        <w:tab/>
        <w:t>//</w:t>
      </w:r>
      <w:r w:rsidR="00AE3FBE">
        <w:rPr>
          <w:rFonts w:hint="eastAsia"/>
        </w:rPr>
        <w:t>指定更新</w:t>
      </w:r>
      <w:r w:rsidR="00AE3FBE">
        <w:rPr>
          <w:rFonts w:hint="eastAsia"/>
        </w:rPr>
        <w:t>BGP</w:t>
      </w:r>
      <w:r w:rsidR="00AE3FBE">
        <w:rPr>
          <w:rFonts w:hint="eastAsia"/>
        </w:rPr>
        <w:t>路由</w:t>
      </w:r>
      <w:r w:rsidR="00AE3FBE">
        <w:t>下一跳</w:t>
      </w:r>
    </w:p>
    <w:p w14:paraId="32789367" w14:textId="77777777" w:rsidR="00BD4E5E" w:rsidRDefault="00BD4E5E" w:rsidP="00BD4E5E">
      <w:pPr>
        <w:ind w:firstLine="480"/>
      </w:pPr>
      <w:r>
        <w:t>R2(config-bgp)# neighbor 4.4.4.4 send-community</w:t>
      </w:r>
      <w:r w:rsidR="00AE3FBE">
        <w:tab/>
        <w:t>//</w:t>
      </w:r>
      <w:r w:rsidR="00AE3FBE">
        <w:rPr>
          <w:rFonts w:hint="eastAsia"/>
        </w:rPr>
        <w:t>发送</w:t>
      </w:r>
      <w:r w:rsidR="00AE3FBE">
        <w:t>团体属性</w:t>
      </w:r>
    </w:p>
    <w:p w14:paraId="56BBA577" w14:textId="77777777" w:rsidR="00BD4E5E" w:rsidRDefault="00BD4E5E" w:rsidP="00BD4E5E">
      <w:pPr>
        <w:ind w:firstLine="480"/>
      </w:pPr>
      <w:r>
        <w:t>R2(config-bgp)# neighbor 4.4.4.4 route-map comm out</w:t>
      </w:r>
    </w:p>
    <w:p w14:paraId="77C7B845" w14:textId="77777777" w:rsidR="00BD4E5E" w:rsidRDefault="00BD4E5E" w:rsidP="00BD4E5E">
      <w:pPr>
        <w:ind w:firstLine="480"/>
      </w:pPr>
      <w:r>
        <w:t>R2(config-bgp)# exit</w:t>
      </w:r>
    </w:p>
    <w:p w14:paraId="43F51A70" w14:textId="77777777" w:rsidR="00BD4E5E" w:rsidRDefault="00BD4E5E" w:rsidP="00BD4E5E">
      <w:pPr>
        <w:ind w:firstLine="480"/>
      </w:pPr>
      <w:r>
        <w:t>R2(config)#route-map comm permit 10</w:t>
      </w:r>
    </w:p>
    <w:p w14:paraId="2D041FC4" w14:textId="77777777" w:rsidR="00BD4E5E" w:rsidRDefault="00BD4E5E" w:rsidP="00BD4E5E">
      <w:pPr>
        <w:ind w:firstLine="480"/>
      </w:pPr>
      <w:r>
        <w:t>R2(config-route-map)# match ip address 100</w:t>
      </w:r>
    </w:p>
    <w:p w14:paraId="12437D52" w14:textId="77777777" w:rsidR="00AE3FBE" w:rsidRDefault="00BD4E5E" w:rsidP="00BD4E5E">
      <w:pPr>
        <w:ind w:firstLine="480"/>
      </w:pPr>
      <w:r>
        <w:t>R2(config-route-map)# set community 1:100</w:t>
      </w:r>
      <w:r w:rsidR="00AE3FBE">
        <w:tab/>
      </w:r>
      <w:r w:rsidR="00AE3FBE">
        <w:tab/>
      </w:r>
    </w:p>
    <w:p w14:paraId="422B6178" w14:textId="77777777" w:rsidR="00BD4E5E" w:rsidRDefault="00AE3FBE" w:rsidP="00BD4E5E">
      <w:pPr>
        <w:ind w:firstLine="480"/>
      </w:pPr>
      <w:r>
        <w:tab/>
      </w:r>
      <w:r>
        <w:tab/>
      </w:r>
      <w:r>
        <w:tab/>
      </w:r>
      <w:r>
        <w:tab/>
      </w:r>
      <w:r>
        <w:tab/>
      </w:r>
      <w:r>
        <w:tab/>
      </w:r>
      <w:r>
        <w:tab/>
      </w:r>
      <w:r>
        <w:tab/>
      </w:r>
      <w:r>
        <w:tab/>
      </w:r>
      <w:r>
        <w:tab/>
        <w:t>//</w:t>
      </w:r>
      <w:r>
        <w:rPr>
          <w:rFonts w:hint="eastAsia"/>
        </w:rPr>
        <w:t>对</w:t>
      </w:r>
      <w:r>
        <w:t>acl100</w:t>
      </w:r>
      <w:r>
        <w:rPr>
          <w:rFonts w:hint="eastAsia"/>
        </w:rPr>
        <w:t>抓取</w:t>
      </w:r>
      <w:r>
        <w:t>的路由设置团体属性</w:t>
      </w:r>
    </w:p>
    <w:p w14:paraId="154718A8" w14:textId="77777777" w:rsidR="00BD4E5E" w:rsidRDefault="00BD4E5E" w:rsidP="00BD4E5E">
      <w:pPr>
        <w:ind w:firstLine="480"/>
      </w:pPr>
      <w:r>
        <w:t>R2(config-route-map)# set metric 50</w:t>
      </w:r>
    </w:p>
    <w:p w14:paraId="63899343" w14:textId="77777777" w:rsidR="00BD4E5E" w:rsidRDefault="00BD4E5E" w:rsidP="00BD4E5E">
      <w:pPr>
        <w:ind w:firstLine="480"/>
      </w:pPr>
      <w:r>
        <w:t>R2(config-route-map)# exit</w:t>
      </w:r>
    </w:p>
    <w:p w14:paraId="2FE34DF4" w14:textId="77777777" w:rsidR="00BD4E5E" w:rsidRDefault="00BD4E5E" w:rsidP="00BD4E5E">
      <w:pPr>
        <w:ind w:firstLine="480"/>
      </w:pPr>
      <w:r>
        <w:t>R2(config)#route-map comm permit 20</w:t>
      </w:r>
    </w:p>
    <w:p w14:paraId="3E325099" w14:textId="77777777" w:rsidR="00BD4E5E" w:rsidRDefault="00BD4E5E" w:rsidP="00BD4E5E">
      <w:pPr>
        <w:ind w:firstLine="480"/>
      </w:pPr>
      <w:r>
        <w:t>R2(config-route-map)# match ip address 101</w:t>
      </w:r>
    </w:p>
    <w:p w14:paraId="2B4AD7F2" w14:textId="77777777" w:rsidR="00BD4E5E" w:rsidRDefault="00BD4E5E" w:rsidP="00BD4E5E">
      <w:pPr>
        <w:ind w:firstLine="480"/>
      </w:pPr>
      <w:r>
        <w:t>R2(config-route-map)# set community 1:200</w:t>
      </w:r>
      <w:r w:rsidR="00AE3FBE">
        <w:tab/>
      </w:r>
      <w:r w:rsidR="00AE3FBE">
        <w:tab/>
      </w:r>
      <w:r w:rsidR="00AE3FBE">
        <w:tab/>
        <w:t>//</w:t>
      </w:r>
      <w:r w:rsidR="00AE3FBE">
        <w:rPr>
          <w:rFonts w:hint="eastAsia"/>
        </w:rPr>
        <w:t>设置</w:t>
      </w:r>
      <w:r w:rsidR="00AE3FBE">
        <w:t>团体</w:t>
      </w:r>
      <w:r w:rsidR="00AE3FBE">
        <w:rPr>
          <w:rFonts w:hint="eastAsia"/>
        </w:rPr>
        <w:t>属性</w:t>
      </w:r>
    </w:p>
    <w:p w14:paraId="714B3B00" w14:textId="77777777" w:rsidR="00BD4E5E" w:rsidRDefault="00BD4E5E" w:rsidP="00BD4E5E">
      <w:pPr>
        <w:ind w:firstLine="480"/>
      </w:pPr>
      <w:r>
        <w:t>R2(config-route-map)# set metric 100</w:t>
      </w:r>
    </w:p>
    <w:p w14:paraId="6E2351E7" w14:textId="77777777" w:rsidR="00BD4E5E" w:rsidRDefault="00BD4E5E" w:rsidP="00BD4E5E">
      <w:pPr>
        <w:ind w:firstLine="480"/>
      </w:pPr>
      <w:r>
        <w:t>R2(config-route-map)# exit</w:t>
      </w:r>
    </w:p>
    <w:p w14:paraId="5C0A0221" w14:textId="77777777" w:rsidR="00BD4E5E" w:rsidRPr="00BD4E5E" w:rsidRDefault="00BD4E5E" w:rsidP="00BD4E5E">
      <w:pPr>
        <w:ind w:firstLine="480"/>
        <w:rPr>
          <w:b/>
        </w:rPr>
      </w:pPr>
      <w:r w:rsidRPr="00BD4E5E">
        <w:rPr>
          <w:b/>
        </w:rPr>
        <w:t>R3</w:t>
      </w:r>
      <w:r w:rsidRPr="00BD4E5E">
        <w:rPr>
          <w:rFonts w:hint="eastAsia"/>
          <w:b/>
        </w:rPr>
        <w:t>配置</w:t>
      </w:r>
      <w:r w:rsidRPr="00BD4E5E">
        <w:rPr>
          <w:b/>
        </w:rPr>
        <w:t>：</w:t>
      </w:r>
    </w:p>
    <w:p w14:paraId="07008588" w14:textId="77777777" w:rsidR="00BD4E5E" w:rsidRDefault="00BD4E5E" w:rsidP="00BD4E5E">
      <w:pPr>
        <w:ind w:firstLine="480"/>
      </w:pPr>
      <w:r>
        <w:t xml:space="preserve">R3(config)#ip flow enable </w:t>
      </w:r>
    </w:p>
    <w:p w14:paraId="3A0F6835" w14:textId="77777777" w:rsidR="00BD4E5E" w:rsidRDefault="00BD4E5E" w:rsidP="00BD4E5E">
      <w:pPr>
        <w:ind w:firstLine="480"/>
      </w:pPr>
      <w:r>
        <w:t>R3(config)#ip access-list standard 100</w:t>
      </w:r>
    </w:p>
    <w:p w14:paraId="7C1D7CC3" w14:textId="77777777" w:rsidR="00BD4E5E" w:rsidRDefault="00BD4E5E" w:rsidP="00BD4E5E">
      <w:pPr>
        <w:ind w:firstLine="480"/>
      </w:pPr>
      <w:r>
        <w:t>R3(config-std-nacl)# 10 permit 192.168.0.0 0.0.3.255</w:t>
      </w:r>
    </w:p>
    <w:p w14:paraId="124837EF" w14:textId="77777777" w:rsidR="00BD4E5E" w:rsidRDefault="00BD4E5E" w:rsidP="00BD4E5E">
      <w:pPr>
        <w:ind w:firstLine="480"/>
      </w:pPr>
      <w:r>
        <w:lastRenderedPageBreak/>
        <w:t>R3(config-std-nacl)# exit</w:t>
      </w:r>
    </w:p>
    <w:p w14:paraId="77967F4C" w14:textId="77777777" w:rsidR="00BD4E5E" w:rsidRDefault="00BD4E5E" w:rsidP="00BD4E5E">
      <w:pPr>
        <w:ind w:firstLine="480"/>
      </w:pPr>
      <w:r>
        <w:t>R3(config)#ip access-list standard 101</w:t>
      </w:r>
    </w:p>
    <w:p w14:paraId="639E7EA5" w14:textId="77777777" w:rsidR="00BD4E5E" w:rsidRDefault="00BD4E5E" w:rsidP="00BD4E5E">
      <w:pPr>
        <w:ind w:firstLine="480"/>
      </w:pPr>
      <w:r>
        <w:t>R3(config-std-nacl)# 10 permit 192.168.10.0 0.0.0.255</w:t>
      </w:r>
    </w:p>
    <w:p w14:paraId="526D597B" w14:textId="77777777" w:rsidR="00BD4E5E" w:rsidRDefault="00BD4E5E" w:rsidP="00BD4E5E">
      <w:pPr>
        <w:ind w:firstLine="480"/>
      </w:pPr>
      <w:r>
        <w:t>R3(config-std-nacl)# exit</w:t>
      </w:r>
    </w:p>
    <w:p w14:paraId="480E9FD8" w14:textId="77777777" w:rsidR="00BD4E5E" w:rsidRDefault="00BD4E5E" w:rsidP="00BD4E5E">
      <w:pPr>
        <w:ind w:firstLine="480"/>
      </w:pPr>
      <w:r>
        <w:t>R3(config)#ip access-list standard 200</w:t>
      </w:r>
    </w:p>
    <w:p w14:paraId="74170B57" w14:textId="77777777" w:rsidR="00BD4E5E" w:rsidRDefault="00BD4E5E" w:rsidP="00BD4E5E">
      <w:pPr>
        <w:ind w:firstLine="480"/>
      </w:pPr>
      <w:r>
        <w:t>R3(config-std-nacl)# 10 permit 10.0.0.0 0.255.255.255</w:t>
      </w:r>
    </w:p>
    <w:p w14:paraId="331AFBB2" w14:textId="77777777" w:rsidR="00BD4E5E" w:rsidRDefault="00BD4E5E" w:rsidP="00BD4E5E">
      <w:pPr>
        <w:ind w:firstLine="480"/>
      </w:pPr>
      <w:r>
        <w:t>R3(config-std-nacl)# exit</w:t>
      </w:r>
    </w:p>
    <w:p w14:paraId="2D36B581" w14:textId="77777777" w:rsidR="00BD4E5E" w:rsidRDefault="00BD4E5E" w:rsidP="00BD4E5E">
      <w:pPr>
        <w:ind w:firstLine="480"/>
      </w:pPr>
      <w:r>
        <w:t>R3(config)#ip access-list standard 300</w:t>
      </w:r>
    </w:p>
    <w:p w14:paraId="26DDE789" w14:textId="77777777" w:rsidR="00BD4E5E" w:rsidRDefault="00BD4E5E" w:rsidP="00BD4E5E">
      <w:pPr>
        <w:ind w:firstLine="480"/>
      </w:pPr>
      <w:r>
        <w:t>R3(config-std-nacl)# 10 permit 192.0.0.0 0.255.255.255</w:t>
      </w:r>
    </w:p>
    <w:p w14:paraId="2A084C29" w14:textId="77777777" w:rsidR="00BD4E5E" w:rsidRDefault="00BD4E5E" w:rsidP="00BD4E5E">
      <w:pPr>
        <w:ind w:firstLine="480"/>
      </w:pPr>
      <w:r>
        <w:t>R3(config-std-nacl)# exit</w:t>
      </w:r>
    </w:p>
    <w:p w14:paraId="1B5E8F1F" w14:textId="77777777" w:rsidR="00BD4E5E" w:rsidRDefault="00BD4E5E" w:rsidP="00BD4E5E">
      <w:pPr>
        <w:ind w:firstLine="480"/>
      </w:pPr>
      <w:r>
        <w:t>R3(config)#interface loopback0</w:t>
      </w:r>
    </w:p>
    <w:p w14:paraId="15A56404" w14:textId="77777777" w:rsidR="00BD4E5E" w:rsidRDefault="00BD4E5E" w:rsidP="00BD4E5E">
      <w:pPr>
        <w:ind w:firstLine="480"/>
      </w:pPr>
      <w:r>
        <w:t>R3(config-if-loopback0)# ip address 3.3.3.3 255.255.255.255</w:t>
      </w:r>
    </w:p>
    <w:p w14:paraId="04FAB96F" w14:textId="77777777" w:rsidR="00BD4E5E" w:rsidRDefault="00BD4E5E" w:rsidP="00BD4E5E">
      <w:pPr>
        <w:ind w:firstLine="480"/>
      </w:pPr>
      <w:r>
        <w:t>R3(config-if-loopback0)# exit</w:t>
      </w:r>
    </w:p>
    <w:p w14:paraId="21A891D8" w14:textId="77777777" w:rsidR="00BD4E5E" w:rsidRDefault="00BD4E5E" w:rsidP="00BD4E5E">
      <w:pPr>
        <w:ind w:firstLine="480"/>
      </w:pPr>
      <w:r>
        <w:t>R3(config)#interface gigabitethernet0</w:t>
      </w:r>
    </w:p>
    <w:p w14:paraId="5AEFDFFD" w14:textId="77777777" w:rsidR="00BD4E5E" w:rsidRDefault="00BD4E5E" w:rsidP="00BD4E5E">
      <w:pPr>
        <w:ind w:firstLine="480"/>
      </w:pPr>
      <w:r>
        <w:t>R3(config-if-gigabitethernet0)# ip address 4.0.0.1 255.255.255.0</w:t>
      </w:r>
    </w:p>
    <w:p w14:paraId="3F70C28E" w14:textId="77777777" w:rsidR="00BD4E5E" w:rsidRDefault="00BD4E5E" w:rsidP="00BD4E5E">
      <w:pPr>
        <w:ind w:firstLine="480"/>
      </w:pPr>
      <w:r>
        <w:t>R3(config-if-gigabitethernet0)# exit</w:t>
      </w:r>
    </w:p>
    <w:p w14:paraId="63E48CAA" w14:textId="77777777" w:rsidR="00BD4E5E" w:rsidRDefault="00BD4E5E" w:rsidP="00BD4E5E">
      <w:pPr>
        <w:ind w:firstLine="480"/>
      </w:pPr>
      <w:r>
        <w:t>R3(config)#interface gigabitethernet1</w:t>
      </w:r>
    </w:p>
    <w:p w14:paraId="51F52FBF" w14:textId="77777777" w:rsidR="00BD4E5E" w:rsidRDefault="00BD4E5E" w:rsidP="00BD4E5E">
      <w:pPr>
        <w:ind w:firstLine="480"/>
      </w:pPr>
      <w:r>
        <w:t>R3(config-if-gigabitethernet1)# ip address 2.0.0.2 255.255.255.0</w:t>
      </w:r>
    </w:p>
    <w:p w14:paraId="463591FF" w14:textId="77777777" w:rsidR="00BD4E5E" w:rsidRDefault="00BD4E5E" w:rsidP="00BD4E5E">
      <w:pPr>
        <w:ind w:firstLine="480"/>
      </w:pPr>
      <w:r>
        <w:t>R3(config-if-gigabitethernet1)# exit</w:t>
      </w:r>
    </w:p>
    <w:p w14:paraId="102EB4CA" w14:textId="77777777" w:rsidR="00BD4E5E" w:rsidRDefault="00BD4E5E" w:rsidP="00BD4E5E">
      <w:pPr>
        <w:ind w:firstLine="480"/>
      </w:pPr>
      <w:r>
        <w:t>R3(config)#router rip</w:t>
      </w:r>
    </w:p>
    <w:p w14:paraId="6ADA51FE" w14:textId="77777777" w:rsidR="00BD4E5E" w:rsidRDefault="00BD4E5E" w:rsidP="00BD4E5E">
      <w:pPr>
        <w:ind w:firstLine="480"/>
      </w:pPr>
      <w:r>
        <w:t xml:space="preserve">R3(config-rip)# version 2   </w:t>
      </w:r>
    </w:p>
    <w:p w14:paraId="54886858" w14:textId="77777777" w:rsidR="00BD4E5E" w:rsidRDefault="00BD4E5E" w:rsidP="00BD4E5E">
      <w:pPr>
        <w:ind w:firstLine="480"/>
      </w:pPr>
      <w:r>
        <w:t>R3(config-rip)# network 2.0.0.0</w:t>
      </w:r>
    </w:p>
    <w:p w14:paraId="1017E78A" w14:textId="77777777" w:rsidR="00BD4E5E" w:rsidRDefault="00BD4E5E" w:rsidP="00BD4E5E">
      <w:pPr>
        <w:ind w:firstLine="480"/>
      </w:pPr>
      <w:r>
        <w:t>R3(config-rip)# offset-list 200 out 5 gigabitethernet1</w:t>
      </w:r>
    </w:p>
    <w:p w14:paraId="001A5E5F" w14:textId="77777777" w:rsidR="00BD4E5E" w:rsidRDefault="00BD4E5E" w:rsidP="00BD4E5E">
      <w:pPr>
        <w:ind w:firstLine="480"/>
      </w:pPr>
      <w:r>
        <w:t>R3(config-rip)# redistribute bgp 1</w:t>
      </w:r>
    </w:p>
    <w:p w14:paraId="0EA30FB2" w14:textId="77777777" w:rsidR="00BD4E5E" w:rsidRDefault="00BD4E5E" w:rsidP="00BD4E5E">
      <w:pPr>
        <w:ind w:firstLine="480"/>
      </w:pPr>
      <w:r>
        <w:t>R3(config-rip)# distribute-list 300 in gigabitethernet1</w:t>
      </w:r>
    </w:p>
    <w:p w14:paraId="209DE773" w14:textId="77777777" w:rsidR="00BD4E5E" w:rsidRDefault="00BD4E5E" w:rsidP="00BD4E5E">
      <w:pPr>
        <w:ind w:firstLine="480"/>
      </w:pPr>
      <w:r>
        <w:t>R3(config-rip)# no auto-summary</w:t>
      </w:r>
    </w:p>
    <w:p w14:paraId="64C4E911" w14:textId="77777777" w:rsidR="00BD4E5E" w:rsidRDefault="00BD4E5E" w:rsidP="00BD4E5E">
      <w:pPr>
        <w:ind w:firstLine="480"/>
      </w:pPr>
      <w:r>
        <w:t>R3(config-rip)# exit</w:t>
      </w:r>
    </w:p>
    <w:p w14:paraId="712E2FBA" w14:textId="77777777" w:rsidR="00BD4E5E" w:rsidRDefault="00BD4E5E" w:rsidP="00BD4E5E">
      <w:pPr>
        <w:ind w:firstLine="480"/>
      </w:pPr>
      <w:r>
        <w:lastRenderedPageBreak/>
        <w:t>R3(config)#router ospf 1</w:t>
      </w:r>
    </w:p>
    <w:p w14:paraId="13E9EAC2" w14:textId="77777777" w:rsidR="00BD4E5E" w:rsidRDefault="00BD4E5E" w:rsidP="00BD4E5E">
      <w:pPr>
        <w:ind w:firstLine="480"/>
      </w:pPr>
      <w:r>
        <w:t>R3(config-ospf)# router-id 3.3.3.3</w:t>
      </w:r>
    </w:p>
    <w:p w14:paraId="0FDFD571" w14:textId="77777777" w:rsidR="00BD4E5E" w:rsidRDefault="00BD4E5E" w:rsidP="00BD4E5E">
      <w:pPr>
        <w:ind w:firstLine="480"/>
      </w:pPr>
      <w:r>
        <w:t>R3(config-ospf)# network 3.3.3.3 0.0.0.0 area 0</w:t>
      </w:r>
    </w:p>
    <w:p w14:paraId="190C1609" w14:textId="77777777" w:rsidR="00BD4E5E" w:rsidRDefault="00BD4E5E" w:rsidP="00BD4E5E">
      <w:pPr>
        <w:ind w:firstLine="480"/>
      </w:pPr>
      <w:r>
        <w:t>R3(config-ospf)# network 4.0.0.1 0.0.0.0 area 0</w:t>
      </w:r>
    </w:p>
    <w:p w14:paraId="7FB623C5" w14:textId="77777777" w:rsidR="00BD4E5E" w:rsidRDefault="00BD4E5E" w:rsidP="00BD4E5E">
      <w:pPr>
        <w:ind w:firstLine="480"/>
      </w:pPr>
      <w:r>
        <w:t>R3(config-ospf)# exit</w:t>
      </w:r>
    </w:p>
    <w:p w14:paraId="098727DE" w14:textId="77777777" w:rsidR="00BD4E5E" w:rsidRDefault="00BD4E5E" w:rsidP="00BD4E5E">
      <w:pPr>
        <w:ind w:firstLine="480"/>
      </w:pPr>
      <w:r>
        <w:t>R3(config)#router bgp 1</w:t>
      </w:r>
    </w:p>
    <w:p w14:paraId="21112753" w14:textId="77777777" w:rsidR="00BD4E5E" w:rsidRDefault="00BD4E5E" w:rsidP="00BD4E5E">
      <w:pPr>
        <w:ind w:firstLine="480"/>
      </w:pPr>
      <w:r>
        <w:t>R3(config-bgp)# no auto-summary</w:t>
      </w:r>
    </w:p>
    <w:p w14:paraId="2A1E4D0E" w14:textId="77777777" w:rsidR="00BD4E5E" w:rsidRDefault="00BD4E5E" w:rsidP="00BD4E5E">
      <w:pPr>
        <w:ind w:firstLine="480"/>
      </w:pPr>
      <w:r>
        <w:t>R3(config-bgp)# no synchronization</w:t>
      </w:r>
    </w:p>
    <w:p w14:paraId="677EEAE0" w14:textId="77777777" w:rsidR="00BD4E5E" w:rsidRDefault="00BD4E5E" w:rsidP="00BD4E5E">
      <w:pPr>
        <w:ind w:firstLine="480"/>
      </w:pPr>
      <w:r>
        <w:t>R3(config-bgp)# redistribute rip route-map comm</w:t>
      </w:r>
    </w:p>
    <w:p w14:paraId="0B057695" w14:textId="77777777" w:rsidR="00BD4E5E" w:rsidRDefault="00BD4E5E" w:rsidP="00BD4E5E">
      <w:pPr>
        <w:ind w:firstLine="480"/>
      </w:pPr>
      <w:r>
        <w:t>R3(config-bgp)# neighbor 4.4.4.4 remote-as 1</w:t>
      </w:r>
    </w:p>
    <w:p w14:paraId="6BA2F87C" w14:textId="77777777" w:rsidR="00BD4E5E" w:rsidRDefault="00BD4E5E" w:rsidP="00BD4E5E">
      <w:pPr>
        <w:ind w:firstLine="480"/>
      </w:pPr>
      <w:r>
        <w:t>R3(config-bgp)# neighbor 4.4.4.4 update-source loopback0</w:t>
      </w:r>
    </w:p>
    <w:p w14:paraId="66239C63" w14:textId="77777777" w:rsidR="00BD4E5E" w:rsidRDefault="00BD4E5E" w:rsidP="00BD4E5E">
      <w:pPr>
        <w:ind w:firstLine="480"/>
      </w:pPr>
      <w:r>
        <w:t>R3(config-bgp)# neighbor 4.4.4.4 next-hop-self</w:t>
      </w:r>
    </w:p>
    <w:p w14:paraId="7F337F2B" w14:textId="77777777" w:rsidR="00BD4E5E" w:rsidRDefault="00BD4E5E" w:rsidP="00BD4E5E">
      <w:pPr>
        <w:ind w:firstLine="480"/>
      </w:pPr>
      <w:r>
        <w:t>R3(config-bgp)# neighbor 4.4.4.4 send-community</w:t>
      </w:r>
    </w:p>
    <w:p w14:paraId="75A28277" w14:textId="77777777" w:rsidR="00BD4E5E" w:rsidRDefault="00BD4E5E" w:rsidP="00BD4E5E">
      <w:pPr>
        <w:ind w:firstLine="480"/>
      </w:pPr>
      <w:r>
        <w:t>R3(config-bgp)# exit</w:t>
      </w:r>
    </w:p>
    <w:p w14:paraId="7673F428" w14:textId="77777777" w:rsidR="00BD4E5E" w:rsidRDefault="00BD4E5E" w:rsidP="00BD4E5E">
      <w:pPr>
        <w:ind w:firstLine="480"/>
      </w:pPr>
      <w:r>
        <w:t>R3(config)#route-map comm permit 10</w:t>
      </w:r>
    </w:p>
    <w:p w14:paraId="596A9625" w14:textId="77777777" w:rsidR="00BD4E5E" w:rsidRDefault="00BD4E5E" w:rsidP="00BD4E5E">
      <w:pPr>
        <w:ind w:firstLine="480"/>
      </w:pPr>
      <w:r>
        <w:t>R3(config-route-map)# match ip address 100</w:t>
      </w:r>
    </w:p>
    <w:p w14:paraId="690EEDC5" w14:textId="77777777" w:rsidR="00BD4E5E" w:rsidRDefault="00BD4E5E" w:rsidP="00BD4E5E">
      <w:pPr>
        <w:ind w:firstLine="480"/>
      </w:pPr>
      <w:r>
        <w:t>R3(config-route-map)# set community 1:100</w:t>
      </w:r>
    </w:p>
    <w:p w14:paraId="7CC480B8" w14:textId="77777777" w:rsidR="00BD4E5E" w:rsidRDefault="00BD4E5E" w:rsidP="00BD4E5E">
      <w:pPr>
        <w:ind w:firstLine="480"/>
      </w:pPr>
      <w:r>
        <w:t>R3(config-route-map)# set metric 100</w:t>
      </w:r>
    </w:p>
    <w:p w14:paraId="198B111A" w14:textId="77777777" w:rsidR="00BD4E5E" w:rsidRDefault="00BD4E5E" w:rsidP="00BD4E5E">
      <w:pPr>
        <w:ind w:firstLine="480"/>
      </w:pPr>
      <w:r>
        <w:t>R3(config-route-map)# exit</w:t>
      </w:r>
    </w:p>
    <w:p w14:paraId="071BC879" w14:textId="77777777" w:rsidR="00BD4E5E" w:rsidRDefault="00BD4E5E" w:rsidP="00BD4E5E">
      <w:pPr>
        <w:ind w:firstLine="480"/>
      </w:pPr>
      <w:r>
        <w:t>R3(config)#route-map comm permit 20</w:t>
      </w:r>
    </w:p>
    <w:p w14:paraId="4FE67C02" w14:textId="77777777" w:rsidR="00BD4E5E" w:rsidRDefault="00BD4E5E" w:rsidP="00BD4E5E">
      <w:pPr>
        <w:ind w:firstLine="480"/>
      </w:pPr>
      <w:r>
        <w:t>R3(config-route-map)# match ip address 101</w:t>
      </w:r>
    </w:p>
    <w:p w14:paraId="58303F74" w14:textId="77777777" w:rsidR="00BD4E5E" w:rsidRDefault="00BD4E5E" w:rsidP="00BD4E5E">
      <w:pPr>
        <w:ind w:firstLine="480"/>
      </w:pPr>
      <w:r>
        <w:t>R3(config-route-map)# set community 1:100</w:t>
      </w:r>
    </w:p>
    <w:p w14:paraId="4DFF201A" w14:textId="77777777" w:rsidR="00BD4E5E" w:rsidRDefault="00BD4E5E" w:rsidP="00BD4E5E">
      <w:pPr>
        <w:ind w:firstLine="480"/>
      </w:pPr>
      <w:r>
        <w:t>R3(config-route-map)# set metric 50</w:t>
      </w:r>
    </w:p>
    <w:p w14:paraId="4F7F72EA" w14:textId="77777777" w:rsidR="00BD4E5E" w:rsidRDefault="00BD4E5E" w:rsidP="00BD4E5E">
      <w:pPr>
        <w:ind w:firstLine="480"/>
      </w:pPr>
      <w:r>
        <w:t>R3(config-route-map)# exit</w:t>
      </w:r>
    </w:p>
    <w:p w14:paraId="6768634E" w14:textId="77777777" w:rsidR="00BD4E5E" w:rsidRPr="00BD4E5E" w:rsidRDefault="00BD4E5E" w:rsidP="00BD4E5E">
      <w:pPr>
        <w:ind w:firstLine="480"/>
        <w:rPr>
          <w:b/>
        </w:rPr>
      </w:pPr>
      <w:r w:rsidRPr="00BD4E5E">
        <w:rPr>
          <w:b/>
        </w:rPr>
        <w:t>R4</w:t>
      </w:r>
      <w:r w:rsidRPr="00BD4E5E">
        <w:rPr>
          <w:rFonts w:hint="eastAsia"/>
          <w:b/>
        </w:rPr>
        <w:t>配置</w:t>
      </w:r>
      <w:r w:rsidRPr="00BD4E5E">
        <w:rPr>
          <w:b/>
        </w:rPr>
        <w:t>：</w:t>
      </w:r>
    </w:p>
    <w:p w14:paraId="2AB6A18C" w14:textId="77777777" w:rsidR="00BD4E5E" w:rsidRDefault="00BD4E5E" w:rsidP="00BD4E5E">
      <w:pPr>
        <w:ind w:firstLine="480"/>
      </w:pPr>
      <w:r>
        <w:t>R4(config)#vlan 3-4</w:t>
      </w:r>
    </w:p>
    <w:p w14:paraId="3B603527" w14:textId="77777777" w:rsidR="00BD4E5E" w:rsidRDefault="00BD4E5E" w:rsidP="00BD4E5E">
      <w:pPr>
        <w:ind w:firstLine="480"/>
      </w:pPr>
      <w:r>
        <w:t>R4(config)#interface fastethernet0/4</w:t>
      </w:r>
    </w:p>
    <w:p w14:paraId="74E3E2F8" w14:textId="77777777" w:rsidR="00BD4E5E" w:rsidRDefault="00BD4E5E" w:rsidP="00BD4E5E">
      <w:pPr>
        <w:ind w:firstLine="480"/>
      </w:pPr>
      <w:r>
        <w:lastRenderedPageBreak/>
        <w:t>R4(config-if-fastethernet0/4)# switchport access vlan 3</w:t>
      </w:r>
    </w:p>
    <w:p w14:paraId="65874112" w14:textId="77777777" w:rsidR="00BD4E5E" w:rsidRDefault="00BD4E5E" w:rsidP="00BD4E5E">
      <w:pPr>
        <w:ind w:firstLine="480"/>
      </w:pPr>
      <w:r>
        <w:t>R4(config-if-fastethernet0/4)# exit</w:t>
      </w:r>
    </w:p>
    <w:p w14:paraId="10D84ED8" w14:textId="77777777" w:rsidR="00BD4E5E" w:rsidRDefault="00BD4E5E" w:rsidP="00BD4E5E">
      <w:pPr>
        <w:ind w:firstLine="480"/>
      </w:pPr>
      <w:r>
        <w:t>R4(config)#interface fastethernet0/6</w:t>
      </w:r>
    </w:p>
    <w:p w14:paraId="55557F3F" w14:textId="77777777" w:rsidR="00BD4E5E" w:rsidRDefault="00BD4E5E" w:rsidP="00BD4E5E">
      <w:pPr>
        <w:ind w:firstLine="480"/>
      </w:pPr>
      <w:r>
        <w:t>R4(config-if-fastethernet0/6)# switchport access vlan 4</w:t>
      </w:r>
    </w:p>
    <w:p w14:paraId="4BFF785D" w14:textId="77777777" w:rsidR="00BD4E5E" w:rsidRDefault="00BD4E5E" w:rsidP="00BD4E5E">
      <w:pPr>
        <w:ind w:firstLine="480"/>
      </w:pPr>
      <w:r>
        <w:t>R4(config-if-fastethernet0/6)# exit</w:t>
      </w:r>
    </w:p>
    <w:p w14:paraId="22B977E1" w14:textId="77777777" w:rsidR="00BD4E5E" w:rsidRDefault="00BD4E5E" w:rsidP="00BD4E5E">
      <w:pPr>
        <w:ind w:firstLine="480"/>
      </w:pPr>
      <w:r>
        <w:t>R4(config)#interface loopback0</w:t>
      </w:r>
    </w:p>
    <w:p w14:paraId="4038C263" w14:textId="77777777" w:rsidR="00BD4E5E" w:rsidRDefault="00BD4E5E" w:rsidP="00BD4E5E">
      <w:pPr>
        <w:ind w:firstLine="480"/>
      </w:pPr>
      <w:r>
        <w:t>R4(config-if-loopback0)# ip address 4.4.4.4 255.255.255.255</w:t>
      </w:r>
    </w:p>
    <w:p w14:paraId="5C862D06" w14:textId="77777777" w:rsidR="00BD4E5E" w:rsidRDefault="00BD4E5E" w:rsidP="00BD4E5E">
      <w:pPr>
        <w:ind w:firstLine="480"/>
      </w:pPr>
      <w:r>
        <w:t>R4(config-if-loopback0)# exit</w:t>
      </w:r>
    </w:p>
    <w:p w14:paraId="227A2FF3" w14:textId="77777777" w:rsidR="00BD4E5E" w:rsidRDefault="00BD4E5E" w:rsidP="00BD4E5E">
      <w:pPr>
        <w:ind w:firstLine="480"/>
      </w:pPr>
      <w:r>
        <w:t>R4(config)#interface gigabitethernet0</w:t>
      </w:r>
    </w:p>
    <w:p w14:paraId="448E3EEA" w14:textId="77777777" w:rsidR="00BD4E5E" w:rsidRDefault="00BD4E5E" w:rsidP="00BD4E5E">
      <w:pPr>
        <w:ind w:firstLine="480"/>
      </w:pPr>
      <w:r>
        <w:t>R4(config-if-gigabitethernet0)# ip address 4.0.0.2 255.255.255.0</w:t>
      </w:r>
    </w:p>
    <w:p w14:paraId="20107558" w14:textId="77777777" w:rsidR="00BD4E5E" w:rsidRDefault="00BD4E5E" w:rsidP="00BD4E5E">
      <w:pPr>
        <w:ind w:firstLine="480"/>
      </w:pPr>
      <w:r>
        <w:t>R4(config-if-gigabitethernet0)# exit</w:t>
      </w:r>
    </w:p>
    <w:p w14:paraId="32727EBF" w14:textId="77777777" w:rsidR="00BD4E5E" w:rsidRDefault="00BD4E5E" w:rsidP="00BD4E5E">
      <w:pPr>
        <w:ind w:firstLine="480"/>
      </w:pPr>
      <w:r>
        <w:t>R4(config)#interface gigabitethernet1</w:t>
      </w:r>
    </w:p>
    <w:p w14:paraId="6D752DB1" w14:textId="77777777" w:rsidR="00BD4E5E" w:rsidRDefault="00BD4E5E" w:rsidP="00BD4E5E">
      <w:pPr>
        <w:ind w:firstLine="480"/>
      </w:pPr>
      <w:r>
        <w:t>R4(config-if-gigabitethernet1)# ip address 3.0.0.2 255.255.255.0</w:t>
      </w:r>
    </w:p>
    <w:p w14:paraId="4366C401" w14:textId="77777777" w:rsidR="00BD4E5E" w:rsidRDefault="00BD4E5E" w:rsidP="00BD4E5E">
      <w:pPr>
        <w:ind w:firstLine="480"/>
      </w:pPr>
      <w:r>
        <w:t>R4(config-if-gigabitethernet1)# exit</w:t>
      </w:r>
    </w:p>
    <w:p w14:paraId="587A38FF" w14:textId="77777777" w:rsidR="00BD4E5E" w:rsidRDefault="00BD4E5E" w:rsidP="00BD4E5E">
      <w:pPr>
        <w:ind w:firstLine="480"/>
      </w:pPr>
      <w:r>
        <w:t>R4(config)#interface vlan3</w:t>
      </w:r>
    </w:p>
    <w:p w14:paraId="63E97849" w14:textId="77777777" w:rsidR="00BD4E5E" w:rsidRDefault="00BD4E5E" w:rsidP="00BD4E5E">
      <w:pPr>
        <w:ind w:firstLine="480"/>
      </w:pPr>
      <w:r>
        <w:t>R4(config-if-vlan3)# ip address 6.0.0.1 255.255.255.0</w:t>
      </w:r>
    </w:p>
    <w:p w14:paraId="0EB866B5" w14:textId="77777777" w:rsidR="00BD4E5E" w:rsidRDefault="00BD4E5E" w:rsidP="00BD4E5E">
      <w:pPr>
        <w:ind w:firstLine="480"/>
      </w:pPr>
      <w:r>
        <w:t xml:space="preserve">R4(config-if-vlan3)# exit        </w:t>
      </w:r>
    </w:p>
    <w:p w14:paraId="5348ED98" w14:textId="77777777" w:rsidR="00BD4E5E" w:rsidRDefault="00BD4E5E" w:rsidP="00BD4E5E">
      <w:pPr>
        <w:ind w:firstLine="480"/>
      </w:pPr>
      <w:r>
        <w:t>R4(config)#interface vlan4</w:t>
      </w:r>
    </w:p>
    <w:p w14:paraId="2FCFB0C5" w14:textId="77777777" w:rsidR="00BD4E5E" w:rsidRDefault="00BD4E5E" w:rsidP="00BD4E5E">
      <w:pPr>
        <w:ind w:firstLine="480"/>
      </w:pPr>
      <w:r>
        <w:t>R4(config-if-vlan4)# ip address 5.0.0.1 255.255.255.0</w:t>
      </w:r>
    </w:p>
    <w:p w14:paraId="4DBD3328" w14:textId="77777777" w:rsidR="00BD4E5E" w:rsidRDefault="00BD4E5E" w:rsidP="00BD4E5E">
      <w:pPr>
        <w:ind w:firstLine="480"/>
      </w:pPr>
      <w:r>
        <w:t>R4(config-if-vlan4)# exit</w:t>
      </w:r>
    </w:p>
    <w:p w14:paraId="6E606B35" w14:textId="77777777" w:rsidR="00BD4E5E" w:rsidRDefault="00BD4E5E" w:rsidP="00BD4E5E">
      <w:pPr>
        <w:ind w:firstLine="480"/>
      </w:pPr>
      <w:r>
        <w:t>R4(config)#router ospf 1</w:t>
      </w:r>
    </w:p>
    <w:p w14:paraId="03FDBCC1" w14:textId="77777777" w:rsidR="00BD4E5E" w:rsidRDefault="00BD4E5E" w:rsidP="00BD4E5E">
      <w:pPr>
        <w:ind w:firstLine="480"/>
      </w:pPr>
      <w:r>
        <w:t>R4(config-ospf)# network 3.0.0.2 0.0.0.0 area 0</w:t>
      </w:r>
    </w:p>
    <w:p w14:paraId="383EEC30" w14:textId="77777777" w:rsidR="00BD4E5E" w:rsidRDefault="00BD4E5E" w:rsidP="00BD4E5E">
      <w:pPr>
        <w:ind w:firstLine="480"/>
      </w:pPr>
      <w:r>
        <w:t>R4(config-ospf)# network 4.0.0.2 0.0.0.0 area 0</w:t>
      </w:r>
    </w:p>
    <w:p w14:paraId="60F7D07E" w14:textId="77777777" w:rsidR="00BD4E5E" w:rsidRDefault="00BD4E5E" w:rsidP="00BD4E5E">
      <w:pPr>
        <w:ind w:firstLine="480"/>
      </w:pPr>
      <w:r>
        <w:t>R4(config-ospf)# network 4.4.4.4 0.0.0.0 area 0</w:t>
      </w:r>
    </w:p>
    <w:p w14:paraId="1E06508F" w14:textId="77777777" w:rsidR="00BD4E5E" w:rsidRDefault="00BD4E5E" w:rsidP="00BD4E5E">
      <w:pPr>
        <w:ind w:firstLine="480"/>
      </w:pPr>
      <w:r>
        <w:t>R4(config-ospf)# network 5.0.0.1 0.0.0.0 area 0</w:t>
      </w:r>
    </w:p>
    <w:p w14:paraId="734D4F2B" w14:textId="77777777" w:rsidR="00BD4E5E" w:rsidRDefault="00BD4E5E" w:rsidP="00BD4E5E">
      <w:pPr>
        <w:ind w:firstLine="480"/>
      </w:pPr>
      <w:r>
        <w:t>R4(config-ospf)# network 6.0.0.1 0.0.0.0 area 0</w:t>
      </w:r>
    </w:p>
    <w:p w14:paraId="77E320ED" w14:textId="77777777" w:rsidR="00BD4E5E" w:rsidRDefault="00BD4E5E" w:rsidP="00BD4E5E">
      <w:pPr>
        <w:ind w:firstLine="480"/>
      </w:pPr>
      <w:r>
        <w:t>R4(config-ospf)# exit</w:t>
      </w:r>
    </w:p>
    <w:p w14:paraId="5F730B1F" w14:textId="77777777" w:rsidR="00BD4E5E" w:rsidRDefault="00BD4E5E" w:rsidP="00BD4E5E">
      <w:pPr>
        <w:ind w:firstLine="480"/>
      </w:pPr>
      <w:r>
        <w:lastRenderedPageBreak/>
        <w:t>R4(config)#router bgp 1</w:t>
      </w:r>
    </w:p>
    <w:p w14:paraId="5B7E9B2C" w14:textId="77777777" w:rsidR="00BD4E5E" w:rsidRDefault="00BD4E5E" w:rsidP="00BD4E5E">
      <w:pPr>
        <w:ind w:firstLine="480"/>
      </w:pPr>
      <w:r>
        <w:t>R4(config-bgp)# no auto-summary</w:t>
      </w:r>
    </w:p>
    <w:p w14:paraId="2313CAF1" w14:textId="77777777" w:rsidR="00BD4E5E" w:rsidRDefault="00BD4E5E" w:rsidP="00BD4E5E">
      <w:pPr>
        <w:ind w:firstLine="480"/>
      </w:pPr>
      <w:r>
        <w:t>R4(config-bgp)# no synchronization</w:t>
      </w:r>
    </w:p>
    <w:p w14:paraId="495D3EDD" w14:textId="77777777" w:rsidR="00BD4E5E" w:rsidRPr="00BF5EC1" w:rsidRDefault="00BD4E5E" w:rsidP="00BD4E5E">
      <w:pPr>
        <w:ind w:firstLine="480"/>
        <w:rPr>
          <w:b/>
        </w:rPr>
      </w:pPr>
      <w:r>
        <w:t>R4(config-bgp)</w:t>
      </w:r>
      <w:r w:rsidRPr="00BF5EC1">
        <w:rPr>
          <w:b/>
        </w:rPr>
        <w:t># neighbor a peer-group</w:t>
      </w:r>
      <w:r w:rsidR="00BF5EC1" w:rsidRPr="00BF5EC1">
        <w:rPr>
          <w:b/>
        </w:rPr>
        <w:tab/>
      </w:r>
      <w:r w:rsidR="00BF5EC1" w:rsidRPr="00BF5EC1">
        <w:rPr>
          <w:b/>
        </w:rPr>
        <w:tab/>
      </w:r>
      <w:r w:rsidR="00BF5EC1" w:rsidRPr="00BF5EC1">
        <w:rPr>
          <w:b/>
        </w:rPr>
        <w:tab/>
        <w:t>//</w:t>
      </w:r>
      <w:r w:rsidR="00BF5EC1" w:rsidRPr="00BF5EC1">
        <w:rPr>
          <w:rFonts w:hint="eastAsia"/>
          <w:b/>
        </w:rPr>
        <w:t>配置</w:t>
      </w:r>
      <w:r w:rsidR="00BF5EC1" w:rsidRPr="00BF5EC1">
        <w:rPr>
          <w:rFonts w:hint="eastAsia"/>
          <w:b/>
        </w:rPr>
        <w:t>BGP</w:t>
      </w:r>
      <w:r w:rsidR="00BF5EC1" w:rsidRPr="00BF5EC1">
        <w:rPr>
          <w:rFonts w:hint="eastAsia"/>
          <w:b/>
        </w:rPr>
        <w:t>对等体</w:t>
      </w:r>
      <w:r w:rsidR="00BF5EC1" w:rsidRPr="00BF5EC1">
        <w:rPr>
          <w:b/>
        </w:rPr>
        <w:t>组</w:t>
      </w:r>
    </w:p>
    <w:p w14:paraId="194190C9" w14:textId="77777777" w:rsidR="00BD4E5E" w:rsidRDefault="00BD4E5E" w:rsidP="00BD4E5E">
      <w:pPr>
        <w:ind w:firstLine="480"/>
      </w:pPr>
      <w:r>
        <w:t>R4(config-bgp)# neighbor a remote-as 1</w:t>
      </w:r>
    </w:p>
    <w:p w14:paraId="035C2319" w14:textId="77777777" w:rsidR="00BD4E5E" w:rsidRDefault="00BD4E5E" w:rsidP="00BD4E5E">
      <w:pPr>
        <w:ind w:firstLine="480"/>
      </w:pPr>
      <w:r>
        <w:t>R4(config-bgp)# neighbor a update-source loopback0</w:t>
      </w:r>
    </w:p>
    <w:p w14:paraId="00BB32C7" w14:textId="77777777" w:rsidR="00BD4E5E" w:rsidRDefault="00BD4E5E" w:rsidP="00BD4E5E">
      <w:pPr>
        <w:ind w:firstLine="480"/>
      </w:pPr>
      <w:r>
        <w:t>R4(config-bgp)# neighbor a route-reflector-client</w:t>
      </w:r>
    </w:p>
    <w:p w14:paraId="2897B4B7" w14:textId="77777777" w:rsidR="00BD4E5E" w:rsidRDefault="00BD4E5E" w:rsidP="00BD4E5E">
      <w:pPr>
        <w:ind w:firstLine="480"/>
      </w:pPr>
      <w:r>
        <w:t>R4(config-bgp)# neighbor a next-hop-self</w:t>
      </w:r>
    </w:p>
    <w:p w14:paraId="5EFCA1B4" w14:textId="77777777" w:rsidR="00BD4E5E" w:rsidRDefault="00BD4E5E" w:rsidP="00BD4E5E">
      <w:pPr>
        <w:ind w:firstLine="480"/>
      </w:pPr>
      <w:r>
        <w:t>R4(config-bgp)# neighbor a send-community</w:t>
      </w:r>
    </w:p>
    <w:p w14:paraId="1CD457D6" w14:textId="77777777" w:rsidR="00BD4E5E" w:rsidRPr="00BF5EC1" w:rsidRDefault="00BD4E5E" w:rsidP="00BD4E5E">
      <w:pPr>
        <w:ind w:firstLine="480"/>
        <w:rPr>
          <w:b/>
        </w:rPr>
      </w:pPr>
      <w:r>
        <w:t>R4(config-bgp)#</w:t>
      </w:r>
      <w:r w:rsidRPr="00BF5EC1">
        <w:rPr>
          <w:b/>
        </w:rPr>
        <w:t xml:space="preserve"> neighbor 2.2.2.2 peer-group a</w:t>
      </w:r>
      <w:r w:rsidR="00BF5EC1" w:rsidRPr="00BF5EC1">
        <w:rPr>
          <w:b/>
        </w:rPr>
        <w:tab/>
      </w:r>
      <w:r w:rsidR="00BF5EC1" w:rsidRPr="00BF5EC1">
        <w:rPr>
          <w:b/>
        </w:rPr>
        <w:tab/>
      </w:r>
      <w:r w:rsidR="00BF5EC1" w:rsidRPr="00BF5EC1">
        <w:rPr>
          <w:b/>
        </w:rPr>
        <w:tab/>
        <w:t>//</w:t>
      </w:r>
      <w:r w:rsidR="00BF5EC1" w:rsidRPr="00BF5EC1">
        <w:rPr>
          <w:rFonts w:hint="eastAsia"/>
          <w:b/>
        </w:rPr>
        <w:t>调用</w:t>
      </w:r>
      <w:r w:rsidR="00BF5EC1" w:rsidRPr="00BF5EC1">
        <w:rPr>
          <w:rFonts w:hint="eastAsia"/>
          <w:b/>
        </w:rPr>
        <w:t>BGP</w:t>
      </w:r>
      <w:r w:rsidR="00BF5EC1" w:rsidRPr="00BF5EC1">
        <w:rPr>
          <w:rFonts w:hint="eastAsia"/>
          <w:b/>
        </w:rPr>
        <w:t>对等体</w:t>
      </w:r>
      <w:r w:rsidR="00BF5EC1" w:rsidRPr="00BF5EC1">
        <w:rPr>
          <w:b/>
        </w:rPr>
        <w:t>组</w:t>
      </w:r>
    </w:p>
    <w:p w14:paraId="193A7C05" w14:textId="77777777" w:rsidR="00BD4E5E" w:rsidRDefault="00BD4E5E" w:rsidP="00BD4E5E">
      <w:pPr>
        <w:ind w:firstLine="480"/>
      </w:pPr>
      <w:r>
        <w:t>R4(config-bgp)# neighbor 3.3.3.3 peer-group a</w:t>
      </w:r>
    </w:p>
    <w:p w14:paraId="73B48608" w14:textId="77777777" w:rsidR="00BD4E5E" w:rsidRDefault="00BD4E5E" w:rsidP="00BD4E5E">
      <w:pPr>
        <w:ind w:firstLine="480"/>
      </w:pPr>
      <w:r>
        <w:t>R4(config-bgp)# neighbor 5.5.5.5 peer-group a</w:t>
      </w:r>
    </w:p>
    <w:p w14:paraId="6F86E647" w14:textId="77777777" w:rsidR="00BD4E5E" w:rsidRDefault="00BD4E5E" w:rsidP="00BD4E5E">
      <w:pPr>
        <w:ind w:firstLine="480"/>
      </w:pPr>
      <w:r>
        <w:t>R4(config-bgp)# neighbor 6.6.6.6 peer-group a</w:t>
      </w:r>
    </w:p>
    <w:p w14:paraId="253D17EC" w14:textId="77777777" w:rsidR="00BD4E5E" w:rsidRDefault="00BD4E5E" w:rsidP="00BD4E5E">
      <w:pPr>
        <w:ind w:firstLine="480"/>
      </w:pPr>
      <w:r>
        <w:t>R4(config-bgp)# exit</w:t>
      </w:r>
    </w:p>
    <w:p w14:paraId="33CB8264" w14:textId="77777777" w:rsidR="00BD4E5E" w:rsidRPr="00BD4E5E" w:rsidRDefault="00BD4E5E" w:rsidP="00BD4E5E">
      <w:pPr>
        <w:ind w:firstLine="480"/>
        <w:rPr>
          <w:b/>
        </w:rPr>
      </w:pPr>
      <w:r w:rsidRPr="00BD4E5E">
        <w:rPr>
          <w:b/>
        </w:rPr>
        <w:t>R5</w:t>
      </w:r>
      <w:r w:rsidRPr="00BD4E5E">
        <w:rPr>
          <w:rFonts w:hint="eastAsia"/>
          <w:b/>
        </w:rPr>
        <w:t>配置</w:t>
      </w:r>
      <w:r w:rsidRPr="00BD4E5E">
        <w:rPr>
          <w:b/>
        </w:rPr>
        <w:t>：</w:t>
      </w:r>
    </w:p>
    <w:p w14:paraId="2155FF03" w14:textId="77777777" w:rsidR="00BD4E5E" w:rsidRDefault="00BD4E5E" w:rsidP="00BD4E5E">
      <w:pPr>
        <w:ind w:firstLine="480"/>
      </w:pPr>
      <w:r>
        <w:t>R5(config)#ip access-list standard 100</w:t>
      </w:r>
    </w:p>
    <w:p w14:paraId="7B24D0E8" w14:textId="77777777" w:rsidR="00BD4E5E" w:rsidRDefault="00BD4E5E" w:rsidP="00BD4E5E">
      <w:pPr>
        <w:ind w:firstLine="480"/>
      </w:pPr>
      <w:r>
        <w:t>R5(config-std-nacl)# 10 permit 10.0.0.0 0.255.255.255</w:t>
      </w:r>
    </w:p>
    <w:p w14:paraId="4E6F44AC" w14:textId="77777777" w:rsidR="00BD4E5E" w:rsidRDefault="00BD4E5E" w:rsidP="00BD4E5E">
      <w:pPr>
        <w:ind w:firstLine="480"/>
      </w:pPr>
      <w:r>
        <w:t xml:space="preserve">R5(config-std-nacl)# exit           </w:t>
      </w:r>
    </w:p>
    <w:p w14:paraId="1DAA6602" w14:textId="77777777" w:rsidR="00BD4E5E" w:rsidRDefault="00BD4E5E" w:rsidP="00BD4E5E">
      <w:pPr>
        <w:ind w:firstLine="480"/>
      </w:pPr>
      <w:r>
        <w:t>R5(config)#ip access-list standard 101</w:t>
      </w:r>
    </w:p>
    <w:p w14:paraId="2D18274E" w14:textId="77777777" w:rsidR="00BD4E5E" w:rsidRDefault="00BD4E5E" w:rsidP="00BD4E5E">
      <w:pPr>
        <w:ind w:firstLine="480"/>
      </w:pPr>
      <w:r>
        <w:t>R5(config-std-nacl)# 10 permit 11.0.0.0 0.255.255.255</w:t>
      </w:r>
    </w:p>
    <w:p w14:paraId="12A8A73E" w14:textId="77777777" w:rsidR="00BD4E5E" w:rsidRDefault="00BD4E5E" w:rsidP="00BD4E5E">
      <w:pPr>
        <w:ind w:firstLine="480"/>
      </w:pPr>
      <w:r>
        <w:t>R5(config-std-nacl)# exit</w:t>
      </w:r>
    </w:p>
    <w:p w14:paraId="6B24A912" w14:textId="77777777" w:rsidR="00BD4E5E" w:rsidRDefault="00BD4E5E" w:rsidP="00BD4E5E">
      <w:pPr>
        <w:ind w:firstLine="480"/>
      </w:pPr>
      <w:r>
        <w:t>R5(config)#vlan 3,7</w:t>
      </w:r>
    </w:p>
    <w:p w14:paraId="7877168A" w14:textId="77777777" w:rsidR="00BD4E5E" w:rsidRDefault="00BD4E5E" w:rsidP="00BD4E5E">
      <w:pPr>
        <w:ind w:firstLine="480"/>
      </w:pPr>
      <w:r>
        <w:t>R5(config)#interface fastethernet0/2</w:t>
      </w:r>
    </w:p>
    <w:p w14:paraId="0BA8A7D8" w14:textId="77777777" w:rsidR="00BD4E5E" w:rsidRDefault="00BD4E5E" w:rsidP="00BD4E5E">
      <w:pPr>
        <w:ind w:firstLine="480"/>
      </w:pPr>
      <w:r>
        <w:t>R5(config-if-fastethernet0/2)# switchport access vlan 7</w:t>
      </w:r>
    </w:p>
    <w:p w14:paraId="603BB8BF" w14:textId="77777777" w:rsidR="00BD4E5E" w:rsidRDefault="00BD4E5E" w:rsidP="00BD4E5E">
      <w:pPr>
        <w:ind w:firstLine="480"/>
      </w:pPr>
      <w:r>
        <w:t>R5(config-if-fastethernet0/2)#exit</w:t>
      </w:r>
    </w:p>
    <w:p w14:paraId="6E2B68D3" w14:textId="77777777" w:rsidR="00BD4E5E" w:rsidRDefault="00BD4E5E" w:rsidP="00BD4E5E">
      <w:pPr>
        <w:ind w:firstLine="480"/>
      </w:pPr>
      <w:r>
        <w:t>R5(config)#interfa fa0/4</w:t>
      </w:r>
    </w:p>
    <w:p w14:paraId="12616702" w14:textId="77777777" w:rsidR="00BD4E5E" w:rsidRDefault="00BD4E5E" w:rsidP="00BD4E5E">
      <w:pPr>
        <w:ind w:firstLine="480"/>
      </w:pPr>
      <w:r>
        <w:t>R5(config-if-fastethernet0/4)#switchport access vlan 3</w:t>
      </w:r>
    </w:p>
    <w:p w14:paraId="3DB9710C" w14:textId="77777777" w:rsidR="00BD4E5E" w:rsidRDefault="00BD4E5E" w:rsidP="00BD4E5E">
      <w:pPr>
        <w:ind w:firstLine="480"/>
      </w:pPr>
      <w:r>
        <w:lastRenderedPageBreak/>
        <w:t>R5(config-if-fastethernet0/4)#exit</w:t>
      </w:r>
    </w:p>
    <w:p w14:paraId="0E32B17A" w14:textId="77777777" w:rsidR="00BD4E5E" w:rsidRDefault="00BD4E5E" w:rsidP="00BD4E5E">
      <w:pPr>
        <w:ind w:firstLine="480"/>
      </w:pPr>
      <w:r>
        <w:t>R5(config)#interface loopback0</w:t>
      </w:r>
    </w:p>
    <w:p w14:paraId="49CF602C" w14:textId="77777777" w:rsidR="00BD4E5E" w:rsidRDefault="00BD4E5E" w:rsidP="00BD4E5E">
      <w:pPr>
        <w:ind w:firstLine="480"/>
      </w:pPr>
      <w:r>
        <w:t>R5(config-if-loopback0)# ip address 5.5.5.5 255.255.255.255</w:t>
      </w:r>
    </w:p>
    <w:p w14:paraId="33A9636F" w14:textId="77777777" w:rsidR="00BD4E5E" w:rsidRDefault="00BD4E5E" w:rsidP="00BD4E5E">
      <w:pPr>
        <w:ind w:firstLine="480"/>
      </w:pPr>
      <w:r>
        <w:t>R5(config-if-loopback0)# exit</w:t>
      </w:r>
    </w:p>
    <w:p w14:paraId="04585EF0" w14:textId="77777777" w:rsidR="00BD4E5E" w:rsidRDefault="00BD4E5E" w:rsidP="00BD4E5E">
      <w:pPr>
        <w:ind w:firstLine="480"/>
      </w:pPr>
      <w:r>
        <w:t>R5(config)#interface vlan3</w:t>
      </w:r>
    </w:p>
    <w:p w14:paraId="4D3EC6D9" w14:textId="77777777" w:rsidR="00BD4E5E" w:rsidRDefault="00BD4E5E" w:rsidP="00BD4E5E">
      <w:pPr>
        <w:ind w:firstLine="480"/>
      </w:pPr>
      <w:r>
        <w:t>R5(config-if-vlan3)# ip address 6.0.0.2 255.255.255.0</w:t>
      </w:r>
    </w:p>
    <w:p w14:paraId="7C5F4C5E" w14:textId="77777777" w:rsidR="00BD4E5E" w:rsidRDefault="00BD4E5E" w:rsidP="00BD4E5E">
      <w:pPr>
        <w:ind w:firstLine="480"/>
      </w:pPr>
      <w:r>
        <w:t>R5(config-if-vlan3)# exit</w:t>
      </w:r>
    </w:p>
    <w:p w14:paraId="6F01B4AC" w14:textId="77777777" w:rsidR="00BD4E5E" w:rsidRDefault="00BD4E5E" w:rsidP="00BD4E5E">
      <w:pPr>
        <w:ind w:firstLine="480"/>
      </w:pPr>
      <w:r>
        <w:t>R5(config)#interface vlan7</w:t>
      </w:r>
    </w:p>
    <w:p w14:paraId="2F7D1482" w14:textId="77777777" w:rsidR="00BD4E5E" w:rsidRDefault="00BD4E5E" w:rsidP="00BD4E5E">
      <w:pPr>
        <w:ind w:firstLine="480"/>
      </w:pPr>
      <w:r>
        <w:t>R5(config-if-vlan7)# ip address 7.0.0.1 255.255.255.0</w:t>
      </w:r>
    </w:p>
    <w:p w14:paraId="6C8899F6" w14:textId="77777777" w:rsidR="00BD4E5E" w:rsidRDefault="00BD4E5E" w:rsidP="00BD4E5E">
      <w:pPr>
        <w:ind w:firstLine="480"/>
      </w:pPr>
      <w:r>
        <w:t xml:space="preserve">R5(config-if-vlan7)# exit                                    </w:t>
      </w:r>
    </w:p>
    <w:p w14:paraId="4F87714C" w14:textId="77777777" w:rsidR="00BD4E5E" w:rsidRDefault="00BD4E5E" w:rsidP="00BD4E5E">
      <w:pPr>
        <w:ind w:firstLine="480"/>
      </w:pPr>
      <w:r>
        <w:t>R5(config)#router ospf 1</w:t>
      </w:r>
    </w:p>
    <w:p w14:paraId="1A123F10" w14:textId="77777777" w:rsidR="00BD4E5E" w:rsidRDefault="00BD4E5E" w:rsidP="00BD4E5E">
      <w:pPr>
        <w:ind w:firstLine="480"/>
      </w:pPr>
      <w:r>
        <w:t>R5(config-ospf)# router-id 5.5.5.5</w:t>
      </w:r>
    </w:p>
    <w:p w14:paraId="490A031B" w14:textId="77777777" w:rsidR="00BD4E5E" w:rsidRDefault="00BD4E5E" w:rsidP="00BD4E5E">
      <w:pPr>
        <w:ind w:firstLine="480"/>
      </w:pPr>
      <w:r>
        <w:t>R5(config-ospf)# network 5.5.5.5 0.0.0.0 area 0</w:t>
      </w:r>
    </w:p>
    <w:p w14:paraId="202608CA" w14:textId="77777777" w:rsidR="00BD4E5E" w:rsidRDefault="00BD4E5E" w:rsidP="00BD4E5E">
      <w:pPr>
        <w:ind w:firstLine="480"/>
      </w:pPr>
      <w:r>
        <w:t>R5(config-ospf)# network 6.0.0.2 0.0.0.0 area 0</w:t>
      </w:r>
    </w:p>
    <w:p w14:paraId="6E2BE906" w14:textId="77777777" w:rsidR="00BD4E5E" w:rsidRDefault="00BD4E5E" w:rsidP="00BD4E5E">
      <w:pPr>
        <w:ind w:firstLine="480"/>
      </w:pPr>
      <w:r>
        <w:t>R5(config-ospf)# exit</w:t>
      </w:r>
    </w:p>
    <w:p w14:paraId="25977B80" w14:textId="77777777" w:rsidR="00BD4E5E" w:rsidRDefault="00BD4E5E" w:rsidP="00BD4E5E">
      <w:pPr>
        <w:ind w:firstLine="480"/>
      </w:pPr>
      <w:r>
        <w:t>R5(config)#router bgp 1</w:t>
      </w:r>
    </w:p>
    <w:p w14:paraId="3F699BC4" w14:textId="77777777" w:rsidR="00BD4E5E" w:rsidRDefault="00BD4E5E" w:rsidP="00BD4E5E">
      <w:pPr>
        <w:ind w:firstLine="480"/>
      </w:pPr>
      <w:r>
        <w:t>R5(config-bgp)# no auto-summary</w:t>
      </w:r>
    </w:p>
    <w:p w14:paraId="518985DE" w14:textId="77777777" w:rsidR="00BD4E5E" w:rsidRDefault="00BD4E5E" w:rsidP="00BD4E5E">
      <w:pPr>
        <w:ind w:firstLine="480"/>
      </w:pPr>
      <w:r>
        <w:t>R5(config-bgp)# no synchronization</w:t>
      </w:r>
    </w:p>
    <w:p w14:paraId="23E1836C" w14:textId="77777777" w:rsidR="00BD4E5E" w:rsidRDefault="00BD4E5E" w:rsidP="00BD4E5E">
      <w:pPr>
        <w:ind w:firstLine="480"/>
      </w:pPr>
      <w:r>
        <w:t>R5(config-bgp)# network 7.0.0.0 255.255.255.0</w:t>
      </w:r>
    </w:p>
    <w:p w14:paraId="1D7B7DAF" w14:textId="77777777" w:rsidR="00BD4E5E" w:rsidRDefault="00BD4E5E" w:rsidP="00BD4E5E">
      <w:pPr>
        <w:ind w:firstLine="480"/>
      </w:pPr>
      <w:r>
        <w:t>R5(config-bgp)# neighbor 4.4.4.4 remote-as 1</w:t>
      </w:r>
    </w:p>
    <w:p w14:paraId="259165F0" w14:textId="77777777" w:rsidR="00BD4E5E" w:rsidRDefault="00BD4E5E" w:rsidP="00BD4E5E">
      <w:pPr>
        <w:ind w:firstLine="480"/>
      </w:pPr>
      <w:r>
        <w:t>R5(config-bgp)# neighbor 4.4.4.4 update-source loopback0</w:t>
      </w:r>
    </w:p>
    <w:p w14:paraId="560066FA" w14:textId="77777777" w:rsidR="00BD4E5E" w:rsidRDefault="00BD4E5E" w:rsidP="00BD4E5E">
      <w:pPr>
        <w:ind w:firstLine="480"/>
      </w:pPr>
      <w:r>
        <w:t>R5(config-bgp)# neighbor 4.4.4.4 next-hop-self</w:t>
      </w:r>
    </w:p>
    <w:p w14:paraId="687B66E6" w14:textId="77777777" w:rsidR="00BD4E5E" w:rsidRDefault="00BD4E5E" w:rsidP="00BD4E5E">
      <w:pPr>
        <w:ind w:firstLine="480"/>
      </w:pPr>
      <w:r>
        <w:t>R5(config-bgp)# neighbor 4.4.4.4 send-community</w:t>
      </w:r>
    </w:p>
    <w:p w14:paraId="61277CD7" w14:textId="77777777" w:rsidR="00BD4E5E" w:rsidRDefault="00BD4E5E" w:rsidP="00BD4E5E">
      <w:pPr>
        <w:ind w:firstLine="480"/>
      </w:pPr>
      <w:r>
        <w:t>R5(config-bgp)# neighbor 7.0.0.2 remote-as 2</w:t>
      </w:r>
    </w:p>
    <w:p w14:paraId="42ED248A" w14:textId="77777777" w:rsidR="00BD4E5E" w:rsidRDefault="00BD4E5E" w:rsidP="00BD4E5E">
      <w:pPr>
        <w:ind w:firstLine="480"/>
      </w:pPr>
      <w:r>
        <w:t>R5(config-bgp)# neighbor 7.0.0.2 next-hop-self</w:t>
      </w:r>
    </w:p>
    <w:p w14:paraId="1E9F9335" w14:textId="77777777" w:rsidR="00BD4E5E" w:rsidRDefault="00BD4E5E" w:rsidP="00BD4E5E">
      <w:pPr>
        <w:ind w:firstLine="480"/>
      </w:pPr>
      <w:r>
        <w:t>R5(config-bgp)# neighbor 7.0.0.2 send-community</w:t>
      </w:r>
    </w:p>
    <w:p w14:paraId="6ADF2042" w14:textId="77777777" w:rsidR="00BD4E5E" w:rsidRDefault="00BD4E5E" w:rsidP="00BD4E5E">
      <w:pPr>
        <w:ind w:firstLine="480"/>
      </w:pPr>
      <w:r>
        <w:t>R5(config-bgp)# neighbor 7.0.0.2 route-map lp in</w:t>
      </w:r>
    </w:p>
    <w:p w14:paraId="0CE5732C" w14:textId="77777777" w:rsidR="00BD4E5E" w:rsidRDefault="00BD4E5E" w:rsidP="00BD4E5E">
      <w:pPr>
        <w:ind w:firstLine="480"/>
      </w:pPr>
      <w:r>
        <w:lastRenderedPageBreak/>
        <w:t>R5(config-bgp)# exit</w:t>
      </w:r>
    </w:p>
    <w:p w14:paraId="598027BD" w14:textId="77777777" w:rsidR="00BD4E5E" w:rsidRDefault="00BD4E5E" w:rsidP="00BD4E5E">
      <w:pPr>
        <w:ind w:firstLine="480"/>
      </w:pPr>
      <w:r>
        <w:t>R5(config)#route-map lp permit 10</w:t>
      </w:r>
    </w:p>
    <w:p w14:paraId="248165D0" w14:textId="77777777" w:rsidR="00BD4E5E" w:rsidRDefault="00BD4E5E" w:rsidP="00BD4E5E">
      <w:pPr>
        <w:ind w:firstLine="480"/>
      </w:pPr>
      <w:r>
        <w:t>R5(config-route-map)# match ip address 100</w:t>
      </w:r>
    </w:p>
    <w:p w14:paraId="132BA279" w14:textId="77777777" w:rsidR="00BD4E5E" w:rsidRPr="00BF5EC1" w:rsidRDefault="00BD4E5E" w:rsidP="00BD4E5E">
      <w:pPr>
        <w:ind w:firstLine="480"/>
        <w:rPr>
          <w:b/>
        </w:rPr>
      </w:pPr>
      <w:r>
        <w:t>R5(config-route-map)#</w:t>
      </w:r>
      <w:r w:rsidRPr="00BF5EC1">
        <w:rPr>
          <w:b/>
        </w:rPr>
        <w:t xml:space="preserve"> set local-preference 200</w:t>
      </w:r>
      <w:r w:rsidR="00BF5EC1" w:rsidRPr="00BF5EC1">
        <w:rPr>
          <w:b/>
        </w:rPr>
        <w:tab/>
        <w:t>//</w:t>
      </w:r>
      <w:r w:rsidR="00BF5EC1" w:rsidRPr="00BF5EC1">
        <w:rPr>
          <w:rFonts w:hint="eastAsia"/>
          <w:b/>
        </w:rPr>
        <w:t>设置</w:t>
      </w:r>
      <w:r w:rsidR="00BF5EC1">
        <w:rPr>
          <w:rFonts w:hint="eastAsia"/>
          <w:b/>
        </w:rPr>
        <w:t>BGP</w:t>
      </w:r>
      <w:r w:rsidR="00BF5EC1">
        <w:rPr>
          <w:rFonts w:hint="eastAsia"/>
          <w:b/>
        </w:rPr>
        <w:t>路由</w:t>
      </w:r>
      <w:r w:rsidR="00BF5EC1" w:rsidRPr="00BF5EC1">
        <w:rPr>
          <w:b/>
        </w:rPr>
        <w:t>本地优先级</w:t>
      </w:r>
    </w:p>
    <w:p w14:paraId="0C04C17E" w14:textId="77777777" w:rsidR="00BD4E5E" w:rsidRDefault="00BD4E5E" w:rsidP="00BD4E5E">
      <w:pPr>
        <w:ind w:firstLine="480"/>
      </w:pPr>
      <w:r>
        <w:t xml:space="preserve">R5(config-route-map)# exit        </w:t>
      </w:r>
    </w:p>
    <w:p w14:paraId="2D7FC7D4" w14:textId="77777777" w:rsidR="00BD4E5E" w:rsidRDefault="00BD4E5E" w:rsidP="00BD4E5E">
      <w:pPr>
        <w:ind w:firstLine="480"/>
      </w:pPr>
      <w:r>
        <w:t>R5(config)#route-map lp permit 20</w:t>
      </w:r>
    </w:p>
    <w:p w14:paraId="1A21EDAE" w14:textId="77777777" w:rsidR="00BD4E5E" w:rsidRDefault="00BD4E5E" w:rsidP="00BD4E5E">
      <w:pPr>
        <w:ind w:firstLine="480"/>
      </w:pPr>
      <w:r>
        <w:t>R5(config-route-map)# match ip address 101</w:t>
      </w:r>
    </w:p>
    <w:p w14:paraId="22A7E1A3" w14:textId="77777777" w:rsidR="00BD4E5E" w:rsidRDefault="00BD4E5E" w:rsidP="00BD4E5E">
      <w:pPr>
        <w:ind w:firstLine="480"/>
      </w:pPr>
      <w:r>
        <w:t>R5(config-route-map)# set local-preference 100</w:t>
      </w:r>
    </w:p>
    <w:p w14:paraId="1D87F140" w14:textId="77777777" w:rsidR="00BD4E5E" w:rsidRDefault="00BD4E5E" w:rsidP="00BD4E5E">
      <w:pPr>
        <w:ind w:firstLine="480"/>
      </w:pPr>
      <w:r>
        <w:t>R5(config-route-map)# exit</w:t>
      </w:r>
    </w:p>
    <w:p w14:paraId="033EDF39" w14:textId="77777777" w:rsidR="00BD4E5E" w:rsidRDefault="00BD4E5E" w:rsidP="00BD4E5E">
      <w:pPr>
        <w:ind w:firstLine="480"/>
      </w:pPr>
      <w:r>
        <w:t>R5(config)#route-map lp permit 30</w:t>
      </w:r>
    </w:p>
    <w:p w14:paraId="1E063F50" w14:textId="77777777" w:rsidR="00BD4E5E" w:rsidRDefault="00BD4E5E" w:rsidP="00BD4E5E">
      <w:pPr>
        <w:ind w:firstLine="480"/>
      </w:pPr>
      <w:r>
        <w:t>R5(config-route-map)# exit</w:t>
      </w:r>
    </w:p>
    <w:p w14:paraId="70B79CFB" w14:textId="77777777" w:rsidR="00BD4E5E" w:rsidRPr="00BD4E5E" w:rsidRDefault="00BD4E5E" w:rsidP="00BD4E5E">
      <w:pPr>
        <w:ind w:firstLine="480"/>
        <w:rPr>
          <w:b/>
        </w:rPr>
      </w:pPr>
      <w:r w:rsidRPr="00BD4E5E">
        <w:rPr>
          <w:b/>
        </w:rPr>
        <w:t>R6</w:t>
      </w:r>
      <w:r w:rsidRPr="00BD4E5E">
        <w:rPr>
          <w:rFonts w:hint="eastAsia"/>
          <w:b/>
        </w:rPr>
        <w:t>配置</w:t>
      </w:r>
      <w:r w:rsidRPr="00BD4E5E">
        <w:rPr>
          <w:b/>
        </w:rPr>
        <w:t>：</w:t>
      </w:r>
    </w:p>
    <w:p w14:paraId="4F0E2D83" w14:textId="77777777" w:rsidR="00BD4E5E" w:rsidRDefault="00BD4E5E" w:rsidP="00BD4E5E">
      <w:pPr>
        <w:ind w:firstLine="480"/>
      </w:pPr>
      <w:r>
        <w:t>R6(config)#ip access-list standard 100</w:t>
      </w:r>
    </w:p>
    <w:p w14:paraId="6DF4DCD1" w14:textId="77777777" w:rsidR="00BD4E5E" w:rsidRDefault="00BD4E5E" w:rsidP="00BD4E5E">
      <w:pPr>
        <w:ind w:firstLine="480"/>
      </w:pPr>
      <w:r>
        <w:t>R6(config-std-nacl)# 10 permit 10.0.0.0 0.255.255.255</w:t>
      </w:r>
    </w:p>
    <w:p w14:paraId="65C84325" w14:textId="77777777" w:rsidR="00BD4E5E" w:rsidRDefault="00BD4E5E" w:rsidP="00BD4E5E">
      <w:pPr>
        <w:ind w:firstLine="480"/>
      </w:pPr>
      <w:r>
        <w:t xml:space="preserve">R6(config-std-nacl)# exit        </w:t>
      </w:r>
    </w:p>
    <w:p w14:paraId="4EC4E125" w14:textId="77777777" w:rsidR="00BD4E5E" w:rsidRDefault="00BD4E5E" w:rsidP="00BD4E5E">
      <w:pPr>
        <w:ind w:firstLine="480"/>
      </w:pPr>
      <w:r>
        <w:t>R6(config)#ip access-list standard 101</w:t>
      </w:r>
    </w:p>
    <w:p w14:paraId="71FE2832" w14:textId="77777777" w:rsidR="00BD4E5E" w:rsidRDefault="00BD4E5E" w:rsidP="00BD4E5E">
      <w:pPr>
        <w:ind w:firstLine="480"/>
      </w:pPr>
      <w:r>
        <w:t>R6(config-std-nacl)# 10 permit 11.0.0.0 0.255.255.255</w:t>
      </w:r>
    </w:p>
    <w:p w14:paraId="3E590B9D" w14:textId="77777777" w:rsidR="00BD4E5E" w:rsidRDefault="00BD4E5E" w:rsidP="00BD4E5E">
      <w:pPr>
        <w:ind w:firstLine="480"/>
      </w:pPr>
      <w:r>
        <w:t>R6(config-std-nacl)# exit</w:t>
      </w:r>
    </w:p>
    <w:p w14:paraId="791F4CD7" w14:textId="77777777" w:rsidR="00BD4E5E" w:rsidRDefault="00BD4E5E" w:rsidP="00BD4E5E">
      <w:pPr>
        <w:ind w:firstLine="480"/>
      </w:pPr>
      <w:r>
        <w:t>R6(config)#vlan 4,8</w:t>
      </w:r>
    </w:p>
    <w:p w14:paraId="40D3C6E5" w14:textId="77777777" w:rsidR="00BD4E5E" w:rsidRDefault="00BD4E5E" w:rsidP="00BD4E5E">
      <w:pPr>
        <w:ind w:firstLine="480"/>
      </w:pPr>
      <w:r>
        <w:t>R6(config)#interface fastethernet0/4</w:t>
      </w:r>
    </w:p>
    <w:p w14:paraId="17822386" w14:textId="77777777" w:rsidR="00BD4E5E" w:rsidRDefault="00BD4E5E" w:rsidP="00BD4E5E">
      <w:pPr>
        <w:ind w:firstLine="480"/>
      </w:pPr>
      <w:r>
        <w:t>R6(config-if-fastethernet0/4)# switchport access vlan 8</w:t>
      </w:r>
    </w:p>
    <w:p w14:paraId="76998778" w14:textId="77777777" w:rsidR="00BD4E5E" w:rsidRDefault="00BD4E5E" w:rsidP="00BD4E5E">
      <w:pPr>
        <w:ind w:firstLine="480"/>
      </w:pPr>
      <w:r>
        <w:t>R6(config-if-fastethernet0/4)# exit</w:t>
      </w:r>
    </w:p>
    <w:p w14:paraId="7AEF04D8" w14:textId="77777777" w:rsidR="00BD4E5E" w:rsidRDefault="00BD4E5E" w:rsidP="00BD4E5E">
      <w:pPr>
        <w:ind w:firstLine="480"/>
      </w:pPr>
      <w:r>
        <w:t>R6(config)#interface fastethernet0/6</w:t>
      </w:r>
    </w:p>
    <w:p w14:paraId="3E99D538" w14:textId="77777777" w:rsidR="00BD4E5E" w:rsidRDefault="00BD4E5E" w:rsidP="00BD4E5E">
      <w:pPr>
        <w:ind w:firstLine="480"/>
      </w:pPr>
      <w:r>
        <w:t>R6(config-if-fastethernet0/6)# switchport access vlan 4</w:t>
      </w:r>
    </w:p>
    <w:p w14:paraId="2E959DD6" w14:textId="77777777" w:rsidR="00BD4E5E" w:rsidRDefault="00BD4E5E" w:rsidP="00BD4E5E">
      <w:pPr>
        <w:ind w:firstLine="480"/>
      </w:pPr>
      <w:r>
        <w:t>R6(config-if-fastethernet0/6)# exit</w:t>
      </w:r>
    </w:p>
    <w:p w14:paraId="3CD4E213" w14:textId="77777777" w:rsidR="00BD4E5E" w:rsidRDefault="00BD4E5E" w:rsidP="00BD4E5E">
      <w:pPr>
        <w:ind w:firstLine="480"/>
      </w:pPr>
      <w:r>
        <w:t>R6(config)#interface loopback0</w:t>
      </w:r>
    </w:p>
    <w:p w14:paraId="4DF1C9BE" w14:textId="77777777" w:rsidR="00BD4E5E" w:rsidRDefault="00BD4E5E" w:rsidP="00BD4E5E">
      <w:pPr>
        <w:ind w:firstLine="480"/>
      </w:pPr>
      <w:r>
        <w:t>R6(config-if-loopback0)# ip address 6.6.6.6 255.255.255.255</w:t>
      </w:r>
    </w:p>
    <w:p w14:paraId="4FD56BDE" w14:textId="77777777" w:rsidR="00BD4E5E" w:rsidRDefault="00BD4E5E" w:rsidP="00BD4E5E">
      <w:pPr>
        <w:ind w:firstLine="480"/>
      </w:pPr>
      <w:r>
        <w:lastRenderedPageBreak/>
        <w:t>R6(config-if-loopback0)# exit</w:t>
      </w:r>
    </w:p>
    <w:p w14:paraId="4998086D" w14:textId="77777777" w:rsidR="00BD4E5E" w:rsidRDefault="00BD4E5E" w:rsidP="00BD4E5E">
      <w:pPr>
        <w:ind w:firstLine="480"/>
      </w:pPr>
      <w:r>
        <w:t>R6(config)#interface vlan4</w:t>
      </w:r>
    </w:p>
    <w:p w14:paraId="68882333" w14:textId="77777777" w:rsidR="00BD4E5E" w:rsidRDefault="00BD4E5E" w:rsidP="00BD4E5E">
      <w:pPr>
        <w:ind w:firstLine="480"/>
      </w:pPr>
      <w:r>
        <w:t>R6(config-if-vlan4)# ip address 5.0.0.2 255.255.255.0</w:t>
      </w:r>
    </w:p>
    <w:p w14:paraId="49BB410E" w14:textId="77777777" w:rsidR="00BD4E5E" w:rsidRDefault="00BD4E5E" w:rsidP="00BD4E5E">
      <w:pPr>
        <w:ind w:firstLine="480"/>
      </w:pPr>
      <w:r>
        <w:t>R6(config-if-vlan4)# exit</w:t>
      </w:r>
    </w:p>
    <w:p w14:paraId="2FBB94A6" w14:textId="77777777" w:rsidR="00BD4E5E" w:rsidRDefault="00BD4E5E" w:rsidP="00BD4E5E">
      <w:pPr>
        <w:ind w:firstLine="480"/>
      </w:pPr>
      <w:r>
        <w:t>R6(config)#interface vlan8</w:t>
      </w:r>
    </w:p>
    <w:p w14:paraId="4A42609F" w14:textId="77777777" w:rsidR="00BD4E5E" w:rsidRDefault="00BD4E5E" w:rsidP="00BD4E5E">
      <w:pPr>
        <w:ind w:firstLine="480"/>
      </w:pPr>
      <w:r>
        <w:t>R6(config-if-vlan8)# ip address 8.0.0.1 255.255.255.0</w:t>
      </w:r>
    </w:p>
    <w:p w14:paraId="6F819611" w14:textId="77777777" w:rsidR="00BD4E5E" w:rsidRDefault="00BD4E5E" w:rsidP="00BD4E5E">
      <w:pPr>
        <w:ind w:firstLine="480"/>
      </w:pPr>
      <w:r>
        <w:t xml:space="preserve">R6(config-if-vlan8)# exit                                   </w:t>
      </w:r>
    </w:p>
    <w:p w14:paraId="5966F001" w14:textId="77777777" w:rsidR="00BD4E5E" w:rsidRDefault="00BD4E5E" w:rsidP="00BD4E5E">
      <w:pPr>
        <w:ind w:firstLine="480"/>
      </w:pPr>
      <w:r>
        <w:t>R6(config)#router ospf 1</w:t>
      </w:r>
    </w:p>
    <w:p w14:paraId="5D122A82" w14:textId="77777777" w:rsidR="00BD4E5E" w:rsidRDefault="00BD4E5E" w:rsidP="00BD4E5E">
      <w:pPr>
        <w:ind w:firstLine="480"/>
      </w:pPr>
      <w:r>
        <w:t>R6(config-ospf)# network 5.0.0.2 0.0.0.0 area 0</w:t>
      </w:r>
    </w:p>
    <w:p w14:paraId="1CF59665" w14:textId="77777777" w:rsidR="00BD4E5E" w:rsidRDefault="00BD4E5E" w:rsidP="00BD4E5E">
      <w:pPr>
        <w:ind w:firstLine="480"/>
      </w:pPr>
      <w:r>
        <w:t>R6(config-ospf)# network 6.6.6.6 0.0.0.0 area 0</w:t>
      </w:r>
    </w:p>
    <w:p w14:paraId="14975A04" w14:textId="77777777" w:rsidR="00BD4E5E" w:rsidRDefault="00BD4E5E" w:rsidP="00BD4E5E">
      <w:pPr>
        <w:ind w:firstLine="480"/>
      </w:pPr>
      <w:r>
        <w:t>R6(config-ospf)# exit</w:t>
      </w:r>
    </w:p>
    <w:p w14:paraId="0D64FD35" w14:textId="77777777" w:rsidR="00BD4E5E" w:rsidRDefault="00BD4E5E" w:rsidP="00BD4E5E">
      <w:pPr>
        <w:ind w:firstLine="480"/>
      </w:pPr>
      <w:r>
        <w:t>R6(config)#router bgp 1</w:t>
      </w:r>
    </w:p>
    <w:p w14:paraId="7652A51B" w14:textId="77777777" w:rsidR="00BD4E5E" w:rsidRDefault="00BD4E5E" w:rsidP="00BD4E5E">
      <w:pPr>
        <w:ind w:firstLine="480"/>
      </w:pPr>
      <w:r>
        <w:t>R6(config-bgp)# no auto-summary</w:t>
      </w:r>
    </w:p>
    <w:p w14:paraId="5B94E841" w14:textId="77777777" w:rsidR="00BD4E5E" w:rsidRDefault="00BD4E5E" w:rsidP="00BD4E5E">
      <w:pPr>
        <w:ind w:firstLine="480"/>
      </w:pPr>
      <w:r>
        <w:t>R6(config-bgp)# no synchronization</w:t>
      </w:r>
    </w:p>
    <w:p w14:paraId="7A9EF1BB" w14:textId="77777777" w:rsidR="00BD4E5E" w:rsidRDefault="00BD4E5E" w:rsidP="00BD4E5E">
      <w:pPr>
        <w:ind w:firstLine="480"/>
      </w:pPr>
      <w:r>
        <w:t>R6(config-bgp)# network 8.0.0.0 255.0.0.0</w:t>
      </w:r>
    </w:p>
    <w:p w14:paraId="3EAC9742" w14:textId="77777777" w:rsidR="00BD4E5E" w:rsidRDefault="00BD4E5E" w:rsidP="00BD4E5E">
      <w:pPr>
        <w:ind w:firstLine="480"/>
      </w:pPr>
      <w:r>
        <w:t>R6(config-bgp)# neighbor 4.4.4.4 remote-as 1</w:t>
      </w:r>
    </w:p>
    <w:p w14:paraId="7E33906C" w14:textId="77777777" w:rsidR="00BD4E5E" w:rsidRDefault="00BD4E5E" w:rsidP="00BD4E5E">
      <w:pPr>
        <w:ind w:firstLine="480"/>
      </w:pPr>
      <w:r>
        <w:t>R6(config-bgp)# neighbor 4.4.4.4 update-source loopback0</w:t>
      </w:r>
    </w:p>
    <w:p w14:paraId="1B386A16" w14:textId="77777777" w:rsidR="00BD4E5E" w:rsidRDefault="00BD4E5E" w:rsidP="00BD4E5E">
      <w:pPr>
        <w:ind w:firstLine="480"/>
      </w:pPr>
      <w:r>
        <w:t>R6(config-bgp)# neighbor 4.4.4.4 next-hop-self</w:t>
      </w:r>
    </w:p>
    <w:p w14:paraId="5E4A825E" w14:textId="77777777" w:rsidR="00BD4E5E" w:rsidRDefault="00BD4E5E" w:rsidP="00BD4E5E">
      <w:pPr>
        <w:ind w:firstLine="480"/>
      </w:pPr>
      <w:r>
        <w:t>R6(config-bgp)# neighbor 4.4.4.4 send-community</w:t>
      </w:r>
    </w:p>
    <w:p w14:paraId="6B7828B6" w14:textId="77777777" w:rsidR="00BD4E5E" w:rsidRDefault="00BD4E5E" w:rsidP="00BD4E5E">
      <w:pPr>
        <w:ind w:firstLine="480"/>
      </w:pPr>
      <w:r>
        <w:t>R6(config-bgp)# neighbor 8.0.0.2 remote-as 2</w:t>
      </w:r>
    </w:p>
    <w:p w14:paraId="7BBEC2C7" w14:textId="77777777" w:rsidR="00BD4E5E" w:rsidRDefault="00BD4E5E" w:rsidP="00BD4E5E">
      <w:pPr>
        <w:ind w:firstLine="480"/>
      </w:pPr>
      <w:r>
        <w:t>R6(config-bgp)# neighbor 8.0.0.2 next-hop-self</w:t>
      </w:r>
    </w:p>
    <w:p w14:paraId="60434573" w14:textId="77777777" w:rsidR="00BD4E5E" w:rsidRDefault="00BD4E5E" w:rsidP="00BD4E5E">
      <w:pPr>
        <w:ind w:firstLine="480"/>
      </w:pPr>
      <w:r>
        <w:t>R6(config-bgp)# neighbor 8.0.0.2 send-community</w:t>
      </w:r>
    </w:p>
    <w:p w14:paraId="0FCC420B" w14:textId="77777777" w:rsidR="00BD4E5E" w:rsidRDefault="00BD4E5E" w:rsidP="00BD4E5E">
      <w:pPr>
        <w:ind w:firstLine="480"/>
      </w:pPr>
      <w:r>
        <w:t>R6(config-bgp)# neighbor 8.0.0.2 route-map lp in</w:t>
      </w:r>
    </w:p>
    <w:p w14:paraId="2A0E5DBD" w14:textId="77777777" w:rsidR="00BD4E5E" w:rsidRDefault="00BD4E5E" w:rsidP="00BD4E5E">
      <w:pPr>
        <w:ind w:firstLine="480"/>
      </w:pPr>
      <w:r>
        <w:t>R6(config-bgp)# exit</w:t>
      </w:r>
    </w:p>
    <w:p w14:paraId="042EE8EA" w14:textId="77777777" w:rsidR="00BD4E5E" w:rsidRDefault="00BD4E5E" w:rsidP="00BD4E5E">
      <w:pPr>
        <w:ind w:firstLine="480"/>
      </w:pPr>
      <w:r>
        <w:t>R6(config)#route-map lp permit 10</w:t>
      </w:r>
    </w:p>
    <w:p w14:paraId="16AA16E7" w14:textId="77777777" w:rsidR="00BD4E5E" w:rsidRDefault="00BD4E5E" w:rsidP="00BD4E5E">
      <w:pPr>
        <w:ind w:firstLine="480"/>
      </w:pPr>
      <w:r>
        <w:t>R6(config-route-map)# match ip address 101</w:t>
      </w:r>
    </w:p>
    <w:p w14:paraId="163D50BF" w14:textId="77777777" w:rsidR="00BD4E5E" w:rsidRDefault="00BD4E5E" w:rsidP="00BD4E5E">
      <w:pPr>
        <w:ind w:firstLine="480"/>
      </w:pPr>
      <w:r>
        <w:t>R6(config-route-map)# set local-preference 200</w:t>
      </w:r>
    </w:p>
    <w:p w14:paraId="494F6509" w14:textId="77777777" w:rsidR="00BD4E5E" w:rsidRDefault="00BD4E5E" w:rsidP="00BD4E5E">
      <w:pPr>
        <w:ind w:firstLine="480"/>
      </w:pPr>
      <w:r>
        <w:lastRenderedPageBreak/>
        <w:t>R6(config-route-map)# exit</w:t>
      </w:r>
    </w:p>
    <w:p w14:paraId="05E3E636" w14:textId="77777777" w:rsidR="00BD4E5E" w:rsidRDefault="00BD4E5E" w:rsidP="00BD4E5E">
      <w:pPr>
        <w:ind w:firstLine="480"/>
      </w:pPr>
      <w:r>
        <w:t>R6(config)#route-map lp permit 20</w:t>
      </w:r>
    </w:p>
    <w:p w14:paraId="1303543A" w14:textId="77777777" w:rsidR="00BD4E5E" w:rsidRDefault="00BD4E5E" w:rsidP="00BD4E5E">
      <w:pPr>
        <w:ind w:firstLine="480"/>
      </w:pPr>
      <w:r>
        <w:t>R6(config-route-map)# match ip address 100</w:t>
      </w:r>
    </w:p>
    <w:p w14:paraId="01C2E7CD" w14:textId="77777777" w:rsidR="00BD4E5E" w:rsidRDefault="00BD4E5E" w:rsidP="00BD4E5E">
      <w:pPr>
        <w:ind w:firstLine="480"/>
      </w:pPr>
      <w:r>
        <w:t>R6(config-route-map)# set local-preference 100</w:t>
      </w:r>
    </w:p>
    <w:p w14:paraId="2D4355D3" w14:textId="77777777" w:rsidR="00BD4E5E" w:rsidRDefault="00BD4E5E" w:rsidP="00BD4E5E">
      <w:pPr>
        <w:ind w:firstLine="480"/>
      </w:pPr>
      <w:r>
        <w:t>R6(config-route-map)# exit</w:t>
      </w:r>
    </w:p>
    <w:p w14:paraId="0B405BE5" w14:textId="77777777" w:rsidR="00BD4E5E" w:rsidRDefault="00BD4E5E" w:rsidP="00BD4E5E">
      <w:pPr>
        <w:ind w:firstLine="480"/>
      </w:pPr>
      <w:r>
        <w:t>R6(config)#route-map lp permit 30</w:t>
      </w:r>
    </w:p>
    <w:p w14:paraId="3F121B4F" w14:textId="77777777" w:rsidR="00BD4E5E" w:rsidRDefault="00BD4E5E" w:rsidP="00BD4E5E">
      <w:pPr>
        <w:ind w:firstLine="480"/>
      </w:pPr>
      <w:r>
        <w:t>R6(config-route-map)# exit</w:t>
      </w:r>
    </w:p>
    <w:p w14:paraId="34AE8B9A" w14:textId="77777777" w:rsidR="00BD4E5E" w:rsidRPr="00BD4E5E" w:rsidRDefault="00BD4E5E" w:rsidP="00BD4E5E">
      <w:pPr>
        <w:ind w:firstLine="480"/>
        <w:rPr>
          <w:b/>
        </w:rPr>
      </w:pPr>
      <w:r w:rsidRPr="00BD4E5E">
        <w:rPr>
          <w:b/>
        </w:rPr>
        <w:t>R7</w:t>
      </w:r>
      <w:r w:rsidRPr="00BD4E5E">
        <w:rPr>
          <w:rFonts w:hint="eastAsia"/>
          <w:b/>
        </w:rPr>
        <w:t>配置</w:t>
      </w:r>
      <w:r w:rsidRPr="00BD4E5E">
        <w:rPr>
          <w:b/>
        </w:rPr>
        <w:t>：</w:t>
      </w:r>
    </w:p>
    <w:p w14:paraId="272E6DFC" w14:textId="77777777" w:rsidR="00BD4E5E" w:rsidRDefault="00BD4E5E" w:rsidP="00BD4E5E">
      <w:pPr>
        <w:ind w:firstLine="480"/>
      </w:pPr>
      <w:r>
        <w:t>R7(config)#ip access-list standard 100</w:t>
      </w:r>
    </w:p>
    <w:p w14:paraId="3B3E2A9F" w14:textId="77777777" w:rsidR="00BD4E5E" w:rsidRDefault="00BD4E5E" w:rsidP="00BD4E5E">
      <w:pPr>
        <w:ind w:firstLine="480"/>
      </w:pPr>
      <w:r>
        <w:t>R7(config-std-nacl)# 10 permit 192.168.0.0 0.0.3.255</w:t>
      </w:r>
    </w:p>
    <w:p w14:paraId="5AF5F9F1" w14:textId="77777777" w:rsidR="00BD4E5E" w:rsidRDefault="00BD4E5E" w:rsidP="00BD4E5E">
      <w:pPr>
        <w:ind w:firstLine="480"/>
      </w:pPr>
      <w:r>
        <w:t xml:space="preserve">R7(config-std-nacl)# exit  </w:t>
      </w:r>
    </w:p>
    <w:p w14:paraId="298266C6" w14:textId="77777777" w:rsidR="00BD4E5E" w:rsidRDefault="00BD4E5E" w:rsidP="00BD4E5E">
      <w:pPr>
        <w:ind w:firstLine="480"/>
      </w:pPr>
      <w:r>
        <w:t>R7(config)#ip access-list standard 101</w:t>
      </w:r>
    </w:p>
    <w:p w14:paraId="0AAD73B4" w14:textId="77777777" w:rsidR="00BD4E5E" w:rsidRDefault="00BD4E5E" w:rsidP="00BD4E5E">
      <w:pPr>
        <w:ind w:firstLine="480"/>
      </w:pPr>
      <w:r>
        <w:t>R7(config-std-nacl)# 10 permit 192.168.10.0 0.0.0.255</w:t>
      </w:r>
    </w:p>
    <w:p w14:paraId="3B3C7597" w14:textId="77777777" w:rsidR="00BD4E5E" w:rsidRDefault="00BD4E5E" w:rsidP="00BD4E5E">
      <w:pPr>
        <w:ind w:firstLine="480"/>
      </w:pPr>
      <w:r>
        <w:t>R7(config-std-nacl)# exit</w:t>
      </w:r>
    </w:p>
    <w:p w14:paraId="1977FA59" w14:textId="77777777" w:rsidR="00BD4E5E" w:rsidRDefault="00BD4E5E" w:rsidP="00BD4E5E">
      <w:pPr>
        <w:ind w:firstLine="480"/>
      </w:pPr>
      <w:r>
        <w:t>R7(config)#vlan 7-8</w:t>
      </w:r>
    </w:p>
    <w:p w14:paraId="2ACBEFAA" w14:textId="77777777" w:rsidR="00BD4E5E" w:rsidRDefault="00BD4E5E" w:rsidP="00BD4E5E">
      <w:pPr>
        <w:ind w:firstLine="480"/>
      </w:pPr>
      <w:r>
        <w:t>R7(config)#interface fastethernet0/2</w:t>
      </w:r>
    </w:p>
    <w:p w14:paraId="6CB62399" w14:textId="77777777" w:rsidR="00BD4E5E" w:rsidRDefault="00BD4E5E" w:rsidP="00BD4E5E">
      <w:pPr>
        <w:ind w:firstLine="480"/>
      </w:pPr>
      <w:r>
        <w:t>R7(config-if-fastethernet0/2)# switchport access vlan 7</w:t>
      </w:r>
    </w:p>
    <w:p w14:paraId="2280926E" w14:textId="77777777" w:rsidR="00BD4E5E" w:rsidRDefault="00BD4E5E" w:rsidP="00BD4E5E">
      <w:pPr>
        <w:ind w:firstLine="480"/>
      </w:pPr>
      <w:r>
        <w:t>R7(config-if-fastethernet0/2)# exit</w:t>
      </w:r>
    </w:p>
    <w:p w14:paraId="397E4487" w14:textId="77777777" w:rsidR="00BD4E5E" w:rsidRDefault="00BD4E5E" w:rsidP="00BD4E5E">
      <w:pPr>
        <w:ind w:firstLine="480"/>
      </w:pPr>
      <w:r>
        <w:t>R7(config)#interface fastethernet0/4</w:t>
      </w:r>
    </w:p>
    <w:p w14:paraId="3C17BC38" w14:textId="77777777" w:rsidR="00BD4E5E" w:rsidRDefault="00BD4E5E" w:rsidP="00BD4E5E">
      <w:pPr>
        <w:ind w:firstLine="480"/>
      </w:pPr>
      <w:r>
        <w:t>R7(config-if-fastethernet0/4)# switchport access vlan 8</w:t>
      </w:r>
    </w:p>
    <w:p w14:paraId="759C8DA0" w14:textId="77777777" w:rsidR="00BD4E5E" w:rsidRDefault="00BD4E5E" w:rsidP="00BD4E5E">
      <w:pPr>
        <w:ind w:firstLine="480"/>
      </w:pPr>
      <w:r>
        <w:t>R7(config-if-fastethernet0/4)# exit</w:t>
      </w:r>
    </w:p>
    <w:p w14:paraId="11F238CD" w14:textId="77777777" w:rsidR="00BD4E5E" w:rsidRDefault="00BD4E5E" w:rsidP="00BD4E5E">
      <w:pPr>
        <w:ind w:firstLine="480"/>
      </w:pPr>
      <w:r>
        <w:t>R7(config)#interface loopback0</w:t>
      </w:r>
    </w:p>
    <w:p w14:paraId="1479C5C0" w14:textId="77777777" w:rsidR="00BD4E5E" w:rsidRDefault="00BD4E5E" w:rsidP="00BD4E5E">
      <w:pPr>
        <w:ind w:firstLine="480"/>
      </w:pPr>
      <w:r>
        <w:t>R7(config-if-loopback0)# ip address 11.0.0.1 255.0.0.0</w:t>
      </w:r>
    </w:p>
    <w:p w14:paraId="1EA40FD9" w14:textId="77777777" w:rsidR="00BD4E5E" w:rsidRDefault="00BD4E5E" w:rsidP="00BD4E5E">
      <w:pPr>
        <w:ind w:firstLine="480"/>
      </w:pPr>
      <w:r>
        <w:t>R7(config-if-loopback0)# exit</w:t>
      </w:r>
    </w:p>
    <w:p w14:paraId="1700BB0C" w14:textId="77777777" w:rsidR="00BD4E5E" w:rsidRDefault="00BD4E5E" w:rsidP="00BD4E5E">
      <w:pPr>
        <w:ind w:firstLine="480"/>
      </w:pPr>
      <w:r>
        <w:t>R7(config)#interface loopback1</w:t>
      </w:r>
    </w:p>
    <w:p w14:paraId="12146C37" w14:textId="77777777" w:rsidR="00BD4E5E" w:rsidRDefault="00BD4E5E" w:rsidP="00BD4E5E">
      <w:pPr>
        <w:ind w:firstLine="480"/>
      </w:pPr>
      <w:r>
        <w:t>R7(config-if-loopback1)# ip address 10.0.0.1 255.0.0.0</w:t>
      </w:r>
    </w:p>
    <w:p w14:paraId="34883DF1" w14:textId="77777777" w:rsidR="00BD4E5E" w:rsidRDefault="00BD4E5E" w:rsidP="00BD4E5E">
      <w:pPr>
        <w:ind w:firstLine="480"/>
      </w:pPr>
      <w:r>
        <w:t>R7(config-if-loopback1)# exit</w:t>
      </w:r>
    </w:p>
    <w:p w14:paraId="69BD16B9" w14:textId="77777777" w:rsidR="00BD4E5E" w:rsidRDefault="00BD4E5E" w:rsidP="00BD4E5E">
      <w:pPr>
        <w:ind w:firstLine="480"/>
      </w:pPr>
      <w:r>
        <w:lastRenderedPageBreak/>
        <w:t>R7(config)#interface vlan7</w:t>
      </w:r>
    </w:p>
    <w:p w14:paraId="161D9EB0" w14:textId="77777777" w:rsidR="00BD4E5E" w:rsidRDefault="00BD4E5E" w:rsidP="00BD4E5E">
      <w:pPr>
        <w:ind w:firstLine="480"/>
      </w:pPr>
      <w:r>
        <w:t>R7(config-if-vlan7)# ip address 7.0.0.2 255.255.255.0</w:t>
      </w:r>
    </w:p>
    <w:p w14:paraId="095D737F" w14:textId="77777777" w:rsidR="00BD4E5E" w:rsidRDefault="00BD4E5E" w:rsidP="00BD4E5E">
      <w:pPr>
        <w:ind w:firstLine="480"/>
      </w:pPr>
      <w:r>
        <w:t xml:space="preserve">R7(config-if-vlan7)# exit        </w:t>
      </w:r>
    </w:p>
    <w:p w14:paraId="61249365" w14:textId="77777777" w:rsidR="00BD4E5E" w:rsidRDefault="00BD4E5E" w:rsidP="00BD4E5E">
      <w:pPr>
        <w:ind w:firstLine="480"/>
      </w:pPr>
      <w:r>
        <w:t>R7(config)#interface vlan8</w:t>
      </w:r>
    </w:p>
    <w:p w14:paraId="533775BD" w14:textId="77777777" w:rsidR="00BD4E5E" w:rsidRDefault="00BD4E5E" w:rsidP="00BD4E5E">
      <w:pPr>
        <w:ind w:firstLine="480"/>
      </w:pPr>
      <w:r>
        <w:t>R7(config-if-vlan8)# ip address 8.0.0.2 255.255.255.0</w:t>
      </w:r>
    </w:p>
    <w:p w14:paraId="11ACAAA8" w14:textId="77777777" w:rsidR="00BD4E5E" w:rsidRDefault="00BD4E5E" w:rsidP="00BD4E5E">
      <w:pPr>
        <w:ind w:firstLine="480"/>
      </w:pPr>
      <w:r>
        <w:t>R7(config-if-vlan8)# exit</w:t>
      </w:r>
    </w:p>
    <w:p w14:paraId="281B9E17" w14:textId="77777777" w:rsidR="00BD4E5E" w:rsidRDefault="00BD4E5E" w:rsidP="00BD4E5E">
      <w:pPr>
        <w:ind w:firstLine="480"/>
      </w:pPr>
      <w:r>
        <w:t>R7(config)#router bgp 2</w:t>
      </w:r>
    </w:p>
    <w:p w14:paraId="468C8E87" w14:textId="77777777" w:rsidR="00BD4E5E" w:rsidRDefault="00BD4E5E" w:rsidP="00BD4E5E">
      <w:pPr>
        <w:ind w:firstLine="480"/>
      </w:pPr>
      <w:r>
        <w:t>R7(config-bgp)# no auto-summary</w:t>
      </w:r>
    </w:p>
    <w:p w14:paraId="1944B766" w14:textId="77777777" w:rsidR="00BD4E5E" w:rsidRDefault="00BD4E5E" w:rsidP="00BD4E5E">
      <w:pPr>
        <w:ind w:firstLine="480"/>
      </w:pPr>
      <w:r>
        <w:t>R7(config-bgp)# no synchronization</w:t>
      </w:r>
    </w:p>
    <w:p w14:paraId="7C3C7C2C" w14:textId="77777777" w:rsidR="00BD4E5E" w:rsidRDefault="00BD4E5E" w:rsidP="00BD4E5E">
      <w:pPr>
        <w:ind w:firstLine="480"/>
      </w:pPr>
      <w:r>
        <w:t>R7(config-bgp)# network 10.0.0.0 255.0.0.0</w:t>
      </w:r>
    </w:p>
    <w:p w14:paraId="3774A610" w14:textId="77777777" w:rsidR="00BD4E5E" w:rsidRDefault="00BD4E5E" w:rsidP="00BD4E5E">
      <w:pPr>
        <w:ind w:firstLine="480"/>
      </w:pPr>
      <w:r>
        <w:t>R7(config-bgp)# network 11.0.0.0 255.0.0.0</w:t>
      </w:r>
    </w:p>
    <w:p w14:paraId="111373E1" w14:textId="77777777" w:rsidR="00BD4E5E" w:rsidRDefault="00BD4E5E" w:rsidP="00BD4E5E">
      <w:pPr>
        <w:ind w:firstLine="480"/>
      </w:pPr>
      <w:r>
        <w:t>R7(config-bgp)# neighbor b peer-group</w:t>
      </w:r>
    </w:p>
    <w:p w14:paraId="32513DD4" w14:textId="77777777" w:rsidR="00BD4E5E" w:rsidRDefault="00BD4E5E" w:rsidP="00BD4E5E">
      <w:pPr>
        <w:ind w:firstLine="480"/>
      </w:pPr>
      <w:r>
        <w:t>R7(config-bgp)# neighbor b remote-as 1</w:t>
      </w:r>
    </w:p>
    <w:p w14:paraId="71BDC59B" w14:textId="77777777" w:rsidR="00BD4E5E" w:rsidRDefault="00BD4E5E" w:rsidP="00BD4E5E">
      <w:pPr>
        <w:ind w:firstLine="480"/>
      </w:pPr>
      <w:r>
        <w:t>R7(config-bgp)# neighbor b send-community</w:t>
      </w:r>
    </w:p>
    <w:p w14:paraId="1852B21D" w14:textId="77777777" w:rsidR="00BD4E5E" w:rsidRDefault="00BD4E5E" w:rsidP="00BD4E5E">
      <w:pPr>
        <w:ind w:firstLine="480"/>
      </w:pPr>
      <w:r>
        <w:t>R7(config-bgp)# neighbor 7.0.0.1 peer-group b</w:t>
      </w:r>
    </w:p>
    <w:p w14:paraId="3787BE1B" w14:textId="77777777" w:rsidR="00BD4E5E" w:rsidRDefault="00BD4E5E" w:rsidP="00BD4E5E">
      <w:pPr>
        <w:ind w:firstLine="480"/>
      </w:pPr>
      <w:r>
        <w:t>R7(config-bgp)# neighbor 7.0.0.1 route-map lp in</w:t>
      </w:r>
    </w:p>
    <w:p w14:paraId="6D94D4CB" w14:textId="77777777" w:rsidR="00BD4E5E" w:rsidRDefault="00BD4E5E" w:rsidP="00BD4E5E">
      <w:pPr>
        <w:ind w:firstLine="480"/>
      </w:pPr>
      <w:r>
        <w:t>R7(config-bgp)# neighbor 8.0.0.1 peer-group b</w:t>
      </w:r>
    </w:p>
    <w:p w14:paraId="01B4586D" w14:textId="77777777" w:rsidR="00BD4E5E" w:rsidRDefault="00BD4E5E" w:rsidP="00BD4E5E">
      <w:pPr>
        <w:ind w:firstLine="480"/>
      </w:pPr>
      <w:r>
        <w:t>R7(config-bgp)# neighbor 8.0.0.1 route-map lp2 in</w:t>
      </w:r>
    </w:p>
    <w:p w14:paraId="7EB0F7A1" w14:textId="77777777" w:rsidR="00BD4E5E" w:rsidRDefault="00BD4E5E" w:rsidP="00BD4E5E">
      <w:pPr>
        <w:ind w:firstLine="480"/>
      </w:pPr>
      <w:r>
        <w:t>R7(config-bgp)# exit</w:t>
      </w:r>
    </w:p>
    <w:p w14:paraId="6618D7DF" w14:textId="77777777" w:rsidR="00BD4E5E" w:rsidRDefault="00BD4E5E" w:rsidP="00BD4E5E">
      <w:pPr>
        <w:ind w:firstLine="480"/>
      </w:pPr>
      <w:r>
        <w:t>R7(config)#route-map lp permit 10</w:t>
      </w:r>
    </w:p>
    <w:p w14:paraId="621E64A5" w14:textId="77777777" w:rsidR="00BD4E5E" w:rsidRDefault="00BD4E5E" w:rsidP="00BD4E5E">
      <w:pPr>
        <w:ind w:firstLine="480"/>
      </w:pPr>
      <w:r>
        <w:t>R7(config-route-map)# match ip address 100</w:t>
      </w:r>
    </w:p>
    <w:p w14:paraId="4307F797" w14:textId="77777777" w:rsidR="00BD4E5E" w:rsidRDefault="00BD4E5E" w:rsidP="00BD4E5E">
      <w:pPr>
        <w:ind w:firstLine="480"/>
      </w:pPr>
      <w:r>
        <w:t>R7(config-route-map)# set local-preference 200</w:t>
      </w:r>
    </w:p>
    <w:p w14:paraId="23B23A0B" w14:textId="77777777" w:rsidR="00BD4E5E" w:rsidRDefault="00BD4E5E" w:rsidP="00BD4E5E">
      <w:pPr>
        <w:ind w:firstLine="480"/>
      </w:pPr>
      <w:r>
        <w:t>R7(config-route-map)# exit</w:t>
      </w:r>
    </w:p>
    <w:p w14:paraId="076977D7" w14:textId="77777777" w:rsidR="00BD4E5E" w:rsidRDefault="00BD4E5E" w:rsidP="00BD4E5E">
      <w:pPr>
        <w:ind w:firstLine="480"/>
      </w:pPr>
      <w:r>
        <w:t>R7(config)#route-map lp permit 20</w:t>
      </w:r>
    </w:p>
    <w:p w14:paraId="74271D4A" w14:textId="77777777" w:rsidR="00BD4E5E" w:rsidRDefault="00BD4E5E" w:rsidP="00BD4E5E">
      <w:pPr>
        <w:ind w:firstLine="480"/>
      </w:pPr>
      <w:r>
        <w:t>R7(config-route-map)# match ip address 101</w:t>
      </w:r>
    </w:p>
    <w:p w14:paraId="1B9B83D7" w14:textId="77777777" w:rsidR="00BD4E5E" w:rsidRDefault="00BD4E5E" w:rsidP="00BD4E5E">
      <w:pPr>
        <w:ind w:firstLine="480"/>
      </w:pPr>
      <w:r>
        <w:t>R7(config-route-map)# set local-preference 100</w:t>
      </w:r>
    </w:p>
    <w:p w14:paraId="381D8E92" w14:textId="77777777" w:rsidR="00BD4E5E" w:rsidRDefault="00BD4E5E" w:rsidP="00BD4E5E">
      <w:pPr>
        <w:ind w:firstLine="480"/>
      </w:pPr>
      <w:r>
        <w:t>R7(config-route-map)# exit</w:t>
      </w:r>
    </w:p>
    <w:p w14:paraId="60F34B1B" w14:textId="77777777" w:rsidR="00BD4E5E" w:rsidRDefault="00BD4E5E" w:rsidP="00BD4E5E">
      <w:pPr>
        <w:ind w:firstLine="480"/>
      </w:pPr>
      <w:r>
        <w:lastRenderedPageBreak/>
        <w:t>R7(config)#route-map lp2 permit 10</w:t>
      </w:r>
    </w:p>
    <w:p w14:paraId="7095435E" w14:textId="77777777" w:rsidR="00BD4E5E" w:rsidRDefault="00BD4E5E" w:rsidP="00BD4E5E">
      <w:pPr>
        <w:ind w:firstLine="480"/>
      </w:pPr>
      <w:r>
        <w:t>R7(config-route-map)# match ip address 100</w:t>
      </w:r>
    </w:p>
    <w:p w14:paraId="294650F4" w14:textId="77777777" w:rsidR="00BD4E5E" w:rsidRDefault="00BD4E5E" w:rsidP="00BD4E5E">
      <w:pPr>
        <w:ind w:firstLine="480"/>
      </w:pPr>
      <w:r>
        <w:t>R7(config-route-map)# set local-preference 100</w:t>
      </w:r>
    </w:p>
    <w:p w14:paraId="099C7863" w14:textId="77777777" w:rsidR="00BD4E5E" w:rsidRDefault="00BD4E5E" w:rsidP="00BD4E5E">
      <w:pPr>
        <w:ind w:firstLine="480"/>
      </w:pPr>
      <w:r>
        <w:t>R7(config-route-map)# exit</w:t>
      </w:r>
    </w:p>
    <w:p w14:paraId="52C315FA" w14:textId="77777777" w:rsidR="00BD4E5E" w:rsidRDefault="00BD4E5E" w:rsidP="00BD4E5E">
      <w:pPr>
        <w:ind w:firstLine="480"/>
      </w:pPr>
      <w:r>
        <w:t>R7(config)#route-map lp2 permit 20</w:t>
      </w:r>
    </w:p>
    <w:p w14:paraId="212EF183" w14:textId="77777777" w:rsidR="00BD4E5E" w:rsidRDefault="00BD4E5E" w:rsidP="00BD4E5E">
      <w:pPr>
        <w:ind w:firstLine="480"/>
      </w:pPr>
      <w:r>
        <w:t>R7(config-route-map)# match ip address 101</w:t>
      </w:r>
    </w:p>
    <w:p w14:paraId="20F3F254" w14:textId="77777777" w:rsidR="00BD4E5E" w:rsidRDefault="00BD4E5E" w:rsidP="00BD4E5E">
      <w:pPr>
        <w:ind w:firstLine="480"/>
      </w:pPr>
      <w:r>
        <w:t>R7(config-route-map)# set local-preference 200</w:t>
      </w:r>
    </w:p>
    <w:p w14:paraId="49A43BC9" w14:textId="77777777" w:rsidR="00BD4E5E" w:rsidRDefault="00BD4E5E" w:rsidP="00BD4E5E">
      <w:pPr>
        <w:ind w:firstLine="480"/>
        <w:rPr>
          <w:rFonts w:hint="eastAsia"/>
        </w:rPr>
      </w:pPr>
      <w:r>
        <w:t>R7(config-route-map)# exit</w:t>
      </w:r>
    </w:p>
    <w:p w14:paraId="2A74A9B7" w14:textId="77777777" w:rsidR="00CA59B0" w:rsidRDefault="00CA59B0" w:rsidP="00BD4E5E">
      <w:pPr>
        <w:ind w:firstLine="480"/>
        <w:rPr>
          <w:rFonts w:hint="eastAsia"/>
        </w:rPr>
      </w:pPr>
    </w:p>
    <w:p w14:paraId="3C965B7F" w14:textId="77777777" w:rsidR="00CD03FB" w:rsidRDefault="00CD03FB">
      <w:pPr>
        <w:widowControl/>
        <w:spacing w:line="240" w:lineRule="auto"/>
        <w:ind w:firstLineChars="0" w:firstLine="0"/>
        <w:jc w:val="left"/>
        <w:rPr>
          <w:rFonts w:hint="eastAsia"/>
          <w:szCs w:val="24"/>
        </w:rPr>
      </w:pPr>
    </w:p>
    <w:p w14:paraId="41FBB138" w14:textId="77777777" w:rsidR="008D4C9A" w:rsidRDefault="008D4C9A">
      <w:pPr>
        <w:widowControl/>
        <w:spacing w:line="240" w:lineRule="auto"/>
        <w:ind w:firstLineChars="0" w:firstLine="0"/>
        <w:jc w:val="left"/>
        <w:rPr>
          <w:rFonts w:hint="eastAsia"/>
          <w:szCs w:val="24"/>
        </w:rPr>
      </w:pPr>
    </w:p>
    <w:p w14:paraId="6FCA85A3" w14:textId="77777777" w:rsidR="008D4C9A" w:rsidRDefault="008D4C9A">
      <w:pPr>
        <w:widowControl/>
        <w:spacing w:line="240" w:lineRule="auto"/>
        <w:ind w:firstLineChars="0" w:firstLine="0"/>
        <w:jc w:val="left"/>
        <w:rPr>
          <w:rFonts w:hint="eastAsia"/>
          <w:szCs w:val="24"/>
        </w:rPr>
      </w:pPr>
    </w:p>
    <w:p w14:paraId="6F40E9EE" w14:textId="77777777" w:rsidR="00CD03FB" w:rsidRDefault="00A22433" w:rsidP="00BD0BF2">
      <w:pPr>
        <w:pStyle w:val="1"/>
        <w:ind w:firstLine="883"/>
        <w:jc w:val="center"/>
      </w:pPr>
      <w:bookmarkStart w:id="64" w:name="_Toc465170349"/>
      <w:r>
        <w:rPr>
          <w:rFonts w:hint="eastAsia"/>
        </w:rPr>
        <w:t>第三</w:t>
      </w:r>
      <w:r w:rsidR="003D463C">
        <w:rPr>
          <w:rFonts w:hint="eastAsia"/>
        </w:rPr>
        <w:t>章</w:t>
      </w:r>
      <w:r w:rsidR="003D463C">
        <w:rPr>
          <w:rFonts w:hint="eastAsia"/>
        </w:rPr>
        <w:t xml:space="preserve"> </w:t>
      </w:r>
      <w:r w:rsidR="00CD03FB">
        <w:rPr>
          <w:rFonts w:hint="eastAsia"/>
        </w:rPr>
        <w:t>交换</w:t>
      </w:r>
      <w:r w:rsidR="00CD03FB">
        <w:t>实验</w:t>
      </w:r>
      <w:bookmarkEnd w:id="64"/>
    </w:p>
    <w:p w14:paraId="285B44A7" w14:textId="77777777" w:rsidR="00F026F7" w:rsidRPr="00F026F7" w:rsidRDefault="00F026F7" w:rsidP="00F026F7">
      <w:pPr>
        <w:pStyle w:val="ad"/>
        <w:keepNext/>
        <w:keepLines/>
        <w:numPr>
          <w:ilvl w:val="0"/>
          <w:numId w:val="11"/>
        </w:numPr>
        <w:spacing w:before="260" w:after="260" w:line="416" w:lineRule="auto"/>
        <w:ind w:firstLineChars="0"/>
        <w:outlineLvl w:val="1"/>
        <w:rPr>
          <w:rFonts w:asciiTheme="majorHAnsi" w:eastAsiaTheme="majorEastAsia" w:hAnsiTheme="majorHAnsi" w:cstheme="majorBidi"/>
          <w:b/>
          <w:bCs/>
          <w:vanish/>
          <w:sz w:val="32"/>
          <w:szCs w:val="32"/>
        </w:rPr>
      </w:pPr>
      <w:bookmarkStart w:id="65" w:name="_Toc424757200"/>
      <w:bookmarkStart w:id="66" w:name="_Toc424758220"/>
      <w:bookmarkStart w:id="67" w:name="_Toc424758643"/>
      <w:bookmarkStart w:id="68" w:name="_Toc465166909"/>
      <w:bookmarkStart w:id="69" w:name="_Toc465169925"/>
      <w:bookmarkStart w:id="70" w:name="_Toc465169995"/>
      <w:bookmarkStart w:id="71" w:name="_Toc465170076"/>
      <w:bookmarkStart w:id="72" w:name="_Toc465170146"/>
      <w:bookmarkStart w:id="73" w:name="_Toc465170215"/>
      <w:bookmarkStart w:id="74" w:name="_Toc465170284"/>
      <w:bookmarkStart w:id="75" w:name="_Toc465170350"/>
      <w:bookmarkEnd w:id="65"/>
      <w:bookmarkEnd w:id="66"/>
      <w:bookmarkEnd w:id="67"/>
      <w:bookmarkEnd w:id="68"/>
      <w:bookmarkEnd w:id="69"/>
      <w:bookmarkEnd w:id="70"/>
      <w:bookmarkEnd w:id="71"/>
      <w:bookmarkEnd w:id="72"/>
      <w:bookmarkEnd w:id="73"/>
      <w:bookmarkEnd w:id="74"/>
      <w:bookmarkEnd w:id="75"/>
    </w:p>
    <w:p w14:paraId="5818D642" w14:textId="023FD488" w:rsidR="00AC155F" w:rsidRPr="004113FF" w:rsidRDefault="00AC155F" w:rsidP="007F4021">
      <w:pPr>
        <w:ind w:firstLine="480"/>
      </w:pPr>
    </w:p>
    <w:p w14:paraId="4BE09298" w14:textId="77777777" w:rsidR="007F4021" w:rsidRDefault="007F4021">
      <w:pPr>
        <w:widowControl/>
        <w:spacing w:line="240" w:lineRule="auto"/>
        <w:ind w:firstLineChars="0" w:firstLine="0"/>
        <w:jc w:val="left"/>
      </w:pPr>
    </w:p>
    <w:p w14:paraId="0164AB49" w14:textId="77777777" w:rsidR="00D15C90" w:rsidRDefault="00D15C90" w:rsidP="002B2709">
      <w:pPr>
        <w:pStyle w:val="2"/>
        <w:numPr>
          <w:ilvl w:val="1"/>
          <w:numId w:val="11"/>
        </w:numPr>
      </w:pPr>
      <w:bookmarkStart w:id="76" w:name="_Toc465170351"/>
      <w:r>
        <w:rPr>
          <w:rFonts w:hint="eastAsia"/>
        </w:rPr>
        <w:t>交换</w:t>
      </w:r>
      <w:r>
        <w:t>端口启用</w:t>
      </w:r>
      <w:r>
        <w:t>ip+mac</w:t>
      </w:r>
      <w:r>
        <w:rPr>
          <w:rFonts w:hint="eastAsia"/>
        </w:rPr>
        <w:t>安全绑定功能</w:t>
      </w:r>
      <w:bookmarkEnd w:id="76"/>
    </w:p>
    <w:p w14:paraId="0E0BCFBD" w14:textId="77777777" w:rsidR="00D15C90" w:rsidRDefault="00D15C90" w:rsidP="00D15C90">
      <w:pPr>
        <w:ind w:firstLine="480"/>
      </w:pPr>
      <w:r>
        <w:rPr>
          <w:rFonts w:hint="eastAsia"/>
        </w:rPr>
        <w:t>实验</w:t>
      </w:r>
      <w:r>
        <w:t>拓扑</w:t>
      </w:r>
      <w:r>
        <w:rPr>
          <w:rFonts w:hint="eastAsia"/>
        </w:rPr>
        <w:t>如</w:t>
      </w:r>
      <w:r>
        <w:t>下：</w:t>
      </w:r>
    </w:p>
    <w:p w14:paraId="762D2C52" w14:textId="77777777" w:rsidR="000C4AD4" w:rsidRDefault="000C4AD4" w:rsidP="00D15C90">
      <w:pPr>
        <w:ind w:firstLine="480"/>
        <w:rPr>
          <w:szCs w:val="24"/>
        </w:rPr>
      </w:pPr>
      <w:r>
        <w:rPr>
          <w:noProof/>
          <w:szCs w:val="24"/>
        </w:rPr>
        <w:drawing>
          <wp:inline distT="0" distB="0" distL="0" distR="0" wp14:anchorId="6B88C5D9" wp14:editId="791B003A">
            <wp:extent cx="4314825" cy="1362075"/>
            <wp:effectExtent l="0" t="0" r="9525"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14825" cy="1362075"/>
                    </a:xfrm>
                    <a:prstGeom prst="rect">
                      <a:avLst/>
                    </a:prstGeom>
                    <a:noFill/>
                    <a:ln>
                      <a:noFill/>
                    </a:ln>
                  </pic:spPr>
                </pic:pic>
              </a:graphicData>
            </a:graphic>
          </wp:inline>
        </w:drawing>
      </w:r>
    </w:p>
    <w:p w14:paraId="3E0A4701" w14:textId="77777777" w:rsidR="000C4AD4" w:rsidRDefault="000C4AD4" w:rsidP="00D15C90">
      <w:pPr>
        <w:ind w:firstLine="480"/>
        <w:rPr>
          <w:szCs w:val="24"/>
        </w:rPr>
      </w:pPr>
      <w:r>
        <w:rPr>
          <w:rFonts w:hint="eastAsia"/>
          <w:szCs w:val="24"/>
        </w:rPr>
        <w:t>实验</w:t>
      </w:r>
      <w:r>
        <w:rPr>
          <w:szCs w:val="24"/>
        </w:rPr>
        <w:t>要求：交换机打开端口安全功能，要求做</w:t>
      </w:r>
      <w:r>
        <w:rPr>
          <w:rFonts w:hint="eastAsia"/>
          <w:szCs w:val="24"/>
        </w:rPr>
        <w:t>IP+MAC</w:t>
      </w:r>
      <w:r>
        <w:rPr>
          <w:rFonts w:hint="eastAsia"/>
          <w:szCs w:val="24"/>
        </w:rPr>
        <w:t>绑定</w:t>
      </w:r>
      <w:r>
        <w:rPr>
          <w:szCs w:val="24"/>
        </w:rPr>
        <w:t>。必须</w:t>
      </w:r>
      <w:r>
        <w:rPr>
          <w:rFonts w:hint="eastAsia"/>
          <w:szCs w:val="24"/>
        </w:rPr>
        <w:t>为</w:t>
      </w:r>
      <w:r>
        <w:rPr>
          <w:szCs w:val="24"/>
        </w:rPr>
        <w:t>正确的</w:t>
      </w:r>
      <w:r>
        <w:rPr>
          <w:szCs w:val="24"/>
        </w:rPr>
        <w:t>ip</w:t>
      </w:r>
      <w:r>
        <w:rPr>
          <w:szCs w:val="24"/>
        </w:rPr>
        <w:t>和</w:t>
      </w:r>
      <w:r>
        <w:rPr>
          <w:rFonts w:hint="eastAsia"/>
          <w:szCs w:val="24"/>
        </w:rPr>
        <w:t>MAC</w:t>
      </w:r>
      <w:r>
        <w:rPr>
          <w:rFonts w:hint="eastAsia"/>
          <w:szCs w:val="24"/>
        </w:rPr>
        <w:t>对应</w:t>
      </w:r>
      <w:r>
        <w:rPr>
          <w:szCs w:val="24"/>
        </w:rPr>
        <w:t>才能</w:t>
      </w:r>
      <w:r>
        <w:rPr>
          <w:szCs w:val="24"/>
        </w:rPr>
        <w:t>ping</w:t>
      </w:r>
      <w:r>
        <w:rPr>
          <w:szCs w:val="24"/>
        </w:rPr>
        <w:t>通路由器。通过</w:t>
      </w:r>
      <w:r>
        <w:rPr>
          <w:rFonts w:hint="eastAsia"/>
          <w:szCs w:val="24"/>
        </w:rPr>
        <w:t>修改</w:t>
      </w:r>
      <w:r>
        <w:rPr>
          <w:rFonts w:hint="eastAsia"/>
          <w:szCs w:val="24"/>
        </w:rPr>
        <w:t xml:space="preserve">PC </w:t>
      </w:r>
      <w:r>
        <w:rPr>
          <w:rFonts w:hint="eastAsia"/>
          <w:szCs w:val="24"/>
        </w:rPr>
        <w:t>的</w:t>
      </w:r>
      <w:r>
        <w:rPr>
          <w:szCs w:val="24"/>
        </w:rPr>
        <w:t>ip</w:t>
      </w:r>
      <w:r>
        <w:rPr>
          <w:szCs w:val="24"/>
        </w:rPr>
        <w:t>来</w:t>
      </w:r>
      <w:r>
        <w:rPr>
          <w:rFonts w:hint="eastAsia"/>
          <w:szCs w:val="24"/>
        </w:rPr>
        <w:t>验证</w:t>
      </w:r>
      <w:r>
        <w:rPr>
          <w:szCs w:val="24"/>
        </w:rPr>
        <w:t>。</w:t>
      </w:r>
    </w:p>
    <w:p w14:paraId="2B52C150" w14:textId="77777777" w:rsidR="000C4AD4" w:rsidRDefault="000C4AD4" w:rsidP="00D15C90">
      <w:pPr>
        <w:ind w:firstLine="480"/>
        <w:rPr>
          <w:szCs w:val="24"/>
        </w:rPr>
      </w:pPr>
      <w:r>
        <w:rPr>
          <w:szCs w:val="24"/>
        </w:rPr>
        <w:t>SW1</w:t>
      </w:r>
      <w:r>
        <w:rPr>
          <w:rFonts w:hint="eastAsia"/>
          <w:szCs w:val="24"/>
        </w:rPr>
        <w:t>基本</w:t>
      </w:r>
      <w:r>
        <w:rPr>
          <w:szCs w:val="24"/>
        </w:rPr>
        <w:t>配置：</w:t>
      </w:r>
    </w:p>
    <w:p w14:paraId="20CEECA3" w14:textId="77777777" w:rsidR="008F21A2" w:rsidRPr="008F21A2" w:rsidRDefault="008F21A2" w:rsidP="008F21A2">
      <w:pPr>
        <w:ind w:firstLine="480"/>
        <w:rPr>
          <w:szCs w:val="24"/>
        </w:rPr>
      </w:pPr>
      <w:r w:rsidRPr="008F21A2">
        <w:rPr>
          <w:szCs w:val="24"/>
        </w:rPr>
        <w:lastRenderedPageBreak/>
        <w:t>sw1(config)#interface vlan1</w:t>
      </w:r>
    </w:p>
    <w:p w14:paraId="3D58E323" w14:textId="77777777" w:rsidR="008F21A2" w:rsidRPr="008F21A2" w:rsidRDefault="008F21A2" w:rsidP="008F21A2">
      <w:pPr>
        <w:ind w:firstLine="480"/>
        <w:rPr>
          <w:szCs w:val="24"/>
        </w:rPr>
      </w:pPr>
      <w:r w:rsidRPr="008F21A2">
        <w:rPr>
          <w:szCs w:val="24"/>
        </w:rPr>
        <w:t>sw1(config-if-vlan1)# ip address 192.168.1.2 255.255.255.0</w:t>
      </w:r>
    </w:p>
    <w:p w14:paraId="160E78DA" w14:textId="77777777" w:rsidR="008F21A2" w:rsidRDefault="008F21A2" w:rsidP="008F21A2">
      <w:pPr>
        <w:ind w:firstLine="480"/>
        <w:rPr>
          <w:szCs w:val="24"/>
        </w:rPr>
      </w:pPr>
      <w:r w:rsidRPr="008F21A2">
        <w:rPr>
          <w:szCs w:val="24"/>
        </w:rPr>
        <w:t>sw1(config-if-vlan1)# exit</w:t>
      </w:r>
    </w:p>
    <w:p w14:paraId="443F1372" w14:textId="77777777" w:rsidR="000C4AD4" w:rsidRPr="000C4AD4" w:rsidRDefault="000C4AD4" w:rsidP="000C4AD4">
      <w:pPr>
        <w:ind w:firstLine="480"/>
        <w:rPr>
          <w:szCs w:val="24"/>
        </w:rPr>
      </w:pPr>
      <w:r w:rsidRPr="000C4AD4">
        <w:rPr>
          <w:szCs w:val="24"/>
        </w:rPr>
        <w:t>sw1(config)#interface fastethernet0/2</w:t>
      </w:r>
    </w:p>
    <w:p w14:paraId="42D9C47F" w14:textId="77777777" w:rsidR="000C4AD4" w:rsidRPr="008F21A2" w:rsidRDefault="000C4AD4" w:rsidP="000C4AD4">
      <w:pPr>
        <w:ind w:firstLine="480"/>
        <w:rPr>
          <w:b/>
          <w:szCs w:val="24"/>
        </w:rPr>
      </w:pPr>
      <w:r w:rsidRPr="000C4AD4">
        <w:rPr>
          <w:szCs w:val="24"/>
        </w:rPr>
        <w:t xml:space="preserve">sw1(config-if-fastethernet0/2)# </w:t>
      </w:r>
      <w:r w:rsidRPr="008F21A2">
        <w:rPr>
          <w:b/>
          <w:szCs w:val="24"/>
        </w:rPr>
        <w:t>port-security enable</w:t>
      </w:r>
      <w:r w:rsidR="008F21A2" w:rsidRPr="008F21A2">
        <w:rPr>
          <w:b/>
          <w:szCs w:val="24"/>
        </w:rPr>
        <w:tab/>
      </w:r>
      <w:r w:rsidR="008F21A2" w:rsidRPr="008F21A2">
        <w:rPr>
          <w:b/>
          <w:szCs w:val="24"/>
        </w:rPr>
        <w:tab/>
        <w:t>//</w:t>
      </w:r>
      <w:r w:rsidR="008F21A2" w:rsidRPr="008F21A2">
        <w:rPr>
          <w:rFonts w:hint="eastAsia"/>
          <w:b/>
          <w:szCs w:val="24"/>
        </w:rPr>
        <w:t>启用</w:t>
      </w:r>
      <w:r w:rsidR="008F21A2" w:rsidRPr="008F21A2">
        <w:rPr>
          <w:b/>
          <w:szCs w:val="24"/>
        </w:rPr>
        <w:t>端口安全功能</w:t>
      </w:r>
    </w:p>
    <w:p w14:paraId="37540BF0" w14:textId="77777777" w:rsidR="000C4AD4" w:rsidRPr="008F21A2" w:rsidRDefault="000C4AD4" w:rsidP="000C4AD4">
      <w:pPr>
        <w:ind w:firstLine="480"/>
        <w:rPr>
          <w:b/>
          <w:szCs w:val="24"/>
        </w:rPr>
      </w:pPr>
      <w:r w:rsidRPr="000C4AD4">
        <w:rPr>
          <w:szCs w:val="24"/>
        </w:rPr>
        <w:t xml:space="preserve">sw1(config-if-fastethernet0/2)# </w:t>
      </w:r>
      <w:r w:rsidRPr="008F21A2">
        <w:rPr>
          <w:b/>
          <w:szCs w:val="24"/>
        </w:rPr>
        <w:t>port-security permit mac-address 201A.0638.15E1 ip-address 192.168.1.10</w:t>
      </w:r>
      <w:r w:rsidR="008F21A2" w:rsidRPr="008F21A2">
        <w:rPr>
          <w:b/>
          <w:szCs w:val="24"/>
        </w:rPr>
        <w:tab/>
      </w:r>
      <w:r w:rsidR="008F21A2" w:rsidRPr="008F21A2">
        <w:rPr>
          <w:b/>
          <w:szCs w:val="24"/>
        </w:rPr>
        <w:tab/>
      </w:r>
      <w:r w:rsidR="008F21A2" w:rsidRPr="008F21A2">
        <w:rPr>
          <w:b/>
          <w:szCs w:val="24"/>
        </w:rPr>
        <w:tab/>
      </w:r>
      <w:r w:rsidR="008F21A2" w:rsidRPr="008F21A2">
        <w:rPr>
          <w:b/>
          <w:szCs w:val="24"/>
        </w:rPr>
        <w:tab/>
        <w:t>//</w:t>
      </w:r>
      <w:r w:rsidR="008F21A2" w:rsidRPr="008F21A2">
        <w:rPr>
          <w:rFonts w:hint="eastAsia"/>
          <w:b/>
          <w:szCs w:val="24"/>
        </w:rPr>
        <w:t>绑定</w:t>
      </w:r>
      <w:r w:rsidR="008F21A2" w:rsidRPr="008F21A2">
        <w:rPr>
          <w:rFonts w:hint="eastAsia"/>
          <w:b/>
          <w:szCs w:val="24"/>
        </w:rPr>
        <w:t>PC</w:t>
      </w:r>
      <w:r w:rsidR="008F21A2" w:rsidRPr="008F21A2">
        <w:rPr>
          <w:rFonts w:hint="eastAsia"/>
          <w:b/>
          <w:szCs w:val="24"/>
        </w:rPr>
        <w:t>的</w:t>
      </w:r>
      <w:r w:rsidR="008F21A2" w:rsidRPr="008F21A2">
        <w:rPr>
          <w:b/>
          <w:szCs w:val="24"/>
        </w:rPr>
        <w:t>mac</w:t>
      </w:r>
      <w:r w:rsidR="008F21A2" w:rsidRPr="008F21A2">
        <w:rPr>
          <w:b/>
          <w:szCs w:val="24"/>
        </w:rPr>
        <w:t>地址和</w:t>
      </w:r>
      <w:r w:rsidR="008F21A2" w:rsidRPr="008F21A2">
        <w:rPr>
          <w:b/>
          <w:szCs w:val="24"/>
        </w:rPr>
        <w:t>ip</w:t>
      </w:r>
      <w:r w:rsidR="008F21A2" w:rsidRPr="008F21A2">
        <w:rPr>
          <w:b/>
          <w:szCs w:val="24"/>
        </w:rPr>
        <w:t>地址</w:t>
      </w:r>
    </w:p>
    <w:p w14:paraId="2E5ABAD3" w14:textId="77777777" w:rsidR="000C4AD4" w:rsidRDefault="000C4AD4" w:rsidP="000C4AD4">
      <w:pPr>
        <w:ind w:firstLine="480"/>
        <w:rPr>
          <w:szCs w:val="24"/>
        </w:rPr>
      </w:pPr>
      <w:r w:rsidRPr="000C4AD4">
        <w:rPr>
          <w:szCs w:val="24"/>
        </w:rPr>
        <w:t>sw1(config-if-fastethernet0/2)# exit</w:t>
      </w:r>
    </w:p>
    <w:p w14:paraId="69BDF2D0" w14:textId="77777777" w:rsidR="008F21A2" w:rsidRDefault="008F21A2" w:rsidP="000C4AD4">
      <w:pPr>
        <w:ind w:firstLine="480"/>
        <w:rPr>
          <w:szCs w:val="24"/>
        </w:rPr>
      </w:pPr>
    </w:p>
    <w:p w14:paraId="3718FE50" w14:textId="77777777" w:rsidR="008F21A2" w:rsidRPr="008F21A2" w:rsidRDefault="008F21A2" w:rsidP="008F21A2">
      <w:pPr>
        <w:ind w:firstLine="480"/>
        <w:rPr>
          <w:szCs w:val="24"/>
        </w:rPr>
      </w:pPr>
      <w:r w:rsidRPr="008F21A2">
        <w:rPr>
          <w:szCs w:val="24"/>
        </w:rPr>
        <w:t>R1(config)#interface gigabitethernet0</w:t>
      </w:r>
    </w:p>
    <w:p w14:paraId="54E11A5A" w14:textId="77777777" w:rsidR="008F21A2" w:rsidRPr="008F21A2" w:rsidRDefault="008F21A2" w:rsidP="008F21A2">
      <w:pPr>
        <w:ind w:firstLine="480"/>
        <w:rPr>
          <w:szCs w:val="24"/>
        </w:rPr>
      </w:pPr>
      <w:r w:rsidRPr="008F21A2">
        <w:rPr>
          <w:szCs w:val="24"/>
        </w:rPr>
        <w:t>R1(config-if-gigabitethernet0)# ip address 192.168.1.9 255.255.255.0</w:t>
      </w:r>
    </w:p>
    <w:p w14:paraId="5ABCDFFC" w14:textId="77777777" w:rsidR="008F21A2" w:rsidRDefault="008F21A2" w:rsidP="008F21A2">
      <w:pPr>
        <w:ind w:firstLine="480"/>
        <w:rPr>
          <w:szCs w:val="24"/>
        </w:rPr>
      </w:pPr>
      <w:r w:rsidRPr="008F21A2">
        <w:rPr>
          <w:szCs w:val="24"/>
        </w:rPr>
        <w:t>R1(config-if-gigabitethernet0)# exit</w:t>
      </w:r>
    </w:p>
    <w:p w14:paraId="1AE9B8F7" w14:textId="77777777" w:rsidR="008F21A2" w:rsidRDefault="008F21A2" w:rsidP="008F21A2">
      <w:pPr>
        <w:ind w:firstLine="480"/>
        <w:rPr>
          <w:szCs w:val="24"/>
        </w:rPr>
      </w:pPr>
      <w:r>
        <w:rPr>
          <w:szCs w:val="24"/>
        </w:rPr>
        <w:t>PC</w:t>
      </w:r>
      <w:r>
        <w:rPr>
          <w:rFonts w:hint="eastAsia"/>
          <w:szCs w:val="24"/>
        </w:rPr>
        <w:t>机</w:t>
      </w:r>
      <w:r>
        <w:rPr>
          <w:szCs w:val="24"/>
        </w:rPr>
        <w:t>设置：</w:t>
      </w:r>
    </w:p>
    <w:p w14:paraId="13699D39" w14:textId="77777777" w:rsidR="008F21A2" w:rsidRDefault="008F21A2" w:rsidP="008F21A2">
      <w:pPr>
        <w:ind w:firstLine="480"/>
        <w:jc w:val="center"/>
        <w:rPr>
          <w:szCs w:val="24"/>
        </w:rPr>
      </w:pPr>
      <w:r>
        <w:rPr>
          <w:rFonts w:hint="eastAsia"/>
          <w:noProof/>
          <w:szCs w:val="24"/>
        </w:rPr>
        <w:drawing>
          <wp:inline distT="0" distB="0" distL="0" distR="0" wp14:anchorId="1BE4AE94" wp14:editId="2F0A20D5">
            <wp:extent cx="3886200" cy="4067175"/>
            <wp:effectExtent l="0" t="0" r="0" b="952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86200" cy="4067175"/>
                    </a:xfrm>
                    <a:prstGeom prst="rect">
                      <a:avLst/>
                    </a:prstGeom>
                    <a:noFill/>
                    <a:ln>
                      <a:noFill/>
                    </a:ln>
                  </pic:spPr>
                </pic:pic>
              </a:graphicData>
            </a:graphic>
          </wp:inline>
        </w:drawing>
      </w:r>
    </w:p>
    <w:p w14:paraId="55C13DBE" w14:textId="77777777" w:rsidR="008F21A2" w:rsidRDefault="008F21A2" w:rsidP="008F21A2">
      <w:pPr>
        <w:ind w:firstLine="480"/>
        <w:rPr>
          <w:szCs w:val="24"/>
        </w:rPr>
      </w:pPr>
      <w:r>
        <w:rPr>
          <w:rFonts w:hint="eastAsia"/>
          <w:szCs w:val="24"/>
        </w:rPr>
        <w:lastRenderedPageBreak/>
        <w:t>在</w:t>
      </w:r>
      <w:r>
        <w:rPr>
          <w:rFonts w:hint="eastAsia"/>
          <w:szCs w:val="24"/>
        </w:rPr>
        <w:t>PC</w:t>
      </w:r>
      <w:r>
        <w:rPr>
          <w:rFonts w:hint="eastAsia"/>
          <w:szCs w:val="24"/>
        </w:rPr>
        <w:t>上</w:t>
      </w:r>
      <w:r>
        <w:rPr>
          <w:rFonts w:hint="eastAsia"/>
          <w:szCs w:val="24"/>
        </w:rPr>
        <w:t>ping</w:t>
      </w:r>
      <w:r>
        <w:rPr>
          <w:szCs w:val="24"/>
        </w:rPr>
        <w:t xml:space="preserve"> </w:t>
      </w:r>
      <w:r>
        <w:rPr>
          <w:rFonts w:hint="eastAsia"/>
          <w:szCs w:val="24"/>
        </w:rPr>
        <w:t>R1</w:t>
      </w:r>
      <w:r>
        <w:rPr>
          <w:rFonts w:hint="eastAsia"/>
          <w:szCs w:val="24"/>
        </w:rPr>
        <w:t>的</w:t>
      </w:r>
      <w:r>
        <w:rPr>
          <w:szCs w:val="24"/>
        </w:rPr>
        <w:t>地址</w:t>
      </w:r>
    </w:p>
    <w:p w14:paraId="716A780A" w14:textId="77777777" w:rsidR="008F21A2" w:rsidRDefault="008F21A2" w:rsidP="004F4B45">
      <w:pPr>
        <w:ind w:firstLine="480"/>
        <w:jc w:val="center"/>
        <w:rPr>
          <w:szCs w:val="24"/>
        </w:rPr>
      </w:pPr>
      <w:r>
        <w:rPr>
          <w:rFonts w:hint="eastAsia"/>
          <w:noProof/>
          <w:szCs w:val="24"/>
        </w:rPr>
        <w:drawing>
          <wp:inline distT="0" distB="0" distL="0" distR="0" wp14:anchorId="329A66A5" wp14:editId="6860848E">
            <wp:extent cx="5543550" cy="2171700"/>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43550" cy="2171700"/>
                    </a:xfrm>
                    <a:prstGeom prst="rect">
                      <a:avLst/>
                    </a:prstGeom>
                    <a:noFill/>
                    <a:ln>
                      <a:noFill/>
                    </a:ln>
                  </pic:spPr>
                </pic:pic>
              </a:graphicData>
            </a:graphic>
          </wp:inline>
        </w:drawing>
      </w:r>
    </w:p>
    <w:p w14:paraId="1C8C058E" w14:textId="77777777" w:rsidR="008F21A2" w:rsidRDefault="008F21A2" w:rsidP="008F21A2">
      <w:pPr>
        <w:ind w:firstLine="480"/>
        <w:rPr>
          <w:szCs w:val="24"/>
        </w:rPr>
      </w:pPr>
      <w:r>
        <w:rPr>
          <w:rFonts w:hint="eastAsia"/>
          <w:szCs w:val="24"/>
        </w:rPr>
        <w:t>现在</w:t>
      </w:r>
      <w:r>
        <w:rPr>
          <w:szCs w:val="24"/>
        </w:rPr>
        <w:t>改变</w:t>
      </w:r>
      <w:r>
        <w:rPr>
          <w:rFonts w:hint="eastAsia"/>
          <w:szCs w:val="24"/>
        </w:rPr>
        <w:t>PC</w:t>
      </w:r>
      <w:r>
        <w:rPr>
          <w:rFonts w:hint="eastAsia"/>
          <w:szCs w:val="24"/>
        </w:rPr>
        <w:t>的</w:t>
      </w:r>
      <w:r>
        <w:rPr>
          <w:szCs w:val="24"/>
        </w:rPr>
        <w:t>地址，看能否</w:t>
      </w:r>
      <w:r>
        <w:rPr>
          <w:szCs w:val="24"/>
        </w:rPr>
        <w:t>ping</w:t>
      </w:r>
      <w:r>
        <w:rPr>
          <w:szCs w:val="24"/>
        </w:rPr>
        <w:t>通</w:t>
      </w:r>
      <w:r>
        <w:rPr>
          <w:rFonts w:hint="eastAsia"/>
          <w:szCs w:val="24"/>
        </w:rPr>
        <w:t>R1</w:t>
      </w:r>
    </w:p>
    <w:p w14:paraId="42BDDE0B" w14:textId="77777777" w:rsidR="008F21A2" w:rsidRPr="008F21A2" w:rsidRDefault="008F21A2" w:rsidP="004F4B45">
      <w:pPr>
        <w:ind w:firstLine="480"/>
        <w:rPr>
          <w:szCs w:val="24"/>
        </w:rPr>
      </w:pPr>
      <w:r>
        <w:rPr>
          <w:rFonts w:hint="eastAsia"/>
          <w:noProof/>
          <w:szCs w:val="24"/>
        </w:rPr>
        <w:drawing>
          <wp:inline distT="0" distB="0" distL="0" distR="0" wp14:anchorId="59CA39C4" wp14:editId="3E16E98C">
            <wp:extent cx="5172075" cy="3080385"/>
            <wp:effectExtent l="0" t="0" r="9525" b="571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72075" cy="3080385"/>
                    </a:xfrm>
                    <a:prstGeom prst="rect">
                      <a:avLst/>
                    </a:prstGeom>
                    <a:noFill/>
                    <a:ln>
                      <a:noFill/>
                    </a:ln>
                  </pic:spPr>
                </pic:pic>
              </a:graphicData>
            </a:graphic>
          </wp:inline>
        </w:drawing>
      </w:r>
    </w:p>
    <w:p w14:paraId="08FC3473" w14:textId="77777777" w:rsidR="00CD03FB" w:rsidRDefault="008F21A2" w:rsidP="008F21A2">
      <w:pPr>
        <w:ind w:firstLineChars="0" w:firstLine="0"/>
        <w:jc w:val="center"/>
        <w:rPr>
          <w:szCs w:val="24"/>
        </w:rPr>
      </w:pPr>
      <w:r>
        <w:rPr>
          <w:noProof/>
          <w:szCs w:val="24"/>
        </w:rPr>
        <w:drawing>
          <wp:inline distT="0" distB="0" distL="0" distR="0" wp14:anchorId="100A756E" wp14:editId="7C47C111">
            <wp:extent cx="5029200" cy="18954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29200" cy="1895475"/>
                    </a:xfrm>
                    <a:prstGeom prst="rect">
                      <a:avLst/>
                    </a:prstGeom>
                    <a:noFill/>
                    <a:ln>
                      <a:noFill/>
                    </a:ln>
                  </pic:spPr>
                </pic:pic>
              </a:graphicData>
            </a:graphic>
          </wp:inline>
        </w:drawing>
      </w:r>
    </w:p>
    <w:p w14:paraId="4E74DB32" w14:textId="77777777" w:rsidR="00F65CF1" w:rsidRDefault="008F21A2" w:rsidP="008F21A2">
      <w:pPr>
        <w:ind w:firstLineChars="0" w:firstLine="0"/>
        <w:rPr>
          <w:szCs w:val="24"/>
        </w:rPr>
      </w:pPr>
      <w:r>
        <w:rPr>
          <w:rFonts w:hint="eastAsia"/>
          <w:szCs w:val="24"/>
        </w:rPr>
        <w:t>当</w:t>
      </w:r>
      <w:r>
        <w:rPr>
          <w:szCs w:val="24"/>
        </w:rPr>
        <w:t>更改了</w:t>
      </w:r>
      <w:r>
        <w:rPr>
          <w:rFonts w:hint="eastAsia"/>
          <w:szCs w:val="24"/>
        </w:rPr>
        <w:t>PC</w:t>
      </w:r>
      <w:r>
        <w:rPr>
          <w:rFonts w:hint="eastAsia"/>
          <w:szCs w:val="24"/>
        </w:rPr>
        <w:t>的</w:t>
      </w:r>
      <w:r>
        <w:rPr>
          <w:szCs w:val="24"/>
        </w:rPr>
        <w:t>IP</w:t>
      </w:r>
      <w:r>
        <w:rPr>
          <w:szCs w:val="24"/>
        </w:rPr>
        <w:t>地址后，由于交换机开启了端口绑定功能，所以</w:t>
      </w:r>
      <w:r>
        <w:rPr>
          <w:rFonts w:hint="eastAsia"/>
          <w:szCs w:val="24"/>
        </w:rPr>
        <w:t>PC</w:t>
      </w:r>
      <w:r>
        <w:rPr>
          <w:rFonts w:hint="eastAsia"/>
          <w:szCs w:val="24"/>
        </w:rPr>
        <w:t>此时不能</w:t>
      </w:r>
      <w:r>
        <w:rPr>
          <w:szCs w:val="24"/>
        </w:rPr>
        <w:t>与</w:t>
      </w:r>
      <w:r>
        <w:rPr>
          <w:rFonts w:hint="eastAsia"/>
          <w:szCs w:val="24"/>
        </w:rPr>
        <w:t>R1</w:t>
      </w:r>
      <w:r>
        <w:rPr>
          <w:rFonts w:hint="eastAsia"/>
          <w:szCs w:val="24"/>
        </w:rPr>
        <w:lastRenderedPageBreak/>
        <w:t>相互</w:t>
      </w:r>
      <w:r>
        <w:rPr>
          <w:szCs w:val="24"/>
        </w:rPr>
        <w:t>通信。</w:t>
      </w:r>
    </w:p>
    <w:p w14:paraId="7409E893" w14:textId="77777777" w:rsidR="00F65CF1" w:rsidRDefault="00F65CF1" w:rsidP="00F65CF1">
      <w:pPr>
        <w:ind w:firstLine="480"/>
      </w:pPr>
      <w:r>
        <w:br w:type="page"/>
      </w:r>
    </w:p>
    <w:p w14:paraId="3B2C4052" w14:textId="77777777" w:rsidR="008F21A2" w:rsidRDefault="00F65CF1" w:rsidP="002B2709">
      <w:pPr>
        <w:pStyle w:val="2"/>
        <w:numPr>
          <w:ilvl w:val="1"/>
          <w:numId w:val="11"/>
        </w:numPr>
      </w:pPr>
      <w:bookmarkStart w:id="77" w:name="_Toc465170352"/>
      <w:r>
        <w:rPr>
          <w:rFonts w:hint="eastAsia"/>
        </w:rPr>
        <w:lastRenderedPageBreak/>
        <w:t>交换</w:t>
      </w:r>
      <w:r w:rsidR="002E0190">
        <w:t>综合实验</w:t>
      </w:r>
      <w:bookmarkEnd w:id="77"/>
    </w:p>
    <w:p w14:paraId="2BAC5970" w14:textId="77777777" w:rsidR="00F65CF1" w:rsidRDefault="00D565D2" w:rsidP="00F65CF1">
      <w:pPr>
        <w:ind w:firstLineChars="0" w:firstLine="0"/>
        <w:jc w:val="center"/>
        <w:rPr>
          <w:szCs w:val="24"/>
        </w:rPr>
      </w:pPr>
      <w:r>
        <w:rPr>
          <w:noProof/>
        </w:rPr>
        <w:drawing>
          <wp:inline distT="0" distB="0" distL="0" distR="0" wp14:anchorId="67C6ADA6" wp14:editId="4C00988A">
            <wp:extent cx="4886325" cy="455295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86325" cy="4552950"/>
                    </a:xfrm>
                    <a:prstGeom prst="rect">
                      <a:avLst/>
                    </a:prstGeom>
                  </pic:spPr>
                </pic:pic>
              </a:graphicData>
            </a:graphic>
          </wp:inline>
        </w:drawing>
      </w:r>
    </w:p>
    <w:p w14:paraId="0DEFFAC0" w14:textId="77777777" w:rsidR="00F65CF1" w:rsidRDefault="00F65CF1" w:rsidP="00F65CF1">
      <w:pPr>
        <w:ind w:firstLineChars="0" w:firstLine="0"/>
        <w:rPr>
          <w:szCs w:val="24"/>
        </w:rPr>
      </w:pPr>
      <w:r>
        <w:rPr>
          <w:rFonts w:hint="eastAsia"/>
          <w:szCs w:val="24"/>
        </w:rPr>
        <w:t>实验要求</w:t>
      </w:r>
      <w:r>
        <w:rPr>
          <w:szCs w:val="24"/>
        </w:rPr>
        <w:t>：</w:t>
      </w:r>
    </w:p>
    <w:p w14:paraId="4A736227" w14:textId="77777777" w:rsidR="00F65CF1" w:rsidRPr="00F65CF1" w:rsidRDefault="002E0190" w:rsidP="00F65CF1">
      <w:pPr>
        <w:ind w:firstLineChars="0" w:firstLine="0"/>
        <w:rPr>
          <w:szCs w:val="24"/>
        </w:rPr>
      </w:pPr>
      <w:r>
        <w:rPr>
          <w:rFonts w:hint="eastAsia"/>
          <w:szCs w:val="24"/>
        </w:rPr>
        <w:t>1&gt;</w:t>
      </w:r>
      <w:r w:rsidR="00F65CF1" w:rsidRPr="00F65CF1">
        <w:rPr>
          <w:rFonts w:hint="eastAsia"/>
          <w:szCs w:val="24"/>
        </w:rPr>
        <w:t>搭建如图的园区网络环境</w:t>
      </w:r>
    </w:p>
    <w:p w14:paraId="47895A2B" w14:textId="77777777" w:rsidR="00F65CF1" w:rsidRPr="00F65CF1" w:rsidRDefault="002E0190" w:rsidP="00F65CF1">
      <w:pPr>
        <w:ind w:firstLineChars="0" w:firstLine="0"/>
        <w:rPr>
          <w:szCs w:val="24"/>
        </w:rPr>
      </w:pPr>
      <w:r>
        <w:rPr>
          <w:rFonts w:hint="eastAsia"/>
          <w:szCs w:val="24"/>
        </w:rPr>
        <w:t>2&gt;</w:t>
      </w:r>
      <w:r w:rsidR="00F65CF1" w:rsidRPr="00F65CF1">
        <w:rPr>
          <w:rFonts w:hint="eastAsia"/>
          <w:szCs w:val="24"/>
        </w:rPr>
        <w:t>R1</w:t>
      </w:r>
      <w:r w:rsidR="00F65CF1" w:rsidRPr="00F65CF1">
        <w:rPr>
          <w:rFonts w:hint="eastAsia"/>
          <w:szCs w:val="24"/>
        </w:rPr>
        <w:t>模拟公网路由器，配置公网地址和环回地址，不配置任何路由</w:t>
      </w:r>
    </w:p>
    <w:p w14:paraId="7B5501F4" w14:textId="77777777" w:rsidR="00F65CF1" w:rsidRPr="00F65CF1" w:rsidRDefault="002E0190" w:rsidP="00F65CF1">
      <w:pPr>
        <w:ind w:firstLineChars="0" w:firstLine="0"/>
        <w:rPr>
          <w:szCs w:val="24"/>
        </w:rPr>
      </w:pPr>
      <w:r>
        <w:rPr>
          <w:rFonts w:hint="eastAsia"/>
          <w:szCs w:val="24"/>
        </w:rPr>
        <w:t>3&gt;</w:t>
      </w:r>
      <w:r w:rsidR="00F65CF1" w:rsidRPr="00F65CF1">
        <w:rPr>
          <w:rFonts w:hint="eastAsia"/>
          <w:szCs w:val="24"/>
        </w:rPr>
        <w:t>R2</w:t>
      </w:r>
      <w:r w:rsidR="00F65CF1" w:rsidRPr="00F65CF1">
        <w:rPr>
          <w:rFonts w:hint="eastAsia"/>
          <w:szCs w:val="24"/>
        </w:rPr>
        <w:t>为园区网出口路由器，通过</w:t>
      </w:r>
      <w:r w:rsidR="00F65CF1" w:rsidRPr="00F65CF1">
        <w:rPr>
          <w:rFonts w:hint="eastAsia"/>
          <w:szCs w:val="24"/>
        </w:rPr>
        <w:t>NAT</w:t>
      </w:r>
      <w:r w:rsidR="00F65CF1" w:rsidRPr="00F65CF1">
        <w:rPr>
          <w:rFonts w:hint="eastAsia"/>
          <w:szCs w:val="24"/>
        </w:rPr>
        <w:t>实现内部网络访问外部网络，同时作为内部网络的</w:t>
      </w:r>
      <w:r w:rsidR="00F65CF1" w:rsidRPr="00F65CF1">
        <w:rPr>
          <w:rFonts w:hint="eastAsia"/>
          <w:szCs w:val="24"/>
        </w:rPr>
        <w:t>DHCP</w:t>
      </w:r>
      <w:r w:rsidR="00F65CF1" w:rsidRPr="00F65CF1">
        <w:rPr>
          <w:rFonts w:hint="eastAsia"/>
          <w:szCs w:val="24"/>
        </w:rPr>
        <w:t>服务器提供</w:t>
      </w:r>
      <w:r w:rsidR="00F65CF1" w:rsidRPr="00F65CF1">
        <w:rPr>
          <w:rFonts w:hint="eastAsia"/>
          <w:szCs w:val="24"/>
        </w:rPr>
        <w:t>IP</w:t>
      </w:r>
      <w:r w:rsidR="00F65CF1" w:rsidRPr="00F65CF1">
        <w:rPr>
          <w:rFonts w:hint="eastAsia"/>
          <w:szCs w:val="24"/>
        </w:rPr>
        <w:t>地址租赁服务。</w:t>
      </w:r>
    </w:p>
    <w:p w14:paraId="0738E1C9" w14:textId="77777777" w:rsidR="00F65CF1" w:rsidRPr="00F65CF1" w:rsidRDefault="002E0190" w:rsidP="00F65CF1">
      <w:pPr>
        <w:ind w:firstLineChars="0" w:firstLine="0"/>
        <w:rPr>
          <w:szCs w:val="24"/>
        </w:rPr>
      </w:pPr>
      <w:r>
        <w:rPr>
          <w:rFonts w:hint="eastAsia"/>
          <w:szCs w:val="24"/>
        </w:rPr>
        <w:t>4&gt;</w:t>
      </w:r>
      <w:r w:rsidR="00F65CF1" w:rsidRPr="00F65CF1">
        <w:rPr>
          <w:rFonts w:hint="eastAsia"/>
          <w:szCs w:val="24"/>
        </w:rPr>
        <w:t>R2</w:t>
      </w:r>
      <w:r w:rsidR="00F65CF1" w:rsidRPr="00F65CF1">
        <w:rPr>
          <w:rFonts w:hint="eastAsia"/>
          <w:szCs w:val="24"/>
        </w:rPr>
        <w:t>通过交换端口连接核心交换机，便于通过端口镜像进行流量分析。</w:t>
      </w:r>
    </w:p>
    <w:p w14:paraId="2C3A7E1D" w14:textId="77777777" w:rsidR="00F65CF1" w:rsidRPr="00F65CF1" w:rsidRDefault="002E0190" w:rsidP="00F65CF1">
      <w:pPr>
        <w:ind w:firstLineChars="0" w:firstLine="0"/>
        <w:rPr>
          <w:szCs w:val="24"/>
        </w:rPr>
      </w:pPr>
      <w:r>
        <w:rPr>
          <w:rFonts w:hint="eastAsia"/>
          <w:szCs w:val="24"/>
        </w:rPr>
        <w:t>5&gt;</w:t>
      </w:r>
      <w:r w:rsidR="00F65CF1" w:rsidRPr="00F65CF1">
        <w:rPr>
          <w:rFonts w:hint="eastAsia"/>
          <w:szCs w:val="24"/>
        </w:rPr>
        <w:t>S1</w:t>
      </w:r>
      <w:r w:rsidR="00F65CF1" w:rsidRPr="00F65CF1">
        <w:rPr>
          <w:rFonts w:hint="eastAsia"/>
          <w:szCs w:val="24"/>
        </w:rPr>
        <w:t>与</w:t>
      </w:r>
      <w:r w:rsidR="00F65CF1" w:rsidRPr="00F65CF1">
        <w:rPr>
          <w:rFonts w:hint="eastAsia"/>
          <w:szCs w:val="24"/>
        </w:rPr>
        <w:t>S2</w:t>
      </w:r>
      <w:r w:rsidR="00F65CF1" w:rsidRPr="00F65CF1">
        <w:rPr>
          <w:rFonts w:hint="eastAsia"/>
          <w:szCs w:val="24"/>
        </w:rPr>
        <w:t>为核心交换机，通过链路汇聚互联，作为内部网络的冗余网关（</w:t>
      </w:r>
      <w:r w:rsidR="00F65CF1" w:rsidRPr="00F65CF1">
        <w:rPr>
          <w:rFonts w:hint="eastAsia"/>
          <w:szCs w:val="24"/>
        </w:rPr>
        <w:t>VRRP)</w:t>
      </w:r>
    </w:p>
    <w:p w14:paraId="5B04EAD0" w14:textId="77777777" w:rsidR="00F65CF1" w:rsidRPr="00F65CF1" w:rsidRDefault="002E0190" w:rsidP="00F65CF1">
      <w:pPr>
        <w:ind w:firstLineChars="0" w:firstLine="0"/>
        <w:rPr>
          <w:szCs w:val="24"/>
        </w:rPr>
      </w:pPr>
      <w:r>
        <w:rPr>
          <w:rFonts w:hint="eastAsia"/>
          <w:szCs w:val="24"/>
        </w:rPr>
        <w:t>6&gt;</w:t>
      </w:r>
      <w:r w:rsidR="00F65CF1" w:rsidRPr="00F65CF1">
        <w:rPr>
          <w:rFonts w:hint="eastAsia"/>
          <w:szCs w:val="24"/>
        </w:rPr>
        <w:t>S3</w:t>
      </w:r>
      <w:r w:rsidR="00F65CF1" w:rsidRPr="00F65CF1">
        <w:rPr>
          <w:rFonts w:hint="eastAsia"/>
          <w:szCs w:val="24"/>
        </w:rPr>
        <w:t>为汇聚交换机，汇聚接入层交换设备，与核心交换机之间启用</w:t>
      </w:r>
      <w:r w:rsidR="00F65CF1" w:rsidRPr="00F65CF1">
        <w:rPr>
          <w:rFonts w:hint="eastAsia"/>
          <w:szCs w:val="24"/>
        </w:rPr>
        <w:t>MSTP</w:t>
      </w:r>
      <w:r w:rsidR="00F65CF1" w:rsidRPr="00F65CF1">
        <w:rPr>
          <w:rFonts w:hint="eastAsia"/>
          <w:szCs w:val="24"/>
        </w:rPr>
        <w:t>规避环路实现</w:t>
      </w:r>
      <w:r w:rsidR="00F65CF1" w:rsidRPr="00F65CF1">
        <w:rPr>
          <w:rFonts w:hint="eastAsia"/>
          <w:szCs w:val="24"/>
        </w:rPr>
        <w:t>VLAN</w:t>
      </w:r>
      <w:r w:rsidR="00F65CF1" w:rsidRPr="00F65CF1">
        <w:rPr>
          <w:rFonts w:hint="eastAsia"/>
          <w:szCs w:val="24"/>
        </w:rPr>
        <w:t>间的负载分流（配合</w:t>
      </w:r>
      <w:r w:rsidR="00F65CF1" w:rsidRPr="00F65CF1">
        <w:rPr>
          <w:rFonts w:hint="eastAsia"/>
          <w:szCs w:val="24"/>
        </w:rPr>
        <w:t>VRRP)</w:t>
      </w:r>
    </w:p>
    <w:p w14:paraId="66B103F4" w14:textId="77777777" w:rsidR="00F65CF1" w:rsidRPr="00F65CF1" w:rsidRDefault="002E0190" w:rsidP="00F65CF1">
      <w:pPr>
        <w:ind w:firstLineChars="0" w:firstLine="0"/>
        <w:rPr>
          <w:szCs w:val="24"/>
        </w:rPr>
      </w:pPr>
      <w:r>
        <w:rPr>
          <w:rFonts w:hint="eastAsia"/>
          <w:szCs w:val="24"/>
        </w:rPr>
        <w:t>7&gt;</w:t>
      </w:r>
      <w:r w:rsidR="00F65CF1" w:rsidRPr="00F65CF1">
        <w:rPr>
          <w:rFonts w:hint="eastAsia"/>
          <w:szCs w:val="24"/>
        </w:rPr>
        <w:t>在</w:t>
      </w:r>
      <w:r w:rsidR="00F65CF1" w:rsidRPr="00F65CF1">
        <w:rPr>
          <w:rFonts w:hint="eastAsia"/>
          <w:szCs w:val="24"/>
        </w:rPr>
        <w:t>S4</w:t>
      </w:r>
      <w:r w:rsidR="00F65CF1" w:rsidRPr="00F65CF1">
        <w:rPr>
          <w:rFonts w:hint="eastAsia"/>
          <w:szCs w:val="24"/>
        </w:rPr>
        <w:t>开启端口安全。使用</w:t>
      </w:r>
      <w:r w:rsidR="00F65CF1" w:rsidRPr="00F65CF1">
        <w:rPr>
          <w:rFonts w:hint="eastAsia"/>
          <w:szCs w:val="24"/>
        </w:rPr>
        <w:t>mac</w:t>
      </w:r>
      <w:r w:rsidR="00F65CF1" w:rsidRPr="00F65CF1">
        <w:rPr>
          <w:rFonts w:hint="eastAsia"/>
          <w:szCs w:val="24"/>
        </w:rPr>
        <w:t>地址绑定方式。</w:t>
      </w:r>
    </w:p>
    <w:p w14:paraId="2FF1920A" w14:textId="77777777" w:rsidR="00F65CF1" w:rsidRPr="00F65CF1" w:rsidRDefault="002E0190" w:rsidP="00F65CF1">
      <w:pPr>
        <w:ind w:firstLineChars="0" w:firstLine="0"/>
        <w:rPr>
          <w:szCs w:val="24"/>
        </w:rPr>
      </w:pPr>
      <w:r>
        <w:rPr>
          <w:rFonts w:hint="eastAsia"/>
          <w:szCs w:val="24"/>
        </w:rPr>
        <w:lastRenderedPageBreak/>
        <w:t>8&gt;</w:t>
      </w:r>
      <w:r w:rsidR="00F65CF1" w:rsidRPr="00F65CF1">
        <w:rPr>
          <w:rFonts w:hint="eastAsia"/>
          <w:szCs w:val="24"/>
        </w:rPr>
        <w:t>全网路由可达，但教学区不能访问外网，且教学区与生活区不能互访。</w:t>
      </w:r>
    </w:p>
    <w:p w14:paraId="617C60C6" w14:textId="77777777" w:rsidR="00F65CF1" w:rsidRDefault="00F65CF1" w:rsidP="00F65CF1">
      <w:pPr>
        <w:ind w:firstLineChars="0" w:firstLine="0"/>
        <w:rPr>
          <w:szCs w:val="24"/>
        </w:rPr>
      </w:pPr>
      <w:r>
        <w:rPr>
          <w:rFonts w:hint="eastAsia"/>
          <w:szCs w:val="24"/>
        </w:rPr>
        <w:t>实验</w:t>
      </w:r>
      <w:r>
        <w:rPr>
          <w:szCs w:val="24"/>
        </w:rPr>
        <w:t>基本配置如下：</w:t>
      </w:r>
    </w:p>
    <w:p w14:paraId="7B996F48" w14:textId="77777777" w:rsidR="00B9338A" w:rsidRPr="00B9338A" w:rsidRDefault="00B9338A" w:rsidP="007E4898">
      <w:pPr>
        <w:pStyle w:val="ad"/>
        <w:numPr>
          <w:ilvl w:val="0"/>
          <w:numId w:val="9"/>
        </w:numPr>
        <w:ind w:firstLineChars="0"/>
        <w:rPr>
          <w:szCs w:val="24"/>
        </w:rPr>
      </w:pPr>
      <w:r w:rsidRPr="00B9338A">
        <w:rPr>
          <w:rFonts w:hint="eastAsia"/>
          <w:szCs w:val="24"/>
        </w:rPr>
        <w:t>R1</w:t>
      </w:r>
      <w:r w:rsidRPr="00B9338A">
        <w:rPr>
          <w:rFonts w:hint="eastAsia"/>
          <w:szCs w:val="24"/>
        </w:rPr>
        <w:t>模拟</w:t>
      </w:r>
      <w:r w:rsidRPr="00B9338A">
        <w:rPr>
          <w:szCs w:val="24"/>
        </w:rPr>
        <w:t>公网：</w:t>
      </w:r>
    </w:p>
    <w:p w14:paraId="484F17D0" w14:textId="77777777" w:rsidR="00B9338A" w:rsidRPr="00B9338A" w:rsidRDefault="00B9338A" w:rsidP="00B9338A">
      <w:pPr>
        <w:pStyle w:val="ad"/>
        <w:ind w:left="720" w:firstLineChars="0" w:firstLine="0"/>
        <w:rPr>
          <w:szCs w:val="24"/>
        </w:rPr>
      </w:pPr>
      <w:r w:rsidRPr="00B9338A">
        <w:rPr>
          <w:szCs w:val="24"/>
        </w:rPr>
        <w:t>R1(config)#interface loopback0</w:t>
      </w:r>
    </w:p>
    <w:p w14:paraId="1D516DBE" w14:textId="77777777" w:rsidR="00B9338A" w:rsidRPr="00B9338A" w:rsidRDefault="00B9338A" w:rsidP="00B9338A">
      <w:pPr>
        <w:pStyle w:val="ad"/>
        <w:ind w:left="720" w:firstLineChars="0" w:firstLine="0"/>
        <w:rPr>
          <w:szCs w:val="24"/>
        </w:rPr>
      </w:pPr>
      <w:r w:rsidRPr="00B9338A">
        <w:rPr>
          <w:szCs w:val="24"/>
        </w:rPr>
        <w:t>R1(config-if-loopback0)# ip address 202.102.1.1 255.255.255.255</w:t>
      </w:r>
    </w:p>
    <w:p w14:paraId="57EBCA12" w14:textId="77777777" w:rsidR="00B9338A" w:rsidRPr="00B9338A" w:rsidRDefault="00B9338A" w:rsidP="00B9338A">
      <w:pPr>
        <w:pStyle w:val="ad"/>
        <w:ind w:left="720" w:firstLineChars="0" w:firstLine="0"/>
        <w:rPr>
          <w:szCs w:val="24"/>
        </w:rPr>
      </w:pPr>
      <w:r w:rsidRPr="00B9338A">
        <w:rPr>
          <w:szCs w:val="24"/>
        </w:rPr>
        <w:t>R1(config-if-loopback0)# exit</w:t>
      </w:r>
    </w:p>
    <w:p w14:paraId="0BB3E949" w14:textId="77777777" w:rsidR="00B9338A" w:rsidRPr="00B9338A" w:rsidRDefault="00B9338A" w:rsidP="00B9338A">
      <w:pPr>
        <w:pStyle w:val="ad"/>
        <w:ind w:left="720" w:firstLineChars="0" w:firstLine="0"/>
        <w:rPr>
          <w:szCs w:val="24"/>
        </w:rPr>
      </w:pPr>
      <w:r w:rsidRPr="00B9338A">
        <w:rPr>
          <w:szCs w:val="24"/>
        </w:rPr>
        <w:t>R1(config)#interface gigabitethernet0</w:t>
      </w:r>
    </w:p>
    <w:p w14:paraId="100959B5" w14:textId="77777777" w:rsidR="00B9338A" w:rsidRPr="00B9338A" w:rsidRDefault="00B9338A" w:rsidP="00B9338A">
      <w:pPr>
        <w:pStyle w:val="ad"/>
        <w:ind w:left="720" w:firstLineChars="0" w:firstLine="0"/>
        <w:rPr>
          <w:szCs w:val="24"/>
        </w:rPr>
      </w:pPr>
      <w:r w:rsidRPr="00B9338A">
        <w:rPr>
          <w:szCs w:val="24"/>
        </w:rPr>
        <w:t>R1(config-if-gigabitethernet0)# ip address 202.102.2.1 255.255.255.240</w:t>
      </w:r>
    </w:p>
    <w:p w14:paraId="51C33378" w14:textId="77777777" w:rsidR="00B9338A" w:rsidRPr="00B9338A" w:rsidRDefault="00B9338A" w:rsidP="00B9338A">
      <w:pPr>
        <w:pStyle w:val="ad"/>
        <w:ind w:left="720" w:firstLineChars="0" w:firstLine="0"/>
        <w:rPr>
          <w:szCs w:val="24"/>
        </w:rPr>
      </w:pPr>
      <w:r w:rsidRPr="00B9338A">
        <w:rPr>
          <w:szCs w:val="24"/>
        </w:rPr>
        <w:t>R1(config-if-gigabitethernet0)# exit</w:t>
      </w:r>
    </w:p>
    <w:p w14:paraId="489A5DB5" w14:textId="77777777" w:rsidR="00B9338A" w:rsidRDefault="00B9338A" w:rsidP="007E4898">
      <w:pPr>
        <w:pStyle w:val="ad"/>
        <w:numPr>
          <w:ilvl w:val="0"/>
          <w:numId w:val="9"/>
        </w:numPr>
        <w:ind w:firstLineChars="0"/>
        <w:rPr>
          <w:szCs w:val="24"/>
        </w:rPr>
      </w:pPr>
      <w:r w:rsidRPr="00B9338A">
        <w:rPr>
          <w:rFonts w:hint="eastAsia"/>
          <w:szCs w:val="24"/>
        </w:rPr>
        <w:t>R2</w:t>
      </w:r>
      <w:r w:rsidRPr="00B9338A">
        <w:rPr>
          <w:rFonts w:hint="eastAsia"/>
          <w:szCs w:val="24"/>
        </w:rPr>
        <w:t>上配置</w:t>
      </w:r>
      <w:r w:rsidRPr="00B9338A">
        <w:rPr>
          <w:rFonts w:hint="eastAsia"/>
          <w:szCs w:val="24"/>
        </w:rPr>
        <w:t>NAT</w:t>
      </w:r>
      <w:r w:rsidRPr="00B9338A">
        <w:rPr>
          <w:rFonts w:hint="eastAsia"/>
          <w:szCs w:val="24"/>
        </w:rPr>
        <w:t>提供生活区</w:t>
      </w:r>
      <w:r w:rsidRPr="00B9338A">
        <w:rPr>
          <w:szCs w:val="24"/>
        </w:rPr>
        <w:t>上公网，</w:t>
      </w:r>
      <w:r w:rsidRPr="00B9338A">
        <w:rPr>
          <w:rFonts w:hint="eastAsia"/>
          <w:szCs w:val="24"/>
        </w:rPr>
        <w:t>DHCP</w:t>
      </w:r>
      <w:r w:rsidRPr="00B9338A">
        <w:rPr>
          <w:rFonts w:hint="eastAsia"/>
          <w:szCs w:val="24"/>
        </w:rPr>
        <w:t>为</w:t>
      </w:r>
      <w:r w:rsidRPr="00B9338A">
        <w:rPr>
          <w:szCs w:val="24"/>
        </w:rPr>
        <w:t>内网分配地址：</w:t>
      </w:r>
    </w:p>
    <w:p w14:paraId="6509BDCC" w14:textId="77777777" w:rsidR="00B9338A" w:rsidRPr="00B9338A" w:rsidRDefault="00B9338A" w:rsidP="00B9338A">
      <w:pPr>
        <w:pStyle w:val="ad"/>
        <w:ind w:left="720" w:firstLineChars="0" w:firstLine="0"/>
        <w:rPr>
          <w:szCs w:val="24"/>
        </w:rPr>
      </w:pPr>
      <w:r w:rsidRPr="00B9338A">
        <w:rPr>
          <w:szCs w:val="24"/>
        </w:rPr>
        <w:t>R2(config)#interface gigabitethernet0</w:t>
      </w:r>
    </w:p>
    <w:p w14:paraId="41C31B2B" w14:textId="77777777" w:rsidR="00B9338A" w:rsidRPr="00B9338A" w:rsidRDefault="00B9338A" w:rsidP="00B9338A">
      <w:pPr>
        <w:pStyle w:val="ad"/>
        <w:ind w:left="720" w:firstLineChars="0" w:firstLine="0"/>
        <w:rPr>
          <w:szCs w:val="24"/>
        </w:rPr>
      </w:pPr>
      <w:r w:rsidRPr="00B9338A">
        <w:rPr>
          <w:szCs w:val="24"/>
        </w:rPr>
        <w:t>R2(config-if-gigabitethernet0)# ip address 202.102.2.2 255.255.255.240</w:t>
      </w:r>
    </w:p>
    <w:p w14:paraId="74F61536" w14:textId="77777777" w:rsidR="00B9338A" w:rsidRPr="00B9338A" w:rsidRDefault="00B9338A" w:rsidP="00B9338A">
      <w:pPr>
        <w:pStyle w:val="ad"/>
        <w:ind w:left="720" w:firstLineChars="0" w:firstLine="0"/>
        <w:rPr>
          <w:szCs w:val="24"/>
        </w:rPr>
      </w:pPr>
      <w:r w:rsidRPr="00B9338A">
        <w:rPr>
          <w:szCs w:val="24"/>
        </w:rPr>
        <w:t>R2(config-if-gigabitethernet0)# ip nat outside</w:t>
      </w:r>
    </w:p>
    <w:p w14:paraId="1F98BB98" w14:textId="77777777" w:rsidR="00B9338A" w:rsidRDefault="00B9338A" w:rsidP="00B9338A">
      <w:pPr>
        <w:pStyle w:val="ad"/>
        <w:ind w:left="720" w:firstLineChars="0" w:firstLine="0"/>
        <w:rPr>
          <w:szCs w:val="24"/>
        </w:rPr>
      </w:pPr>
      <w:r w:rsidRPr="00B9338A">
        <w:rPr>
          <w:szCs w:val="24"/>
        </w:rPr>
        <w:t>R2(config-if-gigabitethernet0)# exit</w:t>
      </w:r>
    </w:p>
    <w:p w14:paraId="41617D2D" w14:textId="77777777" w:rsidR="00B9338A" w:rsidRPr="00B9338A" w:rsidRDefault="00B9338A" w:rsidP="00B9338A">
      <w:pPr>
        <w:pStyle w:val="ad"/>
        <w:ind w:left="720" w:firstLineChars="0" w:firstLine="0"/>
        <w:rPr>
          <w:szCs w:val="24"/>
        </w:rPr>
      </w:pPr>
      <w:r w:rsidRPr="00B9338A">
        <w:rPr>
          <w:szCs w:val="24"/>
        </w:rPr>
        <w:t>R2(config)#vlan 100,200</w:t>
      </w:r>
    </w:p>
    <w:p w14:paraId="540C01B6" w14:textId="77777777" w:rsidR="00B9338A" w:rsidRPr="00B9338A" w:rsidRDefault="00B9338A" w:rsidP="00B9338A">
      <w:pPr>
        <w:pStyle w:val="ad"/>
        <w:ind w:left="720" w:firstLineChars="0" w:firstLine="0"/>
        <w:rPr>
          <w:szCs w:val="24"/>
        </w:rPr>
      </w:pPr>
      <w:r w:rsidRPr="00B9338A">
        <w:rPr>
          <w:szCs w:val="24"/>
        </w:rPr>
        <w:t>R2(config)#interface vlan100</w:t>
      </w:r>
    </w:p>
    <w:p w14:paraId="6BAA7F34" w14:textId="77777777" w:rsidR="00B9338A" w:rsidRPr="00B9338A" w:rsidRDefault="00B9338A" w:rsidP="00B9338A">
      <w:pPr>
        <w:pStyle w:val="ad"/>
        <w:ind w:left="720" w:firstLineChars="0" w:firstLine="0"/>
        <w:rPr>
          <w:szCs w:val="24"/>
        </w:rPr>
      </w:pPr>
      <w:r w:rsidRPr="00B9338A">
        <w:rPr>
          <w:szCs w:val="24"/>
        </w:rPr>
        <w:t>R2(config-if-vlan100)# ip address 12.1.1.2 255.255.255.0</w:t>
      </w:r>
    </w:p>
    <w:p w14:paraId="06DED0CD" w14:textId="77777777" w:rsidR="00B9338A" w:rsidRPr="00B9338A" w:rsidRDefault="00B9338A" w:rsidP="00B9338A">
      <w:pPr>
        <w:pStyle w:val="ad"/>
        <w:ind w:left="720" w:firstLineChars="0" w:firstLine="0"/>
        <w:rPr>
          <w:szCs w:val="24"/>
        </w:rPr>
      </w:pPr>
      <w:r w:rsidRPr="00B9338A">
        <w:rPr>
          <w:szCs w:val="24"/>
        </w:rPr>
        <w:t>R2(config-if-vlan100)# ip nat inside</w:t>
      </w:r>
    </w:p>
    <w:p w14:paraId="2CFCF2F5" w14:textId="77777777" w:rsidR="00B9338A" w:rsidRPr="00B9338A" w:rsidRDefault="00B9338A" w:rsidP="00B9338A">
      <w:pPr>
        <w:pStyle w:val="ad"/>
        <w:ind w:left="720" w:firstLineChars="0" w:firstLine="0"/>
        <w:rPr>
          <w:szCs w:val="24"/>
        </w:rPr>
      </w:pPr>
      <w:r w:rsidRPr="00B9338A">
        <w:rPr>
          <w:szCs w:val="24"/>
        </w:rPr>
        <w:t>R2(config-if-vlan100)# exit</w:t>
      </w:r>
    </w:p>
    <w:p w14:paraId="7F017A77" w14:textId="77777777" w:rsidR="00B9338A" w:rsidRPr="00B9338A" w:rsidRDefault="00B9338A" w:rsidP="00B9338A">
      <w:pPr>
        <w:pStyle w:val="ad"/>
        <w:ind w:left="720" w:firstLineChars="0" w:firstLine="0"/>
        <w:rPr>
          <w:szCs w:val="24"/>
        </w:rPr>
      </w:pPr>
      <w:r w:rsidRPr="00B9338A">
        <w:rPr>
          <w:szCs w:val="24"/>
        </w:rPr>
        <w:t>R2(config)#interface vlan200</w:t>
      </w:r>
    </w:p>
    <w:p w14:paraId="76C422C9" w14:textId="77777777" w:rsidR="00B9338A" w:rsidRPr="00B9338A" w:rsidRDefault="00B9338A" w:rsidP="00B9338A">
      <w:pPr>
        <w:pStyle w:val="ad"/>
        <w:ind w:left="720" w:firstLineChars="0" w:firstLine="0"/>
        <w:rPr>
          <w:szCs w:val="24"/>
        </w:rPr>
      </w:pPr>
      <w:r w:rsidRPr="00B9338A">
        <w:rPr>
          <w:szCs w:val="24"/>
        </w:rPr>
        <w:t>R2(config-if-vlan200)# ip address 22.1.1.2 255.255.255.0</w:t>
      </w:r>
    </w:p>
    <w:p w14:paraId="5D776716" w14:textId="77777777" w:rsidR="00B9338A" w:rsidRPr="00B9338A" w:rsidRDefault="00B9338A" w:rsidP="00B9338A">
      <w:pPr>
        <w:pStyle w:val="ad"/>
        <w:ind w:left="720" w:firstLineChars="0" w:firstLine="0"/>
        <w:rPr>
          <w:szCs w:val="24"/>
        </w:rPr>
      </w:pPr>
      <w:r w:rsidRPr="00B9338A">
        <w:rPr>
          <w:szCs w:val="24"/>
        </w:rPr>
        <w:t>R2(config-if-vlan200)# ip nat inside</w:t>
      </w:r>
    </w:p>
    <w:p w14:paraId="48BAB0C0" w14:textId="77777777" w:rsidR="00B9338A" w:rsidRDefault="00B9338A" w:rsidP="00B9338A">
      <w:pPr>
        <w:pStyle w:val="ad"/>
        <w:ind w:left="720" w:firstLineChars="0" w:firstLine="0"/>
        <w:rPr>
          <w:szCs w:val="24"/>
        </w:rPr>
      </w:pPr>
      <w:r w:rsidRPr="00B9338A">
        <w:rPr>
          <w:szCs w:val="24"/>
        </w:rPr>
        <w:t>R2(config-if-vlan200)# exit</w:t>
      </w:r>
    </w:p>
    <w:p w14:paraId="3D1B95F5" w14:textId="77777777" w:rsidR="00B9338A" w:rsidRPr="00B9338A" w:rsidRDefault="00B9338A" w:rsidP="00B9338A">
      <w:pPr>
        <w:pStyle w:val="ad"/>
        <w:ind w:left="720" w:firstLineChars="0" w:firstLine="0"/>
        <w:rPr>
          <w:szCs w:val="24"/>
        </w:rPr>
      </w:pPr>
      <w:r w:rsidRPr="00B9338A">
        <w:rPr>
          <w:szCs w:val="24"/>
        </w:rPr>
        <w:t>R2(config)#ip access-list standard 1</w:t>
      </w:r>
    </w:p>
    <w:p w14:paraId="6654BA88" w14:textId="77777777" w:rsidR="00B9338A" w:rsidRPr="00B9338A" w:rsidRDefault="00082740" w:rsidP="00B9338A">
      <w:pPr>
        <w:pStyle w:val="ad"/>
        <w:ind w:left="720" w:firstLineChars="0" w:firstLine="0"/>
        <w:rPr>
          <w:szCs w:val="24"/>
        </w:rPr>
      </w:pPr>
      <w:r>
        <w:rPr>
          <w:szCs w:val="24"/>
        </w:rPr>
        <w:t xml:space="preserve">R2(config-std-nacl)# </w:t>
      </w:r>
      <w:r w:rsidR="00B9338A" w:rsidRPr="00B9338A">
        <w:rPr>
          <w:szCs w:val="24"/>
        </w:rPr>
        <w:t>permit 20.20.20.0 0.0.0.255</w:t>
      </w:r>
    </w:p>
    <w:p w14:paraId="5B84EE23" w14:textId="77777777" w:rsidR="00B9338A" w:rsidRPr="00B9338A" w:rsidRDefault="00B9338A" w:rsidP="00B9338A">
      <w:pPr>
        <w:pStyle w:val="ad"/>
        <w:ind w:left="720" w:firstLineChars="0" w:firstLine="0"/>
        <w:rPr>
          <w:szCs w:val="24"/>
        </w:rPr>
      </w:pPr>
      <w:r w:rsidRPr="00B9338A">
        <w:rPr>
          <w:szCs w:val="24"/>
        </w:rPr>
        <w:t>R2(config-std-nacl)# exit</w:t>
      </w:r>
    </w:p>
    <w:p w14:paraId="15B0A2CA" w14:textId="77777777" w:rsidR="00B9338A" w:rsidRDefault="00B9338A" w:rsidP="00B9338A">
      <w:pPr>
        <w:pStyle w:val="ad"/>
        <w:ind w:left="720" w:firstLineChars="0" w:firstLine="0"/>
        <w:rPr>
          <w:szCs w:val="24"/>
        </w:rPr>
      </w:pPr>
      <w:r w:rsidRPr="00B9338A">
        <w:rPr>
          <w:szCs w:val="24"/>
        </w:rPr>
        <w:t xml:space="preserve">R2(config)#ip nat inside source list 1 interface gigabitethernet0 overload </w:t>
      </w:r>
    </w:p>
    <w:p w14:paraId="3461CC57" w14:textId="77777777" w:rsidR="00082740" w:rsidRPr="00082740" w:rsidRDefault="00082740" w:rsidP="00B9338A">
      <w:pPr>
        <w:pStyle w:val="ad"/>
        <w:ind w:left="720" w:firstLineChars="0" w:firstLine="0"/>
        <w:rPr>
          <w:b/>
          <w:szCs w:val="24"/>
        </w:rPr>
      </w:pPr>
      <w:r>
        <w:rPr>
          <w:szCs w:val="24"/>
        </w:rPr>
        <w:lastRenderedPageBreak/>
        <w:tab/>
      </w:r>
      <w:r>
        <w:rPr>
          <w:szCs w:val="24"/>
        </w:rPr>
        <w:tab/>
      </w:r>
      <w:r>
        <w:rPr>
          <w:szCs w:val="24"/>
        </w:rPr>
        <w:tab/>
      </w:r>
      <w:r>
        <w:rPr>
          <w:szCs w:val="24"/>
        </w:rPr>
        <w:tab/>
      </w:r>
      <w:r>
        <w:rPr>
          <w:szCs w:val="24"/>
        </w:rPr>
        <w:tab/>
      </w:r>
      <w:r w:rsidRPr="00082740">
        <w:rPr>
          <w:rFonts w:hint="eastAsia"/>
          <w:b/>
          <w:szCs w:val="24"/>
        </w:rPr>
        <w:t>//</w:t>
      </w:r>
      <w:r w:rsidRPr="00082740">
        <w:rPr>
          <w:rFonts w:hint="eastAsia"/>
          <w:b/>
          <w:szCs w:val="24"/>
        </w:rPr>
        <w:t>匹配</w:t>
      </w:r>
      <w:r w:rsidRPr="00082740">
        <w:rPr>
          <w:b/>
          <w:szCs w:val="24"/>
        </w:rPr>
        <w:t>acl 1</w:t>
      </w:r>
      <w:r w:rsidRPr="00082740">
        <w:rPr>
          <w:rFonts w:hint="eastAsia"/>
          <w:b/>
          <w:szCs w:val="24"/>
        </w:rPr>
        <w:t>，</w:t>
      </w:r>
      <w:r w:rsidRPr="00082740">
        <w:rPr>
          <w:b/>
          <w:szCs w:val="24"/>
        </w:rPr>
        <w:t>只允许生活区上外网</w:t>
      </w:r>
    </w:p>
    <w:p w14:paraId="26E8FED9" w14:textId="77777777" w:rsidR="00B9338A" w:rsidRDefault="00B9338A" w:rsidP="00B9338A">
      <w:pPr>
        <w:pStyle w:val="ad"/>
        <w:ind w:left="720" w:firstLineChars="0" w:firstLine="0"/>
        <w:rPr>
          <w:szCs w:val="24"/>
        </w:rPr>
      </w:pPr>
      <w:r w:rsidRPr="00B9338A">
        <w:rPr>
          <w:szCs w:val="24"/>
        </w:rPr>
        <w:t>R2(config)#ip route 0.0.0.0 0.0.0.0 202.102.2.1</w:t>
      </w:r>
    </w:p>
    <w:p w14:paraId="53858B1F" w14:textId="77777777" w:rsidR="00B9338A" w:rsidRPr="00B9338A" w:rsidRDefault="00B9338A" w:rsidP="00B9338A">
      <w:pPr>
        <w:pStyle w:val="ad"/>
        <w:ind w:left="720" w:firstLineChars="0" w:firstLine="0"/>
        <w:rPr>
          <w:szCs w:val="24"/>
        </w:rPr>
      </w:pPr>
      <w:r w:rsidRPr="00B9338A">
        <w:rPr>
          <w:szCs w:val="24"/>
        </w:rPr>
        <w:t>R2(config)#ip dhcp pool p1</w:t>
      </w:r>
    </w:p>
    <w:p w14:paraId="4536F842" w14:textId="77777777" w:rsidR="00B9338A" w:rsidRPr="00B9338A" w:rsidRDefault="00B9338A" w:rsidP="00B9338A">
      <w:pPr>
        <w:pStyle w:val="ad"/>
        <w:ind w:left="720" w:firstLineChars="0" w:firstLine="0"/>
        <w:rPr>
          <w:szCs w:val="24"/>
        </w:rPr>
      </w:pPr>
      <w:r w:rsidRPr="00B9338A">
        <w:rPr>
          <w:szCs w:val="24"/>
        </w:rPr>
        <w:t>R2(dhcp-config)# range 10.10.10.10 10.10.10.200 255.255.255.0</w:t>
      </w:r>
    </w:p>
    <w:p w14:paraId="68DEC734" w14:textId="77777777" w:rsidR="00B9338A" w:rsidRPr="00B9338A" w:rsidRDefault="00B9338A" w:rsidP="00B9338A">
      <w:pPr>
        <w:pStyle w:val="ad"/>
        <w:ind w:left="720" w:firstLineChars="0" w:firstLine="0"/>
        <w:rPr>
          <w:szCs w:val="24"/>
        </w:rPr>
      </w:pPr>
      <w:r w:rsidRPr="00B9338A">
        <w:rPr>
          <w:szCs w:val="24"/>
        </w:rPr>
        <w:t xml:space="preserve">R2(dhcp-config)# default-router 10.10.10.254 </w:t>
      </w:r>
    </w:p>
    <w:p w14:paraId="458CFDD1" w14:textId="77777777" w:rsidR="00B9338A" w:rsidRPr="00B9338A" w:rsidRDefault="00B9338A" w:rsidP="00B9338A">
      <w:pPr>
        <w:pStyle w:val="ad"/>
        <w:ind w:left="720" w:firstLineChars="0" w:firstLine="0"/>
        <w:rPr>
          <w:szCs w:val="24"/>
        </w:rPr>
      </w:pPr>
      <w:r w:rsidRPr="00B9338A">
        <w:rPr>
          <w:szCs w:val="24"/>
        </w:rPr>
        <w:t>R2(dhcp-config)# exit</w:t>
      </w:r>
    </w:p>
    <w:p w14:paraId="4CF2124B" w14:textId="77777777" w:rsidR="00B9338A" w:rsidRPr="00B9338A" w:rsidRDefault="00B9338A" w:rsidP="00B9338A">
      <w:pPr>
        <w:pStyle w:val="ad"/>
        <w:ind w:left="720" w:firstLineChars="0" w:firstLine="0"/>
        <w:rPr>
          <w:szCs w:val="24"/>
        </w:rPr>
      </w:pPr>
      <w:r w:rsidRPr="00B9338A">
        <w:rPr>
          <w:szCs w:val="24"/>
        </w:rPr>
        <w:t>R2(config)#ip dhcp pool p2</w:t>
      </w:r>
    </w:p>
    <w:p w14:paraId="7DB49924" w14:textId="77777777" w:rsidR="00B9338A" w:rsidRPr="00B9338A" w:rsidRDefault="00B9338A" w:rsidP="00B9338A">
      <w:pPr>
        <w:pStyle w:val="ad"/>
        <w:ind w:left="720" w:firstLineChars="0" w:firstLine="0"/>
        <w:rPr>
          <w:szCs w:val="24"/>
        </w:rPr>
      </w:pPr>
      <w:r w:rsidRPr="00B9338A">
        <w:rPr>
          <w:szCs w:val="24"/>
        </w:rPr>
        <w:t>R2(dhcp-config)# range 20.20.20.10 20.20.20.200 255.255.255.0</w:t>
      </w:r>
    </w:p>
    <w:p w14:paraId="1463E860" w14:textId="77777777" w:rsidR="00B9338A" w:rsidRPr="00B9338A" w:rsidRDefault="00B9338A" w:rsidP="00B9338A">
      <w:pPr>
        <w:pStyle w:val="ad"/>
        <w:ind w:left="720" w:firstLineChars="0" w:firstLine="0"/>
        <w:rPr>
          <w:szCs w:val="24"/>
        </w:rPr>
      </w:pPr>
      <w:r w:rsidRPr="00B9338A">
        <w:rPr>
          <w:szCs w:val="24"/>
        </w:rPr>
        <w:t xml:space="preserve">R2(dhcp-config)# default-router 20.20.20.254 </w:t>
      </w:r>
    </w:p>
    <w:p w14:paraId="57D66CBC" w14:textId="77777777" w:rsidR="00B9338A" w:rsidRDefault="00B9338A" w:rsidP="00B9338A">
      <w:pPr>
        <w:pStyle w:val="ad"/>
        <w:ind w:left="720" w:firstLineChars="0" w:firstLine="0"/>
        <w:rPr>
          <w:szCs w:val="24"/>
        </w:rPr>
      </w:pPr>
      <w:r w:rsidRPr="00B9338A">
        <w:rPr>
          <w:szCs w:val="24"/>
        </w:rPr>
        <w:t>R2(dhcp-config)# exit</w:t>
      </w:r>
    </w:p>
    <w:p w14:paraId="58165B89" w14:textId="77777777" w:rsidR="00B9338A" w:rsidRPr="00B9338A" w:rsidRDefault="00B9338A" w:rsidP="00B9338A">
      <w:pPr>
        <w:ind w:firstLineChars="0" w:firstLine="0"/>
        <w:rPr>
          <w:szCs w:val="24"/>
        </w:rPr>
      </w:pPr>
      <w:r w:rsidRPr="00B9338A">
        <w:rPr>
          <w:rFonts w:hint="eastAsia"/>
          <w:szCs w:val="24"/>
        </w:rPr>
        <w:t>（</w:t>
      </w:r>
      <w:r w:rsidRPr="00B9338A">
        <w:rPr>
          <w:rFonts w:hint="eastAsia"/>
          <w:szCs w:val="24"/>
        </w:rPr>
        <w:t>3</w:t>
      </w:r>
      <w:r w:rsidRPr="00B9338A">
        <w:rPr>
          <w:szCs w:val="24"/>
        </w:rPr>
        <w:t>）</w:t>
      </w:r>
      <w:r w:rsidRPr="00B9338A">
        <w:rPr>
          <w:rFonts w:hint="eastAsia"/>
          <w:szCs w:val="24"/>
        </w:rPr>
        <w:t>R2</w:t>
      </w:r>
      <w:r w:rsidRPr="00B9338A">
        <w:rPr>
          <w:rFonts w:hint="eastAsia"/>
          <w:szCs w:val="24"/>
        </w:rPr>
        <w:t>通过交换端口连接核心交换机，便于通过端口镜像进行流量分析</w:t>
      </w:r>
    </w:p>
    <w:p w14:paraId="6CC27E8B" w14:textId="77777777" w:rsidR="00B9338A" w:rsidRPr="00B9338A" w:rsidRDefault="00B9338A" w:rsidP="00B9338A">
      <w:pPr>
        <w:pStyle w:val="ad"/>
        <w:ind w:left="720" w:firstLineChars="0" w:firstLine="0"/>
        <w:rPr>
          <w:b/>
          <w:i/>
          <w:szCs w:val="24"/>
        </w:rPr>
      </w:pPr>
      <w:r w:rsidRPr="00B9338A">
        <w:rPr>
          <w:szCs w:val="24"/>
        </w:rPr>
        <w:t>R2(config)#</w:t>
      </w:r>
      <w:r w:rsidRPr="00B9338A">
        <w:rPr>
          <w:b/>
          <w:i/>
          <w:szCs w:val="24"/>
        </w:rPr>
        <w:t>monitor session 1 source interface fa0/3-0/4 both</w:t>
      </w:r>
    </w:p>
    <w:p w14:paraId="7C7D8A49" w14:textId="77777777" w:rsidR="00B9338A" w:rsidRPr="00B9338A" w:rsidRDefault="00B9338A" w:rsidP="00B9338A">
      <w:pPr>
        <w:pStyle w:val="ad"/>
        <w:ind w:left="720" w:firstLineChars="0" w:firstLine="0"/>
        <w:rPr>
          <w:b/>
          <w:i/>
          <w:szCs w:val="24"/>
        </w:rPr>
      </w:pPr>
      <w:r w:rsidRPr="00B9338A">
        <w:rPr>
          <w:b/>
          <w:i/>
          <w:szCs w:val="24"/>
        </w:rPr>
        <w:tab/>
      </w:r>
      <w:r w:rsidRPr="00B9338A">
        <w:rPr>
          <w:rFonts w:hint="eastAsia"/>
          <w:b/>
          <w:i/>
          <w:szCs w:val="24"/>
        </w:rPr>
        <w:t>//</w:t>
      </w:r>
      <w:r w:rsidRPr="00B9338A">
        <w:rPr>
          <w:rFonts w:hint="eastAsia"/>
          <w:b/>
          <w:i/>
          <w:szCs w:val="24"/>
        </w:rPr>
        <w:t>设置</w:t>
      </w:r>
      <w:r w:rsidRPr="00B9338A">
        <w:rPr>
          <w:b/>
          <w:i/>
          <w:szCs w:val="24"/>
        </w:rPr>
        <w:t>监控会话</w:t>
      </w:r>
      <w:r w:rsidRPr="00B9338A">
        <w:rPr>
          <w:rFonts w:hint="eastAsia"/>
          <w:b/>
          <w:i/>
          <w:szCs w:val="24"/>
        </w:rPr>
        <w:t>1</w:t>
      </w:r>
      <w:r w:rsidRPr="00B9338A">
        <w:rPr>
          <w:rFonts w:hint="eastAsia"/>
          <w:b/>
          <w:i/>
          <w:szCs w:val="24"/>
        </w:rPr>
        <w:t>，监控</w:t>
      </w:r>
      <w:r w:rsidRPr="00B9338A">
        <w:rPr>
          <w:b/>
          <w:i/>
          <w:szCs w:val="24"/>
        </w:rPr>
        <w:t>流量源</w:t>
      </w:r>
      <w:r w:rsidRPr="00B9338A">
        <w:rPr>
          <w:rFonts w:hint="eastAsia"/>
          <w:b/>
          <w:i/>
          <w:szCs w:val="24"/>
        </w:rPr>
        <w:t>接口</w:t>
      </w:r>
      <w:r w:rsidRPr="00B9338A">
        <w:rPr>
          <w:b/>
          <w:i/>
          <w:szCs w:val="24"/>
        </w:rPr>
        <w:t>为</w:t>
      </w:r>
      <w:r w:rsidRPr="00B9338A">
        <w:rPr>
          <w:rFonts w:hint="eastAsia"/>
          <w:b/>
          <w:i/>
          <w:szCs w:val="24"/>
        </w:rPr>
        <w:t>fa</w:t>
      </w:r>
      <w:r w:rsidRPr="00B9338A">
        <w:rPr>
          <w:b/>
          <w:i/>
          <w:szCs w:val="24"/>
        </w:rPr>
        <w:t>0/3</w:t>
      </w:r>
      <w:r w:rsidRPr="00B9338A">
        <w:rPr>
          <w:rFonts w:hint="eastAsia"/>
          <w:b/>
          <w:i/>
          <w:szCs w:val="24"/>
        </w:rPr>
        <w:t>和</w:t>
      </w:r>
      <w:r w:rsidRPr="00B9338A">
        <w:rPr>
          <w:rFonts w:hint="eastAsia"/>
          <w:b/>
          <w:i/>
          <w:szCs w:val="24"/>
        </w:rPr>
        <w:t>fa0/4</w:t>
      </w:r>
      <w:r w:rsidRPr="00B9338A">
        <w:rPr>
          <w:b/>
          <w:i/>
          <w:szCs w:val="24"/>
        </w:rPr>
        <w:t>,</w:t>
      </w:r>
      <w:r w:rsidRPr="00B9338A">
        <w:rPr>
          <w:rFonts w:hint="eastAsia"/>
          <w:b/>
          <w:i/>
          <w:szCs w:val="24"/>
        </w:rPr>
        <w:t>监控出</w:t>
      </w:r>
      <w:r w:rsidRPr="00B9338A">
        <w:rPr>
          <w:b/>
          <w:i/>
          <w:szCs w:val="24"/>
        </w:rPr>
        <w:t>入流量</w:t>
      </w:r>
    </w:p>
    <w:p w14:paraId="772F1305" w14:textId="77777777" w:rsidR="00B9338A" w:rsidRPr="00D565D2" w:rsidRDefault="00B9338A" w:rsidP="00B9338A">
      <w:pPr>
        <w:pStyle w:val="ad"/>
        <w:ind w:left="720" w:firstLineChars="0" w:firstLine="0"/>
        <w:rPr>
          <w:b/>
          <w:i/>
          <w:szCs w:val="24"/>
        </w:rPr>
      </w:pPr>
      <w:r w:rsidRPr="00B9338A">
        <w:rPr>
          <w:szCs w:val="24"/>
        </w:rPr>
        <w:t>R2(config)#</w:t>
      </w:r>
      <w:r w:rsidRPr="00D565D2">
        <w:rPr>
          <w:b/>
          <w:i/>
          <w:szCs w:val="24"/>
        </w:rPr>
        <w:t>monitor session 1 destination interface fastethernet0/2</w:t>
      </w:r>
    </w:p>
    <w:p w14:paraId="63F9946F" w14:textId="77777777" w:rsidR="00B9338A" w:rsidRDefault="00B9338A" w:rsidP="00B9338A">
      <w:pPr>
        <w:pStyle w:val="ad"/>
        <w:ind w:left="720" w:firstLineChars="0" w:firstLine="0"/>
        <w:rPr>
          <w:b/>
          <w:i/>
          <w:szCs w:val="24"/>
        </w:rPr>
      </w:pPr>
      <w:r w:rsidRPr="00D565D2">
        <w:rPr>
          <w:b/>
          <w:i/>
          <w:szCs w:val="24"/>
        </w:rPr>
        <w:tab/>
        <w:t>//</w:t>
      </w:r>
      <w:r w:rsidRPr="00D565D2">
        <w:rPr>
          <w:rFonts w:hint="eastAsia"/>
          <w:b/>
          <w:i/>
          <w:szCs w:val="24"/>
        </w:rPr>
        <w:t>设置</w:t>
      </w:r>
      <w:r w:rsidRPr="00D565D2">
        <w:rPr>
          <w:b/>
          <w:i/>
          <w:szCs w:val="24"/>
        </w:rPr>
        <w:t>监控</w:t>
      </w:r>
      <w:r w:rsidRPr="00D565D2">
        <w:rPr>
          <w:rFonts w:hint="eastAsia"/>
          <w:b/>
          <w:i/>
          <w:szCs w:val="24"/>
        </w:rPr>
        <w:t>目的</w:t>
      </w:r>
      <w:r w:rsidRPr="00D565D2">
        <w:rPr>
          <w:b/>
          <w:i/>
          <w:szCs w:val="24"/>
        </w:rPr>
        <w:t>端口</w:t>
      </w:r>
      <w:r w:rsidRPr="00D565D2">
        <w:rPr>
          <w:rFonts w:hint="eastAsia"/>
          <w:b/>
          <w:i/>
          <w:szCs w:val="24"/>
        </w:rPr>
        <w:t>为</w:t>
      </w:r>
      <w:r w:rsidRPr="00D565D2">
        <w:rPr>
          <w:b/>
          <w:i/>
          <w:szCs w:val="24"/>
        </w:rPr>
        <w:t>fa0/2</w:t>
      </w:r>
    </w:p>
    <w:p w14:paraId="78C05CA2" w14:textId="77777777" w:rsidR="00BF2F2C" w:rsidRPr="00BF2F2C" w:rsidRDefault="00D565D2" w:rsidP="00BF2F2C">
      <w:pPr>
        <w:ind w:firstLineChars="0" w:firstLine="0"/>
        <w:rPr>
          <w:szCs w:val="24"/>
        </w:rPr>
      </w:pPr>
      <w:r>
        <w:rPr>
          <w:rFonts w:hint="eastAsia"/>
          <w:szCs w:val="24"/>
        </w:rPr>
        <w:t>（</w:t>
      </w:r>
      <w:r>
        <w:rPr>
          <w:rFonts w:hint="eastAsia"/>
          <w:szCs w:val="24"/>
        </w:rPr>
        <w:t>4</w:t>
      </w:r>
      <w:r>
        <w:rPr>
          <w:szCs w:val="24"/>
        </w:rPr>
        <w:t>）</w:t>
      </w:r>
      <w:r w:rsidRPr="00D565D2">
        <w:rPr>
          <w:rFonts w:hint="eastAsia"/>
          <w:szCs w:val="24"/>
        </w:rPr>
        <w:t>S1</w:t>
      </w:r>
      <w:r w:rsidRPr="00D565D2">
        <w:rPr>
          <w:rFonts w:hint="eastAsia"/>
          <w:szCs w:val="24"/>
        </w:rPr>
        <w:t>和</w:t>
      </w:r>
      <w:r w:rsidRPr="00D565D2">
        <w:rPr>
          <w:rFonts w:hint="eastAsia"/>
          <w:szCs w:val="24"/>
        </w:rPr>
        <w:t>S2</w:t>
      </w:r>
      <w:r w:rsidRPr="00D565D2">
        <w:rPr>
          <w:rFonts w:hint="eastAsia"/>
          <w:szCs w:val="24"/>
        </w:rPr>
        <w:t>上</w:t>
      </w:r>
      <w:r w:rsidRPr="00D565D2">
        <w:rPr>
          <w:szCs w:val="24"/>
        </w:rPr>
        <w:t>配置</w:t>
      </w:r>
      <w:r w:rsidRPr="00D565D2">
        <w:rPr>
          <w:szCs w:val="24"/>
        </w:rPr>
        <w:t>vrrp</w:t>
      </w:r>
      <w:r w:rsidRPr="00D565D2">
        <w:rPr>
          <w:szCs w:val="24"/>
        </w:rPr>
        <w:t>协议，实现网关冗余。</w:t>
      </w:r>
      <w:r w:rsidRPr="00D565D2">
        <w:rPr>
          <w:rFonts w:hint="eastAsia"/>
          <w:szCs w:val="24"/>
        </w:rPr>
        <w:t>S1</w:t>
      </w:r>
      <w:r w:rsidRPr="00D565D2">
        <w:rPr>
          <w:rFonts w:hint="eastAsia"/>
          <w:szCs w:val="24"/>
        </w:rPr>
        <w:t>和</w:t>
      </w:r>
      <w:r w:rsidRPr="00D565D2">
        <w:rPr>
          <w:rFonts w:hint="eastAsia"/>
          <w:szCs w:val="24"/>
        </w:rPr>
        <w:t>S2</w:t>
      </w:r>
      <w:r w:rsidRPr="00D565D2">
        <w:rPr>
          <w:rFonts w:hint="eastAsia"/>
          <w:szCs w:val="24"/>
        </w:rPr>
        <w:t>进行</w:t>
      </w:r>
      <w:r w:rsidRPr="00D565D2">
        <w:rPr>
          <w:szCs w:val="24"/>
        </w:rPr>
        <w:t>链路</w:t>
      </w:r>
      <w:r w:rsidRPr="00D565D2">
        <w:rPr>
          <w:rFonts w:hint="eastAsia"/>
          <w:szCs w:val="24"/>
        </w:rPr>
        <w:t>汇聚。</w:t>
      </w:r>
    </w:p>
    <w:p w14:paraId="06AEABCA" w14:textId="77777777" w:rsidR="00BF2F2C" w:rsidRPr="00BF2F2C" w:rsidRDefault="00BF2F2C" w:rsidP="00BF2F2C">
      <w:pPr>
        <w:pStyle w:val="ad"/>
        <w:ind w:left="720" w:firstLineChars="0" w:firstLine="0"/>
        <w:rPr>
          <w:szCs w:val="24"/>
        </w:rPr>
      </w:pPr>
      <w:r w:rsidRPr="00BF2F2C">
        <w:rPr>
          <w:szCs w:val="24"/>
        </w:rPr>
        <w:t>S1(config)#vlan 10,20,100</w:t>
      </w:r>
    </w:p>
    <w:p w14:paraId="76011E73" w14:textId="77777777" w:rsidR="00BF2F2C" w:rsidRPr="00BF2F2C" w:rsidRDefault="00BF2F2C" w:rsidP="00BF2F2C">
      <w:pPr>
        <w:pStyle w:val="ad"/>
        <w:ind w:left="720" w:firstLineChars="0" w:firstLine="0"/>
        <w:rPr>
          <w:szCs w:val="24"/>
        </w:rPr>
      </w:pPr>
      <w:r w:rsidRPr="00BF2F2C">
        <w:rPr>
          <w:szCs w:val="24"/>
        </w:rPr>
        <w:t>S1(config)#interface vlan100</w:t>
      </w:r>
    </w:p>
    <w:p w14:paraId="23FA1937" w14:textId="77777777" w:rsidR="00BF2F2C" w:rsidRPr="00BF2F2C" w:rsidRDefault="00BF2F2C" w:rsidP="00BF2F2C">
      <w:pPr>
        <w:pStyle w:val="ad"/>
        <w:ind w:left="720" w:firstLineChars="0" w:firstLine="0"/>
        <w:rPr>
          <w:szCs w:val="24"/>
        </w:rPr>
      </w:pPr>
      <w:r w:rsidRPr="00BF2F2C">
        <w:rPr>
          <w:szCs w:val="24"/>
        </w:rPr>
        <w:t>S1(config-if-vlan100)# ip address 12.1.1.1 255.255.255.0</w:t>
      </w:r>
      <w:r>
        <w:rPr>
          <w:szCs w:val="24"/>
        </w:rPr>
        <w:tab/>
      </w:r>
      <w:r>
        <w:rPr>
          <w:szCs w:val="24"/>
        </w:rPr>
        <w:tab/>
        <w:t>//</w:t>
      </w:r>
      <w:r>
        <w:rPr>
          <w:rFonts w:hint="eastAsia"/>
          <w:szCs w:val="24"/>
        </w:rPr>
        <w:t>与</w:t>
      </w:r>
      <w:r>
        <w:rPr>
          <w:rFonts w:hint="eastAsia"/>
          <w:szCs w:val="24"/>
        </w:rPr>
        <w:t>R1</w:t>
      </w:r>
      <w:r>
        <w:rPr>
          <w:rFonts w:hint="eastAsia"/>
          <w:szCs w:val="24"/>
        </w:rPr>
        <w:t>接口</w:t>
      </w:r>
      <w:r>
        <w:rPr>
          <w:szCs w:val="24"/>
        </w:rPr>
        <w:t>地址</w:t>
      </w:r>
    </w:p>
    <w:p w14:paraId="4CA61B23" w14:textId="77777777" w:rsidR="00BF2F2C" w:rsidRPr="00BF2F2C" w:rsidRDefault="00BF2F2C" w:rsidP="00BF2F2C">
      <w:pPr>
        <w:pStyle w:val="ad"/>
        <w:ind w:left="720" w:firstLineChars="0" w:firstLine="0"/>
        <w:rPr>
          <w:szCs w:val="24"/>
        </w:rPr>
      </w:pPr>
      <w:r w:rsidRPr="00BF2F2C">
        <w:rPr>
          <w:szCs w:val="24"/>
        </w:rPr>
        <w:t>S1(config-if-vlan100)# keepalive gateway 12.1.1.2</w:t>
      </w:r>
      <w:r>
        <w:rPr>
          <w:szCs w:val="24"/>
        </w:rPr>
        <w:tab/>
      </w:r>
      <w:r>
        <w:rPr>
          <w:szCs w:val="24"/>
        </w:rPr>
        <w:tab/>
        <w:t>//</w:t>
      </w:r>
      <w:r>
        <w:rPr>
          <w:rFonts w:hint="eastAsia"/>
          <w:szCs w:val="24"/>
        </w:rPr>
        <w:t>保</w:t>
      </w:r>
      <w:r>
        <w:rPr>
          <w:szCs w:val="24"/>
        </w:rPr>
        <w:t>活网关功能</w:t>
      </w:r>
    </w:p>
    <w:p w14:paraId="1B6BE47C" w14:textId="77777777" w:rsidR="00BF2F2C" w:rsidRPr="00C4195B" w:rsidRDefault="00BF2F2C" w:rsidP="00C4195B">
      <w:pPr>
        <w:pStyle w:val="ad"/>
        <w:ind w:left="720" w:firstLineChars="0" w:firstLine="0"/>
        <w:rPr>
          <w:szCs w:val="24"/>
        </w:rPr>
      </w:pPr>
      <w:r w:rsidRPr="00BF2F2C">
        <w:rPr>
          <w:szCs w:val="24"/>
        </w:rPr>
        <w:t>S1(config-if-vlan100)# exit</w:t>
      </w:r>
    </w:p>
    <w:p w14:paraId="15292990" w14:textId="77777777" w:rsidR="00BF2F2C" w:rsidRPr="00BF2F2C" w:rsidRDefault="00BF2F2C" w:rsidP="00BF2F2C">
      <w:pPr>
        <w:pStyle w:val="ad"/>
        <w:ind w:left="720" w:firstLineChars="0" w:firstLine="0"/>
        <w:rPr>
          <w:szCs w:val="24"/>
        </w:rPr>
      </w:pPr>
      <w:r w:rsidRPr="00BF2F2C">
        <w:rPr>
          <w:szCs w:val="24"/>
        </w:rPr>
        <w:t>S1(config)#interface fastethernet0/1</w:t>
      </w:r>
    </w:p>
    <w:p w14:paraId="672C3BD9" w14:textId="77777777" w:rsidR="00BF2F2C" w:rsidRPr="00BF2F2C" w:rsidRDefault="00BF2F2C" w:rsidP="00BF2F2C">
      <w:pPr>
        <w:pStyle w:val="ad"/>
        <w:ind w:left="720" w:firstLineChars="0" w:firstLine="0"/>
        <w:rPr>
          <w:szCs w:val="24"/>
        </w:rPr>
      </w:pPr>
      <w:r w:rsidRPr="00BF2F2C">
        <w:rPr>
          <w:szCs w:val="24"/>
        </w:rPr>
        <w:t>S1(config-if-fastethernet0/1)#switchport access vlan 100</w:t>
      </w:r>
      <w:r>
        <w:rPr>
          <w:szCs w:val="24"/>
        </w:rPr>
        <w:tab/>
      </w:r>
      <w:r>
        <w:rPr>
          <w:szCs w:val="24"/>
        </w:rPr>
        <w:tab/>
      </w:r>
    </w:p>
    <w:p w14:paraId="2700D910" w14:textId="77777777" w:rsidR="00BF2F2C" w:rsidRPr="00BF2F2C" w:rsidRDefault="00BF2F2C" w:rsidP="00BF2F2C">
      <w:pPr>
        <w:pStyle w:val="ad"/>
        <w:ind w:left="720" w:firstLineChars="0" w:firstLine="0"/>
        <w:rPr>
          <w:szCs w:val="24"/>
        </w:rPr>
      </w:pPr>
      <w:r w:rsidRPr="00BF2F2C">
        <w:rPr>
          <w:szCs w:val="24"/>
        </w:rPr>
        <w:t>S1(config-if-fastethernet0/1)# exit</w:t>
      </w:r>
    </w:p>
    <w:p w14:paraId="6693FD7F" w14:textId="77777777" w:rsidR="00BF2F2C" w:rsidRPr="00BF2F2C" w:rsidRDefault="00BF2F2C" w:rsidP="00BF2F2C">
      <w:pPr>
        <w:pStyle w:val="ad"/>
        <w:ind w:left="720" w:firstLineChars="0" w:firstLine="0"/>
        <w:rPr>
          <w:szCs w:val="24"/>
        </w:rPr>
      </w:pPr>
      <w:r w:rsidRPr="00BF2F2C">
        <w:rPr>
          <w:szCs w:val="24"/>
        </w:rPr>
        <w:t>S1(config)#interface fastethernet0/2</w:t>
      </w:r>
    </w:p>
    <w:p w14:paraId="5670E44D" w14:textId="77777777" w:rsidR="00BF2F2C" w:rsidRPr="00BF2F2C" w:rsidRDefault="00BF2F2C" w:rsidP="00BF2F2C">
      <w:pPr>
        <w:pStyle w:val="ad"/>
        <w:ind w:left="720" w:firstLineChars="0" w:firstLine="0"/>
        <w:rPr>
          <w:szCs w:val="24"/>
        </w:rPr>
      </w:pPr>
      <w:r w:rsidRPr="00BF2F2C">
        <w:rPr>
          <w:szCs w:val="24"/>
        </w:rPr>
        <w:t>S1(config-if-fastethernet0/2)# switchport mode trunk</w:t>
      </w:r>
    </w:p>
    <w:p w14:paraId="43F33EC8" w14:textId="77777777" w:rsidR="00BF2F2C" w:rsidRPr="00BF2F2C" w:rsidRDefault="00BF2F2C" w:rsidP="00BF2F2C">
      <w:pPr>
        <w:pStyle w:val="ad"/>
        <w:ind w:left="720" w:firstLineChars="0" w:firstLine="0"/>
        <w:rPr>
          <w:szCs w:val="24"/>
        </w:rPr>
      </w:pPr>
      <w:r w:rsidRPr="00BF2F2C">
        <w:rPr>
          <w:szCs w:val="24"/>
        </w:rPr>
        <w:t>S1(config-if-fastethernet0/2)# switchport trunk allowed vlan all</w:t>
      </w:r>
    </w:p>
    <w:p w14:paraId="65BC4C34" w14:textId="77777777" w:rsidR="00BF2F2C" w:rsidRPr="00BF2F2C" w:rsidRDefault="00BF2F2C" w:rsidP="00BF2F2C">
      <w:pPr>
        <w:pStyle w:val="ad"/>
        <w:ind w:left="720" w:firstLineChars="0" w:firstLine="0"/>
        <w:rPr>
          <w:szCs w:val="24"/>
        </w:rPr>
      </w:pPr>
      <w:r w:rsidRPr="00BF2F2C">
        <w:rPr>
          <w:szCs w:val="24"/>
        </w:rPr>
        <w:lastRenderedPageBreak/>
        <w:t>S1(config-if-fastethernet0/2)# switchport trunk pvid vlan 1</w:t>
      </w:r>
    </w:p>
    <w:p w14:paraId="03C46706" w14:textId="77777777" w:rsidR="00BF2F2C" w:rsidRDefault="00BF2F2C" w:rsidP="00BF2F2C">
      <w:pPr>
        <w:pStyle w:val="ad"/>
        <w:ind w:left="720" w:firstLineChars="0" w:firstLine="0"/>
        <w:rPr>
          <w:szCs w:val="24"/>
        </w:rPr>
      </w:pPr>
      <w:r w:rsidRPr="00BF2F2C">
        <w:rPr>
          <w:szCs w:val="24"/>
        </w:rPr>
        <w:t>S1(config-if-fastethernet0/2)# exit</w:t>
      </w:r>
    </w:p>
    <w:p w14:paraId="20B0F586" w14:textId="77777777" w:rsidR="00AB7C17" w:rsidRPr="00AB7C17" w:rsidRDefault="00AB7C17" w:rsidP="00AB7C17">
      <w:pPr>
        <w:pStyle w:val="ad"/>
        <w:ind w:left="720" w:firstLineChars="0" w:firstLine="0"/>
        <w:rPr>
          <w:b/>
          <w:szCs w:val="24"/>
        </w:rPr>
      </w:pPr>
      <w:r w:rsidRPr="00AB7C17">
        <w:rPr>
          <w:rFonts w:hint="eastAsia"/>
          <w:b/>
          <w:szCs w:val="24"/>
        </w:rPr>
        <w:t>链路</w:t>
      </w:r>
      <w:r w:rsidRPr="00AB7C17">
        <w:rPr>
          <w:b/>
          <w:szCs w:val="24"/>
        </w:rPr>
        <w:t>汇聚配置：</w:t>
      </w:r>
    </w:p>
    <w:p w14:paraId="3FC7CCD4" w14:textId="77777777" w:rsidR="00AB7C17" w:rsidRPr="00AB7C17" w:rsidRDefault="00AB7C17" w:rsidP="00AB7C17">
      <w:pPr>
        <w:pStyle w:val="ad"/>
        <w:ind w:left="720" w:firstLineChars="0" w:firstLine="0"/>
        <w:rPr>
          <w:b/>
          <w:szCs w:val="24"/>
        </w:rPr>
      </w:pPr>
      <w:r w:rsidRPr="00AB7C17">
        <w:rPr>
          <w:szCs w:val="24"/>
        </w:rPr>
        <w:t>S1(config)#</w:t>
      </w:r>
      <w:r w:rsidRPr="00AB7C17">
        <w:rPr>
          <w:b/>
          <w:szCs w:val="24"/>
        </w:rPr>
        <w:t>link-aggregation 1 mode lacp</w:t>
      </w:r>
      <w:r w:rsidRPr="00AB7C17">
        <w:rPr>
          <w:b/>
          <w:szCs w:val="24"/>
        </w:rPr>
        <w:tab/>
        <w:t>//</w:t>
      </w:r>
      <w:r w:rsidRPr="00AB7C17">
        <w:rPr>
          <w:rFonts w:hint="eastAsia"/>
          <w:b/>
          <w:szCs w:val="24"/>
        </w:rPr>
        <w:t>链路</w:t>
      </w:r>
      <w:r w:rsidRPr="00AB7C17">
        <w:rPr>
          <w:b/>
          <w:szCs w:val="24"/>
        </w:rPr>
        <w:t>汇聚组</w:t>
      </w:r>
      <w:r w:rsidRPr="00AB7C17">
        <w:rPr>
          <w:rFonts w:hint="eastAsia"/>
          <w:b/>
          <w:szCs w:val="24"/>
        </w:rPr>
        <w:t>1</w:t>
      </w:r>
      <w:r w:rsidRPr="00AB7C17">
        <w:rPr>
          <w:rFonts w:hint="eastAsia"/>
          <w:b/>
          <w:szCs w:val="24"/>
        </w:rPr>
        <w:t>，</w:t>
      </w:r>
      <w:r w:rsidRPr="00AB7C17">
        <w:rPr>
          <w:b/>
          <w:szCs w:val="24"/>
        </w:rPr>
        <w:t>模式为自动汇聚</w:t>
      </w:r>
    </w:p>
    <w:p w14:paraId="6F09AEDD" w14:textId="77777777" w:rsidR="00AB7C17" w:rsidRPr="00AB7C17" w:rsidRDefault="00AB7C17" w:rsidP="00AB7C17">
      <w:pPr>
        <w:pStyle w:val="ad"/>
        <w:ind w:left="720" w:firstLineChars="0" w:firstLine="0"/>
        <w:rPr>
          <w:szCs w:val="24"/>
        </w:rPr>
      </w:pPr>
      <w:r w:rsidRPr="00AB7C17">
        <w:rPr>
          <w:szCs w:val="24"/>
        </w:rPr>
        <w:t>S1(config)#link-aggregation 1</w:t>
      </w:r>
      <w:r>
        <w:rPr>
          <w:szCs w:val="24"/>
        </w:rPr>
        <w:tab/>
      </w:r>
      <w:r>
        <w:rPr>
          <w:szCs w:val="24"/>
        </w:rPr>
        <w:tab/>
      </w:r>
      <w:r>
        <w:rPr>
          <w:szCs w:val="24"/>
        </w:rPr>
        <w:tab/>
      </w:r>
      <w:r>
        <w:rPr>
          <w:szCs w:val="24"/>
        </w:rPr>
        <w:tab/>
        <w:t>//</w:t>
      </w:r>
      <w:r>
        <w:rPr>
          <w:rFonts w:hint="eastAsia"/>
          <w:szCs w:val="24"/>
        </w:rPr>
        <w:t>配置</w:t>
      </w:r>
      <w:r>
        <w:rPr>
          <w:szCs w:val="24"/>
        </w:rPr>
        <w:t>汇聚组</w:t>
      </w:r>
    </w:p>
    <w:p w14:paraId="618649EC" w14:textId="77777777" w:rsidR="00AB7C17" w:rsidRPr="00AB7C17" w:rsidRDefault="00AB7C17" w:rsidP="00AB7C17">
      <w:pPr>
        <w:pStyle w:val="ad"/>
        <w:ind w:left="720" w:firstLineChars="0" w:firstLine="0"/>
        <w:rPr>
          <w:szCs w:val="24"/>
        </w:rPr>
      </w:pPr>
      <w:r w:rsidRPr="00AB7C17">
        <w:rPr>
          <w:szCs w:val="24"/>
        </w:rPr>
        <w:t>S1(config-link-aggregation1)# switchport mode trunk</w:t>
      </w:r>
    </w:p>
    <w:p w14:paraId="77CEC377" w14:textId="77777777" w:rsidR="00AB7C17" w:rsidRPr="00AB7C17" w:rsidRDefault="00AB7C17" w:rsidP="00AB7C17">
      <w:pPr>
        <w:pStyle w:val="ad"/>
        <w:ind w:left="720" w:firstLineChars="0" w:firstLine="0"/>
        <w:rPr>
          <w:szCs w:val="24"/>
        </w:rPr>
      </w:pPr>
      <w:r w:rsidRPr="00AB7C17">
        <w:rPr>
          <w:szCs w:val="24"/>
        </w:rPr>
        <w:t>S1(config-link-aggregation1)# switchport trunk allowed vlan all</w:t>
      </w:r>
    </w:p>
    <w:p w14:paraId="522D992D" w14:textId="77777777" w:rsidR="00AB7C17" w:rsidRPr="00AB7C17" w:rsidRDefault="00AB7C17" w:rsidP="00AB7C17">
      <w:pPr>
        <w:pStyle w:val="ad"/>
        <w:ind w:left="720" w:firstLineChars="0" w:firstLine="0"/>
        <w:rPr>
          <w:szCs w:val="24"/>
        </w:rPr>
      </w:pPr>
      <w:r w:rsidRPr="00AB7C17">
        <w:rPr>
          <w:szCs w:val="24"/>
        </w:rPr>
        <w:t>S1(config-link-aggregation1)# switchport trunk pvid vlan 1</w:t>
      </w:r>
    </w:p>
    <w:p w14:paraId="3A5A3162" w14:textId="77777777" w:rsidR="00AB7C17" w:rsidRPr="00AB7C17" w:rsidRDefault="00AB7C17" w:rsidP="00AB7C17">
      <w:pPr>
        <w:pStyle w:val="ad"/>
        <w:ind w:left="720" w:firstLineChars="0" w:firstLine="0"/>
        <w:rPr>
          <w:szCs w:val="24"/>
        </w:rPr>
      </w:pPr>
      <w:r w:rsidRPr="00AB7C17">
        <w:rPr>
          <w:szCs w:val="24"/>
        </w:rPr>
        <w:t>S1(config-link-aggregation1)# exit</w:t>
      </w:r>
    </w:p>
    <w:p w14:paraId="312554DE" w14:textId="77777777" w:rsidR="00AB7C17" w:rsidRPr="00AB7C17" w:rsidRDefault="00AB7C17" w:rsidP="00AB7C17">
      <w:pPr>
        <w:pStyle w:val="ad"/>
        <w:ind w:left="720" w:firstLineChars="0" w:firstLine="0"/>
        <w:rPr>
          <w:szCs w:val="24"/>
        </w:rPr>
      </w:pPr>
      <w:r w:rsidRPr="00AB7C17">
        <w:rPr>
          <w:szCs w:val="24"/>
        </w:rPr>
        <w:t>S1(config)#interface fastethernet0/3</w:t>
      </w:r>
    </w:p>
    <w:p w14:paraId="0035A171" w14:textId="77777777" w:rsidR="00AB7C17" w:rsidRPr="00AB7C17" w:rsidRDefault="00AB7C17" w:rsidP="00AB7C17">
      <w:pPr>
        <w:pStyle w:val="ad"/>
        <w:ind w:left="720" w:firstLineChars="0" w:firstLine="0"/>
        <w:rPr>
          <w:szCs w:val="24"/>
        </w:rPr>
      </w:pPr>
      <w:r w:rsidRPr="00AB7C17">
        <w:rPr>
          <w:szCs w:val="24"/>
        </w:rPr>
        <w:t>S1(config-if-fastethernet0/3)#</w:t>
      </w:r>
      <w:r w:rsidRPr="00082740">
        <w:rPr>
          <w:b/>
          <w:szCs w:val="24"/>
        </w:rPr>
        <w:t xml:space="preserve"> link-aggregation 1 active</w:t>
      </w:r>
      <w:r>
        <w:rPr>
          <w:szCs w:val="24"/>
        </w:rPr>
        <w:tab/>
        <w:t>//</w:t>
      </w:r>
      <w:r>
        <w:rPr>
          <w:rFonts w:hint="eastAsia"/>
          <w:szCs w:val="24"/>
        </w:rPr>
        <w:t>交换</w:t>
      </w:r>
      <w:r>
        <w:rPr>
          <w:szCs w:val="24"/>
        </w:rPr>
        <w:t>口</w:t>
      </w:r>
      <w:r>
        <w:rPr>
          <w:rFonts w:hint="eastAsia"/>
          <w:szCs w:val="24"/>
        </w:rPr>
        <w:t>加入</w:t>
      </w:r>
      <w:r>
        <w:rPr>
          <w:szCs w:val="24"/>
        </w:rPr>
        <w:t>汇聚组</w:t>
      </w:r>
      <w:r>
        <w:rPr>
          <w:rFonts w:hint="eastAsia"/>
          <w:szCs w:val="24"/>
        </w:rPr>
        <w:t>1</w:t>
      </w:r>
    </w:p>
    <w:p w14:paraId="247F28E5" w14:textId="77777777" w:rsidR="00AB7C17" w:rsidRPr="00AB7C17" w:rsidRDefault="00AB7C17" w:rsidP="00AB7C17">
      <w:pPr>
        <w:pStyle w:val="ad"/>
        <w:ind w:left="720" w:firstLineChars="0" w:firstLine="0"/>
        <w:rPr>
          <w:szCs w:val="24"/>
        </w:rPr>
      </w:pPr>
      <w:r w:rsidRPr="00AB7C17">
        <w:rPr>
          <w:szCs w:val="24"/>
        </w:rPr>
        <w:t>S1(config-if-fastethernet0/3)# exit</w:t>
      </w:r>
    </w:p>
    <w:p w14:paraId="3D509F8D" w14:textId="77777777" w:rsidR="00AB7C17" w:rsidRPr="00AB7C17" w:rsidRDefault="00AB7C17" w:rsidP="00AB7C17">
      <w:pPr>
        <w:pStyle w:val="ad"/>
        <w:ind w:left="720" w:firstLineChars="0" w:firstLine="0"/>
        <w:rPr>
          <w:szCs w:val="24"/>
        </w:rPr>
      </w:pPr>
      <w:r w:rsidRPr="00AB7C17">
        <w:rPr>
          <w:szCs w:val="24"/>
        </w:rPr>
        <w:t>S1(config)#interface fastethernet0/4</w:t>
      </w:r>
    </w:p>
    <w:p w14:paraId="5905BB96" w14:textId="77777777" w:rsidR="00AB7C17" w:rsidRPr="00AB7C17" w:rsidRDefault="00AB7C17" w:rsidP="00AB7C17">
      <w:pPr>
        <w:pStyle w:val="ad"/>
        <w:ind w:left="720" w:firstLineChars="0" w:firstLine="0"/>
        <w:rPr>
          <w:szCs w:val="24"/>
        </w:rPr>
      </w:pPr>
      <w:r w:rsidRPr="00AB7C17">
        <w:rPr>
          <w:szCs w:val="24"/>
        </w:rPr>
        <w:t>S1(config-if-fastethernet0/4)# link-aggregation 1 active</w:t>
      </w:r>
    </w:p>
    <w:p w14:paraId="4BFA61C0" w14:textId="77777777" w:rsidR="00AB7C17" w:rsidRDefault="00AB7C17" w:rsidP="00AB7C17">
      <w:pPr>
        <w:pStyle w:val="ad"/>
        <w:ind w:left="720" w:firstLineChars="0" w:firstLine="0"/>
        <w:rPr>
          <w:szCs w:val="24"/>
        </w:rPr>
      </w:pPr>
      <w:r w:rsidRPr="00AB7C17">
        <w:rPr>
          <w:szCs w:val="24"/>
        </w:rPr>
        <w:t>S1(config-if-fastethernet0/4)# exit</w:t>
      </w:r>
    </w:p>
    <w:p w14:paraId="5F84F10B" w14:textId="77777777" w:rsidR="00AB7C17" w:rsidRPr="00AB7C17" w:rsidRDefault="00AB7C17" w:rsidP="00AB7C17">
      <w:pPr>
        <w:pStyle w:val="ad"/>
        <w:ind w:left="720" w:firstLineChars="0" w:firstLine="0"/>
        <w:rPr>
          <w:b/>
          <w:szCs w:val="24"/>
        </w:rPr>
      </w:pPr>
      <w:r w:rsidRPr="00AB7C17">
        <w:rPr>
          <w:b/>
          <w:szCs w:val="24"/>
        </w:rPr>
        <w:t>Vrrp</w:t>
      </w:r>
      <w:r w:rsidRPr="00AB7C17">
        <w:rPr>
          <w:b/>
          <w:szCs w:val="24"/>
        </w:rPr>
        <w:t>配置：</w:t>
      </w:r>
    </w:p>
    <w:p w14:paraId="0A201B3A" w14:textId="77777777" w:rsidR="00AB7C17" w:rsidRPr="00AB7C17" w:rsidRDefault="00AB7C17" w:rsidP="00AB7C17">
      <w:pPr>
        <w:pStyle w:val="ad"/>
        <w:ind w:left="720" w:firstLineChars="0" w:firstLine="0"/>
        <w:rPr>
          <w:szCs w:val="24"/>
        </w:rPr>
      </w:pPr>
      <w:r w:rsidRPr="00AB7C17">
        <w:rPr>
          <w:szCs w:val="24"/>
        </w:rPr>
        <w:t>S1(config)#ip access-list extended 1001</w:t>
      </w:r>
    </w:p>
    <w:p w14:paraId="0CC12696" w14:textId="77777777" w:rsidR="00AB7C17" w:rsidRPr="00AB7C17" w:rsidRDefault="00AB7C17" w:rsidP="00AB7C17">
      <w:pPr>
        <w:pStyle w:val="ad"/>
        <w:ind w:left="720" w:firstLineChars="0" w:firstLine="0"/>
        <w:rPr>
          <w:b/>
          <w:szCs w:val="24"/>
        </w:rPr>
      </w:pPr>
      <w:r>
        <w:rPr>
          <w:szCs w:val="24"/>
        </w:rPr>
        <w:t xml:space="preserve">S1(config-ext-nacl)# </w:t>
      </w:r>
      <w:r w:rsidRPr="00AB7C17">
        <w:rPr>
          <w:b/>
          <w:szCs w:val="24"/>
        </w:rPr>
        <w:t>deny ip 10.10.10.0 0.0.0.255 20.20.20.0 0.0.0.255</w:t>
      </w:r>
    </w:p>
    <w:p w14:paraId="68F209E7" w14:textId="77777777" w:rsidR="00AB7C17" w:rsidRPr="00AB7C17" w:rsidRDefault="00AB7C17" w:rsidP="00AB7C17">
      <w:pPr>
        <w:pStyle w:val="ad"/>
        <w:ind w:left="720" w:firstLineChars="0" w:firstLine="0"/>
        <w:rPr>
          <w:b/>
          <w:szCs w:val="24"/>
        </w:rPr>
      </w:pPr>
      <w:r w:rsidRPr="00AB7C17">
        <w:rPr>
          <w:b/>
          <w:szCs w:val="24"/>
        </w:rPr>
        <w:tab/>
      </w:r>
      <w:r w:rsidRPr="00AB7C17">
        <w:rPr>
          <w:b/>
          <w:szCs w:val="24"/>
        </w:rPr>
        <w:tab/>
      </w:r>
      <w:r w:rsidRPr="00AB7C17">
        <w:rPr>
          <w:b/>
          <w:szCs w:val="24"/>
        </w:rPr>
        <w:tab/>
      </w:r>
      <w:r w:rsidRPr="00AB7C17">
        <w:rPr>
          <w:b/>
          <w:szCs w:val="24"/>
        </w:rPr>
        <w:tab/>
      </w:r>
      <w:r w:rsidRPr="00AB7C17">
        <w:rPr>
          <w:b/>
          <w:szCs w:val="24"/>
        </w:rPr>
        <w:tab/>
      </w:r>
      <w:r w:rsidRPr="00AB7C17">
        <w:rPr>
          <w:b/>
          <w:szCs w:val="24"/>
        </w:rPr>
        <w:tab/>
        <w:t>//</w:t>
      </w:r>
      <w:r w:rsidRPr="00AB7C17">
        <w:rPr>
          <w:rFonts w:hint="eastAsia"/>
          <w:b/>
          <w:szCs w:val="24"/>
        </w:rPr>
        <w:t>防止</w:t>
      </w:r>
      <w:r w:rsidRPr="00AB7C17">
        <w:rPr>
          <w:b/>
          <w:szCs w:val="24"/>
        </w:rPr>
        <w:t>教学区和生活区互访</w:t>
      </w:r>
    </w:p>
    <w:p w14:paraId="2872D2B6" w14:textId="77777777" w:rsidR="00AB7C17" w:rsidRPr="00AB7C17" w:rsidRDefault="00AB7C17" w:rsidP="00AB7C17">
      <w:pPr>
        <w:pStyle w:val="ad"/>
        <w:ind w:left="720" w:firstLineChars="0" w:firstLine="0"/>
        <w:rPr>
          <w:szCs w:val="24"/>
        </w:rPr>
      </w:pPr>
      <w:r>
        <w:rPr>
          <w:szCs w:val="24"/>
        </w:rPr>
        <w:t xml:space="preserve">S1(config-ext-nacl)# </w:t>
      </w:r>
      <w:r w:rsidRPr="00AB7C17">
        <w:rPr>
          <w:szCs w:val="24"/>
        </w:rPr>
        <w:t>permit ip any any</w:t>
      </w:r>
    </w:p>
    <w:p w14:paraId="580A6A41" w14:textId="77777777" w:rsidR="00AB7C17" w:rsidRPr="00AB7C17" w:rsidRDefault="00AB7C17" w:rsidP="00AB7C17">
      <w:pPr>
        <w:pStyle w:val="ad"/>
        <w:ind w:left="720" w:firstLineChars="0" w:firstLine="0"/>
        <w:rPr>
          <w:szCs w:val="24"/>
        </w:rPr>
      </w:pPr>
      <w:r w:rsidRPr="00AB7C17">
        <w:rPr>
          <w:szCs w:val="24"/>
        </w:rPr>
        <w:t>S1(config-ext-nacl)# exit</w:t>
      </w:r>
    </w:p>
    <w:p w14:paraId="229B2D29" w14:textId="77777777" w:rsidR="00AB7C17" w:rsidRPr="00AB7C17" w:rsidRDefault="00AB7C17" w:rsidP="00AB7C17">
      <w:pPr>
        <w:pStyle w:val="ad"/>
        <w:ind w:left="720" w:firstLineChars="0" w:firstLine="0"/>
        <w:rPr>
          <w:szCs w:val="24"/>
        </w:rPr>
      </w:pPr>
      <w:r w:rsidRPr="00AB7C17">
        <w:rPr>
          <w:szCs w:val="24"/>
        </w:rPr>
        <w:t>S1(config)#ip access-list extended 1002</w:t>
      </w:r>
    </w:p>
    <w:p w14:paraId="362046CD" w14:textId="77777777" w:rsidR="00AB7C17" w:rsidRPr="00AB7C17" w:rsidRDefault="00AB7C17" w:rsidP="00AB7C17">
      <w:pPr>
        <w:pStyle w:val="ad"/>
        <w:ind w:left="720" w:firstLineChars="0" w:firstLine="0"/>
        <w:rPr>
          <w:szCs w:val="24"/>
        </w:rPr>
      </w:pPr>
      <w:r>
        <w:rPr>
          <w:szCs w:val="24"/>
        </w:rPr>
        <w:t xml:space="preserve">S1(config-ext-nacl)# </w:t>
      </w:r>
      <w:r w:rsidRPr="00AB7C17">
        <w:rPr>
          <w:szCs w:val="24"/>
        </w:rPr>
        <w:t>deny ip 20.20.20.0 0.0.0.255 10.10.10.0 0.0.0.255</w:t>
      </w:r>
    </w:p>
    <w:p w14:paraId="0F48F633" w14:textId="77777777" w:rsidR="00AB7C17" w:rsidRPr="00AB7C17" w:rsidRDefault="00AB7C17" w:rsidP="00AB7C17">
      <w:pPr>
        <w:pStyle w:val="ad"/>
        <w:ind w:left="720" w:firstLineChars="0" w:firstLine="0"/>
        <w:rPr>
          <w:szCs w:val="24"/>
        </w:rPr>
      </w:pPr>
      <w:r>
        <w:rPr>
          <w:szCs w:val="24"/>
        </w:rPr>
        <w:t xml:space="preserve">S1(config-ext-nacl)# </w:t>
      </w:r>
      <w:r w:rsidRPr="00AB7C17">
        <w:rPr>
          <w:szCs w:val="24"/>
        </w:rPr>
        <w:t>permit ip any any</w:t>
      </w:r>
    </w:p>
    <w:p w14:paraId="7D19C031" w14:textId="77777777" w:rsidR="00AB7C17" w:rsidRPr="00AB7C17" w:rsidRDefault="00AB7C17" w:rsidP="00AB7C17">
      <w:pPr>
        <w:pStyle w:val="ad"/>
        <w:ind w:left="720" w:firstLineChars="0" w:firstLine="0"/>
        <w:rPr>
          <w:szCs w:val="24"/>
        </w:rPr>
      </w:pPr>
      <w:r w:rsidRPr="00AB7C17">
        <w:rPr>
          <w:szCs w:val="24"/>
        </w:rPr>
        <w:t>S1(config-ext-nacl)# exit</w:t>
      </w:r>
    </w:p>
    <w:p w14:paraId="5FEF0472" w14:textId="77777777" w:rsidR="00AB7C17" w:rsidRPr="00AB7C17" w:rsidRDefault="00AB7C17" w:rsidP="00AB7C17">
      <w:pPr>
        <w:pStyle w:val="ad"/>
        <w:ind w:left="720" w:firstLineChars="0" w:firstLine="0"/>
        <w:rPr>
          <w:szCs w:val="24"/>
        </w:rPr>
      </w:pPr>
      <w:r w:rsidRPr="00AB7C17">
        <w:rPr>
          <w:szCs w:val="24"/>
        </w:rPr>
        <w:t>S1(config)#interface vlan10</w:t>
      </w:r>
    </w:p>
    <w:p w14:paraId="6F8A71F0" w14:textId="77777777" w:rsidR="00AB7C17" w:rsidRPr="00AB7C17" w:rsidRDefault="00AB7C17" w:rsidP="00AB7C17">
      <w:pPr>
        <w:pStyle w:val="ad"/>
        <w:ind w:left="720" w:firstLineChars="0" w:firstLine="0"/>
        <w:rPr>
          <w:szCs w:val="24"/>
        </w:rPr>
      </w:pPr>
      <w:r w:rsidRPr="00AB7C17">
        <w:rPr>
          <w:szCs w:val="24"/>
        </w:rPr>
        <w:t>S1(config-if-vlan10)# ip address 10.10.10.1 255.255.255.0</w:t>
      </w:r>
    </w:p>
    <w:p w14:paraId="2D41ECF0" w14:textId="77777777" w:rsidR="00AB7C17" w:rsidRPr="00AB7C17" w:rsidRDefault="00AB7C17" w:rsidP="00AB7C17">
      <w:pPr>
        <w:pStyle w:val="ad"/>
        <w:ind w:left="720" w:firstLineChars="0" w:firstLine="0"/>
        <w:rPr>
          <w:szCs w:val="24"/>
        </w:rPr>
      </w:pPr>
      <w:r w:rsidRPr="00AB7C17">
        <w:rPr>
          <w:szCs w:val="24"/>
        </w:rPr>
        <w:lastRenderedPageBreak/>
        <w:t>S1(config-if-vlan10)# ip access-group 1001 in</w:t>
      </w:r>
      <w:r>
        <w:rPr>
          <w:szCs w:val="24"/>
        </w:rPr>
        <w:tab/>
      </w:r>
      <w:r>
        <w:rPr>
          <w:szCs w:val="24"/>
        </w:rPr>
        <w:tab/>
        <w:t>//in</w:t>
      </w:r>
      <w:r>
        <w:rPr>
          <w:rFonts w:hint="eastAsia"/>
          <w:szCs w:val="24"/>
        </w:rPr>
        <w:t>方向调用</w:t>
      </w:r>
      <w:r>
        <w:rPr>
          <w:szCs w:val="24"/>
        </w:rPr>
        <w:t>扩展</w:t>
      </w:r>
      <w:r>
        <w:rPr>
          <w:szCs w:val="24"/>
        </w:rPr>
        <w:t>acl1001</w:t>
      </w:r>
    </w:p>
    <w:p w14:paraId="552B8AA1" w14:textId="77777777" w:rsidR="00AB7C17" w:rsidRPr="00AB7C17" w:rsidRDefault="00AB7C17" w:rsidP="00AB7C17">
      <w:pPr>
        <w:pStyle w:val="ad"/>
        <w:ind w:left="720" w:firstLineChars="0" w:firstLine="0"/>
        <w:rPr>
          <w:szCs w:val="24"/>
        </w:rPr>
      </w:pPr>
      <w:r w:rsidRPr="00AB7C17">
        <w:rPr>
          <w:szCs w:val="24"/>
        </w:rPr>
        <w:t>S1(config-if-vlan10)# vrrp 10 ip 10.10.10.254</w:t>
      </w:r>
      <w:r>
        <w:rPr>
          <w:szCs w:val="24"/>
        </w:rPr>
        <w:tab/>
      </w:r>
      <w:r>
        <w:rPr>
          <w:szCs w:val="24"/>
        </w:rPr>
        <w:tab/>
        <w:t>//</w:t>
      </w:r>
      <w:r>
        <w:rPr>
          <w:rFonts w:hint="eastAsia"/>
          <w:szCs w:val="24"/>
        </w:rPr>
        <w:t>配置</w:t>
      </w:r>
      <w:r>
        <w:rPr>
          <w:szCs w:val="24"/>
        </w:rPr>
        <w:t>虚拟</w:t>
      </w:r>
      <w:r>
        <w:rPr>
          <w:szCs w:val="24"/>
        </w:rPr>
        <w:t>ip</w:t>
      </w:r>
      <w:r>
        <w:rPr>
          <w:szCs w:val="24"/>
        </w:rPr>
        <w:t>地址作为网关</w:t>
      </w:r>
    </w:p>
    <w:p w14:paraId="02721B5B" w14:textId="77777777" w:rsidR="00AB7C17" w:rsidRPr="00AB7C17" w:rsidRDefault="00AB7C17" w:rsidP="00AB7C17">
      <w:pPr>
        <w:pStyle w:val="ad"/>
        <w:ind w:left="720" w:firstLineChars="0" w:firstLine="0"/>
        <w:rPr>
          <w:szCs w:val="24"/>
        </w:rPr>
      </w:pPr>
      <w:r w:rsidRPr="00AB7C17">
        <w:rPr>
          <w:szCs w:val="24"/>
        </w:rPr>
        <w:t>S1(config-if-vlan10)# vrrp 10 priority 150</w:t>
      </w:r>
      <w:r>
        <w:rPr>
          <w:szCs w:val="24"/>
        </w:rPr>
        <w:tab/>
      </w:r>
      <w:r>
        <w:rPr>
          <w:szCs w:val="24"/>
        </w:rPr>
        <w:tab/>
        <w:t>//</w:t>
      </w:r>
      <w:r>
        <w:rPr>
          <w:rFonts w:hint="eastAsia"/>
          <w:szCs w:val="24"/>
        </w:rPr>
        <w:t>增大</w:t>
      </w:r>
      <w:r>
        <w:rPr>
          <w:szCs w:val="24"/>
        </w:rPr>
        <w:t>优先级成为</w:t>
      </w:r>
      <w:r>
        <w:rPr>
          <w:szCs w:val="24"/>
        </w:rPr>
        <w:t>master</w:t>
      </w:r>
    </w:p>
    <w:p w14:paraId="6E9035DE" w14:textId="77777777" w:rsidR="00AB7C17" w:rsidRPr="00AB7C17" w:rsidRDefault="00AB7C17" w:rsidP="00AB7C17">
      <w:pPr>
        <w:pStyle w:val="ad"/>
        <w:ind w:left="720" w:firstLineChars="0" w:firstLine="0"/>
        <w:rPr>
          <w:b/>
          <w:i/>
          <w:szCs w:val="24"/>
        </w:rPr>
      </w:pPr>
      <w:r w:rsidRPr="00AB7C17">
        <w:rPr>
          <w:szCs w:val="24"/>
        </w:rPr>
        <w:t>S1(config-if-vlan10)#</w:t>
      </w:r>
      <w:r w:rsidRPr="00AB7C17">
        <w:rPr>
          <w:b/>
          <w:i/>
          <w:szCs w:val="24"/>
        </w:rPr>
        <w:t xml:space="preserve"> vrrp 10 track vlan100 60</w:t>
      </w:r>
      <w:r w:rsidRPr="00AB7C17">
        <w:rPr>
          <w:b/>
          <w:i/>
          <w:szCs w:val="24"/>
        </w:rPr>
        <w:tab/>
      </w:r>
      <w:r w:rsidRPr="00AB7C17">
        <w:rPr>
          <w:b/>
          <w:i/>
          <w:szCs w:val="24"/>
        </w:rPr>
        <w:tab/>
      </w:r>
    </w:p>
    <w:p w14:paraId="2D6F6E41" w14:textId="77777777" w:rsidR="00AB7C17" w:rsidRPr="00AB7C17" w:rsidRDefault="00AB7C17" w:rsidP="00AB7C17">
      <w:pPr>
        <w:ind w:firstLineChars="0" w:firstLine="480"/>
        <w:rPr>
          <w:b/>
          <w:i/>
          <w:szCs w:val="24"/>
        </w:rPr>
      </w:pPr>
      <w:r w:rsidRPr="00AB7C17">
        <w:rPr>
          <w:b/>
          <w:i/>
          <w:szCs w:val="24"/>
        </w:rPr>
        <w:t>//vrrp 10</w:t>
      </w:r>
      <w:r w:rsidRPr="00AB7C17">
        <w:rPr>
          <w:rFonts w:hint="eastAsia"/>
          <w:b/>
          <w:i/>
          <w:szCs w:val="24"/>
        </w:rPr>
        <w:t>检测</w:t>
      </w:r>
      <w:r w:rsidRPr="00AB7C17">
        <w:rPr>
          <w:b/>
          <w:i/>
          <w:szCs w:val="24"/>
        </w:rPr>
        <w:t>vlan100</w:t>
      </w:r>
      <w:r w:rsidRPr="00AB7C17">
        <w:rPr>
          <w:b/>
          <w:i/>
          <w:szCs w:val="24"/>
        </w:rPr>
        <w:t>状态</w:t>
      </w:r>
      <w:r w:rsidRPr="00AB7C17">
        <w:rPr>
          <w:rFonts w:hint="eastAsia"/>
          <w:b/>
          <w:i/>
          <w:szCs w:val="24"/>
        </w:rPr>
        <w:t>，</w:t>
      </w:r>
      <w:r w:rsidRPr="00AB7C17">
        <w:rPr>
          <w:b/>
          <w:i/>
          <w:szCs w:val="24"/>
        </w:rPr>
        <w:t>若</w:t>
      </w:r>
      <w:r w:rsidRPr="00AB7C17">
        <w:rPr>
          <w:b/>
          <w:i/>
          <w:szCs w:val="24"/>
        </w:rPr>
        <w:t>vlan100 down</w:t>
      </w:r>
      <w:r w:rsidRPr="00AB7C17">
        <w:rPr>
          <w:b/>
          <w:i/>
          <w:szCs w:val="24"/>
        </w:rPr>
        <w:t>，则</w:t>
      </w:r>
      <w:r w:rsidRPr="00AB7C17">
        <w:rPr>
          <w:rFonts w:hint="eastAsia"/>
          <w:b/>
          <w:i/>
          <w:szCs w:val="24"/>
        </w:rPr>
        <w:t>vrrp</w:t>
      </w:r>
      <w:r w:rsidRPr="00AB7C17">
        <w:rPr>
          <w:b/>
          <w:i/>
          <w:szCs w:val="24"/>
        </w:rPr>
        <w:t>10</w:t>
      </w:r>
      <w:r w:rsidRPr="00AB7C17">
        <w:rPr>
          <w:rFonts w:hint="eastAsia"/>
          <w:b/>
          <w:i/>
          <w:szCs w:val="24"/>
        </w:rPr>
        <w:t>优先级</w:t>
      </w:r>
      <w:r w:rsidRPr="00AB7C17">
        <w:rPr>
          <w:b/>
          <w:i/>
          <w:szCs w:val="24"/>
        </w:rPr>
        <w:t>自动减少</w:t>
      </w:r>
      <w:r w:rsidRPr="00AB7C17">
        <w:rPr>
          <w:rFonts w:hint="eastAsia"/>
          <w:b/>
          <w:i/>
          <w:szCs w:val="24"/>
        </w:rPr>
        <w:t>60</w:t>
      </w:r>
    </w:p>
    <w:p w14:paraId="26E56DAF" w14:textId="77777777" w:rsidR="00AB7C17" w:rsidRPr="00AB7C17" w:rsidRDefault="00AB7C17" w:rsidP="00AB7C17">
      <w:pPr>
        <w:pStyle w:val="ad"/>
        <w:ind w:left="720" w:firstLineChars="0" w:firstLine="0"/>
        <w:rPr>
          <w:b/>
          <w:szCs w:val="24"/>
        </w:rPr>
      </w:pPr>
      <w:r w:rsidRPr="00AB7C17">
        <w:rPr>
          <w:szCs w:val="24"/>
        </w:rPr>
        <w:t>S1(config-if-vlan10)#</w:t>
      </w:r>
      <w:r w:rsidRPr="00AB7C17">
        <w:rPr>
          <w:b/>
          <w:szCs w:val="24"/>
        </w:rPr>
        <w:t xml:space="preserve">vrrp 10 preempt </w:t>
      </w:r>
      <w:r w:rsidRPr="00AB7C17">
        <w:rPr>
          <w:b/>
          <w:szCs w:val="24"/>
        </w:rPr>
        <w:tab/>
      </w:r>
      <w:r w:rsidRPr="00AB7C17">
        <w:rPr>
          <w:b/>
          <w:szCs w:val="24"/>
        </w:rPr>
        <w:tab/>
        <w:t>//</w:t>
      </w:r>
      <w:r w:rsidRPr="00AB7C17">
        <w:rPr>
          <w:rFonts w:hint="eastAsia"/>
          <w:b/>
          <w:szCs w:val="24"/>
        </w:rPr>
        <w:t>开启</w:t>
      </w:r>
      <w:r w:rsidRPr="00AB7C17">
        <w:rPr>
          <w:b/>
          <w:szCs w:val="24"/>
        </w:rPr>
        <w:t>vrrp</w:t>
      </w:r>
      <w:r w:rsidRPr="00AB7C17">
        <w:rPr>
          <w:b/>
          <w:szCs w:val="24"/>
        </w:rPr>
        <w:t>抢占模式</w:t>
      </w:r>
    </w:p>
    <w:p w14:paraId="4AADA3A5" w14:textId="77777777" w:rsidR="00AB7C17" w:rsidRPr="00AB7C17" w:rsidRDefault="00AB7C17" w:rsidP="00AB7C17">
      <w:pPr>
        <w:pStyle w:val="ad"/>
        <w:ind w:left="720" w:firstLineChars="0" w:firstLine="0"/>
        <w:rPr>
          <w:szCs w:val="24"/>
        </w:rPr>
      </w:pPr>
      <w:r w:rsidRPr="00AB7C17">
        <w:rPr>
          <w:szCs w:val="24"/>
        </w:rPr>
        <w:t>S1(config-if-vlan10)#exit</w:t>
      </w:r>
    </w:p>
    <w:p w14:paraId="026BDF51" w14:textId="77777777" w:rsidR="00AB7C17" w:rsidRPr="00AB7C17" w:rsidRDefault="00AB7C17" w:rsidP="00AB7C17">
      <w:pPr>
        <w:pStyle w:val="ad"/>
        <w:ind w:left="720" w:firstLineChars="0" w:firstLine="0"/>
        <w:rPr>
          <w:szCs w:val="24"/>
        </w:rPr>
      </w:pPr>
      <w:r w:rsidRPr="00AB7C17">
        <w:rPr>
          <w:szCs w:val="24"/>
        </w:rPr>
        <w:t>S1(config)#interface vlan20</w:t>
      </w:r>
    </w:p>
    <w:p w14:paraId="7F62C8E4" w14:textId="77777777" w:rsidR="00AB7C17" w:rsidRPr="00AB7C17" w:rsidRDefault="00AB7C17" w:rsidP="00AB7C17">
      <w:pPr>
        <w:pStyle w:val="ad"/>
        <w:ind w:left="720" w:firstLineChars="0" w:firstLine="0"/>
        <w:rPr>
          <w:szCs w:val="24"/>
        </w:rPr>
      </w:pPr>
      <w:r w:rsidRPr="00AB7C17">
        <w:rPr>
          <w:szCs w:val="24"/>
        </w:rPr>
        <w:t>S1(config-if-vlan20)# ip address 20.20.20.1 255.255.255.0</w:t>
      </w:r>
    </w:p>
    <w:p w14:paraId="0BC1C1F4" w14:textId="77777777" w:rsidR="00AB7C17" w:rsidRPr="00AB7C17" w:rsidRDefault="00AB7C17" w:rsidP="00AB7C17">
      <w:pPr>
        <w:pStyle w:val="ad"/>
        <w:ind w:left="720" w:firstLineChars="0" w:firstLine="0"/>
        <w:rPr>
          <w:szCs w:val="24"/>
        </w:rPr>
      </w:pPr>
      <w:r w:rsidRPr="00AB7C17">
        <w:rPr>
          <w:szCs w:val="24"/>
        </w:rPr>
        <w:t>S1(config-if-vlan20)# ip access-group 1002 in</w:t>
      </w:r>
    </w:p>
    <w:p w14:paraId="233A6012" w14:textId="77777777" w:rsidR="00AB7C17" w:rsidRPr="00AB7C17" w:rsidRDefault="00AB7C17" w:rsidP="00AB7C17">
      <w:pPr>
        <w:pStyle w:val="ad"/>
        <w:ind w:left="720" w:firstLineChars="0" w:firstLine="0"/>
        <w:rPr>
          <w:szCs w:val="24"/>
        </w:rPr>
      </w:pPr>
      <w:r w:rsidRPr="00AB7C17">
        <w:rPr>
          <w:szCs w:val="24"/>
        </w:rPr>
        <w:t>S1(config-if-vlan20)# vrrp 20 ip 20.20.20.254</w:t>
      </w:r>
    </w:p>
    <w:p w14:paraId="11844F62" w14:textId="77777777" w:rsidR="00AB7C17" w:rsidRPr="00AB7C17" w:rsidRDefault="00AB7C17" w:rsidP="00AB7C17">
      <w:pPr>
        <w:pStyle w:val="ad"/>
        <w:ind w:left="720" w:firstLineChars="0" w:firstLine="0"/>
        <w:rPr>
          <w:szCs w:val="24"/>
        </w:rPr>
      </w:pPr>
      <w:r w:rsidRPr="00AB7C17">
        <w:rPr>
          <w:szCs w:val="24"/>
        </w:rPr>
        <w:t xml:space="preserve">S1(config-if-vlan20)#vrrp 20 preempt </w:t>
      </w:r>
    </w:p>
    <w:p w14:paraId="1BE628F6" w14:textId="77777777" w:rsidR="00AB7C17" w:rsidRDefault="00AB7C17" w:rsidP="00AB7C17">
      <w:pPr>
        <w:pStyle w:val="ad"/>
        <w:ind w:left="720" w:firstLineChars="0" w:firstLine="0"/>
        <w:rPr>
          <w:szCs w:val="24"/>
        </w:rPr>
      </w:pPr>
      <w:r w:rsidRPr="00AB7C17">
        <w:rPr>
          <w:szCs w:val="24"/>
        </w:rPr>
        <w:t>S1(config-if-vlan20)#exit</w:t>
      </w:r>
    </w:p>
    <w:p w14:paraId="67BE2E58" w14:textId="77777777" w:rsidR="00AB7C17" w:rsidRPr="00AB7C17" w:rsidRDefault="00AB7C17" w:rsidP="00AB7C17">
      <w:pPr>
        <w:pStyle w:val="ad"/>
        <w:ind w:left="720" w:firstLineChars="0" w:firstLine="0"/>
        <w:rPr>
          <w:b/>
          <w:szCs w:val="24"/>
        </w:rPr>
      </w:pPr>
      <w:r w:rsidRPr="00AB7C17">
        <w:rPr>
          <w:szCs w:val="24"/>
        </w:rPr>
        <w:t>S1(config)#</w:t>
      </w:r>
      <w:r w:rsidRPr="00AB7C17">
        <w:rPr>
          <w:b/>
          <w:szCs w:val="24"/>
        </w:rPr>
        <w:t>ip dhcp-server 12.1.1.2</w:t>
      </w:r>
      <w:r w:rsidRPr="00AB7C17">
        <w:rPr>
          <w:b/>
          <w:szCs w:val="24"/>
        </w:rPr>
        <w:tab/>
      </w:r>
      <w:r w:rsidRPr="00AB7C17">
        <w:rPr>
          <w:b/>
          <w:szCs w:val="24"/>
        </w:rPr>
        <w:tab/>
      </w:r>
      <w:r w:rsidRPr="00AB7C17">
        <w:rPr>
          <w:b/>
          <w:szCs w:val="24"/>
        </w:rPr>
        <w:tab/>
        <w:t>//</w:t>
      </w:r>
      <w:r w:rsidRPr="00AB7C17">
        <w:rPr>
          <w:rFonts w:hint="eastAsia"/>
          <w:b/>
          <w:szCs w:val="24"/>
        </w:rPr>
        <w:t>开启</w:t>
      </w:r>
      <w:r w:rsidRPr="00AB7C17">
        <w:rPr>
          <w:b/>
          <w:szCs w:val="24"/>
        </w:rPr>
        <w:t>dhcp</w:t>
      </w:r>
      <w:r w:rsidRPr="00AB7C17">
        <w:rPr>
          <w:b/>
          <w:szCs w:val="24"/>
        </w:rPr>
        <w:t>中继服务</w:t>
      </w:r>
    </w:p>
    <w:p w14:paraId="0604E307" w14:textId="77777777" w:rsidR="002F6F39" w:rsidRPr="002F6F39" w:rsidRDefault="002A420D" w:rsidP="002F6F39">
      <w:pPr>
        <w:pStyle w:val="ad"/>
        <w:ind w:left="720" w:firstLineChars="0" w:firstLine="0"/>
        <w:rPr>
          <w:b/>
          <w:szCs w:val="24"/>
        </w:rPr>
      </w:pPr>
      <w:r>
        <w:rPr>
          <w:rFonts w:hint="eastAsia"/>
          <w:b/>
          <w:szCs w:val="24"/>
        </w:rPr>
        <w:t>S</w:t>
      </w:r>
      <w:r w:rsidR="00AB7C17" w:rsidRPr="00AB7C17">
        <w:rPr>
          <w:rFonts w:hint="eastAsia"/>
          <w:b/>
          <w:szCs w:val="24"/>
        </w:rPr>
        <w:t>2</w:t>
      </w:r>
      <w:r w:rsidR="00AB7C17" w:rsidRPr="00AB7C17">
        <w:rPr>
          <w:rFonts w:hint="eastAsia"/>
          <w:b/>
          <w:szCs w:val="24"/>
        </w:rPr>
        <w:t>链路</w:t>
      </w:r>
      <w:r w:rsidR="00AB7C17" w:rsidRPr="00AB7C17">
        <w:rPr>
          <w:b/>
          <w:szCs w:val="24"/>
        </w:rPr>
        <w:t>汇聚配置：</w:t>
      </w:r>
    </w:p>
    <w:p w14:paraId="04863D18" w14:textId="77777777" w:rsidR="002F6F39" w:rsidRPr="002F6F39" w:rsidRDefault="002F6F39" w:rsidP="002F6F39">
      <w:pPr>
        <w:pStyle w:val="ad"/>
        <w:ind w:left="720" w:firstLineChars="0" w:firstLine="0"/>
        <w:rPr>
          <w:szCs w:val="24"/>
        </w:rPr>
      </w:pPr>
      <w:r w:rsidRPr="002F6F39">
        <w:rPr>
          <w:szCs w:val="24"/>
        </w:rPr>
        <w:t>S2(config)#vlan 10,20,200</w:t>
      </w:r>
    </w:p>
    <w:p w14:paraId="2CE26204" w14:textId="77777777" w:rsidR="002F6F39" w:rsidRPr="002F6F39" w:rsidRDefault="002F6F39" w:rsidP="002F6F39">
      <w:pPr>
        <w:pStyle w:val="ad"/>
        <w:ind w:left="720" w:firstLineChars="0" w:firstLine="0"/>
        <w:rPr>
          <w:szCs w:val="24"/>
        </w:rPr>
      </w:pPr>
      <w:r w:rsidRPr="002F6F39">
        <w:rPr>
          <w:szCs w:val="24"/>
        </w:rPr>
        <w:t>S2(config)#interface fastethernet0/1</w:t>
      </w:r>
    </w:p>
    <w:p w14:paraId="03D6F1F3" w14:textId="77777777" w:rsidR="002F6F39" w:rsidRPr="002F6F39" w:rsidRDefault="002F6F39" w:rsidP="002F6F39">
      <w:pPr>
        <w:pStyle w:val="ad"/>
        <w:ind w:left="720" w:firstLineChars="0" w:firstLine="0"/>
        <w:rPr>
          <w:szCs w:val="24"/>
        </w:rPr>
      </w:pPr>
      <w:r w:rsidRPr="002F6F39">
        <w:rPr>
          <w:szCs w:val="24"/>
        </w:rPr>
        <w:t>S2(config-if-fastethernet0/1)# switchport access vlan 200</w:t>
      </w:r>
    </w:p>
    <w:p w14:paraId="680C971F" w14:textId="77777777" w:rsidR="002F6F39" w:rsidRPr="002F6F39" w:rsidRDefault="002F6F39" w:rsidP="002F6F39">
      <w:pPr>
        <w:pStyle w:val="ad"/>
        <w:ind w:left="720" w:firstLineChars="0" w:firstLine="0"/>
        <w:rPr>
          <w:szCs w:val="24"/>
        </w:rPr>
      </w:pPr>
      <w:r w:rsidRPr="002F6F39">
        <w:rPr>
          <w:szCs w:val="24"/>
        </w:rPr>
        <w:t>S2(config-if-fastethernet0/1)# exit</w:t>
      </w:r>
    </w:p>
    <w:p w14:paraId="460E61AB" w14:textId="77777777" w:rsidR="002F6F39" w:rsidRPr="002F6F39" w:rsidRDefault="002F6F39" w:rsidP="002F6F39">
      <w:pPr>
        <w:pStyle w:val="ad"/>
        <w:ind w:left="720" w:firstLineChars="0" w:firstLine="0"/>
        <w:rPr>
          <w:szCs w:val="24"/>
        </w:rPr>
      </w:pPr>
      <w:r w:rsidRPr="002F6F39">
        <w:rPr>
          <w:szCs w:val="24"/>
        </w:rPr>
        <w:t>S2(config)#interface fastethernet0/2</w:t>
      </w:r>
    </w:p>
    <w:p w14:paraId="30C5BC0E" w14:textId="77777777" w:rsidR="002F6F39" w:rsidRPr="002F6F39" w:rsidRDefault="002F6F39" w:rsidP="002F6F39">
      <w:pPr>
        <w:pStyle w:val="ad"/>
        <w:ind w:left="720" w:firstLineChars="0" w:firstLine="0"/>
        <w:rPr>
          <w:szCs w:val="24"/>
        </w:rPr>
      </w:pPr>
      <w:r w:rsidRPr="002F6F39">
        <w:rPr>
          <w:szCs w:val="24"/>
        </w:rPr>
        <w:t>S2(config-if-fastethernet0/2)# switchport mode trunk</w:t>
      </w:r>
    </w:p>
    <w:p w14:paraId="2CCC443F" w14:textId="77777777" w:rsidR="002F6F39" w:rsidRPr="002F6F39" w:rsidRDefault="002F6F39" w:rsidP="002F6F39">
      <w:pPr>
        <w:pStyle w:val="ad"/>
        <w:ind w:left="720" w:firstLineChars="0" w:firstLine="0"/>
        <w:rPr>
          <w:szCs w:val="24"/>
        </w:rPr>
      </w:pPr>
      <w:r w:rsidRPr="002F6F39">
        <w:rPr>
          <w:szCs w:val="24"/>
        </w:rPr>
        <w:t>S2(config-if-fastethernet0/2)# switchport trunk allowed vlan all</w:t>
      </w:r>
    </w:p>
    <w:p w14:paraId="3362F297" w14:textId="77777777" w:rsidR="002F6F39" w:rsidRPr="002F6F39" w:rsidRDefault="002F6F39" w:rsidP="002F6F39">
      <w:pPr>
        <w:pStyle w:val="ad"/>
        <w:ind w:left="720" w:firstLineChars="0" w:firstLine="0"/>
        <w:rPr>
          <w:szCs w:val="24"/>
        </w:rPr>
      </w:pPr>
      <w:r w:rsidRPr="002F6F39">
        <w:rPr>
          <w:szCs w:val="24"/>
        </w:rPr>
        <w:t>S2(config-if-fastethernet0/2)# switchport trunk pvid vlan 1</w:t>
      </w:r>
    </w:p>
    <w:p w14:paraId="76014C31" w14:textId="77777777" w:rsidR="002F6F39" w:rsidRPr="002F6F39" w:rsidRDefault="002F6F39" w:rsidP="002F6F39">
      <w:pPr>
        <w:pStyle w:val="ad"/>
        <w:ind w:left="720" w:firstLineChars="0" w:firstLine="0"/>
        <w:rPr>
          <w:szCs w:val="24"/>
        </w:rPr>
      </w:pPr>
      <w:r w:rsidRPr="002F6F39">
        <w:rPr>
          <w:szCs w:val="24"/>
        </w:rPr>
        <w:t>S2(config-if-fastethernet0/2)# exit</w:t>
      </w:r>
    </w:p>
    <w:p w14:paraId="2AD4DCA1" w14:textId="77777777" w:rsidR="002F6F39" w:rsidRPr="002F6F39" w:rsidRDefault="002F6F39" w:rsidP="002F6F39">
      <w:pPr>
        <w:pStyle w:val="ad"/>
        <w:ind w:left="720" w:firstLineChars="0" w:firstLine="0"/>
        <w:rPr>
          <w:szCs w:val="24"/>
        </w:rPr>
      </w:pPr>
      <w:r w:rsidRPr="002F6F39">
        <w:rPr>
          <w:szCs w:val="24"/>
        </w:rPr>
        <w:t>S2(config)#interface vlan200</w:t>
      </w:r>
    </w:p>
    <w:p w14:paraId="4320C476" w14:textId="77777777" w:rsidR="002F6F39" w:rsidRPr="002F6F39" w:rsidRDefault="002F6F39" w:rsidP="002F6F39">
      <w:pPr>
        <w:pStyle w:val="ad"/>
        <w:ind w:left="720" w:firstLineChars="0" w:firstLine="0"/>
        <w:rPr>
          <w:szCs w:val="24"/>
        </w:rPr>
      </w:pPr>
      <w:r w:rsidRPr="002F6F39">
        <w:rPr>
          <w:szCs w:val="24"/>
        </w:rPr>
        <w:t>S2(config-if-vlan200)# ip address 22.1.1.1 255.255.255.0</w:t>
      </w:r>
    </w:p>
    <w:p w14:paraId="5B1DB0A4" w14:textId="77777777" w:rsidR="002F6F39" w:rsidRPr="002F6F39" w:rsidRDefault="002F6F39" w:rsidP="002F6F39">
      <w:pPr>
        <w:pStyle w:val="ad"/>
        <w:ind w:left="720" w:firstLineChars="0" w:firstLine="0"/>
        <w:rPr>
          <w:szCs w:val="24"/>
        </w:rPr>
      </w:pPr>
      <w:r w:rsidRPr="002F6F39">
        <w:rPr>
          <w:szCs w:val="24"/>
        </w:rPr>
        <w:t>S2(config-if-vlan200)# keepalive gateway 22.1.1.2</w:t>
      </w:r>
    </w:p>
    <w:p w14:paraId="1D0E7240" w14:textId="77777777" w:rsidR="002F6F39" w:rsidRPr="002F6F39" w:rsidRDefault="002F6F39" w:rsidP="002F6F39">
      <w:pPr>
        <w:pStyle w:val="ad"/>
        <w:ind w:left="720" w:firstLineChars="0" w:firstLine="0"/>
        <w:rPr>
          <w:szCs w:val="24"/>
        </w:rPr>
      </w:pPr>
      <w:r w:rsidRPr="002F6F39">
        <w:rPr>
          <w:szCs w:val="24"/>
        </w:rPr>
        <w:lastRenderedPageBreak/>
        <w:t>S2(config-if-vlan200)# exit</w:t>
      </w:r>
    </w:p>
    <w:p w14:paraId="4E41BF97" w14:textId="77777777" w:rsidR="002F6F39" w:rsidRPr="002F6F39" w:rsidRDefault="002F6F39" w:rsidP="002F6F39">
      <w:pPr>
        <w:pStyle w:val="ad"/>
        <w:ind w:left="720" w:firstLineChars="0" w:firstLine="0"/>
        <w:rPr>
          <w:szCs w:val="24"/>
        </w:rPr>
      </w:pPr>
      <w:r w:rsidRPr="002F6F39">
        <w:rPr>
          <w:szCs w:val="24"/>
        </w:rPr>
        <w:t>S2(config)#</w:t>
      </w:r>
      <w:r w:rsidRPr="00675DFD">
        <w:rPr>
          <w:b/>
          <w:szCs w:val="24"/>
        </w:rPr>
        <w:t>link-aggregation 1 mode lacp</w:t>
      </w:r>
    </w:p>
    <w:p w14:paraId="4B5FE27D" w14:textId="77777777" w:rsidR="002F6F39" w:rsidRPr="002F6F39" w:rsidRDefault="002F6F39" w:rsidP="002F6F39">
      <w:pPr>
        <w:pStyle w:val="ad"/>
        <w:ind w:left="720" w:firstLineChars="0" w:firstLine="0"/>
        <w:rPr>
          <w:szCs w:val="24"/>
        </w:rPr>
      </w:pPr>
      <w:r w:rsidRPr="002F6F39">
        <w:rPr>
          <w:szCs w:val="24"/>
        </w:rPr>
        <w:t>S2(config)#interface fastethernet0/3</w:t>
      </w:r>
    </w:p>
    <w:p w14:paraId="3880BF0F" w14:textId="77777777" w:rsidR="002F6F39" w:rsidRPr="002F6F39" w:rsidRDefault="002F6F39" w:rsidP="002F6F39">
      <w:pPr>
        <w:pStyle w:val="ad"/>
        <w:ind w:left="720" w:firstLineChars="0" w:firstLine="0"/>
        <w:rPr>
          <w:szCs w:val="24"/>
        </w:rPr>
      </w:pPr>
      <w:r w:rsidRPr="002F6F39">
        <w:rPr>
          <w:szCs w:val="24"/>
        </w:rPr>
        <w:t>S2(config-if-fastethernet0/3)# link-aggregation 1 active</w:t>
      </w:r>
    </w:p>
    <w:p w14:paraId="3E2E80A2" w14:textId="77777777" w:rsidR="002F6F39" w:rsidRPr="002F6F39" w:rsidRDefault="002F6F39" w:rsidP="002F6F39">
      <w:pPr>
        <w:pStyle w:val="ad"/>
        <w:ind w:left="720" w:firstLineChars="0" w:firstLine="0"/>
        <w:rPr>
          <w:szCs w:val="24"/>
        </w:rPr>
      </w:pPr>
      <w:r w:rsidRPr="002F6F39">
        <w:rPr>
          <w:szCs w:val="24"/>
        </w:rPr>
        <w:t>S2(config-if-fastethernet0/3)# exit</w:t>
      </w:r>
    </w:p>
    <w:p w14:paraId="1909AD0E" w14:textId="77777777" w:rsidR="002F6F39" w:rsidRPr="002F6F39" w:rsidRDefault="002F6F39" w:rsidP="002F6F39">
      <w:pPr>
        <w:pStyle w:val="ad"/>
        <w:ind w:left="720" w:firstLineChars="0" w:firstLine="0"/>
        <w:rPr>
          <w:szCs w:val="24"/>
        </w:rPr>
      </w:pPr>
      <w:r w:rsidRPr="002F6F39">
        <w:rPr>
          <w:szCs w:val="24"/>
        </w:rPr>
        <w:t>S2(config)#interface fastethernet0/4</w:t>
      </w:r>
    </w:p>
    <w:p w14:paraId="2340C2A3" w14:textId="77777777" w:rsidR="002F6F39" w:rsidRPr="002F6F39" w:rsidRDefault="002F6F39" w:rsidP="002F6F39">
      <w:pPr>
        <w:pStyle w:val="ad"/>
        <w:ind w:left="720" w:firstLineChars="0" w:firstLine="0"/>
        <w:rPr>
          <w:szCs w:val="24"/>
        </w:rPr>
      </w:pPr>
      <w:r w:rsidRPr="002F6F39">
        <w:rPr>
          <w:szCs w:val="24"/>
        </w:rPr>
        <w:t>S2(config-if-fastethernet0/4)# link-aggregation 1 active</w:t>
      </w:r>
    </w:p>
    <w:p w14:paraId="0677A4CF" w14:textId="77777777" w:rsidR="002F6F39" w:rsidRPr="002F6F39" w:rsidRDefault="002F6F39" w:rsidP="002F6F39">
      <w:pPr>
        <w:pStyle w:val="ad"/>
        <w:ind w:left="720" w:firstLineChars="0" w:firstLine="0"/>
        <w:rPr>
          <w:szCs w:val="24"/>
        </w:rPr>
      </w:pPr>
      <w:r w:rsidRPr="002F6F39">
        <w:rPr>
          <w:szCs w:val="24"/>
        </w:rPr>
        <w:t>S2(config-if-fastethernet0/4)# exit</w:t>
      </w:r>
    </w:p>
    <w:p w14:paraId="36FA5884" w14:textId="77777777" w:rsidR="002F6F39" w:rsidRPr="002F6F39" w:rsidRDefault="002F6F39" w:rsidP="002F6F39">
      <w:pPr>
        <w:pStyle w:val="ad"/>
        <w:ind w:left="720" w:firstLineChars="0" w:firstLine="0"/>
        <w:rPr>
          <w:szCs w:val="24"/>
        </w:rPr>
      </w:pPr>
      <w:r w:rsidRPr="002F6F39">
        <w:rPr>
          <w:szCs w:val="24"/>
        </w:rPr>
        <w:t>S2(config)#link-aggregation 1</w:t>
      </w:r>
    </w:p>
    <w:p w14:paraId="3D228616" w14:textId="77777777" w:rsidR="002F6F39" w:rsidRPr="002F6F39" w:rsidRDefault="002F6F39" w:rsidP="002F6F39">
      <w:pPr>
        <w:pStyle w:val="ad"/>
        <w:ind w:left="720" w:firstLineChars="0" w:firstLine="0"/>
        <w:rPr>
          <w:szCs w:val="24"/>
        </w:rPr>
      </w:pPr>
      <w:r w:rsidRPr="002F6F39">
        <w:rPr>
          <w:szCs w:val="24"/>
        </w:rPr>
        <w:t>S2(config-link-aggregation1)# switchport mode trunk</w:t>
      </w:r>
    </w:p>
    <w:p w14:paraId="707ED46E" w14:textId="77777777" w:rsidR="002F6F39" w:rsidRPr="002F6F39" w:rsidRDefault="002F6F39" w:rsidP="002F6F39">
      <w:pPr>
        <w:pStyle w:val="ad"/>
        <w:ind w:left="720" w:firstLineChars="0" w:firstLine="0"/>
        <w:rPr>
          <w:szCs w:val="24"/>
        </w:rPr>
      </w:pPr>
      <w:r w:rsidRPr="002F6F39">
        <w:rPr>
          <w:szCs w:val="24"/>
        </w:rPr>
        <w:t>S2(config-link-aggregation1)# switchport trunk allowed vlan all</w:t>
      </w:r>
    </w:p>
    <w:p w14:paraId="4CA86304" w14:textId="77777777" w:rsidR="002F6F39" w:rsidRPr="002F6F39" w:rsidRDefault="002F6F39" w:rsidP="002F6F39">
      <w:pPr>
        <w:pStyle w:val="ad"/>
        <w:ind w:left="720" w:firstLineChars="0" w:firstLine="0"/>
        <w:rPr>
          <w:szCs w:val="24"/>
        </w:rPr>
      </w:pPr>
      <w:r w:rsidRPr="002F6F39">
        <w:rPr>
          <w:szCs w:val="24"/>
        </w:rPr>
        <w:t>S2(config-link-aggregation1)# switchport trunk pvid vlan 1</w:t>
      </w:r>
    </w:p>
    <w:p w14:paraId="72EB6F62" w14:textId="77777777" w:rsidR="002F6F39" w:rsidRPr="002F6F39" w:rsidRDefault="002F6F39" w:rsidP="002F6F39">
      <w:pPr>
        <w:pStyle w:val="ad"/>
        <w:ind w:left="720" w:firstLineChars="0" w:firstLine="0"/>
        <w:rPr>
          <w:szCs w:val="24"/>
        </w:rPr>
      </w:pPr>
      <w:r w:rsidRPr="002F6F39">
        <w:rPr>
          <w:szCs w:val="24"/>
        </w:rPr>
        <w:t>S2(config-link-aggregation1)# exit</w:t>
      </w:r>
    </w:p>
    <w:p w14:paraId="4D1D0820" w14:textId="77777777" w:rsidR="002F6F39" w:rsidRPr="002F6F39" w:rsidRDefault="002F6F39" w:rsidP="002F6F39">
      <w:pPr>
        <w:pStyle w:val="ad"/>
        <w:ind w:left="720" w:firstLineChars="0" w:firstLine="0"/>
        <w:rPr>
          <w:b/>
          <w:i/>
          <w:szCs w:val="24"/>
        </w:rPr>
      </w:pPr>
      <w:r w:rsidRPr="002F6F39">
        <w:rPr>
          <w:b/>
          <w:i/>
          <w:szCs w:val="24"/>
        </w:rPr>
        <w:t xml:space="preserve">Vrrp </w:t>
      </w:r>
      <w:r w:rsidRPr="002F6F39">
        <w:rPr>
          <w:rFonts w:hint="eastAsia"/>
          <w:b/>
          <w:i/>
          <w:szCs w:val="24"/>
        </w:rPr>
        <w:t>配置</w:t>
      </w:r>
      <w:r w:rsidRPr="002F6F39">
        <w:rPr>
          <w:b/>
          <w:i/>
          <w:szCs w:val="24"/>
        </w:rPr>
        <w:t>：</w:t>
      </w:r>
    </w:p>
    <w:p w14:paraId="6DCD8179" w14:textId="77777777" w:rsidR="002F6F39" w:rsidRPr="002F6F39" w:rsidRDefault="002F6F39" w:rsidP="002F6F39">
      <w:pPr>
        <w:pStyle w:val="ad"/>
        <w:ind w:left="720" w:firstLineChars="0" w:firstLine="0"/>
        <w:rPr>
          <w:szCs w:val="24"/>
        </w:rPr>
      </w:pPr>
      <w:r w:rsidRPr="002F6F39">
        <w:rPr>
          <w:szCs w:val="24"/>
        </w:rPr>
        <w:t>S2(config)#ip access-list extended 1001</w:t>
      </w:r>
    </w:p>
    <w:p w14:paraId="7FECF497" w14:textId="77777777" w:rsidR="002F6F39" w:rsidRPr="002F6F39" w:rsidRDefault="002F6F39" w:rsidP="002F6F39">
      <w:pPr>
        <w:pStyle w:val="ad"/>
        <w:ind w:left="720" w:firstLineChars="0" w:firstLine="0"/>
        <w:rPr>
          <w:szCs w:val="24"/>
        </w:rPr>
      </w:pPr>
      <w:r w:rsidRPr="002F6F39">
        <w:rPr>
          <w:szCs w:val="24"/>
        </w:rPr>
        <w:t>S2(config-ext-nacl)# 10 deny ip 20.20.20.0 0.0.0.255 10.10.10.0 0.0.0.255</w:t>
      </w:r>
    </w:p>
    <w:p w14:paraId="40704BF4" w14:textId="77777777" w:rsidR="002F6F39" w:rsidRPr="002F6F39" w:rsidRDefault="002F6F39" w:rsidP="002F6F39">
      <w:pPr>
        <w:pStyle w:val="ad"/>
        <w:ind w:left="720" w:firstLineChars="0" w:firstLine="0"/>
        <w:rPr>
          <w:szCs w:val="24"/>
        </w:rPr>
      </w:pPr>
      <w:r w:rsidRPr="002F6F39">
        <w:rPr>
          <w:szCs w:val="24"/>
        </w:rPr>
        <w:t>S2(config-ext-nacl)# 20 permit ip any any</w:t>
      </w:r>
    </w:p>
    <w:p w14:paraId="2F1E964D" w14:textId="77777777" w:rsidR="002F6F39" w:rsidRPr="002F6F39" w:rsidRDefault="002F6F39" w:rsidP="002F6F39">
      <w:pPr>
        <w:pStyle w:val="ad"/>
        <w:ind w:left="720" w:firstLineChars="0" w:firstLine="0"/>
        <w:rPr>
          <w:szCs w:val="24"/>
        </w:rPr>
      </w:pPr>
      <w:r>
        <w:rPr>
          <w:szCs w:val="24"/>
        </w:rPr>
        <w:t>S2(config-ext-nacl)# exit</w:t>
      </w:r>
      <w:r w:rsidRPr="002F6F39">
        <w:rPr>
          <w:szCs w:val="24"/>
        </w:rPr>
        <w:t xml:space="preserve">        </w:t>
      </w:r>
    </w:p>
    <w:p w14:paraId="4378C677" w14:textId="77777777" w:rsidR="002F6F39" w:rsidRPr="002F6F39" w:rsidRDefault="002F6F39" w:rsidP="002F6F39">
      <w:pPr>
        <w:pStyle w:val="ad"/>
        <w:ind w:left="720" w:firstLineChars="0" w:firstLine="0"/>
        <w:rPr>
          <w:szCs w:val="24"/>
        </w:rPr>
      </w:pPr>
      <w:r w:rsidRPr="002F6F39">
        <w:rPr>
          <w:szCs w:val="24"/>
        </w:rPr>
        <w:t>S2(config)#ip access-list extended 1002</w:t>
      </w:r>
    </w:p>
    <w:p w14:paraId="0B628971" w14:textId="77777777" w:rsidR="002F6F39" w:rsidRPr="002F6F39" w:rsidRDefault="002F6F39" w:rsidP="002F6F39">
      <w:pPr>
        <w:pStyle w:val="ad"/>
        <w:ind w:left="720" w:firstLineChars="0" w:firstLine="0"/>
        <w:rPr>
          <w:szCs w:val="24"/>
        </w:rPr>
      </w:pPr>
      <w:r w:rsidRPr="002F6F39">
        <w:rPr>
          <w:szCs w:val="24"/>
        </w:rPr>
        <w:t>S2(config-ext-nacl)# 10 deny ip 10.10.10.0 0.0.0.255 20.20.20.0 0.0.0.255</w:t>
      </w:r>
    </w:p>
    <w:p w14:paraId="5E3F6F18" w14:textId="77777777" w:rsidR="002F6F39" w:rsidRPr="002F6F39" w:rsidRDefault="002F6F39" w:rsidP="002F6F39">
      <w:pPr>
        <w:pStyle w:val="ad"/>
        <w:ind w:left="720" w:firstLineChars="0" w:firstLine="0"/>
        <w:rPr>
          <w:szCs w:val="24"/>
        </w:rPr>
      </w:pPr>
      <w:r w:rsidRPr="002F6F39">
        <w:rPr>
          <w:szCs w:val="24"/>
        </w:rPr>
        <w:t>S2(config-ext-nacl)# 20 permit ip any any</w:t>
      </w:r>
    </w:p>
    <w:p w14:paraId="4295CAA7" w14:textId="77777777" w:rsidR="002F6F39" w:rsidRDefault="002F6F39" w:rsidP="002F6F39">
      <w:pPr>
        <w:pStyle w:val="ad"/>
        <w:ind w:left="720" w:firstLineChars="0" w:firstLine="0"/>
        <w:rPr>
          <w:szCs w:val="24"/>
        </w:rPr>
      </w:pPr>
      <w:r w:rsidRPr="002F6F39">
        <w:rPr>
          <w:szCs w:val="24"/>
        </w:rPr>
        <w:t>S2(config-ext-nacl)# exit</w:t>
      </w:r>
    </w:p>
    <w:p w14:paraId="078C47D5" w14:textId="77777777" w:rsidR="002F6F39" w:rsidRPr="002F6F39" w:rsidRDefault="002F6F39" w:rsidP="002F6F39">
      <w:pPr>
        <w:pStyle w:val="ad"/>
        <w:ind w:left="720" w:firstLineChars="0" w:firstLine="0"/>
        <w:rPr>
          <w:szCs w:val="24"/>
        </w:rPr>
      </w:pPr>
      <w:r w:rsidRPr="002F6F39">
        <w:rPr>
          <w:szCs w:val="24"/>
        </w:rPr>
        <w:t>S2(config)#interface vlan10</w:t>
      </w:r>
    </w:p>
    <w:p w14:paraId="2BAC5DB8" w14:textId="77777777" w:rsidR="002F6F39" w:rsidRPr="002F6F39" w:rsidRDefault="002F6F39" w:rsidP="002F6F39">
      <w:pPr>
        <w:pStyle w:val="ad"/>
        <w:ind w:left="720" w:firstLineChars="0" w:firstLine="0"/>
        <w:rPr>
          <w:szCs w:val="24"/>
        </w:rPr>
      </w:pPr>
      <w:r w:rsidRPr="002F6F39">
        <w:rPr>
          <w:szCs w:val="24"/>
        </w:rPr>
        <w:t>S2(config-if-vlan10)# ip address 10.10.10.2 255.255.255.0</w:t>
      </w:r>
    </w:p>
    <w:p w14:paraId="0E941D2F" w14:textId="77777777" w:rsidR="002F6F39" w:rsidRPr="002F6F39" w:rsidRDefault="002F6F39" w:rsidP="002F6F39">
      <w:pPr>
        <w:pStyle w:val="ad"/>
        <w:ind w:left="720" w:firstLineChars="0" w:firstLine="0"/>
        <w:rPr>
          <w:szCs w:val="24"/>
        </w:rPr>
      </w:pPr>
      <w:r w:rsidRPr="002F6F39">
        <w:rPr>
          <w:szCs w:val="24"/>
        </w:rPr>
        <w:t>S2(config-if-vlan10)# ip access-group 1002 in</w:t>
      </w:r>
    </w:p>
    <w:p w14:paraId="63305689" w14:textId="77777777" w:rsidR="002F6F39" w:rsidRPr="002F6F39" w:rsidRDefault="002F6F39" w:rsidP="002F6F39">
      <w:pPr>
        <w:pStyle w:val="ad"/>
        <w:ind w:left="720" w:firstLineChars="0" w:firstLine="0"/>
        <w:rPr>
          <w:szCs w:val="24"/>
        </w:rPr>
      </w:pPr>
      <w:r w:rsidRPr="002F6F39">
        <w:rPr>
          <w:szCs w:val="24"/>
        </w:rPr>
        <w:t>S2(config-if-vlan10)# vrrp 10 ip 10.10.10.254</w:t>
      </w:r>
    </w:p>
    <w:p w14:paraId="5074A407" w14:textId="77777777" w:rsidR="002F6F39" w:rsidRPr="002F6F39" w:rsidRDefault="002F6F39" w:rsidP="002F6F39">
      <w:pPr>
        <w:pStyle w:val="ad"/>
        <w:ind w:left="720" w:firstLineChars="0" w:firstLine="0"/>
        <w:rPr>
          <w:szCs w:val="24"/>
        </w:rPr>
      </w:pPr>
      <w:r w:rsidRPr="002F6F39">
        <w:rPr>
          <w:szCs w:val="24"/>
        </w:rPr>
        <w:t xml:space="preserve">S2(config-if-vlan10)#vrrp 10 preempt </w:t>
      </w:r>
    </w:p>
    <w:p w14:paraId="25C58DB7" w14:textId="77777777" w:rsidR="002F6F39" w:rsidRPr="002F6F39" w:rsidRDefault="002F6F39" w:rsidP="002F6F39">
      <w:pPr>
        <w:pStyle w:val="ad"/>
        <w:ind w:left="720" w:firstLineChars="0" w:firstLine="0"/>
        <w:rPr>
          <w:szCs w:val="24"/>
        </w:rPr>
      </w:pPr>
      <w:r w:rsidRPr="002F6F39">
        <w:rPr>
          <w:szCs w:val="24"/>
        </w:rPr>
        <w:lastRenderedPageBreak/>
        <w:t>S2(config-if-vlan10)#exit</w:t>
      </w:r>
    </w:p>
    <w:p w14:paraId="26DA71E9" w14:textId="77777777" w:rsidR="002F6F39" w:rsidRPr="002F6F39" w:rsidRDefault="002F6F39" w:rsidP="002F6F39">
      <w:pPr>
        <w:pStyle w:val="ad"/>
        <w:ind w:left="720" w:firstLineChars="0" w:firstLine="0"/>
        <w:rPr>
          <w:szCs w:val="24"/>
        </w:rPr>
      </w:pPr>
      <w:r w:rsidRPr="002F6F39">
        <w:rPr>
          <w:szCs w:val="24"/>
        </w:rPr>
        <w:t>S2(config)#interface vlan20</w:t>
      </w:r>
    </w:p>
    <w:p w14:paraId="2550B59D" w14:textId="77777777" w:rsidR="002F6F39" w:rsidRPr="002F6F39" w:rsidRDefault="002F6F39" w:rsidP="002F6F39">
      <w:pPr>
        <w:pStyle w:val="ad"/>
        <w:ind w:left="720" w:firstLineChars="0" w:firstLine="0"/>
        <w:rPr>
          <w:szCs w:val="24"/>
        </w:rPr>
      </w:pPr>
      <w:r w:rsidRPr="002F6F39">
        <w:rPr>
          <w:szCs w:val="24"/>
        </w:rPr>
        <w:t>S2(config-if-vlan20)# ip address 20.20.20.2 255.255.255.0</w:t>
      </w:r>
    </w:p>
    <w:p w14:paraId="245403D4" w14:textId="77777777" w:rsidR="002F6F39" w:rsidRPr="002F6F39" w:rsidRDefault="002F6F39" w:rsidP="002F6F39">
      <w:pPr>
        <w:pStyle w:val="ad"/>
        <w:ind w:left="720" w:firstLineChars="0" w:firstLine="0"/>
        <w:rPr>
          <w:szCs w:val="24"/>
        </w:rPr>
      </w:pPr>
      <w:r w:rsidRPr="002F6F39">
        <w:rPr>
          <w:szCs w:val="24"/>
        </w:rPr>
        <w:t>S2(config-if-vlan20)# ip access-group 1001 in</w:t>
      </w:r>
    </w:p>
    <w:p w14:paraId="4623B3E8" w14:textId="77777777" w:rsidR="002F6F39" w:rsidRPr="002F6F39" w:rsidRDefault="002F6F39" w:rsidP="002F6F39">
      <w:pPr>
        <w:pStyle w:val="ad"/>
        <w:ind w:left="720" w:firstLineChars="0" w:firstLine="0"/>
        <w:rPr>
          <w:szCs w:val="24"/>
        </w:rPr>
      </w:pPr>
      <w:r w:rsidRPr="002F6F39">
        <w:rPr>
          <w:szCs w:val="24"/>
        </w:rPr>
        <w:t>S2(config-if-vlan20)# vrrp 20 ip 20.20.20.254</w:t>
      </w:r>
    </w:p>
    <w:p w14:paraId="62B9A797" w14:textId="77777777" w:rsidR="002F6F39" w:rsidRPr="002F6F39" w:rsidRDefault="002F6F39" w:rsidP="002F6F39">
      <w:pPr>
        <w:pStyle w:val="ad"/>
        <w:ind w:left="720" w:firstLineChars="0" w:firstLine="0"/>
        <w:rPr>
          <w:szCs w:val="24"/>
        </w:rPr>
      </w:pPr>
      <w:r w:rsidRPr="002F6F39">
        <w:rPr>
          <w:szCs w:val="24"/>
        </w:rPr>
        <w:t>S2(config-if-vlan20)# vrrp 20 priority 150</w:t>
      </w:r>
    </w:p>
    <w:p w14:paraId="075F43AB" w14:textId="77777777" w:rsidR="002F6F39" w:rsidRPr="002F6F39" w:rsidRDefault="002F6F39" w:rsidP="002F6F39">
      <w:pPr>
        <w:pStyle w:val="ad"/>
        <w:ind w:left="720" w:firstLineChars="0" w:firstLine="0"/>
        <w:rPr>
          <w:szCs w:val="24"/>
        </w:rPr>
      </w:pPr>
      <w:r w:rsidRPr="002F6F39">
        <w:rPr>
          <w:szCs w:val="24"/>
        </w:rPr>
        <w:t>S2(config-if-vlan20)# vrrp 20 track vlan200 60</w:t>
      </w:r>
    </w:p>
    <w:p w14:paraId="6CB3BB9A" w14:textId="77777777" w:rsidR="002F6F39" w:rsidRPr="002F6F39" w:rsidRDefault="002F6F39" w:rsidP="002F6F39">
      <w:pPr>
        <w:pStyle w:val="ad"/>
        <w:ind w:left="720" w:firstLineChars="0" w:firstLine="0"/>
        <w:rPr>
          <w:szCs w:val="24"/>
        </w:rPr>
      </w:pPr>
      <w:r w:rsidRPr="002F6F39">
        <w:rPr>
          <w:szCs w:val="24"/>
        </w:rPr>
        <w:t xml:space="preserve">S2(config-if-vlan20)#vrrp 20 preempt </w:t>
      </w:r>
    </w:p>
    <w:p w14:paraId="463103E6" w14:textId="77777777" w:rsidR="002F6F39" w:rsidRDefault="002F6F39" w:rsidP="002F6F39">
      <w:pPr>
        <w:pStyle w:val="ad"/>
        <w:ind w:left="720" w:firstLineChars="0" w:firstLine="0"/>
        <w:rPr>
          <w:szCs w:val="24"/>
        </w:rPr>
      </w:pPr>
      <w:r w:rsidRPr="002F6F39">
        <w:rPr>
          <w:szCs w:val="24"/>
        </w:rPr>
        <w:t>S2(config-if-vlan20)#exit</w:t>
      </w:r>
    </w:p>
    <w:p w14:paraId="616F5942" w14:textId="77777777" w:rsidR="00C4195B" w:rsidRPr="00C4195B" w:rsidRDefault="002F6F39" w:rsidP="00C4195B">
      <w:pPr>
        <w:ind w:firstLineChars="0" w:firstLine="0"/>
        <w:rPr>
          <w:szCs w:val="24"/>
        </w:rPr>
      </w:pPr>
      <w:r w:rsidRPr="00C4195B">
        <w:rPr>
          <w:rFonts w:hint="eastAsia"/>
          <w:szCs w:val="24"/>
        </w:rPr>
        <w:t>（</w:t>
      </w:r>
      <w:r w:rsidRPr="00C4195B">
        <w:rPr>
          <w:rFonts w:hint="eastAsia"/>
          <w:szCs w:val="24"/>
        </w:rPr>
        <w:t>5</w:t>
      </w:r>
      <w:r w:rsidRPr="00C4195B">
        <w:rPr>
          <w:szCs w:val="24"/>
        </w:rPr>
        <w:t>）</w:t>
      </w:r>
      <w:r w:rsidRPr="00C4195B">
        <w:rPr>
          <w:rFonts w:hint="eastAsia"/>
          <w:szCs w:val="24"/>
        </w:rPr>
        <w:t>S1</w:t>
      </w:r>
      <w:r w:rsidRPr="00C4195B">
        <w:rPr>
          <w:rFonts w:hint="eastAsia"/>
          <w:szCs w:val="24"/>
        </w:rPr>
        <w:t>、</w:t>
      </w:r>
      <w:r w:rsidRPr="00C4195B">
        <w:rPr>
          <w:rFonts w:hint="eastAsia"/>
          <w:szCs w:val="24"/>
        </w:rPr>
        <w:t>S2</w:t>
      </w:r>
      <w:r w:rsidRPr="00C4195B">
        <w:rPr>
          <w:rFonts w:hint="eastAsia"/>
          <w:szCs w:val="24"/>
        </w:rPr>
        <w:t>、</w:t>
      </w:r>
      <w:r w:rsidRPr="00C4195B">
        <w:rPr>
          <w:rFonts w:hint="eastAsia"/>
          <w:szCs w:val="24"/>
        </w:rPr>
        <w:t>S3</w:t>
      </w:r>
      <w:r w:rsidRPr="00C4195B">
        <w:rPr>
          <w:rFonts w:hint="eastAsia"/>
          <w:szCs w:val="24"/>
        </w:rPr>
        <w:t>之间</w:t>
      </w:r>
      <w:r w:rsidRPr="00C4195B">
        <w:rPr>
          <w:szCs w:val="24"/>
        </w:rPr>
        <w:t>配置</w:t>
      </w:r>
      <w:r w:rsidRPr="00C4195B">
        <w:rPr>
          <w:szCs w:val="24"/>
        </w:rPr>
        <w:t>mstp</w:t>
      </w:r>
    </w:p>
    <w:p w14:paraId="07C0167E" w14:textId="77777777" w:rsidR="00C4195B" w:rsidRPr="00675DFD" w:rsidRDefault="00C4195B" w:rsidP="00C4195B">
      <w:pPr>
        <w:pStyle w:val="ad"/>
        <w:ind w:left="720" w:firstLineChars="0" w:firstLine="0"/>
        <w:rPr>
          <w:b/>
          <w:szCs w:val="24"/>
        </w:rPr>
      </w:pPr>
      <w:r w:rsidRPr="00C4195B">
        <w:rPr>
          <w:szCs w:val="24"/>
        </w:rPr>
        <w:t>S1(config)#</w:t>
      </w:r>
      <w:r w:rsidRPr="00675DFD">
        <w:rPr>
          <w:b/>
          <w:szCs w:val="24"/>
        </w:rPr>
        <w:t>spanning-tree mst configuration</w:t>
      </w:r>
    </w:p>
    <w:p w14:paraId="6F2B8742" w14:textId="77777777" w:rsidR="00C4195B" w:rsidRPr="00C4195B" w:rsidRDefault="00C4195B" w:rsidP="00C4195B">
      <w:pPr>
        <w:pStyle w:val="ad"/>
        <w:ind w:left="720" w:firstLineChars="0" w:firstLine="0"/>
        <w:rPr>
          <w:szCs w:val="24"/>
        </w:rPr>
      </w:pPr>
      <w:r w:rsidRPr="00C4195B">
        <w:rPr>
          <w:szCs w:val="24"/>
        </w:rPr>
        <w:t>S1(config-mst-region)# region-name mene</w:t>
      </w:r>
      <w:r>
        <w:rPr>
          <w:szCs w:val="24"/>
        </w:rPr>
        <w:tab/>
      </w:r>
      <w:r>
        <w:rPr>
          <w:szCs w:val="24"/>
        </w:rPr>
        <w:tab/>
      </w:r>
      <w:r>
        <w:rPr>
          <w:szCs w:val="24"/>
        </w:rPr>
        <w:tab/>
        <w:t>//</w:t>
      </w:r>
      <w:r>
        <w:rPr>
          <w:rFonts w:hint="eastAsia"/>
          <w:szCs w:val="24"/>
        </w:rPr>
        <w:t>配置</w:t>
      </w:r>
      <w:r>
        <w:rPr>
          <w:szCs w:val="24"/>
        </w:rPr>
        <w:t>区域名</w:t>
      </w:r>
    </w:p>
    <w:p w14:paraId="73F0E49C" w14:textId="77777777" w:rsidR="00C4195B" w:rsidRPr="00C4195B" w:rsidRDefault="00C4195B" w:rsidP="00C4195B">
      <w:pPr>
        <w:pStyle w:val="ad"/>
        <w:ind w:left="720" w:firstLineChars="0" w:firstLine="0"/>
        <w:rPr>
          <w:szCs w:val="24"/>
        </w:rPr>
      </w:pPr>
      <w:r w:rsidRPr="00C4195B">
        <w:rPr>
          <w:szCs w:val="24"/>
        </w:rPr>
        <w:t>S1(config-mst-region)# revision-level 1</w:t>
      </w:r>
      <w:r>
        <w:rPr>
          <w:szCs w:val="24"/>
        </w:rPr>
        <w:tab/>
      </w:r>
      <w:r>
        <w:rPr>
          <w:szCs w:val="24"/>
        </w:rPr>
        <w:tab/>
      </w:r>
      <w:r>
        <w:rPr>
          <w:szCs w:val="24"/>
        </w:rPr>
        <w:tab/>
      </w:r>
      <w:r>
        <w:rPr>
          <w:szCs w:val="24"/>
        </w:rPr>
        <w:tab/>
        <w:t>//</w:t>
      </w:r>
      <w:r>
        <w:rPr>
          <w:rFonts w:hint="eastAsia"/>
          <w:szCs w:val="24"/>
        </w:rPr>
        <w:t>设定</w:t>
      </w:r>
      <w:r>
        <w:rPr>
          <w:szCs w:val="24"/>
        </w:rPr>
        <w:t>修正号</w:t>
      </w:r>
    </w:p>
    <w:p w14:paraId="7B7F3BC4" w14:textId="77777777" w:rsidR="00C4195B" w:rsidRPr="00C4195B" w:rsidRDefault="00C4195B" w:rsidP="00C4195B">
      <w:pPr>
        <w:pStyle w:val="ad"/>
        <w:ind w:left="720" w:firstLineChars="0" w:firstLine="0"/>
        <w:rPr>
          <w:szCs w:val="24"/>
        </w:rPr>
      </w:pPr>
      <w:r w:rsidRPr="00C4195B">
        <w:rPr>
          <w:szCs w:val="24"/>
        </w:rPr>
        <w:t>S1(config-mst-region)# instance 1 vlan 10</w:t>
      </w:r>
      <w:r>
        <w:rPr>
          <w:szCs w:val="24"/>
        </w:rPr>
        <w:tab/>
      </w:r>
      <w:r>
        <w:rPr>
          <w:szCs w:val="24"/>
        </w:rPr>
        <w:tab/>
      </w:r>
      <w:r>
        <w:rPr>
          <w:szCs w:val="24"/>
        </w:rPr>
        <w:tab/>
        <w:t>//</w:t>
      </w:r>
      <w:r>
        <w:rPr>
          <w:rFonts w:hint="eastAsia"/>
          <w:szCs w:val="24"/>
        </w:rPr>
        <w:t>关联</w:t>
      </w:r>
      <w:r>
        <w:rPr>
          <w:szCs w:val="24"/>
        </w:rPr>
        <w:t>实例</w:t>
      </w:r>
      <w:r>
        <w:rPr>
          <w:rFonts w:hint="eastAsia"/>
          <w:szCs w:val="24"/>
        </w:rPr>
        <w:t>到</w:t>
      </w:r>
      <w:r>
        <w:rPr>
          <w:szCs w:val="24"/>
        </w:rPr>
        <w:t>vlan</w:t>
      </w:r>
    </w:p>
    <w:p w14:paraId="5B24BB39" w14:textId="77777777" w:rsidR="00C4195B" w:rsidRPr="00C4195B" w:rsidRDefault="00C4195B" w:rsidP="00C4195B">
      <w:pPr>
        <w:pStyle w:val="ad"/>
        <w:ind w:left="720" w:firstLineChars="0" w:firstLine="0"/>
        <w:rPr>
          <w:szCs w:val="24"/>
        </w:rPr>
      </w:pPr>
      <w:r w:rsidRPr="00C4195B">
        <w:rPr>
          <w:szCs w:val="24"/>
        </w:rPr>
        <w:t>S1(config-mst-region)# instance 2 vlan 20</w:t>
      </w:r>
    </w:p>
    <w:p w14:paraId="2B2F5EA3" w14:textId="77777777" w:rsidR="00C4195B" w:rsidRPr="00C4195B" w:rsidRDefault="00C4195B" w:rsidP="00C4195B">
      <w:pPr>
        <w:pStyle w:val="ad"/>
        <w:ind w:left="720" w:firstLineChars="0" w:firstLine="0"/>
        <w:rPr>
          <w:b/>
          <w:i/>
          <w:szCs w:val="24"/>
        </w:rPr>
      </w:pPr>
      <w:r w:rsidRPr="00C4195B">
        <w:rPr>
          <w:szCs w:val="24"/>
        </w:rPr>
        <w:t>S1(config-mst-region)#</w:t>
      </w:r>
      <w:r w:rsidRPr="00C4195B">
        <w:rPr>
          <w:b/>
          <w:i/>
          <w:szCs w:val="24"/>
        </w:rPr>
        <w:t xml:space="preserve">active configuration pending </w:t>
      </w:r>
      <w:r w:rsidRPr="00C4195B">
        <w:rPr>
          <w:b/>
          <w:i/>
          <w:szCs w:val="24"/>
        </w:rPr>
        <w:tab/>
      </w:r>
      <w:r w:rsidRPr="00C4195B">
        <w:rPr>
          <w:b/>
          <w:i/>
          <w:szCs w:val="24"/>
        </w:rPr>
        <w:tab/>
        <w:t>//</w:t>
      </w:r>
      <w:r w:rsidRPr="00C4195B">
        <w:rPr>
          <w:rFonts w:hint="eastAsia"/>
          <w:b/>
          <w:i/>
          <w:szCs w:val="24"/>
        </w:rPr>
        <w:t>激活</w:t>
      </w:r>
      <w:r w:rsidRPr="00C4195B">
        <w:rPr>
          <w:b/>
          <w:i/>
          <w:szCs w:val="24"/>
        </w:rPr>
        <w:t>配置</w:t>
      </w:r>
    </w:p>
    <w:p w14:paraId="534E6064" w14:textId="77777777" w:rsidR="00C4195B" w:rsidRPr="00C4195B" w:rsidRDefault="00C4195B" w:rsidP="00C4195B">
      <w:pPr>
        <w:pStyle w:val="ad"/>
        <w:ind w:left="720" w:firstLineChars="0" w:firstLine="0"/>
        <w:rPr>
          <w:szCs w:val="24"/>
        </w:rPr>
      </w:pPr>
      <w:r w:rsidRPr="00C4195B">
        <w:rPr>
          <w:szCs w:val="24"/>
        </w:rPr>
        <w:t>S1(config-mst-region)#exit</w:t>
      </w:r>
    </w:p>
    <w:p w14:paraId="00D4B99E" w14:textId="77777777" w:rsidR="005E4AB3" w:rsidRPr="005E4AB3" w:rsidRDefault="00C4195B" w:rsidP="00C4195B">
      <w:pPr>
        <w:pStyle w:val="ad"/>
        <w:ind w:left="720" w:firstLineChars="0" w:firstLine="0"/>
        <w:rPr>
          <w:b/>
          <w:szCs w:val="24"/>
        </w:rPr>
      </w:pPr>
      <w:r w:rsidRPr="00C4195B">
        <w:rPr>
          <w:szCs w:val="24"/>
        </w:rPr>
        <w:t>S1(config)#</w:t>
      </w:r>
      <w:r w:rsidRPr="005E4AB3">
        <w:rPr>
          <w:b/>
          <w:szCs w:val="24"/>
        </w:rPr>
        <w:t>spanning-tree mst instance 1 priority 0</w:t>
      </w:r>
      <w:r w:rsidRPr="005E4AB3">
        <w:rPr>
          <w:b/>
          <w:szCs w:val="24"/>
        </w:rPr>
        <w:tab/>
      </w:r>
      <w:r w:rsidRPr="005E4AB3">
        <w:rPr>
          <w:b/>
          <w:szCs w:val="24"/>
        </w:rPr>
        <w:tab/>
      </w:r>
    </w:p>
    <w:p w14:paraId="7BE19B57" w14:textId="77777777" w:rsidR="00C4195B" w:rsidRPr="005E4AB3" w:rsidRDefault="00C4195B" w:rsidP="005E4AB3">
      <w:pPr>
        <w:pStyle w:val="ad"/>
        <w:ind w:left="2400" w:firstLineChars="0" w:firstLine="120"/>
        <w:rPr>
          <w:b/>
          <w:szCs w:val="24"/>
        </w:rPr>
      </w:pPr>
      <w:r w:rsidRPr="005E4AB3">
        <w:rPr>
          <w:b/>
          <w:szCs w:val="24"/>
        </w:rPr>
        <w:t>//</w:t>
      </w:r>
      <w:r w:rsidRPr="005E4AB3">
        <w:rPr>
          <w:rFonts w:hint="eastAsia"/>
          <w:b/>
          <w:szCs w:val="24"/>
        </w:rPr>
        <w:t>设定</w:t>
      </w:r>
      <w:r w:rsidRPr="005E4AB3">
        <w:rPr>
          <w:b/>
          <w:szCs w:val="24"/>
        </w:rPr>
        <w:t>实例</w:t>
      </w:r>
      <w:r w:rsidRPr="005E4AB3">
        <w:rPr>
          <w:rFonts w:hint="eastAsia"/>
          <w:b/>
          <w:szCs w:val="24"/>
        </w:rPr>
        <w:t>1</w:t>
      </w:r>
      <w:r w:rsidRPr="005E4AB3">
        <w:rPr>
          <w:rFonts w:hint="eastAsia"/>
          <w:b/>
          <w:szCs w:val="24"/>
        </w:rPr>
        <w:t>优先级</w:t>
      </w:r>
      <w:r w:rsidR="005E4AB3" w:rsidRPr="005E4AB3">
        <w:rPr>
          <w:rFonts w:hint="eastAsia"/>
          <w:b/>
          <w:szCs w:val="24"/>
        </w:rPr>
        <w:t>,</w:t>
      </w:r>
      <w:r w:rsidR="005E4AB3" w:rsidRPr="005E4AB3">
        <w:rPr>
          <w:rFonts w:hint="eastAsia"/>
          <w:b/>
          <w:szCs w:val="24"/>
        </w:rPr>
        <w:t>优先级</w:t>
      </w:r>
      <w:r w:rsidR="005E4AB3" w:rsidRPr="005E4AB3">
        <w:rPr>
          <w:b/>
          <w:szCs w:val="24"/>
        </w:rPr>
        <w:t>越小越可能成为</w:t>
      </w:r>
      <w:r w:rsidR="005E4AB3" w:rsidRPr="005E4AB3">
        <w:rPr>
          <w:b/>
          <w:szCs w:val="24"/>
        </w:rPr>
        <w:t>master</w:t>
      </w:r>
      <w:r w:rsidR="005E4AB3" w:rsidRPr="005E4AB3">
        <w:rPr>
          <w:b/>
          <w:szCs w:val="24"/>
        </w:rPr>
        <w:t>。</w:t>
      </w:r>
    </w:p>
    <w:p w14:paraId="19115A9C" w14:textId="77777777" w:rsidR="00C4195B" w:rsidRPr="00675DFD" w:rsidRDefault="00C4195B" w:rsidP="00C4195B">
      <w:pPr>
        <w:pStyle w:val="ad"/>
        <w:ind w:left="720" w:firstLineChars="0" w:firstLine="0"/>
        <w:rPr>
          <w:b/>
          <w:szCs w:val="24"/>
        </w:rPr>
      </w:pPr>
      <w:r w:rsidRPr="00C4195B">
        <w:rPr>
          <w:szCs w:val="24"/>
        </w:rPr>
        <w:t>S1(config)#</w:t>
      </w:r>
      <w:r w:rsidRPr="00675DFD">
        <w:rPr>
          <w:b/>
          <w:szCs w:val="24"/>
        </w:rPr>
        <w:t>spanning-tree mst instance 2 priority 8192</w:t>
      </w:r>
    </w:p>
    <w:p w14:paraId="49CDD761" w14:textId="77777777" w:rsidR="00C4195B" w:rsidRDefault="00C4195B" w:rsidP="00C4195B">
      <w:pPr>
        <w:pStyle w:val="ad"/>
        <w:ind w:left="720" w:firstLineChars="0" w:firstLine="0"/>
        <w:rPr>
          <w:szCs w:val="24"/>
        </w:rPr>
      </w:pPr>
      <w:r w:rsidRPr="00C4195B">
        <w:rPr>
          <w:szCs w:val="24"/>
        </w:rPr>
        <w:t>S1(config)#spanning-tree enable</w:t>
      </w:r>
      <w:r>
        <w:rPr>
          <w:szCs w:val="24"/>
        </w:rPr>
        <w:tab/>
      </w:r>
      <w:r>
        <w:rPr>
          <w:szCs w:val="24"/>
        </w:rPr>
        <w:tab/>
      </w:r>
      <w:r>
        <w:rPr>
          <w:szCs w:val="24"/>
        </w:rPr>
        <w:tab/>
      </w:r>
      <w:r>
        <w:rPr>
          <w:szCs w:val="24"/>
        </w:rPr>
        <w:tab/>
      </w:r>
      <w:r>
        <w:rPr>
          <w:szCs w:val="24"/>
        </w:rPr>
        <w:tab/>
      </w:r>
      <w:r>
        <w:rPr>
          <w:szCs w:val="24"/>
        </w:rPr>
        <w:tab/>
        <w:t>//</w:t>
      </w:r>
      <w:r>
        <w:rPr>
          <w:rFonts w:hint="eastAsia"/>
          <w:szCs w:val="24"/>
        </w:rPr>
        <w:t>使能</w:t>
      </w:r>
      <w:r>
        <w:rPr>
          <w:rFonts w:hint="eastAsia"/>
          <w:szCs w:val="24"/>
        </w:rPr>
        <w:t>mst</w:t>
      </w:r>
      <w:r>
        <w:rPr>
          <w:szCs w:val="24"/>
        </w:rPr>
        <w:t>p</w:t>
      </w:r>
    </w:p>
    <w:p w14:paraId="78CC93BA" w14:textId="77777777" w:rsidR="00C4195B" w:rsidRPr="00C4195B" w:rsidRDefault="00C4195B" w:rsidP="00C4195B">
      <w:pPr>
        <w:pStyle w:val="ad"/>
        <w:ind w:left="720" w:firstLineChars="0" w:firstLine="0"/>
        <w:rPr>
          <w:b/>
          <w:szCs w:val="24"/>
        </w:rPr>
      </w:pPr>
      <w:r w:rsidRPr="00C4195B">
        <w:rPr>
          <w:b/>
          <w:szCs w:val="24"/>
        </w:rPr>
        <w:t>S2:</w:t>
      </w:r>
    </w:p>
    <w:p w14:paraId="5B4C5190" w14:textId="77777777" w:rsidR="00C4195B" w:rsidRPr="00675DFD" w:rsidRDefault="00C4195B" w:rsidP="00C4195B">
      <w:pPr>
        <w:pStyle w:val="ad"/>
        <w:ind w:left="720" w:firstLineChars="0" w:firstLine="0"/>
        <w:rPr>
          <w:b/>
          <w:szCs w:val="24"/>
        </w:rPr>
      </w:pPr>
      <w:r w:rsidRPr="00C4195B">
        <w:rPr>
          <w:szCs w:val="24"/>
        </w:rPr>
        <w:t>S2(config)#</w:t>
      </w:r>
      <w:r w:rsidRPr="00675DFD">
        <w:rPr>
          <w:b/>
          <w:szCs w:val="24"/>
        </w:rPr>
        <w:t>spanning-tree mst configuration</w:t>
      </w:r>
    </w:p>
    <w:p w14:paraId="19E1D90E" w14:textId="77777777" w:rsidR="00C4195B" w:rsidRPr="00C4195B" w:rsidRDefault="00C4195B" w:rsidP="00C4195B">
      <w:pPr>
        <w:pStyle w:val="ad"/>
        <w:ind w:left="720" w:firstLineChars="0" w:firstLine="0"/>
        <w:rPr>
          <w:szCs w:val="24"/>
        </w:rPr>
      </w:pPr>
      <w:r w:rsidRPr="00C4195B">
        <w:rPr>
          <w:szCs w:val="24"/>
        </w:rPr>
        <w:t>S2(config-mst)# region-name mene</w:t>
      </w:r>
    </w:p>
    <w:p w14:paraId="0850BC77" w14:textId="77777777" w:rsidR="00C4195B" w:rsidRPr="00C4195B" w:rsidRDefault="00C4195B" w:rsidP="00C4195B">
      <w:pPr>
        <w:pStyle w:val="ad"/>
        <w:ind w:left="720" w:firstLineChars="0" w:firstLine="0"/>
        <w:rPr>
          <w:szCs w:val="24"/>
        </w:rPr>
      </w:pPr>
      <w:r w:rsidRPr="00C4195B">
        <w:rPr>
          <w:szCs w:val="24"/>
        </w:rPr>
        <w:t>S2(config-mst)# revision-level 1</w:t>
      </w:r>
    </w:p>
    <w:p w14:paraId="1C5AD48F" w14:textId="77777777" w:rsidR="00C4195B" w:rsidRPr="00C4195B" w:rsidRDefault="00C4195B" w:rsidP="00C4195B">
      <w:pPr>
        <w:pStyle w:val="ad"/>
        <w:ind w:left="720" w:firstLineChars="0" w:firstLine="0"/>
        <w:rPr>
          <w:szCs w:val="24"/>
        </w:rPr>
      </w:pPr>
      <w:r w:rsidRPr="00C4195B">
        <w:rPr>
          <w:szCs w:val="24"/>
        </w:rPr>
        <w:t>S2(config-mst)# instance 1 vlan 10</w:t>
      </w:r>
    </w:p>
    <w:p w14:paraId="639935AF" w14:textId="77777777" w:rsidR="00C4195B" w:rsidRPr="00C4195B" w:rsidRDefault="00C4195B" w:rsidP="00C4195B">
      <w:pPr>
        <w:pStyle w:val="ad"/>
        <w:ind w:left="720" w:firstLineChars="0" w:firstLine="0"/>
        <w:rPr>
          <w:szCs w:val="24"/>
        </w:rPr>
      </w:pPr>
      <w:r w:rsidRPr="00C4195B">
        <w:rPr>
          <w:szCs w:val="24"/>
        </w:rPr>
        <w:t>S2(config-mst)# instance 2 vlan 20</w:t>
      </w:r>
    </w:p>
    <w:p w14:paraId="07AD5C36" w14:textId="77777777" w:rsidR="00C4195B" w:rsidRPr="00C4195B" w:rsidRDefault="00C4195B" w:rsidP="00C4195B">
      <w:pPr>
        <w:pStyle w:val="ad"/>
        <w:ind w:left="720" w:firstLineChars="0" w:firstLine="0"/>
        <w:rPr>
          <w:szCs w:val="24"/>
        </w:rPr>
      </w:pPr>
      <w:r w:rsidRPr="00C4195B">
        <w:rPr>
          <w:szCs w:val="24"/>
        </w:rPr>
        <w:lastRenderedPageBreak/>
        <w:t xml:space="preserve">S2(config-mst)#active configuration pending </w:t>
      </w:r>
    </w:p>
    <w:p w14:paraId="20B72ABB" w14:textId="77777777" w:rsidR="00C4195B" w:rsidRPr="00C4195B" w:rsidRDefault="00C4195B" w:rsidP="00C4195B">
      <w:pPr>
        <w:pStyle w:val="ad"/>
        <w:ind w:left="720" w:firstLineChars="0" w:firstLine="0"/>
        <w:rPr>
          <w:szCs w:val="24"/>
        </w:rPr>
      </w:pPr>
      <w:r w:rsidRPr="00C4195B">
        <w:rPr>
          <w:szCs w:val="24"/>
        </w:rPr>
        <w:t>S2(config-mst)#exit</w:t>
      </w:r>
    </w:p>
    <w:p w14:paraId="2DEF1ABB" w14:textId="77777777" w:rsidR="00C4195B" w:rsidRPr="00C4195B" w:rsidRDefault="00C4195B" w:rsidP="00C4195B">
      <w:pPr>
        <w:pStyle w:val="ad"/>
        <w:ind w:left="720" w:firstLineChars="0" w:firstLine="0"/>
        <w:rPr>
          <w:szCs w:val="24"/>
        </w:rPr>
      </w:pPr>
      <w:r w:rsidRPr="00C4195B">
        <w:rPr>
          <w:szCs w:val="24"/>
        </w:rPr>
        <w:t>S2(config)#spanning-tree mst instance 1 priority 8192</w:t>
      </w:r>
    </w:p>
    <w:p w14:paraId="48E146C2" w14:textId="77777777" w:rsidR="00C4195B" w:rsidRPr="00C4195B" w:rsidRDefault="00C4195B" w:rsidP="00C4195B">
      <w:pPr>
        <w:pStyle w:val="ad"/>
        <w:ind w:left="720" w:firstLineChars="0" w:firstLine="0"/>
        <w:rPr>
          <w:szCs w:val="24"/>
        </w:rPr>
      </w:pPr>
      <w:r w:rsidRPr="00C4195B">
        <w:rPr>
          <w:szCs w:val="24"/>
        </w:rPr>
        <w:t>S2(config)#spanning-tree mst instance 2 priority 0</w:t>
      </w:r>
    </w:p>
    <w:p w14:paraId="05645D9E" w14:textId="77777777" w:rsidR="00C4195B" w:rsidRPr="00C4195B" w:rsidRDefault="00C4195B" w:rsidP="00C4195B">
      <w:pPr>
        <w:pStyle w:val="ad"/>
        <w:ind w:left="720" w:firstLineChars="0" w:firstLine="0"/>
        <w:rPr>
          <w:szCs w:val="24"/>
        </w:rPr>
      </w:pPr>
      <w:r w:rsidRPr="00C4195B">
        <w:rPr>
          <w:szCs w:val="24"/>
        </w:rPr>
        <w:t>S2(config)#spanning-tree enable</w:t>
      </w:r>
    </w:p>
    <w:p w14:paraId="76682167" w14:textId="77777777" w:rsidR="00C4195B" w:rsidRPr="00C4195B" w:rsidRDefault="00C4195B" w:rsidP="00C4195B">
      <w:pPr>
        <w:pStyle w:val="ad"/>
        <w:ind w:left="720" w:firstLineChars="0" w:firstLine="0"/>
        <w:rPr>
          <w:b/>
          <w:szCs w:val="24"/>
        </w:rPr>
      </w:pPr>
      <w:r w:rsidRPr="00C4195B">
        <w:rPr>
          <w:b/>
          <w:szCs w:val="24"/>
        </w:rPr>
        <w:t>S3:</w:t>
      </w:r>
    </w:p>
    <w:p w14:paraId="13D676AA" w14:textId="77777777" w:rsidR="00C4195B" w:rsidRPr="002A420D" w:rsidRDefault="00C4195B" w:rsidP="002A420D">
      <w:pPr>
        <w:pStyle w:val="ad"/>
        <w:ind w:left="720" w:firstLineChars="0" w:firstLine="0"/>
        <w:rPr>
          <w:szCs w:val="24"/>
        </w:rPr>
      </w:pPr>
      <w:r w:rsidRPr="00C4195B">
        <w:rPr>
          <w:szCs w:val="24"/>
        </w:rPr>
        <w:t>S3(config)#vlan 10,20</w:t>
      </w:r>
    </w:p>
    <w:p w14:paraId="2593102E" w14:textId="77777777" w:rsidR="00C4195B" w:rsidRPr="00C4195B" w:rsidRDefault="00C4195B" w:rsidP="00C4195B">
      <w:pPr>
        <w:pStyle w:val="ad"/>
        <w:ind w:left="720" w:firstLineChars="0" w:firstLine="0"/>
        <w:rPr>
          <w:szCs w:val="24"/>
        </w:rPr>
      </w:pPr>
      <w:r w:rsidRPr="00C4195B">
        <w:rPr>
          <w:szCs w:val="24"/>
        </w:rPr>
        <w:t>S3(config)#spanning-tree mst configuration</w:t>
      </w:r>
    </w:p>
    <w:p w14:paraId="15E085F0" w14:textId="77777777" w:rsidR="00C4195B" w:rsidRPr="00C4195B" w:rsidRDefault="00C4195B" w:rsidP="00C4195B">
      <w:pPr>
        <w:pStyle w:val="ad"/>
        <w:ind w:left="720" w:firstLineChars="0" w:firstLine="0"/>
        <w:rPr>
          <w:szCs w:val="24"/>
        </w:rPr>
      </w:pPr>
      <w:r w:rsidRPr="00C4195B">
        <w:rPr>
          <w:szCs w:val="24"/>
        </w:rPr>
        <w:t>S3(config-mst-region)# region-name mene</w:t>
      </w:r>
    </w:p>
    <w:p w14:paraId="617EF7C4" w14:textId="77777777" w:rsidR="00C4195B" w:rsidRPr="00C4195B" w:rsidRDefault="00C4195B" w:rsidP="00C4195B">
      <w:pPr>
        <w:pStyle w:val="ad"/>
        <w:ind w:left="720" w:firstLineChars="0" w:firstLine="0"/>
        <w:rPr>
          <w:szCs w:val="24"/>
        </w:rPr>
      </w:pPr>
      <w:r w:rsidRPr="00C4195B">
        <w:rPr>
          <w:szCs w:val="24"/>
        </w:rPr>
        <w:t>S3(config-mst-region)# revision-level 1</w:t>
      </w:r>
    </w:p>
    <w:p w14:paraId="5EF40127" w14:textId="77777777" w:rsidR="00C4195B" w:rsidRPr="00C4195B" w:rsidRDefault="00C4195B" w:rsidP="00C4195B">
      <w:pPr>
        <w:pStyle w:val="ad"/>
        <w:ind w:left="720" w:firstLineChars="0" w:firstLine="0"/>
        <w:rPr>
          <w:szCs w:val="24"/>
        </w:rPr>
      </w:pPr>
      <w:r w:rsidRPr="00C4195B">
        <w:rPr>
          <w:szCs w:val="24"/>
        </w:rPr>
        <w:t>S3(config-mst-region)# instance 1 vlan 10</w:t>
      </w:r>
    </w:p>
    <w:p w14:paraId="51DD2509" w14:textId="77777777" w:rsidR="00C4195B" w:rsidRPr="00C4195B" w:rsidRDefault="00C4195B" w:rsidP="00C4195B">
      <w:pPr>
        <w:pStyle w:val="ad"/>
        <w:ind w:left="720" w:firstLineChars="0" w:firstLine="0"/>
        <w:rPr>
          <w:szCs w:val="24"/>
        </w:rPr>
      </w:pPr>
      <w:r w:rsidRPr="00C4195B">
        <w:rPr>
          <w:szCs w:val="24"/>
        </w:rPr>
        <w:t>S3(config-mst-region)# instance 2 vlan 20</w:t>
      </w:r>
    </w:p>
    <w:p w14:paraId="2BE2AB61" w14:textId="77777777" w:rsidR="00C4195B" w:rsidRPr="00C4195B" w:rsidRDefault="00C4195B" w:rsidP="00C4195B">
      <w:pPr>
        <w:pStyle w:val="ad"/>
        <w:ind w:left="720" w:firstLineChars="0" w:firstLine="0"/>
        <w:rPr>
          <w:szCs w:val="24"/>
        </w:rPr>
      </w:pPr>
      <w:r w:rsidRPr="00C4195B">
        <w:rPr>
          <w:szCs w:val="24"/>
        </w:rPr>
        <w:t xml:space="preserve">S3(config-mst-region)#active configuration pending </w:t>
      </w:r>
    </w:p>
    <w:p w14:paraId="31D56B4D" w14:textId="77777777" w:rsidR="00C4195B" w:rsidRPr="00C4195B" w:rsidRDefault="00C4195B" w:rsidP="00C4195B">
      <w:pPr>
        <w:pStyle w:val="ad"/>
        <w:ind w:left="720" w:firstLineChars="0" w:firstLine="0"/>
        <w:rPr>
          <w:szCs w:val="24"/>
        </w:rPr>
      </w:pPr>
      <w:r w:rsidRPr="00C4195B">
        <w:rPr>
          <w:szCs w:val="24"/>
        </w:rPr>
        <w:t>S3(config-mst-region)#exit</w:t>
      </w:r>
    </w:p>
    <w:p w14:paraId="63823240" w14:textId="77777777" w:rsidR="00C4195B" w:rsidRPr="00C4195B" w:rsidRDefault="00C4195B" w:rsidP="00C4195B">
      <w:pPr>
        <w:pStyle w:val="ad"/>
        <w:ind w:left="720" w:firstLineChars="0" w:firstLine="0"/>
        <w:rPr>
          <w:szCs w:val="24"/>
        </w:rPr>
      </w:pPr>
      <w:r w:rsidRPr="00C4195B">
        <w:rPr>
          <w:szCs w:val="24"/>
        </w:rPr>
        <w:t>S3(config)#spanning-tree mst instance 1 priority 8192</w:t>
      </w:r>
    </w:p>
    <w:p w14:paraId="14CEB3D1" w14:textId="77777777" w:rsidR="00C4195B" w:rsidRPr="00C4195B" w:rsidRDefault="00C4195B" w:rsidP="00C4195B">
      <w:pPr>
        <w:pStyle w:val="ad"/>
        <w:ind w:left="720" w:firstLineChars="0" w:firstLine="0"/>
        <w:rPr>
          <w:szCs w:val="24"/>
        </w:rPr>
      </w:pPr>
      <w:r w:rsidRPr="00C4195B">
        <w:rPr>
          <w:szCs w:val="24"/>
        </w:rPr>
        <w:t>S3(config)#spanning-tree mst instance 2 priority 8192</w:t>
      </w:r>
    </w:p>
    <w:p w14:paraId="58D52859" w14:textId="77777777" w:rsidR="00C4195B" w:rsidRPr="00C4195B" w:rsidRDefault="00C4195B" w:rsidP="00C4195B">
      <w:pPr>
        <w:pStyle w:val="ad"/>
        <w:ind w:left="720" w:firstLineChars="0" w:firstLine="0"/>
        <w:rPr>
          <w:szCs w:val="24"/>
        </w:rPr>
      </w:pPr>
      <w:r w:rsidRPr="00C4195B">
        <w:rPr>
          <w:szCs w:val="24"/>
        </w:rPr>
        <w:t>S3(config)#spanning-tree enable</w:t>
      </w:r>
    </w:p>
    <w:p w14:paraId="0479CCDB" w14:textId="77777777" w:rsidR="00C4195B" w:rsidRPr="00C4195B" w:rsidRDefault="00C4195B" w:rsidP="00C4195B">
      <w:pPr>
        <w:pStyle w:val="ad"/>
        <w:ind w:left="720" w:firstLineChars="0" w:firstLine="0"/>
        <w:rPr>
          <w:szCs w:val="24"/>
        </w:rPr>
      </w:pPr>
      <w:r w:rsidRPr="00C4195B">
        <w:rPr>
          <w:szCs w:val="24"/>
        </w:rPr>
        <w:t>S3(config)#interface fa0/0-0/23</w:t>
      </w:r>
    </w:p>
    <w:p w14:paraId="4FB49DF6" w14:textId="77777777" w:rsidR="00C4195B" w:rsidRPr="00C4195B" w:rsidRDefault="00C4195B" w:rsidP="00C4195B">
      <w:pPr>
        <w:pStyle w:val="ad"/>
        <w:ind w:left="720" w:firstLineChars="0" w:firstLine="0"/>
        <w:rPr>
          <w:szCs w:val="24"/>
        </w:rPr>
      </w:pPr>
      <w:r w:rsidRPr="00C4195B">
        <w:rPr>
          <w:szCs w:val="24"/>
        </w:rPr>
        <w:t xml:space="preserve">S3(config-if-range)#switchport mode trunk </w:t>
      </w:r>
    </w:p>
    <w:p w14:paraId="5F1CCD3E" w14:textId="77777777" w:rsidR="00C4195B" w:rsidRDefault="00C4195B" w:rsidP="00C4195B">
      <w:pPr>
        <w:pStyle w:val="ad"/>
        <w:ind w:left="720" w:firstLineChars="0" w:firstLine="0"/>
        <w:rPr>
          <w:szCs w:val="24"/>
        </w:rPr>
      </w:pPr>
      <w:r w:rsidRPr="00C4195B">
        <w:rPr>
          <w:szCs w:val="24"/>
        </w:rPr>
        <w:t>S3(config-if-range)#switchport trunk allowed vlan all</w:t>
      </w:r>
    </w:p>
    <w:p w14:paraId="6EFAAC6C" w14:textId="77777777" w:rsidR="002A420D" w:rsidRPr="002A420D" w:rsidRDefault="002A420D" w:rsidP="002A420D">
      <w:pPr>
        <w:ind w:firstLineChars="0"/>
        <w:rPr>
          <w:szCs w:val="24"/>
        </w:rPr>
      </w:pPr>
      <w:r w:rsidRPr="002A420D">
        <w:rPr>
          <w:rFonts w:hint="eastAsia"/>
          <w:szCs w:val="24"/>
        </w:rPr>
        <w:t>（</w:t>
      </w:r>
      <w:r w:rsidRPr="002A420D">
        <w:rPr>
          <w:rFonts w:hint="eastAsia"/>
          <w:szCs w:val="24"/>
        </w:rPr>
        <w:t>6</w:t>
      </w:r>
      <w:r w:rsidRPr="002A420D">
        <w:rPr>
          <w:szCs w:val="24"/>
        </w:rPr>
        <w:t>）</w:t>
      </w:r>
      <w:r>
        <w:rPr>
          <w:rFonts w:hint="eastAsia"/>
          <w:szCs w:val="24"/>
        </w:rPr>
        <w:t>在</w:t>
      </w:r>
      <w:r>
        <w:rPr>
          <w:rFonts w:hint="eastAsia"/>
          <w:szCs w:val="24"/>
        </w:rPr>
        <w:t>R2</w:t>
      </w:r>
      <w:r>
        <w:rPr>
          <w:rFonts w:hint="eastAsia"/>
          <w:szCs w:val="24"/>
        </w:rPr>
        <w:t>、</w:t>
      </w:r>
      <w:r>
        <w:rPr>
          <w:rFonts w:hint="eastAsia"/>
          <w:szCs w:val="24"/>
        </w:rPr>
        <w:t>S1</w:t>
      </w:r>
      <w:r>
        <w:rPr>
          <w:rFonts w:hint="eastAsia"/>
          <w:szCs w:val="24"/>
        </w:rPr>
        <w:t>、</w:t>
      </w:r>
      <w:r>
        <w:rPr>
          <w:rFonts w:hint="eastAsia"/>
          <w:szCs w:val="24"/>
        </w:rPr>
        <w:t>S2</w:t>
      </w:r>
      <w:r>
        <w:rPr>
          <w:rFonts w:hint="eastAsia"/>
          <w:szCs w:val="24"/>
        </w:rPr>
        <w:t>上</w:t>
      </w:r>
      <w:r>
        <w:rPr>
          <w:szCs w:val="24"/>
        </w:rPr>
        <w:t>启用</w:t>
      </w:r>
      <w:r>
        <w:rPr>
          <w:szCs w:val="24"/>
        </w:rPr>
        <w:t>rip</w:t>
      </w:r>
      <w:r>
        <w:rPr>
          <w:szCs w:val="24"/>
        </w:rPr>
        <w:t>路由协议：</w:t>
      </w:r>
    </w:p>
    <w:p w14:paraId="21B59077" w14:textId="77777777" w:rsidR="002A420D" w:rsidRPr="002A420D" w:rsidRDefault="002A420D" w:rsidP="002A420D">
      <w:pPr>
        <w:pStyle w:val="ad"/>
        <w:ind w:left="720" w:firstLineChars="0" w:firstLine="0"/>
        <w:rPr>
          <w:szCs w:val="24"/>
        </w:rPr>
      </w:pPr>
      <w:r w:rsidRPr="002A420D">
        <w:rPr>
          <w:szCs w:val="24"/>
        </w:rPr>
        <w:t>R2(config)#ip access-list standard 2</w:t>
      </w:r>
    </w:p>
    <w:p w14:paraId="4D73E7FE" w14:textId="77777777" w:rsidR="002A420D" w:rsidRPr="002A420D" w:rsidRDefault="002A420D" w:rsidP="002A420D">
      <w:pPr>
        <w:pStyle w:val="ad"/>
        <w:ind w:left="720" w:firstLineChars="0" w:firstLine="0"/>
        <w:rPr>
          <w:szCs w:val="24"/>
        </w:rPr>
      </w:pPr>
      <w:r w:rsidRPr="002A420D">
        <w:rPr>
          <w:szCs w:val="24"/>
        </w:rPr>
        <w:t>R2(config-std-nacl)# permit 10.10.10.0 0.0.0.255</w:t>
      </w:r>
    </w:p>
    <w:p w14:paraId="7297CF0A" w14:textId="77777777" w:rsidR="002A420D" w:rsidRPr="002A420D" w:rsidRDefault="002A420D" w:rsidP="002A420D">
      <w:pPr>
        <w:pStyle w:val="ad"/>
        <w:ind w:left="720" w:firstLineChars="0" w:firstLine="0"/>
        <w:rPr>
          <w:szCs w:val="24"/>
        </w:rPr>
      </w:pPr>
      <w:r w:rsidRPr="002A420D">
        <w:rPr>
          <w:szCs w:val="24"/>
        </w:rPr>
        <w:t>R2(config-std-nacl)# exit</w:t>
      </w:r>
    </w:p>
    <w:p w14:paraId="44EEB5AF" w14:textId="77777777" w:rsidR="002A420D" w:rsidRPr="002A420D" w:rsidRDefault="002A420D" w:rsidP="002A420D">
      <w:pPr>
        <w:pStyle w:val="ad"/>
        <w:ind w:left="720" w:firstLineChars="0" w:firstLine="0"/>
        <w:rPr>
          <w:szCs w:val="24"/>
        </w:rPr>
      </w:pPr>
      <w:r w:rsidRPr="002A420D">
        <w:rPr>
          <w:szCs w:val="24"/>
        </w:rPr>
        <w:t>R2(config)#ip access-list standard 1</w:t>
      </w:r>
    </w:p>
    <w:p w14:paraId="14BCC894" w14:textId="77777777" w:rsidR="002A420D" w:rsidRPr="002A420D" w:rsidRDefault="002A420D" w:rsidP="002A420D">
      <w:pPr>
        <w:pStyle w:val="ad"/>
        <w:ind w:left="720" w:firstLineChars="0" w:firstLine="0"/>
        <w:rPr>
          <w:szCs w:val="24"/>
        </w:rPr>
      </w:pPr>
      <w:r w:rsidRPr="002A420D">
        <w:rPr>
          <w:szCs w:val="24"/>
        </w:rPr>
        <w:t>R2(config-std-nacl)# permit 20.20.20.0 0.0.0.255</w:t>
      </w:r>
    </w:p>
    <w:p w14:paraId="29678C9D" w14:textId="77777777" w:rsidR="002A420D" w:rsidRPr="002A420D" w:rsidRDefault="002A420D" w:rsidP="002A420D">
      <w:pPr>
        <w:pStyle w:val="ad"/>
        <w:ind w:left="720" w:firstLineChars="0" w:firstLine="0"/>
        <w:rPr>
          <w:szCs w:val="24"/>
        </w:rPr>
      </w:pPr>
      <w:r w:rsidRPr="002A420D">
        <w:rPr>
          <w:szCs w:val="24"/>
        </w:rPr>
        <w:t>R2(config-std-nacl)# exit</w:t>
      </w:r>
    </w:p>
    <w:p w14:paraId="048A3B61" w14:textId="77777777" w:rsidR="002A420D" w:rsidRPr="002A420D" w:rsidRDefault="002A420D" w:rsidP="002A420D">
      <w:pPr>
        <w:pStyle w:val="ad"/>
        <w:ind w:left="720" w:firstLineChars="0" w:firstLine="0"/>
        <w:rPr>
          <w:szCs w:val="24"/>
        </w:rPr>
      </w:pPr>
      <w:r w:rsidRPr="002A420D">
        <w:rPr>
          <w:szCs w:val="24"/>
        </w:rPr>
        <w:lastRenderedPageBreak/>
        <w:t>R2(config)#router rip</w:t>
      </w:r>
    </w:p>
    <w:p w14:paraId="4614B1A2" w14:textId="77777777" w:rsidR="002A420D" w:rsidRPr="002A420D" w:rsidRDefault="002A420D" w:rsidP="002A420D">
      <w:pPr>
        <w:pStyle w:val="ad"/>
        <w:ind w:left="720" w:firstLineChars="0" w:firstLine="0"/>
        <w:rPr>
          <w:szCs w:val="24"/>
        </w:rPr>
      </w:pPr>
      <w:r w:rsidRPr="002A420D">
        <w:rPr>
          <w:szCs w:val="24"/>
        </w:rPr>
        <w:t>R2(config-rip)# version 2</w:t>
      </w:r>
    </w:p>
    <w:p w14:paraId="22EF72F0" w14:textId="77777777" w:rsidR="002A420D" w:rsidRPr="002A420D" w:rsidRDefault="002A420D" w:rsidP="002A420D">
      <w:pPr>
        <w:pStyle w:val="ad"/>
        <w:ind w:left="720" w:firstLineChars="0" w:firstLine="0"/>
        <w:rPr>
          <w:szCs w:val="24"/>
        </w:rPr>
      </w:pPr>
      <w:r w:rsidRPr="002A420D">
        <w:rPr>
          <w:szCs w:val="24"/>
        </w:rPr>
        <w:t>R2(config-rip)# network 12.0.0.0</w:t>
      </w:r>
    </w:p>
    <w:p w14:paraId="571927EB" w14:textId="77777777" w:rsidR="002A420D" w:rsidRPr="002A420D" w:rsidRDefault="002A420D" w:rsidP="002A420D">
      <w:pPr>
        <w:pStyle w:val="ad"/>
        <w:ind w:left="720" w:firstLineChars="0" w:firstLine="0"/>
        <w:rPr>
          <w:szCs w:val="24"/>
        </w:rPr>
      </w:pPr>
      <w:r w:rsidRPr="002A420D">
        <w:rPr>
          <w:szCs w:val="24"/>
        </w:rPr>
        <w:t>R2(config-rip)# network 22.0.0.0</w:t>
      </w:r>
    </w:p>
    <w:p w14:paraId="7B1D4E31" w14:textId="77777777" w:rsidR="002A420D" w:rsidRPr="002A420D" w:rsidRDefault="002A420D" w:rsidP="002A420D">
      <w:pPr>
        <w:pStyle w:val="ad"/>
        <w:ind w:left="720" w:firstLineChars="0" w:firstLine="0"/>
        <w:rPr>
          <w:szCs w:val="24"/>
        </w:rPr>
      </w:pPr>
      <w:r w:rsidRPr="002A420D">
        <w:rPr>
          <w:szCs w:val="24"/>
        </w:rPr>
        <w:t>R2(config-rip)# offset-list 1 in 3 vlan100</w:t>
      </w:r>
    </w:p>
    <w:p w14:paraId="2E4D9641" w14:textId="77777777" w:rsidR="002A420D" w:rsidRPr="002A420D" w:rsidRDefault="002A420D" w:rsidP="002A420D">
      <w:pPr>
        <w:pStyle w:val="ad"/>
        <w:ind w:left="720" w:firstLineChars="0" w:firstLine="0"/>
        <w:rPr>
          <w:szCs w:val="24"/>
        </w:rPr>
      </w:pPr>
      <w:r w:rsidRPr="002A420D">
        <w:rPr>
          <w:szCs w:val="24"/>
        </w:rPr>
        <w:t>R2(config-rip)# offset-list 2 in 3 vlan200</w:t>
      </w:r>
    </w:p>
    <w:p w14:paraId="7189F72E" w14:textId="77777777" w:rsidR="002A420D" w:rsidRPr="002A420D" w:rsidRDefault="002A420D" w:rsidP="002A420D">
      <w:pPr>
        <w:pStyle w:val="ad"/>
        <w:ind w:left="720" w:firstLineChars="0" w:firstLine="0"/>
        <w:rPr>
          <w:szCs w:val="24"/>
        </w:rPr>
      </w:pPr>
      <w:r w:rsidRPr="002A420D">
        <w:rPr>
          <w:szCs w:val="24"/>
        </w:rPr>
        <w:t>R2(config-rip)#</w:t>
      </w:r>
      <w:r w:rsidRPr="002A420D">
        <w:rPr>
          <w:b/>
          <w:szCs w:val="24"/>
        </w:rPr>
        <w:t xml:space="preserve"> default-information originate</w:t>
      </w:r>
      <w:r w:rsidRPr="002A420D">
        <w:rPr>
          <w:b/>
          <w:szCs w:val="24"/>
        </w:rPr>
        <w:tab/>
        <w:t>//</w:t>
      </w:r>
      <w:r w:rsidRPr="002A420D">
        <w:rPr>
          <w:rFonts w:hint="eastAsia"/>
          <w:b/>
          <w:szCs w:val="24"/>
        </w:rPr>
        <w:t>下放</w:t>
      </w:r>
      <w:r w:rsidRPr="002A420D">
        <w:rPr>
          <w:b/>
          <w:szCs w:val="24"/>
        </w:rPr>
        <w:t>一条默认路由到</w:t>
      </w:r>
      <w:r w:rsidRPr="002A420D">
        <w:rPr>
          <w:rFonts w:hint="eastAsia"/>
          <w:b/>
          <w:szCs w:val="24"/>
        </w:rPr>
        <w:t>S1</w:t>
      </w:r>
      <w:r w:rsidRPr="002A420D">
        <w:rPr>
          <w:rFonts w:hint="eastAsia"/>
          <w:b/>
          <w:szCs w:val="24"/>
        </w:rPr>
        <w:t>和</w:t>
      </w:r>
      <w:r w:rsidRPr="002A420D">
        <w:rPr>
          <w:rFonts w:hint="eastAsia"/>
          <w:b/>
          <w:szCs w:val="24"/>
        </w:rPr>
        <w:t>S2</w:t>
      </w:r>
    </w:p>
    <w:p w14:paraId="54DC890F" w14:textId="77777777" w:rsidR="002A420D" w:rsidRPr="002A420D" w:rsidRDefault="002A420D" w:rsidP="002A420D">
      <w:pPr>
        <w:pStyle w:val="ad"/>
        <w:ind w:left="720" w:firstLineChars="0" w:firstLine="0"/>
        <w:rPr>
          <w:szCs w:val="24"/>
        </w:rPr>
      </w:pPr>
      <w:r w:rsidRPr="002A420D">
        <w:rPr>
          <w:szCs w:val="24"/>
        </w:rPr>
        <w:t>R2(config-rip)# no auto-summary</w:t>
      </w:r>
    </w:p>
    <w:p w14:paraId="2B82ED47" w14:textId="77777777" w:rsidR="002A420D" w:rsidRPr="002A420D" w:rsidRDefault="002A420D" w:rsidP="002A420D">
      <w:pPr>
        <w:pStyle w:val="ad"/>
        <w:ind w:left="720" w:firstLineChars="0" w:firstLine="0"/>
        <w:rPr>
          <w:szCs w:val="24"/>
        </w:rPr>
      </w:pPr>
      <w:r w:rsidRPr="002A420D">
        <w:rPr>
          <w:szCs w:val="24"/>
        </w:rPr>
        <w:t>R2(config-rip)# exit</w:t>
      </w:r>
    </w:p>
    <w:p w14:paraId="58D574B0" w14:textId="77777777" w:rsidR="002A420D" w:rsidRPr="002A420D" w:rsidRDefault="002A420D" w:rsidP="002A420D">
      <w:pPr>
        <w:pStyle w:val="ad"/>
        <w:ind w:left="720" w:firstLineChars="0" w:firstLine="0"/>
        <w:rPr>
          <w:szCs w:val="24"/>
        </w:rPr>
      </w:pPr>
      <w:r w:rsidRPr="002A420D">
        <w:rPr>
          <w:szCs w:val="24"/>
        </w:rPr>
        <w:t>R2(config)#interface fastethernet0/3</w:t>
      </w:r>
    </w:p>
    <w:p w14:paraId="0FEA711C" w14:textId="77777777" w:rsidR="002A420D" w:rsidRPr="002A420D" w:rsidRDefault="002A420D" w:rsidP="002A420D">
      <w:pPr>
        <w:pStyle w:val="ad"/>
        <w:ind w:left="720" w:firstLineChars="0" w:firstLine="0"/>
        <w:rPr>
          <w:szCs w:val="24"/>
        </w:rPr>
      </w:pPr>
      <w:r w:rsidRPr="002A420D">
        <w:rPr>
          <w:szCs w:val="24"/>
        </w:rPr>
        <w:t>R2(config-if-fastethernet0/3)#switchport access vlan 100</w:t>
      </w:r>
    </w:p>
    <w:p w14:paraId="30020B9A" w14:textId="77777777" w:rsidR="002A420D" w:rsidRPr="002A420D" w:rsidRDefault="002A420D" w:rsidP="002A420D">
      <w:pPr>
        <w:pStyle w:val="ad"/>
        <w:ind w:left="720" w:firstLineChars="0" w:firstLine="0"/>
        <w:rPr>
          <w:szCs w:val="24"/>
        </w:rPr>
      </w:pPr>
      <w:r w:rsidRPr="002A420D">
        <w:rPr>
          <w:szCs w:val="24"/>
        </w:rPr>
        <w:t>R2(config-if-fastethernet0/3)# exit</w:t>
      </w:r>
    </w:p>
    <w:p w14:paraId="5983D0E9" w14:textId="77777777" w:rsidR="002A420D" w:rsidRPr="002A420D" w:rsidRDefault="002A420D" w:rsidP="002A420D">
      <w:pPr>
        <w:pStyle w:val="ad"/>
        <w:ind w:left="720" w:firstLineChars="0" w:firstLine="0"/>
        <w:rPr>
          <w:szCs w:val="24"/>
        </w:rPr>
      </w:pPr>
      <w:r w:rsidRPr="002A420D">
        <w:rPr>
          <w:szCs w:val="24"/>
        </w:rPr>
        <w:t>R2(config)#interface fastethernet0/4</w:t>
      </w:r>
    </w:p>
    <w:p w14:paraId="30F25CCD" w14:textId="77777777" w:rsidR="002A420D" w:rsidRPr="002A420D" w:rsidRDefault="002A420D" w:rsidP="002A420D">
      <w:pPr>
        <w:pStyle w:val="ad"/>
        <w:ind w:left="720" w:firstLineChars="0" w:firstLine="0"/>
        <w:rPr>
          <w:szCs w:val="24"/>
        </w:rPr>
      </w:pPr>
      <w:r w:rsidRPr="002A420D">
        <w:rPr>
          <w:szCs w:val="24"/>
        </w:rPr>
        <w:t>R2(config-if-fastethernet0/4)# switchport access vlan 200</w:t>
      </w:r>
    </w:p>
    <w:p w14:paraId="5CDEFC5D" w14:textId="77777777" w:rsidR="002A420D" w:rsidRPr="002A420D" w:rsidRDefault="002A420D" w:rsidP="002A420D">
      <w:pPr>
        <w:ind w:firstLineChars="0" w:firstLine="0"/>
        <w:rPr>
          <w:szCs w:val="24"/>
        </w:rPr>
      </w:pPr>
    </w:p>
    <w:p w14:paraId="71845818" w14:textId="77777777" w:rsidR="002A420D" w:rsidRPr="002A420D" w:rsidRDefault="002A420D" w:rsidP="002A420D">
      <w:pPr>
        <w:pStyle w:val="ad"/>
        <w:ind w:left="720" w:firstLineChars="0" w:firstLine="0"/>
        <w:rPr>
          <w:szCs w:val="24"/>
        </w:rPr>
      </w:pPr>
      <w:r w:rsidRPr="002A420D">
        <w:rPr>
          <w:szCs w:val="24"/>
        </w:rPr>
        <w:t>S1(config)#router rip</w:t>
      </w:r>
    </w:p>
    <w:p w14:paraId="7D348887" w14:textId="77777777" w:rsidR="002A420D" w:rsidRPr="002A420D" w:rsidRDefault="002A420D" w:rsidP="002A420D">
      <w:pPr>
        <w:pStyle w:val="ad"/>
        <w:ind w:left="720" w:firstLineChars="0" w:firstLine="0"/>
        <w:rPr>
          <w:szCs w:val="24"/>
        </w:rPr>
      </w:pPr>
      <w:r w:rsidRPr="002A420D">
        <w:rPr>
          <w:szCs w:val="24"/>
        </w:rPr>
        <w:t>S1(config-rip)# version 2</w:t>
      </w:r>
    </w:p>
    <w:p w14:paraId="63668DF7" w14:textId="77777777" w:rsidR="002A420D" w:rsidRPr="002A420D" w:rsidRDefault="002A420D" w:rsidP="002A420D">
      <w:pPr>
        <w:pStyle w:val="ad"/>
        <w:ind w:left="720" w:firstLineChars="0" w:firstLine="0"/>
        <w:rPr>
          <w:szCs w:val="24"/>
        </w:rPr>
      </w:pPr>
      <w:r w:rsidRPr="002A420D">
        <w:rPr>
          <w:szCs w:val="24"/>
        </w:rPr>
        <w:t>S1(config-rip)# network 10.0.0.0</w:t>
      </w:r>
    </w:p>
    <w:p w14:paraId="70611E5C" w14:textId="77777777" w:rsidR="002A420D" w:rsidRPr="002A420D" w:rsidRDefault="002A420D" w:rsidP="002A420D">
      <w:pPr>
        <w:pStyle w:val="ad"/>
        <w:ind w:left="720" w:firstLineChars="0" w:firstLine="0"/>
        <w:rPr>
          <w:szCs w:val="24"/>
        </w:rPr>
      </w:pPr>
      <w:r w:rsidRPr="002A420D">
        <w:rPr>
          <w:szCs w:val="24"/>
        </w:rPr>
        <w:t>S1(config-rip)# network 12.0.0.0</w:t>
      </w:r>
    </w:p>
    <w:p w14:paraId="58D6A343" w14:textId="77777777" w:rsidR="002A420D" w:rsidRPr="002A420D" w:rsidRDefault="002A420D" w:rsidP="002A420D">
      <w:pPr>
        <w:pStyle w:val="ad"/>
        <w:ind w:left="720" w:firstLineChars="0" w:firstLine="0"/>
        <w:rPr>
          <w:szCs w:val="24"/>
        </w:rPr>
      </w:pPr>
      <w:r w:rsidRPr="002A420D">
        <w:rPr>
          <w:szCs w:val="24"/>
        </w:rPr>
        <w:t>S1(config-rip)# network 20.0.0.0</w:t>
      </w:r>
    </w:p>
    <w:p w14:paraId="3D421449" w14:textId="77777777" w:rsidR="002A420D" w:rsidRPr="002A420D" w:rsidRDefault="002A420D" w:rsidP="002A420D">
      <w:pPr>
        <w:pStyle w:val="ad"/>
        <w:ind w:left="720" w:firstLineChars="0" w:firstLine="0"/>
        <w:rPr>
          <w:szCs w:val="24"/>
        </w:rPr>
      </w:pPr>
      <w:r w:rsidRPr="002A420D">
        <w:rPr>
          <w:szCs w:val="24"/>
        </w:rPr>
        <w:t>S1(config-rip)# passive-interface vlan10</w:t>
      </w:r>
    </w:p>
    <w:p w14:paraId="2B111148" w14:textId="77777777" w:rsidR="002A420D" w:rsidRPr="002A420D" w:rsidRDefault="002A420D" w:rsidP="002A420D">
      <w:pPr>
        <w:pStyle w:val="ad"/>
        <w:ind w:left="720" w:firstLineChars="0" w:firstLine="0"/>
        <w:rPr>
          <w:szCs w:val="24"/>
        </w:rPr>
      </w:pPr>
      <w:r w:rsidRPr="002A420D">
        <w:rPr>
          <w:szCs w:val="24"/>
        </w:rPr>
        <w:t>S1(config-rip)# passive-interface vlan20</w:t>
      </w:r>
    </w:p>
    <w:p w14:paraId="48D0CC0D" w14:textId="77777777" w:rsidR="002A420D" w:rsidRPr="002A420D" w:rsidRDefault="002A420D" w:rsidP="002A420D">
      <w:pPr>
        <w:pStyle w:val="ad"/>
        <w:ind w:left="720" w:firstLineChars="0" w:firstLine="0"/>
        <w:rPr>
          <w:szCs w:val="24"/>
        </w:rPr>
      </w:pPr>
      <w:r w:rsidRPr="002A420D">
        <w:rPr>
          <w:szCs w:val="24"/>
        </w:rPr>
        <w:t>S1(config-rip)# no auto-summary</w:t>
      </w:r>
    </w:p>
    <w:p w14:paraId="0D30E0D9" w14:textId="77777777" w:rsidR="00082740" w:rsidRPr="00082740" w:rsidRDefault="00082740" w:rsidP="00082740">
      <w:pPr>
        <w:ind w:firstLineChars="0" w:firstLine="0"/>
        <w:rPr>
          <w:szCs w:val="24"/>
        </w:rPr>
      </w:pPr>
    </w:p>
    <w:p w14:paraId="272E9B4F" w14:textId="77777777" w:rsidR="00082740" w:rsidRPr="00082740" w:rsidRDefault="00082740" w:rsidP="00082740">
      <w:pPr>
        <w:pStyle w:val="ad"/>
        <w:ind w:left="720" w:firstLineChars="0" w:firstLine="0"/>
        <w:rPr>
          <w:szCs w:val="24"/>
        </w:rPr>
      </w:pPr>
      <w:r w:rsidRPr="00082740">
        <w:rPr>
          <w:szCs w:val="24"/>
        </w:rPr>
        <w:t>S2(config)#router rip</w:t>
      </w:r>
    </w:p>
    <w:p w14:paraId="4208DB33" w14:textId="77777777" w:rsidR="00082740" w:rsidRPr="00082740" w:rsidRDefault="00082740" w:rsidP="00082740">
      <w:pPr>
        <w:pStyle w:val="ad"/>
        <w:ind w:left="720" w:firstLineChars="0" w:firstLine="0"/>
        <w:rPr>
          <w:szCs w:val="24"/>
        </w:rPr>
      </w:pPr>
      <w:r w:rsidRPr="00082740">
        <w:rPr>
          <w:szCs w:val="24"/>
        </w:rPr>
        <w:t>S2(config-rip)# version 2</w:t>
      </w:r>
    </w:p>
    <w:p w14:paraId="68CE0187" w14:textId="77777777" w:rsidR="00082740" w:rsidRPr="00082740" w:rsidRDefault="00082740" w:rsidP="00082740">
      <w:pPr>
        <w:pStyle w:val="ad"/>
        <w:ind w:left="720" w:firstLineChars="0" w:firstLine="0"/>
        <w:rPr>
          <w:szCs w:val="24"/>
        </w:rPr>
      </w:pPr>
      <w:r w:rsidRPr="00082740">
        <w:rPr>
          <w:szCs w:val="24"/>
        </w:rPr>
        <w:t>S2(config-rip)# network 10.0.0.0</w:t>
      </w:r>
    </w:p>
    <w:p w14:paraId="421D7541" w14:textId="77777777" w:rsidR="00082740" w:rsidRPr="00082740" w:rsidRDefault="00082740" w:rsidP="00082740">
      <w:pPr>
        <w:pStyle w:val="ad"/>
        <w:ind w:left="720" w:firstLineChars="0" w:firstLine="0"/>
        <w:rPr>
          <w:szCs w:val="24"/>
        </w:rPr>
      </w:pPr>
      <w:r w:rsidRPr="00082740">
        <w:rPr>
          <w:szCs w:val="24"/>
        </w:rPr>
        <w:lastRenderedPageBreak/>
        <w:t>S2(config-rip)# network 20.0.0.0</w:t>
      </w:r>
    </w:p>
    <w:p w14:paraId="7F2816F3" w14:textId="77777777" w:rsidR="00082740" w:rsidRPr="00082740" w:rsidRDefault="00082740" w:rsidP="00082740">
      <w:pPr>
        <w:pStyle w:val="ad"/>
        <w:ind w:left="720" w:firstLineChars="0" w:firstLine="0"/>
        <w:rPr>
          <w:szCs w:val="24"/>
        </w:rPr>
      </w:pPr>
      <w:r w:rsidRPr="00082740">
        <w:rPr>
          <w:szCs w:val="24"/>
        </w:rPr>
        <w:t>S2(config-rip)# network 22.0.0.0</w:t>
      </w:r>
    </w:p>
    <w:p w14:paraId="40056E66" w14:textId="77777777" w:rsidR="00082740" w:rsidRPr="00082740" w:rsidRDefault="00082740" w:rsidP="00082740">
      <w:pPr>
        <w:pStyle w:val="ad"/>
        <w:ind w:left="720" w:firstLineChars="0" w:firstLine="0"/>
        <w:rPr>
          <w:szCs w:val="24"/>
        </w:rPr>
      </w:pPr>
      <w:r w:rsidRPr="00082740">
        <w:rPr>
          <w:szCs w:val="24"/>
        </w:rPr>
        <w:t>S2(config-rip)# passive-interface vlan10</w:t>
      </w:r>
    </w:p>
    <w:p w14:paraId="2B691E4A" w14:textId="77777777" w:rsidR="00082740" w:rsidRPr="00082740" w:rsidRDefault="00082740" w:rsidP="00082740">
      <w:pPr>
        <w:pStyle w:val="ad"/>
        <w:ind w:left="720" w:firstLineChars="0" w:firstLine="0"/>
        <w:rPr>
          <w:szCs w:val="24"/>
        </w:rPr>
      </w:pPr>
      <w:r w:rsidRPr="00082740">
        <w:rPr>
          <w:szCs w:val="24"/>
        </w:rPr>
        <w:t>S2(config-rip)# passive-interface vlan20</w:t>
      </w:r>
    </w:p>
    <w:p w14:paraId="7ABBD18C" w14:textId="77777777" w:rsidR="00082740" w:rsidRPr="00082740" w:rsidRDefault="00082740" w:rsidP="00082740">
      <w:pPr>
        <w:pStyle w:val="ad"/>
        <w:ind w:left="720" w:firstLineChars="0" w:firstLine="0"/>
        <w:rPr>
          <w:szCs w:val="24"/>
        </w:rPr>
      </w:pPr>
      <w:r w:rsidRPr="00082740">
        <w:rPr>
          <w:szCs w:val="24"/>
        </w:rPr>
        <w:t>S2(config-rip)# no auto-summary</w:t>
      </w:r>
    </w:p>
    <w:p w14:paraId="1262F1CE" w14:textId="77777777" w:rsidR="00082740" w:rsidRPr="00082740" w:rsidRDefault="00082740" w:rsidP="00082740">
      <w:pPr>
        <w:pStyle w:val="ad"/>
        <w:ind w:left="720" w:firstLineChars="0" w:firstLine="0"/>
        <w:rPr>
          <w:szCs w:val="24"/>
        </w:rPr>
      </w:pPr>
      <w:r w:rsidRPr="00082740">
        <w:rPr>
          <w:szCs w:val="24"/>
        </w:rPr>
        <w:t>S2(config-rip)# exit</w:t>
      </w:r>
    </w:p>
    <w:p w14:paraId="78E32EBE" w14:textId="77777777" w:rsidR="002A420D" w:rsidRDefault="00082740" w:rsidP="00082740">
      <w:pPr>
        <w:pStyle w:val="ad"/>
        <w:ind w:left="720" w:firstLineChars="0" w:firstLine="0"/>
        <w:rPr>
          <w:szCs w:val="24"/>
        </w:rPr>
      </w:pPr>
      <w:r w:rsidRPr="00082740">
        <w:rPr>
          <w:szCs w:val="24"/>
        </w:rPr>
        <w:t>S2(config)#ip dhcp-server 22.1.1.2</w:t>
      </w:r>
      <w:r>
        <w:rPr>
          <w:szCs w:val="24"/>
        </w:rPr>
        <w:tab/>
      </w:r>
      <w:r>
        <w:rPr>
          <w:szCs w:val="24"/>
        </w:rPr>
        <w:tab/>
      </w:r>
      <w:r>
        <w:rPr>
          <w:szCs w:val="24"/>
        </w:rPr>
        <w:tab/>
        <w:t>//</w:t>
      </w:r>
      <w:r>
        <w:rPr>
          <w:rFonts w:hint="eastAsia"/>
          <w:szCs w:val="24"/>
        </w:rPr>
        <w:t>设置</w:t>
      </w:r>
      <w:r>
        <w:rPr>
          <w:rFonts w:hint="eastAsia"/>
          <w:szCs w:val="24"/>
        </w:rPr>
        <w:t>dhcp</w:t>
      </w:r>
      <w:r>
        <w:rPr>
          <w:szCs w:val="24"/>
        </w:rPr>
        <w:t>中继</w:t>
      </w:r>
      <w:r>
        <w:rPr>
          <w:rFonts w:hint="eastAsia"/>
          <w:szCs w:val="24"/>
        </w:rPr>
        <w:t>地址</w:t>
      </w:r>
      <w:r>
        <w:rPr>
          <w:szCs w:val="24"/>
        </w:rPr>
        <w:t>为</w:t>
      </w:r>
      <w:r>
        <w:rPr>
          <w:rFonts w:hint="eastAsia"/>
          <w:szCs w:val="24"/>
        </w:rPr>
        <w:t>22.1.1.2</w:t>
      </w:r>
    </w:p>
    <w:p w14:paraId="3E853718" w14:textId="77777777" w:rsidR="00082740" w:rsidRPr="00082740" w:rsidRDefault="00082740" w:rsidP="00082740">
      <w:pPr>
        <w:ind w:firstLineChars="0"/>
        <w:rPr>
          <w:szCs w:val="24"/>
        </w:rPr>
      </w:pPr>
      <w:r w:rsidRPr="00082740">
        <w:rPr>
          <w:rFonts w:hint="eastAsia"/>
          <w:szCs w:val="24"/>
        </w:rPr>
        <w:t>（</w:t>
      </w:r>
      <w:r w:rsidRPr="00082740">
        <w:rPr>
          <w:rFonts w:hint="eastAsia"/>
          <w:szCs w:val="24"/>
        </w:rPr>
        <w:t>7</w:t>
      </w:r>
      <w:r w:rsidRPr="00082740">
        <w:rPr>
          <w:szCs w:val="24"/>
        </w:rPr>
        <w:t>）</w:t>
      </w:r>
      <w:r>
        <w:rPr>
          <w:rFonts w:hint="eastAsia"/>
          <w:szCs w:val="24"/>
        </w:rPr>
        <w:t>在</w:t>
      </w:r>
      <w:r>
        <w:rPr>
          <w:rFonts w:hint="eastAsia"/>
          <w:szCs w:val="24"/>
        </w:rPr>
        <w:t>S4</w:t>
      </w:r>
      <w:r>
        <w:rPr>
          <w:rFonts w:hint="eastAsia"/>
          <w:szCs w:val="24"/>
        </w:rPr>
        <w:t>上</w:t>
      </w:r>
      <w:r>
        <w:rPr>
          <w:szCs w:val="24"/>
        </w:rPr>
        <w:t>开启端口安全：</w:t>
      </w:r>
    </w:p>
    <w:p w14:paraId="179F682A" w14:textId="77777777" w:rsidR="00082740" w:rsidRDefault="00082740" w:rsidP="00082740">
      <w:pPr>
        <w:pStyle w:val="ad"/>
        <w:ind w:left="720" w:firstLineChars="0" w:firstLine="0"/>
        <w:rPr>
          <w:szCs w:val="24"/>
        </w:rPr>
      </w:pPr>
      <w:r w:rsidRPr="00082740">
        <w:rPr>
          <w:szCs w:val="24"/>
        </w:rPr>
        <w:t>S4(config)#vlan 10,20</w:t>
      </w:r>
    </w:p>
    <w:p w14:paraId="596BE1EE" w14:textId="77777777" w:rsidR="00082740" w:rsidRPr="00082740" w:rsidRDefault="00082740" w:rsidP="00082740">
      <w:pPr>
        <w:pStyle w:val="ad"/>
        <w:ind w:left="720" w:firstLineChars="0" w:firstLine="0"/>
        <w:rPr>
          <w:szCs w:val="24"/>
        </w:rPr>
      </w:pPr>
      <w:r w:rsidRPr="00082740">
        <w:rPr>
          <w:szCs w:val="24"/>
        </w:rPr>
        <w:t>S4(config)#interface fastethernet0/18</w:t>
      </w:r>
    </w:p>
    <w:p w14:paraId="1AC75D07" w14:textId="77777777" w:rsidR="00082740" w:rsidRDefault="00082740" w:rsidP="00082740">
      <w:pPr>
        <w:pStyle w:val="ad"/>
        <w:ind w:left="720" w:firstLineChars="0" w:firstLine="0"/>
        <w:rPr>
          <w:szCs w:val="24"/>
        </w:rPr>
      </w:pPr>
      <w:r w:rsidRPr="00082740">
        <w:rPr>
          <w:szCs w:val="24"/>
        </w:rPr>
        <w:t>S4(config-if-fastethernet0/18)# switchport access vlan 10</w:t>
      </w:r>
    </w:p>
    <w:p w14:paraId="6D4888CB" w14:textId="77777777" w:rsidR="00082740" w:rsidRPr="00082740" w:rsidRDefault="00082740" w:rsidP="00082740">
      <w:pPr>
        <w:pStyle w:val="ad"/>
        <w:ind w:left="720" w:firstLineChars="0" w:firstLine="0"/>
        <w:rPr>
          <w:b/>
          <w:szCs w:val="24"/>
        </w:rPr>
      </w:pPr>
      <w:r w:rsidRPr="00082740">
        <w:rPr>
          <w:szCs w:val="24"/>
        </w:rPr>
        <w:t>S4(config-if-fastethernet0/18)#</w:t>
      </w:r>
      <w:r w:rsidRPr="00082740">
        <w:rPr>
          <w:b/>
          <w:szCs w:val="24"/>
        </w:rPr>
        <w:t>port-security enable</w:t>
      </w:r>
    </w:p>
    <w:p w14:paraId="12B4B6E1" w14:textId="77777777" w:rsidR="00082740" w:rsidRDefault="00082740" w:rsidP="00082740">
      <w:pPr>
        <w:pStyle w:val="ad"/>
        <w:ind w:left="720" w:firstLineChars="0" w:firstLine="0"/>
        <w:rPr>
          <w:b/>
          <w:szCs w:val="24"/>
        </w:rPr>
      </w:pPr>
      <w:r>
        <w:rPr>
          <w:szCs w:val="24"/>
        </w:rPr>
        <w:t>S4(config-if-fastethernet0/18)#</w:t>
      </w:r>
      <w:r w:rsidRPr="00082740">
        <w:rPr>
          <w:b/>
          <w:szCs w:val="24"/>
        </w:rPr>
        <w:t>port-security permit mac-address 201A.0638.15E1</w:t>
      </w:r>
    </w:p>
    <w:p w14:paraId="39D89534" w14:textId="77777777" w:rsidR="00082740" w:rsidRPr="00082740" w:rsidRDefault="00082740" w:rsidP="00082740">
      <w:pPr>
        <w:pStyle w:val="ad"/>
        <w:ind w:left="720" w:firstLineChars="0" w:firstLine="0"/>
        <w:rPr>
          <w:b/>
          <w:szCs w:val="24"/>
        </w:rPr>
      </w:pPr>
      <w:r>
        <w:rPr>
          <w:szCs w:val="24"/>
        </w:rPr>
        <w:tab/>
      </w:r>
      <w:r>
        <w:rPr>
          <w:szCs w:val="24"/>
        </w:rPr>
        <w:tab/>
      </w:r>
      <w:r>
        <w:rPr>
          <w:szCs w:val="24"/>
        </w:rPr>
        <w:tab/>
      </w:r>
      <w:r>
        <w:rPr>
          <w:szCs w:val="24"/>
        </w:rPr>
        <w:tab/>
      </w:r>
      <w:r>
        <w:rPr>
          <w:szCs w:val="24"/>
        </w:rPr>
        <w:tab/>
      </w:r>
      <w:r>
        <w:rPr>
          <w:szCs w:val="24"/>
        </w:rPr>
        <w:tab/>
        <w:t>//</w:t>
      </w:r>
      <w:r>
        <w:rPr>
          <w:rFonts w:hint="eastAsia"/>
          <w:szCs w:val="24"/>
        </w:rPr>
        <w:t>开启</w:t>
      </w:r>
      <w:r>
        <w:rPr>
          <w:szCs w:val="24"/>
        </w:rPr>
        <w:t>端口安全，绑定</w:t>
      </w:r>
      <w:r>
        <w:rPr>
          <w:rFonts w:hint="eastAsia"/>
          <w:szCs w:val="24"/>
        </w:rPr>
        <w:t>PC</w:t>
      </w:r>
      <w:r>
        <w:rPr>
          <w:rFonts w:hint="eastAsia"/>
          <w:szCs w:val="24"/>
        </w:rPr>
        <w:t>的</w:t>
      </w:r>
      <w:r>
        <w:rPr>
          <w:szCs w:val="24"/>
        </w:rPr>
        <w:t>mac</w:t>
      </w:r>
      <w:r>
        <w:rPr>
          <w:szCs w:val="24"/>
        </w:rPr>
        <w:t>地址</w:t>
      </w:r>
    </w:p>
    <w:p w14:paraId="44E0BFF6" w14:textId="77777777" w:rsidR="00082740" w:rsidRPr="00082740" w:rsidRDefault="00082740" w:rsidP="00082740">
      <w:pPr>
        <w:pStyle w:val="ad"/>
        <w:ind w:left="720" w:firstLineChars="0" w:firstLine="0"/>
        <w:rPr>
          <w:szCs w:val="24"/>
        </w:rPr>
      </w:pPr>
      <w:r w:rsidRPr="00082740">
        <w:rPr>
          <w:szCs w:val="24"/>
        </w:rPr>
        <w:t>S4(config-if-fastethernet0/18)# exit</w:t>
      </w:r>
    </w:p>
    <w:p w14:paraId="7D31128F" w14:textId="77777777" w:rsidR="00082740" w:rsidRPr="00082740" w:rsidRDefault="00082740" w:rsidP="00082740">
      <w:pPr>
        <w:pStyle w:val="ad"/>
        <w:ind w:left="720" w:firstLineChars="0" w:firstLine="0"/>
        <w:rPr>
          <w:szCs w:val="24"/>
        </w:rPr>
      </w:pPr>
      <w:r w:rsidRPr="00082740">
        <w:rPr>
          <w:szCs w:val="24"/>
        </w:rPr>
        <w:t>S4(config)#interface fastethernet0/12</w:t>
      </w:r>
    </w:p>
    <w:p w14:paraId="5EA2021E" w14:textId="77777777" w:rsidR="00082740" w:rsidRPr="00082740" w:rsidRDefault="00082740" w:rsidP="00082740">
      <w:pPr>
        <w:pStyle w:val="ad"/>
        <w:ind w:left="720" w:firstLineChars="0" w:firstLine="0"/>
        <w:rPr>
          <w:szCs w:val="24"/>
        </w:rPr>
      </w:pPr>
      <w:r w:rsidRPr="00082740">
        <w:rPr>
          <w:szCs w:val="24"/>
        </w:rPr>
        <w:t>S4(config-if-fastethernet0/12)# switchport mode trunk</w:t>
      </w:r>
    </w:p>
    <w:p w14:paraId="083810A5" w14:textId="77777777" w:rsidR="00082740" w:rsidRPr="00082740" w:rsidRDefault="00082740" w:rsidP="00082740">
      <w:pPr>
        <w:pStyle w:val="ad"/>
        <w:ind w:left="720" w:firstLineChars="0" w:firstLine="0"/>
        <w:rPr>
          <w:szCs w:val="24"/>
        </w:rPr>
      </w:pPr>
      <w:r w:rsidRPr="00082740">
        <w:rPr>
          <w:szCs w:val="24"/>
        </w:rPr>
        <w:t>S4(config-if-fastethernet0/12)# switchport trunk allowed vlan all</w:t>
      </w:r>
    </w:p>
    <w:p w14:paraId="69E331F3" w14:textId="77777777" w:rsidR="00082740" w:rsidRPr="00082740" w:rsidRDefault="00082740" w:rsidP="00082740">
      <w:pPr>
        <w:pStyle w:val="ad"/>
        <w:ind w:left="720" w:firstLineChars="0" w:firstLine="0"/>
        <w:rPr>
          <w:szCs w:val="24"/>
        </w:rPr>
      </w:pPr>
      <w:r w:rsidRPr="00082740">
        <w:rPr>
          <w:szCs w:val="24"/>
        </w:rPr>
        <w:t>S4(config-if-fastethernet0/12)# switchport trunk pvid vlan 1</w:t>
      </w:r>
    </w:p>
    <w:p w14:paraId="4C003754" w14:textId="77777777" w:rsidR="00082740" w:rsidRPr="00082740" w:rsidRDefault="00082740" w:rsidP="00082740">
      <w:pPr>
        <w:pStyle w:val="ad"/>
        <w:ind w:left="720" w:firstLineChars="0" w:firstLine="0"/>
        <w:rPr>
          <w:szCs w:val="24"/>
        </w:rPr>
      </w:pPr>
      <w:r w:rsidRPr="00082740">
        <w:rPr>
          <w:szCs w:val="24"/>
        </w:rPr>
        <w:t>S4(config-if-fastethernet0/12)# exit</w:t>
      </w:r>
    </w:p>
    <w:p w14:paraId="3F577B9D" w14:textId="77777777" w:rsidR="00082740" w:rsidRPr="00082740" w:rsidRDefault="00082740" w:rsidP="00082740">
      <w:pPr>
        <w:pStyle w:val="ad"/>
        <w:ind w:left="720" w:firstLineChars="0" w:firstLine="0"/>
        <w:rPr>
          <w:szCs w:val="24"/>
        </w:rPr>
      </w:pPr>
      <w:r w:rsidRPr="00082740">
        <w:rPr>
          <w:szCs w:val="24"/>
        </w:rPr>
        <w:t>S4(config)#interface fastethernet0/13</w:t>
      </w:r>
    </w:p>
    <w:p w14:paraId="1A2E17AB" w14:textId="77777777" w:rsidR="00082740" w:rsidRPr="00082740" w:rsidRDefault="00082740" w:rsidP="00082740">
      <w:pPr>
        <w:pStyle w:val="ad"/>
        <w:ind w:left="720" w:firstLineChars="0" w:firstLine="0"/>
        <w:rPr>
          <w:szCs w:val="24"/>
        </w:rPr>
      </w:pPr>
      <w:r w:rsidRPr="00082740">
        <w:rPr>
          <w:szCs w:val="24"/>
        </w:rPr>
        <w:t>S4(config-if-fastethernet0/13)# switchport mode trunk</w:t>
      </w:r>
    </w:p>
    <w:p w14:paraId="754EC898" w14:textId="77777777" w:rsidR="00082740" w:rsidRPr="00082740" w:rsidRDefault="00082740" w:rsidP="00082740">
      <w:pPr>
        <w:pStyle w:val="ad"/>
        <w:ind w:left="720" w:firstLineChars="0" w:firstLine="0"/>
        <w:rPr>
          <w:szCs w:val="24"/>
        </w:rPr>
      </w:pPr>
      <w:r w:rsidRPr="00082740">
        <w:rPr>
          <w:szCs w:val="24"/>
        </w:rPr>
        <w:t>S4(config-if-fastethernet0/13)# switchport trunk allowed vlan all</w:t>
      </w:r>
    </w:p>
    <w:p w14:paraId="6A726860" w14:textId="77777777" w:rsidR="00082740" w:rsidRPr="00082740" w:rsidRDefault="00082740" w:rsidP="00082740">
      <w:pPr>
        <w:pStyle w:val="ad"/>
        <w:ind w:left="720" w:firstLineChars="0" w:firstLine="0"/>
        <w:rPr>
          <w:szCs w:val="24"/>
        </w:rPr>
      </w:pPr>
      <w:r w:rsidRPr="00082740">
        <w:rPr>
          <w:szCs w:val="24"/>
        </w:rPr>
        <w:t>S4(config-if-fastethernet0/13)# switchport trunk pvid vlan 1</w:t>
      </w:r>
    </w:p>
    <w:p w14:paraId="421B2023" w14:textId="77777777" w:rsidR="00082740" w:rsidRPr="00082740" w:rsidRDefault="00082740" w:rsidP="00082740">
      <w:pPr>
        <w:pStyle w:val="ad"/>
        <w:ind w:left="720" w:firstLineChars="0" w:firstLine="0"/>
        <w:rPr>
          <w:szCs w:val="24"/>
        </w:rPr>
      </w:pPr>
      <w:r w:rsidRPr="00082740">
        <w:rPr>
          <w:szCs w:val="24"/>
        </w:rPr>
        <w:t>S4(config-if-fastethernet0/13)# exit</w:t>
      </w:r>
    </w:p>
    <w:p w14:paraId="25ACC2D2" w14:textId="77777777" w:rsidR="00082740" w:rsidRPr="00082740" w:rsidRDefault="00082740" w:rsidP="00082740">
      <w:pPr>
        <w:pStyle w:val="ad"/>
        <w:ind w:left="720" w:firstLineChars="0" w:firstLine="0"/>
        <w:rPr>
          <w:szCs w:val="24"/>
        </w:rPr>
      </w:pPr>
      <w:r w:rsidRPr="00082740">
        <w:rPr>
          <w:szCs w:val="24"/>
        </w:rPr>
        <w:t>S4(config)#interface fa0/1-0/11</w:t>
      </w:r>
    </w:p>
    <w:p w14:paraId="6FBABF8A" w14:textId="77777777" w:rsidR="00082740" w:rsidRPr="00082740" w:rsidRDefault="00082740" w:rsidP="00082740">
      <w:pPr>
        <w:pStyle w:val="ad"/>
        <w:ind w:left="720" w:firstLineChars="0" w:firstLine="0"/>
        <w:rPr>
          <w:szCs w:val="24"/>
        </w:rPr>
      </w:pPr>
      <w:r w:rsidRPr="00082740">
        <w:rPr>
          <w:szCs w:val="24"/>
        </w:rPr>
        <w:t xml:space="preserve">S4(config-if-range)#switchport access vlan 20 </w:t>
      </w:r>
    </w:p>
    <w:p w14:paraId="6A52F562" w14:textId="77777777" w:rsidR="00082740" w:rsidRPr="00082740" w:rsidRDefault="00082740" w:rsidP="00082740">
      <w:pPr>
        <w:pStyle w:val="ad"/>
        <w:ind w:left="720" w:firstLineChars="0" w:firstLine="0"/>
        <w:rPr>
          <w:szCs w:val="24"/>
        </w:rPr>
      </w:pPr>
      <w:r w:rsidRPr="00082740">
        <w:rPr>
          <w:szCs w:val="24"/>
        </w:rPr>
        <w:lastRenderedPageBreak/>
        <w:t>S4(config-if-range)#exit</w:t>
      </w:r>
    </w:p>
    <w:p w14:paraId="0B9CB24E" w14:textId="77777777" w:rsidR="00082740" w:rsidRPr="00082740" w:rsidRDefault="00082740" w:rsidP="00082740">
      <w:pPr>
        <w:pStyle w:val="ad"/>
        <w:ind w:left="720" w:firstLineChars="0" w:firstLine="0"/>
        <w:rPr>
          <w:szCs w:val="24"/>
        </w:rPr>
      </w:pPr>
      <w:r w:rsidRPr="00082740">
        <w:rPr>
          <w:szCs w:val="24"/>
        </w:rPr>
        <w:t>S4(config)#interface fa0/14-0/24</w:t>
      </w:r>
    </w:p>
    <w:p w14:paraId="15711DED" w14:textId="77777777" w:rsidR="00675DFD" w:rsidRDefault="00082740" w:rsidP="00082740">
      <w:pPr>
        <w:pStyle w:val="ad"/>
        <w:ind w:left="720" w:firstLineChars="0" w:firstLine="0"/>
        <w:rPr>
          <w:szCs w:val="24"/>
        </w:rPr>
      </w:pPr>
      <w:r w:rsidRPr="00082740">
        <w:rPr>
          <w:szCs w:val="24"/>
        </w:rPr>
        <w:t xml:space="preserve">S4(config-if-range)#switchport access vlan 10 </w:t>
      </w:r>
    </w:p>
    <w:p w14:paraId="2F95BA6E" w14:textId="77777777" w:rsidR="00675DFD" w:rsidRDefault="00675DFD" w:rsidP="00675DFD">
      <w:pPr>
        <w:ind w:firstLineChars="0"/>
        <w:rPr>
          <w:szCs w:val="24"/>
        </w:rPr>
      </w:pPr>
      <w:r w:rsidRPr="00675DFD">
        <w:rPr>
          <w:rFonts w:hint="eastAsia"/>
          <w:b/>
          <w:szCs w:val="24"/>
        </w:rPr>
        <w:t>（</w:t>
      </w:r>
      <w:r>
        <w:rPr>
          <w:rFonts w:hint="eastAsia"/>
          <w:b/>
          <w:szCs w:val="24"/>
        </w:rPr>
        <w:t>8</w:t>
      </w:r>
      <w:r w:rsidRPr="00675DFD">
        <w:rPr>
          <w:rFonts w:hint="eastAsia"/>
          <w:b/>
          <w:szCs w:val="24"/>
        </w:rPr>
        <w:t>）验证</w:t>
      </w:r>
      <w:r w:rsidRPr="00675DFD">
        <w:rPr>
          <w:b/>
          <w:szCs w:val="24"/>
        </w:rPr>
        <w:t>：</w:t>
      </w:r>
    </w:p>
    <w:p w14:paraId="1E1DE3AE" w14:textId="77777777" w:rsidR="00675DFD" w:rsidRDefault="00675DFD" w:rsidP="00675DFD">
      <w:pPr>
        <w:pStyle w:val="ad"/>
        <w:ind w:left="720" w:firstLineChars="0" w:firstLine="0"/>
        <w:rPr>
          <w:szCs w:val="24"/>
        </w:rPr>
      </w:pPr>
      <w:r>
        <w:rPr>
          <w:rFonts w:hint="eastAsia"/>
          <w:szCs w:val="24"/>
        </w:rPr>
        <w:t>在</w:t>
      </w:r>
      <w:r>
        <w:rPr>
          <w:rFonts w:hint="eastAsia"/>
          <w:szCs w:val="24"/>
        </w:rPr>
        <w:t>PC</w:t>
      </w:r>
      <w:r>
        <w:rPr>
          <w:rFonts w:hint="eastAsia"/>
          <w:szCs w:val="24"/>
        </w:rPr>
        <w:t>上验证</w:t>
      </w:r>
      <w:r>
        <w:rPr>
          <w:szCs w:val="24"/>
        </w:rPr>
        <w:t>是否能自动获取</w:t>
      </w:r>
      <w:r>
        <w:rPr>
          <w:rFonts w:hint="eastAsia"/>
          <w:szCs w:val="24"/>
        </w:rPr>
        <w:t>ip</w:t>
      </w:r>
      <w:r>
        <w:rPr>
          <w:szCs w:val="24"/>
        </w:rPr>
        <w:t>地址</w:t>
      </w:r>
    </w:p>
    <w:p w14:paraId="7BB45C41" w14:textId="77777777" w:rsidR="00675DFD" w:rsidRDefault="00675DFD" w:rsidP="00675DFD">
      <w:pPr>
        <w:pStyle w:val="ad"/>
        <w:ind w:left="720" w:firstLineChars="0" w:firstLine="0"/>
        <w:jc w:val="center"/>
        <w:rPr>
          <w:szCs w:val="24"/>
        </w:rPr>
      </w:pPr>
      <w:r>
        <w:rPr>
          <w:noProof/>
        </w:rPr>
        <w:drawing>
          <wp:inline distT="0" distB="0" distL="0" distR="0" wp14:anchorId="4DE8BACD" wp14:editId="74532E0D">
            <wp:extent cx="5543550" cy="3540760"/>
            <wp:effectExtent l="0" t="0" r="0" b="254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43550" cy="3540760"/>
                    </a:xfrm>
                    <a:prstGeom prst="rect">
                      <a:avLst/>
                    </a:prstGeom>
                  </pic:spPr>
                </pic:pic>
              </a:graphicData>
            </a:graphic>
          </wp:inline>
        </w:drawing>
      </w:r>
    </w:p>
    <w:p w14:paraId="514425D8" w14:textId="77777777" w:rsidR="00675DFD" w:rsidRDefault="00675DFD" w:rsidP="00675DFD">
      <w:pPr>
        <w:pStyle w:val="ad"/>
        <w:ind w:left="720" w:firstLineChars="0" w:firstLine="0"/>
        <w:jc w:val="center"/>
        <w:rPr>
          <w:szCs w:val="24"/>
        </w:rPr>
      </w:pPr>
      <w:r>
        <w:rPr>
          <w:noProof/>
        </w:rPr>
        <w:drawing>
          <wp:inline distT="0" distB="0" distL="0" distR="0" wp14:anchorId="361A91EC" wp14:editId="345CE579">
            <wp:extent cx="4562475" cy="19812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62475" cy="1981200"/>
                    </a:xfrm>
                    <a:prstGeom prst="rect">
                      <a:avLst/>
                    </a:prstGeom>
                  </pic:spPr>
                </pic:pic>
              </a:graphicData>
            </a:graphic>
          </wp:inline>
        </w:drawing>
      </w:r>
    </w:p>
    <w:p w14:paraId="3E6CAF9A" w14:textId="77777777" w:rsidR="00675DFD" w:rsidRDefault="00675DFD" w:rsidP="00675DFD">
      <w:pPr>
        <w:pStyle w:val="ad"/>
        <w:ind w:left="720" w:firstLineChars="0" w:firstLine="0"/>
        <w:rPr>
          <w:szCs w:val="24"/>
        </w:rPr>
      </w:pPr>
      <w:r>
        <w:rPr>
          <w:rFonts w:hint="eastAsia"/>
          <w:szCs w:val="24"/>
        </w:rPr>
        <w:t>教学区</w:t>
      </w:r>
      <w:r>
        <w:rPr>
          <w:szCs w:val="24"/>
        </w:rPr>
        <w:t>不能上外网。</w:t>
      </w:r>
      <w:r w:rsidR="003A1213">
        <w:rPr>
          <w:rFonts w:hint="eastAsia"/>
          <w:szCs w:val="24"/>
        </w:rPr>
        <w:t>切换</w:t>
      </w:r>
      <w:r w:rsidR="003A1213">
        <w:rPr>
          <w:rFonts w:hint="eastAsia"/>
          <w:szCs w:val="24"/>
        </w:rPr>
        <w:t>PC</w:t>
      </w:r>
      <w:r w:rsidR="003A1213">
        <w:rPr>
          <w:rFonts w:hint="eastAsia"/>
          <w:szCs w:val="24"/>
        </w:rPr>
        <w:t>连接</w:t>
      </w:r>
      <w:r w:rsidR="003A1213">
        <w:rPr>
          <w:szCs w:val="24"/>
        </w:rPr>
        <w:t>端口到</w:t>
      </w:r>
      <w:r w:rsidR="003A1213">
        <w:rPr>
          <w:szCs w:val="24"/>
        </w:rPr>
        <w:t>vlan20</w:t>
      </w:r>
      <w:r w:rsidR="003A1213">
        <w:rPr>
          <w:rFonts w:hint="eastAsia"/>
          <w:szCs w:val="24"/>
        </w:rPr>
        <w:t>。</w:t>
      </w:r>
    </w:p>
    <w:p w14:paraId="6A998281" w14:textId="77777777" w:rsidR="00675DFD" w:rsidRDefault="00675DFD" w:rsidP="00675DFD">
      <w:pPr>
        <w:pStyle w:val="ad"/>
        <w:ind w:left="720" w:firstLineChars="0" w:firstLine="0"/>
        <w:rPr>
          <w:szCs w:val="24"/>
        </w:rPr>
      </w:pPr>
      <w:r>
        <w:rPr>
          <w:noProof/>
        </w:rPr>
        <w:lastRenderedPageBreak/>
        <w:drawing>
          <wp:inline distT="0" distB="0" distL="0" distR="0" wp14:anchorId="6ADC2B85" wp14:editId="1B7E81FB">
            <wp:extent cx="5543550" cy="2613025"/>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43550" cy="2613025"/>
                    </a:xfrm>
                    <a:prstGeom prst="rect">
                      <a:avLst/>
                    </a:prstGeom>
                  </pic:spPr>
                </pic:pic>
              </a:graphicData>
            </a:graphic>
          </wp:inline>
        </w:drawing>
      </w:r>
    </w:p>
    <w:p w14:paraId="1E308DB8" w14:textId="77777777" w:rsidR="00675DFD" w:rsidRDefault="00675DFD" w:rsidP="00675DFD">
      <w:pPr>
        <w:pStyle w:val="ad"/>
        <w:ind w:left="720" w:firstLineChars="0" w:firstLine="0"/>
        <w:rPr>
          <w:szCs w:val="24"/>
        </w:rPr>
      </w:pPr>
      <w:r>
        <w:rPr>
          <w:rFonts w:hint="eastAsia"/>
          <w:szCs w:val="24"/>
        </w:rPr>
        <w:t>生活</w:t>
      </w:r>
      <w:r>
        <w:rPr>
          <w:szCs w:val="24"/>
        </w:rPr>
        <w:t>区能上外网。</w:t>
      </w:r>
    </w:p>
    <w:p w14:paraId="47B9932D" w14:textId="77777777" w:rsidR="00675DFD" w:rsidRDefault="00675DFD" w:rsidP="00675DFD">
      <w:pPr>
        <w:pStyle w:val="ad"/>
        <w:ind w:left="720" w:firstLineChars="0" w:firstLine="0"/>
        <w:rPr>
          <w:szCs w:val="24"/>
        </w:rPr>
      </w:pPr>
      <w:r>
        <w:rPr>
          <w:rFonts w:hint="eastAsia"/>
          <w:szCs w:val="24"/>
        </w:rPr>
        <w:t>在</w:t>
      </w:r>
      <w:r>
        <w:rPr>
          <w:rFonts w:hint="eastAsia"/>
          <w:szCs w:val="24"/>
        </w:rPr>
        <w:t>S1</w:t>
      </w:r>
      <w:r>
        <w:rPr>
          <w:rFonts w:hint="eastAsia"/>
          <w:szCs w:val="24"/>
        </w:rPr>
        <w:t>和</w:t>
      </w:r>
      <w:r>
        <w:rPr>
          <w:rFonts w:hint="eastAsia"/>
          <w:szCs w:val="24"/>
        </w:rPr>
        <w:t>S2</w:t>
      </w:r>
      <w:r>
        <w:rPr>
          <w:rFonts w:hint="eastAsia"/>
          <w:szCs w:val="24"/>
        </w:rPr>
        <w:t>上</w:t>
      </w:r>
      <w:r>
        <w:rPr>
          <w:szCs w:val="24"/>
        </w:rPr>
        <w:t>查看</w:t>
      </w:r>
      <w:r>
        <w:rPr>
          <w:szCs w:val="24"/>
        </w:rPr>
        <w:t>vrrp</w:t>
      </w:r>
      <w:r>
        <w:rPr>
          <w:szCs w:val="24"/>
        </w:rPr>
        <w:t>：</w:t>
      </w:r>
    </w:p>
    <w:p w14:paraId="354FFC31" w14:textId="77777777" w:rsidR="00675DFD" w:rsidRDefault="00675DFD" w:rsidP="00675DFD">
      <w:pPr>
        <w:pStyle w:val="ad"/>
        <w:ind w:left="720" w:firstLineChars="0" w:firstLine="0"/>
        <w:rPr>
          <w:szCs w:val="24"/>
        </w:rPr>
      </w:pPr>
      <w:r>
        <w:rPr>
          <w:noProof/>
        </w:rPr>
        <w:drawing>
          <wp:inline distT="0" distB="0" distL="0" distR="0" wp14:anchorId="5F4D4CFA" wp14:editId="338F0802">
            <wp:extent cx="5543550" cy="1405890"/>
            <wp:effectExtent l="0" t="0" r="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43550" cy="1405890"/>
                    </a:xfrm>
                    <a:prstGeom prst="rect">
                      <a:avLst/>
                    </a:prstGeom>
                  </pic:spPr>
                </pic:pic>
              </a:graphicData>
            </a:graphic>
          </wp:inline>
        </w:drawing>
      </w:r>
    </w:p>
    <w:p w14:paraId="588AAB48" w14:textId="77777777" w:rsidR="00675DFD" w:rsidRDefault="00675DFD" w:rsidP="00675DFD">
      <w:pPr>
        <w:pStyle w:val="ad"/>
        <w:ind w:left="720" w:firstLineChars="0" w:firstLine="0"/>
        <w:rPr>
          <w:szCs w:val="24"/>
        </w:rPr>
      </w:pPr>
      <w:r>
        <w:rPr>
          <w:noProof/>
        </w:rPr>
        <w:drawing>
          <wp:inline distT="0" distB="0" distL="0" distR="0" wp14:anchorId="113311DE" wp14:editId="6F411CA8">
            <wp:extent cx="5543550" cy="1353185"/>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1353185"/>
                    </a:xfrm>
                    <a:prstGeom prst="rect">
                      <a:avLst/>
                    </a:prstGeom>
                  </pic:spPr>
                </pic:pic>
              </a:graphicData>
            </a:graphic>
          </wp:inline>
        </w:drawing>
      </w:r>
    </w:p>
    <w:p w14:paraId="5AD9CDEF" w14:textId="77777777" w:rsidR="00675DFD" w:rsidRDefault="00675DFD" w:rsidP="00675DFD">
      <w:pPr>
        <w:pStyle w:val="ad"/>
        <w:ind w:left="720" w:firstLineChars="0" w:firstLine="0"/>
        <w:rPr>
          <w:szCs w:val="24"/>
        </w:rPr>
      </w:pPr>
      <w:r>
        <w:rPr>
          <w:rFonts w:hint="eastAsia"/>
          <w:szCs w:val="24"/>
        </w:rPr>
        <w:t>现在</w:t>
      </w:r>
      <w:r>
        <w:rPr>
          <w:szCs w:val="24"/>
        </w:rPr>
        <w:t>拔掉</w:t>
      </w:r>
      <w:r>
        <w:rPr>
          <w:rFonts w:hint="eastAsia"/>
          <w:szCs w:val="24"/>
        </w:rPr>
        <w:t>S1</w:t>
      </w:r>
      <w:r>
        <w:rPr>
          <w:rFonts w:hint="eastAsia"/>
          <w:szCs w:val="24"/>
        </w:rPr>
        <w:t>上</w:t>
      </w:r>
      <w:r>
        <w:rPr>
          <w:szCs w:val="24"/>
        </w:rPr>
        <w:t>的</w:t>
      </w:r>
      <w:r>
        <w:rPr>
          <w:rFonts w:hint="eastAsia"/>
          <w:szCs w:val="24"/>
        </w:rPr>
        <w:t>fa0/1</w:t>
      </w:r>
      <w:r>
        <w:rPr>
          <w:rFonts w:hint="eastAsia"/>
          <w:szCs w:val="24"/>
        </w:rPr>
        <w:t>线路</w:t>
      </w:r>
      <w:r>
        <w:rPr>
          <w:szCs w:val="24"/>
        </w:rPr>
        <w:t>，看</w:t>
      </w:r>
      <w:r>
        <w:rPr>
          <w:szCs w:val="24"/>
        </w:rPr>
        <w:t>vrrp10</w:t>
      </w:r>
      <w:r>
        <w:rPr>
          <w:rFonts w:hint="eastAsia"/>
          <w:szCs w:val="24"/>
        </w:rPr>
        <w:t>的</w:t>
      </w:r>
      <w:r>
        <w:rPr>
          <w:szCs w:val="24"/>
        </w:rPr>
        <w:t>master</w:t>
      </w:r>
      <w:r>
        <w:rPr>
          <w:szCs w:val="24"/>
        </w:rPr>
        <w:t>是否会切换到</w:t>
      </w:r>
      <w:r>
        <w:rPr>
          <w:rFonts w:hint="eastAsia"/>
          <w:szCs w:val="24"/>
        </w:rPr>
        <w:t>S2</w:t>
      </w:r>
      <w:r>
        <w:rPr>
          <w:rFonts w:hint="eastAsia"/>
          <w:szCs w:val="24"/>
        </w:rPr>
        <w:t>上</w:t>
      </w:r>
      <w:r>
        <w:rPr>
          <w:szCs w:val="24"/>
        </w:rPr>
        <w:t>：</w:t>
      </w:r>
    </w:p>
    <w:p w14:paraId="70BE2F6D" w14:textId="77777777" w:rsidR="00675DFD" w:rsidRDefault="006E4462" w:rsidP="00675DFD">
      <w:pPr>
        <w:pStyle w:val="ad"/>
        <w:ind w:left="720" w:firstLineChars="0" w:firstLine="0"/>
        <w:rPr>
          <w:szCs w:val="24"/>
        </w:rPr>
      </w:pPr>
      <w:r>
        <w:rPr>
          <w:noProof/>
        </w:rPr>
        <w:drawing>
          <wp:inline distT="0" distB="0" distL="0" distR="0" wp14:anchorId="2FF53CE9" wp14:editId="6E2E956D">
            <wp:extent cx="5543550" cy="155194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43550" cy="1551940"/>
                    </a:xfrm>
                    <a:prstGeom prst="rect">
                      <a:avLst/>
                    </a:prstGeom>
                  </pic:spPr>
                </pic:pic>
              </a:graphicData>
            </a:graphic>
          </wp:inline>
        </w:drawing>
      </w:r>
    </w:p>
    <w:p w14:paraId="4B2E4E20" w14:textId="77777777" w:rsidR="006E4462" w:rsidRDefault="006E4462" w:rsidP="00675DFD">
      <w:pPr>
        <w:pStyle w:val="ad"/>
        <w:ind w:left="720" w:firstLineChars="0" w:firstLine="0"/>
        <w:rPr>
          <w:szCs w:val="24"/>
        </w:rPr>
      </w:pPr>
      <w:r>
        <w:rPr>
          <w:noProof/>
        </w:rPr>
        <w:lastRenderedPageBreak/>
        <w:drawing>
          <wp:inline distT="0" distB="0" distL="0" distR="0" wp14:anchorId="0C276E30" wp14:editId="5FBAD704">
            <wp:extent cx="5543550" cy="141160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43550" cy="1411605"/>
                    </a:xfrm>
                    <a:prstGeom prst="rect">
                      <a:avLst/>
                    </a:prstGeom>
                  </pic:spPr>
                </pic:pic>
              </a:graphicData>
            </a:graphic>
          </wp:inline>
        </w:drawing>
      </w:r>
    </w:p>
    <w:p w14:paraId="4A780042" w14:textId="77777777" w:rsidR="006E4462" w:rsidRDefault="006E4462" w:rsidP="00675DFD">
      <w:pPr>
        <w:pStyle w:val="ad"/>
        <w:ind w:left="720" w:firstLineChars="0" w:firstLine="0"/>
        <w:rPr>
          <w:szCs w:val="24"/>
        </w:rPr>
      </w:pPr>
      <w:r>
        <w:rPr>
          <w:szCs w:val="24"/>
        </w:rPr>
        <w:t>V</w:t>
      </w:r>
      <w:r>
        <w:rPr>
          <w:rFonts w:hint="eastAsia"/>
          <w:szCs w:val="24"/>
        </w:rPr>
        <w:t>rrp</w:t>
      </w:r>
      <w:r>
        <w:rPr>
          <w:szCs w:val="24"/>
        </w:rPr>
        <w:t>10</w:t>
      </w:r>
      <w:r>
        <w:rPr>
          <w:rFonts w:hint="eastAsia"/>
          <w:szCs w:val="24"/>
        </w:rPr>
        <w:t>已经</w:t>
      </w:r>
      <w:r>
        <w:rPr>
          <w:szCs w:val="24"/>
        </w:rPr>
        <w:t>切换到了</w:t>
      </w:r>
      <w:r>
        <w:rPr>
          <w:rFonts w:hint="eastAsia"/>
          <w:szCs w:val="24"/>
        </w:rPr>
        <w:t>S2</w:t>
      </w:r>
      <w:r>
        <w:rPr>
          <w:rFonts w:hint="eastAsia"/>
          <w:szCs w:val="24"/>
        </w:rPr>
        <w:t>上</w:t>
      </w:r>
      <w:r>
        <w:rPr>
          <w:szCs w:val="24"/>
        </w:rPr>
        <w:t>。</w:t>
      </w:r>
    </w:p>
    <w:p w14:paraId="78AECD9F" w14:textId="77777777" w:rsidR="006E4462" w:rsidRDefault="006E4462" w:rsidP="00675DFD">
      <w:pPr>
        <w:pStyle w:val="ad"/>
        <w:ind w:left="720" w:firstLineChars="0" w:firstLine="0"/>
        <w:rPr>
          <w:szCs w:val="24"/>
        </w:rPr>
      </w:pPr>
      <w:r>
        <w:rPr>
          <w:rFonts w:hint="eastAsia"/>
          <w:szCs w:val="24"/>
        </w:rPr>
        <w:t>验证</w:t>
      </w:r>
      <w:r>
        <w:rPr>
          <w:szCs w:val="24"/>
        </w:rPr>
        <w:t>流量监控：</w:t>
      </w:r>
    </w:p>
    <w:p w14:paraId="6513514F" w14:textId="77777777" w:rsidR="006E4462" w:rsidRDefault="006E4462" w:rsidP="00675DFD">
      <w:pPr>
        <w:pStyle w:val="ad"/>
        <w:ind w:left="720" w:firstLineChars="0" w:firstLine="0"/>
        <w:rPr>
          <w:szCs w:val="24"/>
        </w:rPr>
      </w:pPr>
      <w:r>
        <w:rPr>
          <w:noProof/>
        </w:rPr>
        <w:drawing>
          <wp:inline distT="0" distB="0" distL="0" distR="0" wp14:anchorId="1DD79B68" wp14:editId="7371AE48">
            <wp:extent cx="5486400" cy="15716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6400" cy="1571625"/>
                    </a:xfrm>
                    <a:prstGeom prst="rect">
                      <a:avLst/>
                    </a:prstGeom>
                  </pic:spPr>
                </pic:pic>
              </a:graphicData>
            </a:graphic>
          </wp:inline>
        </w:drawing>
      </w:r>
    </w:p>
    <w:p w14:paraId="312329FA" w14:textId="77777777" w:rsidR="006E4462" w:rsidRDefault="006E4462" w:rsidP="00675DFD">
      <w:pPr>
        <w:pStyle w:val="ad"/>
        <w:ind w:left="720" w:firstLineChars="0" w:firstLine="0"/>
        <w:rPr>
          <w:szCs w:val="24"/>
        </w:rPr>
      </w:pPr>
      <w:r>
        <w:rPr>
          <w:rFonts w:hint="eastAsia"/>
          <w:szCs w:val="24"/>
        </w:rPr>
        <w:t>镜像</w:t>
      </w:r>
      <w:r>
        <w:rPr>
          <w:szCs w:val="24"/>
        </w:rPr>
        <w:t>会话已建立。</w:t>
      </w:r>
    </w:p>
    <w:p w14:paraId="2D0E3357" w14:textId="77777777" w:rsidR="006E4462" w:rsidRDefault="006E4462" w:rsidP="006E4462">
      <w:pPr>
        <w:pStyle w:val="ad"/>
        <w:ind w:left="720" w:firstLineChars="0" w:firstLine="0"/>
        <w:rPr>
          <w:szCs w:val="24"/>
        </w:rPr>
      </w:pPr>
      <w:r>
        <w:rPr>
          <w:rFonts w:hint="eastAsia"/>
          <w:szCs w:val="24"/>
        </w:rPr>
        <w:t>验证</w:t>
      </w:r>
      <w:r>
        <w:rPr>
          <w:szCs w:val="24"/>
        </w:rPr>
        <w:t>mstp</w:t>
      </w:r>
      <w:r>
        <w:rPr>
          <w:rFonts w:hint="eastAsia"/>
          <w:szCs w:val="24"/>
        </w:rPr>
        <w:t>：</w:t>
      </w:r>
    </w:p>
    <w:p w14:paraId="14D44A14" w14:textId="77777777" w:rsidR="006E4462" w:rsidRDefault="006E4462" w:rsidP="006E4462">
      <w:pPr>
        <w:pStyle w:val="ad"/>
        <w:ind w:left="720" w:firstLineChars="0" w:firstLine="0"/>
        <w:rPr>
          <w:szCs w:val="24"/>
        </w:rPr>
      </w:pPr>
      <w:r w:rsidRPr="006E4462">
        <w:rPr>
          <w:szCs w:val="24"/>
        </w:rPr>
        <w:t>S1#show spanning-tree mst</w:t>
      </w:r>
    </w:p>
    <w:p w14:paraId="2F2AA0F5" w14:textId="77777777" w:rsidR="006E4462" w:rsidRDefault="006E4462" w:rsidP="006E4462">
      <w:pPr>
        <w:pStyle w:val="ad"/>
        <w:ind w:left="720" w:firstLineChars="0" w:firstLine="0"/>
        <w:rPr>
          <w:szCs w:val="24"/>
        </w:rPr>
      </w:pPr>
      <w:r>
        <w:rPr>
          <w:noProof/>
        </w:rPr>
        <w:drawing>
          <wp:inline distT="0" distB="0" distL="0" distR="0" wp14:anchorId="6B3807A0" wp14:editId="5F896E8C">
            <wp:extent cx="5543550" cy="1824355"/>
            <wp:effectExtent l="0" t="0" r="0" b="444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43550" cy="1824355"/>
                    </a:xfrm>
                    <a:prstGeom prst="rect">
                      <a:avLst/>
                    </a:prstGeom>
                  </pic:spPr>
                </pic:pic>
              </a:graphicData>
            </a:graphic>
          </wp:inline>
        </w:drawing>
      </w:r>
    </w:p>
    <w:p w14:paraId="116D999E" w14:textId="77777777" w:rsidR="006E4462" w:rsidRDefault="006E4462" w:rsidP="006E4462">
      <w:pPr>
        <w:pStyle w:val="ad"/>
        <w:ind w:left="720" w:firstLineChars="0" w:firstLine="0"/>
        <w:rPr>
          <w:szCs w:val="24"/>
        </w:rPr>
      </w:pPr>
      <w:r>
        <w:rPr>
          <w:noProof/>
        </w:rPr>
        <w:drawing>
          <wp:inline distT="0" distB="0" distL="0" distR="0" wp14:anchorId="3662E094" wp14:editId="0A4E60F1">
            <wp:extent cx="5543550" cy="1718945"/>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43550" cy="1718945"/>
                    </a:xfrm>
                    <a:prstGeom prst="rect">
                      <a:avLst/>
                    </a:prstGeom>
                  </pic:spPr>
                </pic:pic>
              </a:graphicData>
            </a:graphic>
          </wp:inline>
        </w:drawing>
      </w:r>
    </w:p>
    <w:p w14:paraId="34AB083C" w14:textId="77777777" w:rsidR="006E4462" w:rsidRPr="006E4462" w:rsidRDefault="006E4462" w:rsidP="006E4462">
      <w:pPr>
        <w:pStyle w:val="ad"/>
        <w:ind w:left="720" w:firstLineChars="0" w:firstLine="0"/>
        <w:rPr>
          <w:szCs w:val="24"/>
        </w:rPr>
      </w:pPr>
      <w:r>
        <w:rPr>
          <w:rFonts w:hint="eastAsia"/>
          <w:szCs w:val="24"/>
        </w:rPr>
        <w:lastRenderedPageBreak/>
        <w:t>对于</w:t>
      </w:r>
      <w:r>
        <w:rPr>
          <w:szCs w:val="24"/>
        </w:rPr>
        <w:t>vlan 10</w:t>
      </w:r>
      <w:r>
        <w:rPr>
          <w:rFonts w:hint="eastAsia"/>
          <w:szCs w:val="24"/>
        </w:rPr>
        <w:t>，</w:t>
      </w:r>
      <w:r>
        <w:rPr>
          <w:rFonts w:hint="eastAsia"/>
          <w:szCs w:val="24"/>
        </w:rPr>
        <w:t>S1</w:t>
      </w:r>
      <w:r>
        <w:rPr>
          <w:rFonts w:hint="eastAsia"/>
          <w:szCs w:val="24"/>
        </w:rPr>
        <w:t>的</w:t>
      </w:r>
      <w:r>
        <w:rPr>
          <w:szCs w:val="24"/>
        </w:rPr>
        <w:t>两个端口均为指定端口</w:t>
      </w:r>
      <w:r>
        <w:rPr>
          <w:rFonts w:hint="eastAsia"/>
          <w:szCs w:val="24"/>
        </w:rPr>
        <w:t>。</w:t>
      </w:r>
      <w:r>
        <w:rPr>
          <w:szCs w:val="24"/>
        </w:rPr>
        <w:t>对于</w:t>
      </w:r>
      <w:r>
        <w:rPr>
          <w:rFonts w:hint="eastAsia"/>
          <w:szCs w:val="24"/>
        </w:rPr>
        <w:t>vlan</w:t>
      </w:r>
      <w:r>
        <w:rPr>
          <w:szCs w:val="24"/>
        </w:rPr>
        <w:t>20</w:t>
      </w:r>
      <w:r>
        <w:rPr>
          <w:rFonts w:hint="eastAsia"/>
          <w:szCs w:val="24"/>
        </w:rPr>
        <w:t>，</w:t>
      </w:r>
      <w:r>
        <w:rPr>
          <w:rFonts w:hint="eastAsia"/>
          <w:szCs w:val="24"/>
        </w:rPr>
        <w:t>S1</w:t>
      </w:r>
      <w:r>
        <w:rPr>
          <w:rFonts w:hint="eastAsia"/>
          <w:szCs w:val="24"/>
        </w:rPr>
        <w:t>的</w:t>
      </w:r>
      <w:r>
        <w:rPr>
          <w:szCs w:val="24"/>
        </w:rPr>
        <w:t>fa0/2</w:t>
      </w:r>
      <w:r>
        <w:rPr>
          <w:rFonts w:hint="eastAsia"/>
          <w:szCs w:val="24"/>
        </w:rPr>
        <w:t>为</w:t>
      </w:r>
      <w:r>
        <w:rPr>
          <w:szCs w:val="24"/>
        </w:rPr>
        <w:t>指定端口，汇聚端口为根端口。</w:t>
      </w:r>
      <w:r w:rsidRPr="006E4462">
        <w:rPr>
          <w:rFonts w:hint="eastAsia"/>
          <w:szCs w:val="24"/>
        </w:rPr>
        <w:t>在</w:t>
      </w:r>
      <w:r w:rsidRPr="006E4462">
        <w:rPr>
          <w:rFonts w:hint="eastAsia"/>
          <w:szCs w:val="24"/>
        </w:rPr>
        <w:t>S2</w:t>
      </w:r>
      <w:r w:rsidRPr="006E4462">
        <w:rPr>
          <w:rFonts w:hint="eastAsia"/>
          <w:szCs w:val="24"/>
        </w:rPr>
        <w:t>上</w:t>
      </w:r>
      <w:r w:rsidRPr="006E4462">
        <w:rPr>
          <w:szCs w:val="24"/>
        </w:rPr>
        <w:t>的</w:t>
      </w:r>
      <w:r w:rsidRPr="006E4462">
        <w:rPr>
          <w:szCs w:val="24"/>
        </w:rPr>
        <w:t>mstp</w:t>
      </w:r>
      <w:r w:rsidRPr="006E4462">
        <w:rPr>
          <w:szCs w:val="24"/>
        </w:rPr>
        <w:t>验证一样。</w:t>
      </w:r>
    </w:p>
    <w:p w14:paraId="2067A45D" w14:textId="77777777" w:rsidR="006E4462" w:rsidRDefault="006E4462" w:rsidP="006E4462">
      <w:pPr>
        <w:pStyle w:val="ad"/>
        <w:ind w:left="720" w:firstLineChars="0" w:firstLine="0"/>
        <w:rPr>
          <w:szCs w:val="24"/>
        </w:rPr>
      </w:pPr>
      <w:r>
        <w:rPr>
          <w:rFonts w:hint="eastAsia"/>
          <w:szCs w:val="24"/>
        </w:rPr>
        <w:t>验证</w:t>
      </w:r>
      <w:r>
        <w:rPr>
          <w:szCs w:val="24"/>
        </w:rPr>
        <w:t>教学区和生活区不能互访：</w:t>
      </w:r>
    </w:p>
    <w:p w14:paraId="431950F6" w14:textId="77777777" w:rsidR="006E4462" w:rsidRPr="006E4462" w:rsidRDefault="006E4462" w:rsidP="006E4462">
      <w:pPr>
        <w:pStyle w:val="ad"/>
        <w:ind w:left="720" w:firstLineChars="0" w:firstLine="0"/>
        <w:rPr>
          <w:szCs w:val="24"/>
        </w:rPr>
      </w:pPr>
      <w:r>
        <w:rPr>
          <w:noProof/>
        </w:rPr>
        <w:drawing>
          <wp:inline distT="0" distB="0" distL="0" distR="0" wp14:anchorId="7BE9A27D" wp14:editId="4D0B844E">
            <wp:extent cx="5543550" cy="2321560"/>
            <wp:effectExtent l="0" t="0" r="0" b="254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43550" cy="2321560"/>
                    </a:xfrm>
                    <a:prstGeom prst="rect">
                      <a:avLst/>
                    </a:prstGeom>
                  </pic:spPr>
                </pic:pic>
              </a:graphicData>
            </a:graphic>
          </wp:inline>
        </w:drawing>
      </w:r>
    </w:p>
    <w:p w14:paraId="3D43CAA7" w14:textId="77777777" w:rsidR="006E4462" w:rsidRPr="006E4462" w:rsidRDefault="006E4462" w:rsidP="006E4462">
      <w:pPr>
        <w:pStyle w:val="ad"/>
        <w:ind w:left="720" w:firstLineChars="0" w:firstLine="0"/>
        <w:rPr>
          <w:szCs w:val="24"/>
        </w:rPr>
      </w:pPr>
    </w:p>
    <w:p w14:paraId="6CC247F9" w14:textId="77777777" w:rsidR="006E4462" w:rsidRDefault="006E4462">
      <w:pPr>
        <w:widowControl/>
        <w:spacing w:line="240" w:lineRule="auto"/>
        <w:ind w:firstLineChars="0" w:firstLine="0"/>
        <w:jc w:val="left"/>
        <w:rPr>
          <w:b/>
          <w:bCs/>
          <w:kern w:val="44"/>
          <w:sz w:val="44"/>
          <w:szCs w:val="44"/>
        </w:rPr>
      </w:pPr>
      <w:r>
        <w:br w:type="page"/>
      </w:r>
    </w:p>
    <w:p w14:paraId="74501D74" w14:textId="711E7D3E" w:rsidR="00486432" w:rsidRDefault="00486432" w:rsidP="00486432">
      <w:pPr>
        <w:pStyle w:val="1"/>
        <w:ind w:firstLine="883"/>
        <w:jc w:val="center"/>
      </w:pPr>
      <w:bookmarkStart w:id="78" w:name="_Toc465170353"/>
      <w:r>
        <w:rPr>
          <w:rFonts w:hint="eastAsia"/>
        </w:rPr>
        <w:lastRenderedPageBreak/>
        <w:t>第</w:t>
      </w:r>
      <w:r w:rsidR="00A22433">
        <w:t>四</w:t>
      </w:r>
      <w:r>
        <w:t>章</w:t>
      </w:r>
      <w:r w:rsidR="00586F4F">
        <w:rPr>
          <w:rFonts w:hint="eastAsia"/>
        </w:rPr>
        <w:t xml:space="preserve"> </w:t>
      </w:r>
      <w:r w:rsidR="00FD7D48">
        <w:rPr>
          <w:rFonts w:hint="eastAsia"/>
        </w:rPr>
        <w:t>IPsec vpn</w:t>
      </w:r>
      <w:bookmarkEnd w:id="78"/>
    </w:p>
    <w:p w14:paraId="4086F10A" w14:textId="77777777" w:rsidR="002B2709" w:rsidRPr="002B2709" w:rsidRDefault="002B2709" w:rsidP="002B2709">
      <w:pPr>
        <w:pStyle w:val="ad"/>
        <w:keepNext/>
        <w:keepLines/>
        <w:numPr>
          <w:ilvl w:val="0"/>
          <w:numId w:val="11"/>
        </w:numPr>
        <w:spacing w:before="260" w:after="260" w:line="416" w:lineRule="auto"/>
        <w:ind w:firstLineChars="0"/>
        <w:outlineLvl w:val="1"/>
        <w:rPr>
          <w:rFonts w:asciiTheme="majorHAnsi" w:eastAsiaTheme="majorEastAsia" w:hAnsiTheme="majorHAnsi" w:cstheme="majorBidi"/>
          <w:b/>
          <w:bCs/>
          <w:vanish/>
          <w:sz w:val="32"/>
          <w:szCs w:val="32"/>
        </w:rPr>
      </w:pPr>
      <w:bookmarkStart w:id="79" w:name="_Toc424757205"/>
      <w:bookmarkStart w:id="80" w:name="_Toc424758225"/>
      <w:bookmarkStart w:id="81" w:name="_Toc424758648"/>
      <w:bookmarkStart w:id="82" w:name="_Toc465166914"/>
      <w:bookmarkStart w:id="83" w:name="_Toc465169929"/>
      <w:bookmarkStart w:id="84" w:name="_Toc465169999"/>
      <w:bookmarkStart w:id="85" w:name="_Toc465170080"/>
      <w:bookmarkStart w:id="86" w:name="_Toc465170150"/>
      <w:bookmarkStart w:id="87" w:name="_Toc465170219"/>
      <w:bookmarkStart w:id="88" w:name="_Toc465170288"/>
      <w:bookmarkStart w:id="89" w:name="_Toc465170354"/>
      <w:bookmarkEnd w:id="79"/>
      <w:bookmarkEnd w:id="80"/>
      <w:bookmarkEnd w:id="81"/>
      <w:bookmarkEnd w:id="82"/>
      <w:bookmarkEnd w:id="83"/>
      <w:bookmarkEnd w:id="84"/>
      <w:bookmarkEnd w:id="85"/>
      <w:bookmarkEnd w:id="86"/>
      <w:bookmarkEnd w:id="87"/>
      <w:bookmarkEnd w:id="88"/>
      <w:bookmarkEnd w:id="89"/>
    </w:p>
    <w:p w14:paraId="13D9D6E4" w14:textId="77777777" w:rsidR="00F026F7" w:rsidRDefault="00F026F7" w:rsidP="002B2709">
      <w:pPr>
        <w:pStyle w:val="2"/>
        <w:numPr>
          <w:ilvl w:val="1"/>
          <w:numId w:val="11"/>
        </w:numPr>
      </w:pPr>
      <w:bookmarkStart w:id="90" w:name="_Toc465170355"/>
      <w:r>
        <w:rPr>
          <w:rFonts w:hint="eastAsia"/>
        </w:rPr>
        <w:t>路由器</w:t>
      </w:r>
      <w:r>
        <w:t>之间建立</w:t>
      </w:r>
      <w:r>
        <w:t>IPsec</w:t>
      </w:r>
      <w:bookmarkEnd w:id="90"/>
    </w:p>
    <w:p w14:paraId="27159C88" w14:textId="77777777" w:rsidR="00F026F7" w:rsidRDefault="00F026F7" w:rsidP="002B2709">
      <w:pPr>
        <w:pStyle w:val="3"/>
        <w:numPr>
          <w:ilvl w:val="2"/>
          <w:numId w:val="11"/>
        </w:numPr>
      </w:pPr>
      <w:bookmarkStart w:id="91" w:name="_Toc465170356"/>
      <w:r>
        <w:rPr>
          <w:rFonts w:hint="eastAsia"/>
        </w:rPr>
        <w:t>建立</w:t>
      </w:r>
      <w:r>
        <w:t>IPsec</w:t>
      </w:r>
      <w:r>
        <w:t>隧道</w:t>
      </w:r>
      <w:bookmarkEnd w:id="91"/>
    </w:p>
    <w:p w14:paraId="0322CDA0" w14:textId="77777777" w:rsidR="00F026F7" w:rsidRDefault="00F026F7" w:rsidP="00F026F7">
      <w:pPr>
        <w:ind w:firstLine="480"/>
      </w:pPr>
      <w:r>
        <w:rPr>
          <w:rFonts w:hint="eastAsia"/>
        </w:rPr>
        <w:t>实验拓扑</w:t>
      </w:r>
      <w:r>
        <w:t>：</w:t>
      </w:r>
    </w:p>
    <w:p w14:paraId="693719C9" w14:textId="77777777" w:rsidR="00F026F7" w:rsidRDefault="00F026F7" w:rsidP="00F026F7">
      <w:pPr>
        <w:ind w:firstLine="480"/>
      </w:pPr>
      <w:r>
        <w:rPr>
          <w:noProof/>
        </w:rPr>
        <w:drawing>
          <wp:inline distT="0" distB="0" distL="0" distR="0" wp14:anchorId="4DDF7795" wp14:editId="10FB6167">
            <wp:extent cx="5543550" cy="181483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43550" cy="1814830"/>
                    </a:xfrm>
                    <a:prstGeom prst="rect">
                      <a:avLst/>
                    </a:prstGeom>
                  </pic:spPr>
                </pic:pic>
              </a:graphicData>
            </a:graphic>
          </wp:inline>
        </w:drawing>
      </w:r>
    </w:p>
    <w:p w14:paraId="01E529BD" w14:textId="77777777" w:rsidR="00F026F7" w:rsidRDefault="00F026F7" w:rsidP="00F026F7">
      <w:pPr>
        <w:ind w:firstLine="480"/>
      </w:pPr>
      <w:r>
        <w:rPr>
          <w:rFonts w:hint="eastAsia"/>
        </w:rPr>
        <w:t>实验</w:t>
      </w:r>
      <w:r>
        <w:t>要求：</w:t>
      </w:r>
    </w:p>
    <w:p w14:paraId="4F7EE97D" w14:textId="77777777" w:rsidR="00F026F7" w:rsidRDefault="00F026F7" w:rsidP="00F026F7">
      <w:pPr>
        <w:ind w:firstLine="480"/>
      </w:pPr>
      <w:r>
        <w:rPr>
          <w:rFonts w:hint="eastAsia"/>
        </w:rPr>
        <w:t>在</w:t>
      </w:r>
      <w:r>
        <w:rPr>
          <w:rFonts w:hint="eastAsia"/>
        </w:rPr>
        <w:t>R1</w:t>
      </w:r>
      <w:r>
        <w:rPr>
          <w:rFonts w:hint="eastAsia"/>
        </w:rPr>
        <w:t>和</w:t>
      </w:r>
      <w:r>
        <w:rPr>
          <w:rFonts w:hint="eastAsia"/>
        </w:rPr>
        <w:t>R2</w:t>
      </w:r>
      <w:r>
        <w:rPr>
          <w:rFonts w:hint="eastAsia"/>
        </w:rPr>
        <w:t>之间</w:t>
      </w:r>
      <w:r>
        <w:t>建立</w:t>
      </w:r>
      <w:r>
        <w:t>IPsec</w:t>
      </w:r>
      <w:r>
        <w:t>隧道，</w:t>
      </w:r>
      <w:r>
        <w:rPr>
          <w:rFonts w:hint="eastAsia"/>
        </w:rPr>
        <w:t>R1</w:t>
      </w:r>
      <w:r>
        <w:rPr>
          <w:rFonts w:hint="eastAsia"/>
        </w:rPr>
        <w:t>的私</w:t>
      </w:r>
      <w:r>
        <w:t>网地址段能</w:t>
      </w:r>
      <w:r>
        <w:t>Ping</w:t>
      </w:r>
      <w:r>
        <w:t>通</w:t>
      </w:r>
      <w:r>
        <w:rPr>
          <w:rFonts w:hint="eastAsia"/>
        </w:rPr>
        <w:t>R2</w:t>
      </w:r>
      <w:r>
        <w:rPr>
          <w:rFonts w:hint="eastAsia"/>
        </w:rPr>
        <w:t>的</w:t>
      </w:r>
      <w:r>
        <w:t>私网地址段</w:t>
      </w:r>
      <w:r>
        <w:rPr>
          <w:rFonts w:hint="eastAsia"/>
        </w:rPr>
        <w:t>（</w:t>
      </w:r>
      <w:r>
        <w:rPr>
          <w:rFonts w:hint="eastAsia"/>
        </w:rPr>
        <w:t>R1</w:t>
      </w:r>
      <w:r>
        <w:rPr>
          <w:rFonts w:hint="eastAsia"/>
        </w:rPr>
        <w:t>和</w:t>
      </w:r>
      <w:r>
        <w:rPr>
          <w:rFonts w:hint="eastAsia"/>
        </w:rPr>
        <w:t>R2</w:t>
      </w:r>
      <w:r>
        <w:rPr>
          <w:rFonts w:hint="eastAsia"/>
        </w:rPr>
        <w:t>互</w:t>
      </w:r>
      <w:r>
        <w:t>指默认路由）</w:t>
      </w:r>
      <w:r>
        <w:rPr>
          <w:rFonts w:hint="eastAsia"/>
        </w:rPr>
        <w:t>。</w:t>
      </w:r>
    </w:p>
    <w:p w14:paraId="52D0323C" w14:textId="77777777" w:rsidR="00F026F7" w:rsidRDefault="00F026F7" w:rsidP="00F026F7">
      <w:pPr>
        <w:ind w:firstLine="480"/>
      </w:pPr>
      <w:r>
        <w:t>R1</w:t>
      </w:r>
      <w:r>
        <w:rPr>
          <w:rFonts w:hint="eastAsia"/>
        </w:rPr>
        <w:t>配置</w:t>
      </w:r>
      <w:r>
        <w:t>：</w:t>
      </w:r>
    </w:p>
    <w:p w14:paraId="1823FFC4" w14:textId="77777777" w:rsidR="00F026F7" w:rsidRDefault="00F026F7" w:rsidP="00F026F7">
      <w:pPr>
        <w:ind w:firstLine="480"/>
      </w:pPr>
      <w:r>
        <w:t>R1(config)#interface loopback0</w:t>
      </w:r>
    </w:p>
    <w:p w14:paraId="3817BF1F" w14:textId="77777777" w:rsidR="00F026F7" w:rsidRDefault="00F026F7" w:rsidP="00F026F7">
      <w:pPr>
        <w:ind w:firstLine="480"/>
      </w:pPr>
      <w:r>
        <w:t>R1(config-if-loopback0)# ip address 192.168.1.1 255.255.255.0</w:t>
      </w:r>
    </w:p>
    <w:p w14:paraId="020BD598" w14:textId="77777777" w:rsidR="00F026F7" w:rsidRDefault="00F026F7" w:rsidP="00F026F7">
      <w:pPr>
        <w:ind w:firstLine="480"/>
      </w:pPr>
      <w:r w:rsidRPr="00104B49">
        <w:t>R1(config-if-loopback0)#exit</w:t>
      </w:r>
    </w:p>
    <w:p w14:paraId="1B0DC6B8" w14:textId="77777777" w:rsidR="00F026F7" w:rsidRDefault="00F026F7" w:rsidP="00F026F7">
      <w:pPr>
        <w:ind w:firstLine="480"/>
      </w:pPr>
      <w:r>
        <w:t>R1(config)#interface gigabitethernet0</w:t>
      </w:r>
    </w:p>
    <w:p w14:paraId="7A8D318C" w14:textId="77777777" w:rsidR="00F026F7" w:rsidRDefault="00F026F7" w:rsidP="00F026F7">
      <w:pPr>
        <w:ind w:firstLine="480"/>
      </w:pPr>
      <w:r>
        <w:t>R1(config-if-gigabitethernet0)# ip address 12.1.1.1 255.255.255.0</w:t>
      </w:r>
    </w:p>
    <w:p w14:paraId="15B2BB40" w14:textId="77777777" w:rsidR="00F026F7" w:rsidRDefault="00F026F7" w:rsidP="00F026F7">
      <w:pPr>
        <w:ind w:firstLine="480"/>
      </w:pPr>
      <w:r>
        <w:t>R1(config-if-gigabitethernet0)#exit</w:t>
      </w:r>
    </w:p>
    <w:p w14:paraId="04C6559A" w14:textId="77777777" w:rsidR="00F026F7" w:rsidRPr="002D70C9" w:rsidRDefault="00F026F7" w:rsidP="00F026F7">
      <w:pPr>
        <w:ind w:firstLine="480"/>
        <w:rPr>
          <w:b/>
        </w:rPr>
      </w:pPr>
      <w:r w:rsidRPr="00104B49">
        <w:t>R1(config)#</w:t>
      </w:r>
      <w:r w:rsidRPr="002D70C9">
        <w:rPr>
          <w:b/>
        </w:rPr>
        <w:t>crypto ike key maipu any</w:t>
      </w:r>
      <w:r w:rsidRPr="002D70C9">
        <w:rPr>
          <w:b/>
        </w:rPr>
        <w:tab/>
      </w:r>
      <w:r w:rsidRPr="002D70C9">
        <w:rPr>
          <w:b/>
        </w:rPr>
        <w:tab/>
        <w:t>//</w:t>
      </w:r>
      <w:r w:rsidRPr="002D70C9">
        <w:rPr>
          <w:rFonts w:hint="eastAsia"/>
          <w:b/>
        </w:rPr>
        <w:t>设置</w:t>
      </w:r>
      <w:r w:rsidRPr="002D70C9">
        <w:rPr>
          <w:b/>
        </w:rPr>
        <w:t xml:space="preserve">Ike </w:t>
      </w:r>
      <w:r w:rsidRPr="002D70C9">
        <w:rPr>
          <w:rFonts w:hint="eastAsia"/>
          <w:b/>
        </w:rPr>
        <w:t>密钥</w:t>
      </w:r>
      <w:r w:rsidRPr="002D70C9">
        <w:rPr>
          <w:b/>
        </w:rPr>
        <w:t>为</w:t>
      </w:r>
      <w:r w:rsidRPr="002D70C9">
        <w:rPr>
          <w:b/>
        </w:rPr>
        <w:t>maipu</w:t>
      </w:r>
    </w:p>
    <w:p w14:paraId="47CEB622" w14:textId="77777777" w:rsidR="00F026F7" w:rsidRPr="002D70C9" w:rsidRDefault="00F026F7" w:rsidP="00F026F7">
      <w:pPr>
        <w:ind w:firstLine="480"/>
        <w:rPr>
          <w:b/>
        </w:rPr>
      </w:pPr>
      <w:r>
        <w:t>R1(config)#</w:t>
      </w:r>
      <w:r w:rsidRPr="002D70C9">
        <w:rPr>
          <w:b/>
        </w:rPr>
        <w:t xml:space="preserve">crypto ike proposal 1    </w:t>
      </w:r>
      <w:r w:rsidRPr="002D70C9">
        <w:rPr>
          <w:b/>
        </w:rPr>
        <w:tab/>
      </w:r>
      <w:r w:rsidRPr="002D70C9">
        <w:rPr>
          <w:b/>
        </w:rPr>
        <w:tab/>
        <w:t>//</w:t>
      </w:r>
      <w:r w:rsidRPr="002D70C9">
        <w:rPr>
          <w:rFonts w:hint="eastAsia"/>
          <w:b/>
        </w:rPr>
        <w:t>设置</w:t>
      </w:r>
      <w:r w:rsidRPr="002D70C9">
        <w:rPr>
          <w:b/>
        </w:rPr>
        <w:t xml:space="preserve">Ike </w:t>
      </w:r>
      <w:r w:rsidRPr="002D70C9">
        <w:rPr>
          <w:rFonts w:hint="eastAsia"/>
          <w:b/>
        </w:rPr>
        <w:t>协商</w:t>
      </w:r>
      <w:r>
        <w:rPr>
          <w:rFonts w:hint="eastAsia"/>
          <w:b/>
        </w:rPr>
        <w:t>算法</w:t>
      </w:r>
    </w:p>
    <w:p w14:paraId="602E113D" w14:textId="77777777" w:rsidR="00F026F7" w:rsidRPr="002D70C9" w:rsidRDefault="00F026F7" w:rsidP="00F026F7">
      <w:pPr>
        <w:ind w:firstLine="480"/>
        <w:rPr>
          <w:b/>
        </w:rPr>
      </w:pPr>
      <w:r>
        <w:t xml:space="preserve">R1(config-ike-prop)# </w:t>
      </w:r>
      <w:r w:rsidRPr="002D70C9">
        <w:rPr>
          <w:b/>
        </w:rPr>
        <w:t>encryption 3des</w:t>
      </w:r>
      <w:r w:rsidRPr="002D70C9">
        <w:rPr>
          <w:b/>
        </w:rPr>
        <w:tab/>
      </w:r>
      <w:r w:rsidRPr="002D70C9">
        <w:rPr>
          <w:b/>
        </w:rPr>
        <w:tab/>
        <w:t>//Ike</w:t>
      </w:r>
      <w:r w:rsidRPr="002D70C9">
        <w:rPr>
          <w:rFonts w:hint="eastAsia"/>
          <w:b/>
        </w:rPr>
        <w:t>加密</w:t>
      </w:r>
      <w:r w:rsidRPr="002D70C9">
        <w:rPr>
          <w:b/>
        </w:rPr>
        <w:t>采用</w:t>
      </w:r>
      <w:r w:rsidRPr="002D70C9">
        <w:rPr>
          <w:rFonts w:hint="eastAsia"/>
          <w:b/>
        </w:rPr>
        <w:t>3</w:t>
      </w:r>
      <w:r w:rsidRPr="002D70C9">
        <w:rPr>
          <w:b/>
        </w:rPr>
        <w:t>des</w:t>
      </w:r>
    </w:p>
    <w:p w14:paraId="625837A9" w14:textId="77777777" w:rsidR="00F026F7" w:rsidRDefault="00F026F7" w:rsidP="00F026F7">
      <w:pPr>
        <w:ind w:firstLine="480"/>
      </w:pPr>
      <w:r>
        <w:t xml:space="preserve">R1(config-ike-prop)# </w:t>
      </w:r>
      <w:r w:rsidRPr="002D70C9">
        <w:rPr>
          <w:b/>
        </w:rPr>
        <w:t>integrity md5</w:t>
      </w:r>
      <w:r w:rsidRPr="002D70C9">
        <w:rPr>
          <w:b/>
        </w:rPr>
        <w:tab/>
      </w:r>
      <w:r w:rsidRPr="002D70C9">
        <w:rPr>
          <w:b/>
        </w:rPr>
        <w:tab/>
        <w:t>//Ike</w:t>
      </w:r>
      <w:r w:rsidRPr="002D70C9">
        <w:rPr>
          <w:rFonts w:hint="eastAsia"/>
          <w:b/>
        </w:rPr>
        <w:t>完整性保护</w:t>
      </w:r>
      <w:r w:rsidRPr="002D70C9">
        <w:rPr>
          <w:b/>
        </w:rPr>
        <w:t>采用</w:t>
      </w:r>
      <w:r w:rsidRPr="002D70C9">
        <w:rPr>
          <w:b/>
        </w:rPr>
        <w:t>md5</w:t>
      </w:r>
    </w:p>
    <w:p w14:paraId="6D5C3AD0" w14:textId="77777777" w:rsidR="00F026F7" w:rsidRDefault="00F026F7" w:rsidP="00F026F7">
      <w:pPr>
        <w:ind w:firstLine="480"/>
      </w:pPr>
      <w:r>
        <w:lastRenderedPageBreak/>
        <w:t>R1(config-ike-prop)# exit</w:t>
      </w:r>
    </w:p>
    <w:p w14:paraId="06493766" w14:textId="77777777" w:rsidR="00F026F7" w:rsidRDefault="00F026F7" w:rsidP="00F026F7">
      <w:pPr>
        <w:ind w:firstLine="480"/>
      </w:pPr>
      <w:r>
        <w:t>R1(config)#</w:t>
      </w:r>
      <w:r w:rsidRPr="000A34AA">
        <w:rPr>
          <w:b/>
        </w:rPr>
        <w:t>crypto ipsec proposal 1</w:t>
      </w:r>
      <w:r w:rsidRPr="000A34AA">
        <w:rPr>
          <w:b/>
        </w:rPr>
        <w:tab/>
      </w:r>
      <w:r w:rsidRPr="000A34AA">
        <w:rPr>
          <w:b/>
        </w:rPr>
        <w:tab/>
      </w:r>
      <w:r w:rsidRPr="000A34AA">
        <w:rPr>
          <w:rFonts w:hint="eastAsia"/>
          <w:b/>
        </w:rPr>
        <w:t>//</w:t>
      </w:r>
      <w:r w:rsidRPr="000A34AA">
        <w:rPr>
          <w:rFonts w:hint="eastAsia"/>
          <w:b/>
        </w:rPr>
        <w:t>设置</w:t>
      </w:r>
      <w:r w:rsidRPr="000A34AA">
        <w:rPr>
          <w:b/>
        </w:rPr>
        <w:t>IPsec</w:t>
      </w:r>
      <w:r w:rsidRPr="000A34AA">
        <w:rPr>
          <w:b/>
        </w:rPr>
        <w:t>协商</w:t>
      </w:r>
      <w:r>
        <w:rPr>
          <w:rFonts w:hint="eastAsia"/>
          <w:b/>
        </w:rPr>
        <w:t>算法</w:t>
      </w:r>
    </w:p>
    <w:p w14:paraId="41DF0505" w14:textId="77777777" w:rsidR="00F026F7" w:rsidRPr="000A34AA" w:rsidRDefault="00F026F7" w:rsidP="00F026F7">
      <w:pPr>
        <w:ind w:firstLine="480"/>
        <w:rPr>
          <w:b/>
          <w:i/>
        </w:rPr>
      </w:pPr>
      <w:r>
        <w:t xml:space="preserve">R1(config-ipsec-prop)# </w:t>
      </w:r>
      <w:r w:rsidRPr="000A34AA">
        <w:rPr>
          <w:b/>
          <w:i/>
        </w:rPr>
        <w:t>esp 3des md5</w:t>
      </w:r>
      <w:r w:rsidRPr="000A34AA">
        <w:rPr>
          <w:b/>
          <w:i/>
        </w:rPr>
        <w:tab/>
      </w:r>
      <w:r w:rsidRPr="000A34AA">
        <w:rPr>
          <w:b/>
          <w:i/>
        </w:rPr>
        <w:tab/>
      </w:r>
    </w:p>
    <w:p w14:paraId="23D056CD" w14:textId="77777777" w:rsidR="00F026F7" w:rsidRPr="000A34AA" w:rsidRDefault="00F026F7" w:rsidP="00F026F7">
      <w:pPr>
        <w:ind w:left="2040" w:firstLine="480"/>
        <w:rPr>
          <w:b/>
          <w:i/>
        </w:rPr>
      </w:pPr>
      <w:r w:rsidRPr="000A34AA">
        <w:rPr>
          <w:b/>
          <w:i/>
        </w:rPr>
        <w:t>//IPsec</w:t>
      </w:r>
      <w:r w:rsidRPr="000A34AA">
        <w:rPr>
          <w:rFonts w:hint="eastAsia"/>
          <w:b/>
          <w:i/>
        </w:rPr>
        <w:t>封装</w:t>
      </w:r>
      <w:r w:rsidRPr="000A34AA">
        <w:rPr>
          <w:b/>
          <w:i/>
        </w:rPr>
        <w:t>安全</w:t>
      </w:r>
      <w:r w:rsidRPr="000A34AA">
        <w:rPr>
          <w:rFonts w:hint="eastAsia"/>
          <w:b/>
          <w:i/>
        </w:rPr>
        <w:t>负载采用</w:t>
      </w:r>
      <w:r w:rsidRPr="000A34AA">
        <w:rPr>
          <w:rFonts w:hint="eastAsia"/>
          <w:b/>
          <w:i/>
        </w:rPr>
        <w:t>3</w:t>
      </w:r>
      <w:r w:rsidRPr="000A34AA">
        <w:rPr>
          <w:b/>
          <w:i/>
        </w:rPr>
        <w:t>des</w:t>
      </w:r>
      <w:r w:rsidRPr="000A34AA">
        <w:rPr>
          <w:b/>
          <w:i/>
        </w:rPr>
        <w:t>加密，</w:t>
      </w:r>
      <w:r w:rsidRPr="000A34AA">
        <w:rPr>
          <w:b/>
          <w:i/>
        </w:rPr>
        <w:t>md5</w:t>
      </w:r>
      <w:r w:rsidRPr="000A34AA">
        <w:rPr>
          <w:rFonts w:hint="eastAsia"/>
          <w:b/>
          <w:i/>
        </w:rPr>
        <w:t>完整</w:t>
      </w:r>
      <w:r w:rsidRPr="000A34AA">
        <w:rPr>
          <w:b/>
          <w:i/>
        </w:rPr>
        <w:t>性保护</w:t>
      </w:r>
    </w:p>
    <w:p w14:paraId="0A9EC2FA" w14:textId="77777777" w:rsidR="00F026F7" w:rsidRDefault="00F026F7" w:rsidP="00F026F7">
      <w:pPr>
        <w:ind w:firstLine="480"/>
      </w:pPr>
      <w:r>
        <w:t>R1(config-ipsec-prop)# exit</w:t>
      </w:r>
    </w:p>
    <w:p w14:paraId="07AAB5C2" w14:textId="77777777" w:rsidR="00F026F7" w:rsidRPr="000A34AA" w:rsidRDefault="00F026F7" w:rsidP="00F026F7">
      <w:pPr>
        <w:ind w:firstLine="480"/>
        <w:rPr>
          <w:b/>
        </w:rPr>
      </w:pPr>
      <w:r>
        <w:t>R1(config)#</w:t>
      </w:r>
      <w:r w:rsidRPr="000A34AA">
        <w:rPr>
          <w:b/>
        </w:rPr>
        <w:t>crypto tunnel t1</w:t>
      </w:r>
      <w:r w:rsidRPr="000A34AA">
        <w:rPr>
          <w:b/>
        </w:rPr>
        <w:tab/>
      </w:r>
      <w:r w:rsidRPr="000A34AA">
        <w:rPr>
          <w:b/>
        </w:rPr>
        <w:tab/>
      </w:r>
      <w:r w:rsidRPr="000A34AA">
        <w:rPr>
          <w:b/>
        </w:rPr>
        <w:tab/>
        <w:t>//</w:t>
      </w:r>
      <w:r w:rsidRPr="000A34AA">
        <w:rPr>
          <w:rFonts w:hint="eastAsia"/>
          <w:b/>
        </w:rPr>
        <w:t>建立</w:t>
      </w:r>
      <w:r w:rsidRPr="000A34AA">
        <w:rPr>
          <w:b/>
        </w:rPr>
        <w:t>隧道并命名为</w:t>
      </w:r>
      <w:r w:rsidRPr="000A34AA">
        <w:rPr>
          <w:rFonts w:hint="eastAsia"/>
          <w:b/>
        </w:rPr>
        <w:t>t1</w:t>
      </w:r>
    </w:p>
    <w:p w14:paraId="3B0B8B26" w14:textId="77777777" w:rsidR="00F026F7" w:rsidRPr="000A34AA" w:rsidRDefault="00F026F7" w:rsidP="00F026F7">
      <w:pPr>
        <w:ind w:firstLine="480"/>
        <w:rPr>
          <w:b/>
        </w:rPr>
      </w:pPr>
      <w:r>
        <w:t>R1(config-tunnel)#</w:t>
      </w:r>
      <w:r w:rsidRPr="000A34AA">
        <w:rPr>
          <w:b/>
        </w:rPr>
        <w:t xml:space="preserve"> local address 12.1.1.1</w:t>
      </w:r>
      <w:r w:rsidRPr="000A34AA">
        <w:rPr>
          <w:b/>
        </w:rPr>
        <w:tab/>
      </w:r>
      <w:r w:rsidRPr="000A34AA">
        <w:rPr>
          <w:b/>
        </w:rPr>
        <w:tab/>
      </w:r>
      <w:r w:rsidRPr="000A34AA">
        <w:rPr>
          <w:b/>
        </w:rPr>
        <w:tab/>
        <w:t>//</w:t>
      </w:r>
      <w:r w:rsidRPr="000A34AA">
        <w:rPr>
          <w:rFonts w:hint="eastAsia"/>
          <w:b/>
        </w:rPr>
        <w:t>指定建立</w:t>
      </w:r>
      <w:r w:rsidRPr="000A34AA">
        <w:rPr>
          <w:b/>
        </w:rPr>
        <w:t>隧道</w:t>
      </w:r>
      <w:r w:rsidRPr="000A34AA">
        <w:rPr>
          <w:rFonts w:hint="eastAsia"/>
          <w:b/>
        </w:rPr>
        <w:t>的本地</w:t>
      </w:r>
      <w:r w:rsidRPr="000A34AA">
        <w:rPr>
          <w:b/>
        </w:rPr>
        <w:t>地址</w:t>
      </w:r>
    </w:p>
    <w:p w14:paraId="44E60912" w14:textId="77777777" w:rsidR="00F026F7" w:rsidRPr="000A34AA" w:rsidRDefault="00F026F7" w:rsidP="00F026F7">
      <w:pPr>
        <w:ind w:firstLine="480"/>
        <w:rPr>
          <w:b/>
        </w:rPr>
      </w:pPr>
      <w:r>
        <w:t>R1(config-tunnel)#</w:t>
      </w:r>
      <w:r w:rsidRPr="000A34AA">
        <w:rPr>
          <w:b/>
        </w:rPr>
        <w:t xml:space="preserve"> peer any</w:t>
      </w:r>
      <w:r w:rsidRPr="000A34AA">
        <w:rPr>
          <w:b/>
        </w:rPr>
        <w:tab/>
      </w:r>
      <w:r w:rsidRPr="000A34AA">
        <w:rPr>
          <w:b/>
        </w:rPr>
        <w:tab/>
      </w:r>
      <w:r w:rsidRPr="000A34AA">
        <w:rPr>
          <w:b/>
        </w:rPr>
        <w:tab/>
        <w:t>//</w:t>
      </w:r>
      <w:r w:rsidRPr="000A34AA">
        <w:rPr>
          <w:rFonts w:hint="eastAsia"/>
          <w:b/>
        </w:rPr>
        <w:t>指定</w:t>
      </w:r>
      <w:r w:rsidRPr="000A34AA">
        <w:rPr>
          <w:b/>
        </w:rPr>
        <w:t>隧道的对端为</w:t>
      </w:r>
      <w:r w:rsidRPr="000A34AA">
        <w:rPr>
          <w:b/>
        </w:rPr>
        <w:t>any</w:t>
      </w:r>
    </w:p>
    <w:p w14:paraId="47F6D054" w14:textId="77777777" w:rsidR="00F026F7" w:rsidRDefault="00F026F7" w:rsidP="00F026F7">
      <w:pPr>
        <w:ind w:firstLine="480"/>
      </w:pPr>
      <w:r w:rsidRPr="00104B49">
        <w:t>R1(config-tunnel)#</w:t>
      </w:r>
      <w:r w:rsidRPr="000A34AA">
        <w:rPr>
          <w:b/>
        </w:rPr>
        <w:t>set Ike proposal 1</w:t>
      </w:r>
      <w:r w:rsidRPr="000A34AA">
        <w:rPr>
          <w:b/>
        </w:rPr>
        <w:tab/>
      </w:r>
      <w:r w:rsidRPr="000A34AA">
        <w:rPr>
          <w:b/>
        </w:rPr>
        <w:tab/>
        <w:t>//</w:t>
      </w:r>
      <w:r w:rsidRPr="000A34AA">
        <w:rPr>
          <w:rFonts w:hint="eastAsia"/>
          <w:b/>
        </w:rPr>
        <w:t>隧道</w:t>
      </w:r>
      <w:r w:rsidRPr="000A34AA">
        <w:rPr>
          <w:b/>
        </w:rPr>
        <w:t>ike</w:t>
      </w:r>
      <w:r w:rsidRPr="000A34AA">
        <w:rPr>
          <w:b/>
        </w:rPr>
        <w:t>协商</w:t>
      </w:r>
      <w:r w:rsidRPr="000A34AA">
        <w:rPr>
          <w:rFonts w:hint="eastAsia"/>
          <w:b/>
        </w:rPr>
        <w:t>调用</w:t>
      </w:r>
      <w:r w:rsidRPr="000A34AA">
        <w:rPr>
          <w:b/>
        </w:rPr>
        <w:t xml:space="preserve">ike 1 </w:t>
      </w:r>
    </w:p>
    <w:p w14:paraId="62A309B8" w14:textId="77777777" w:rsidR="00F026F7" w:rsidRPr="006030A9" w:rsidRDefault="00F026F7" w:rsidP="00F026F7">
      <w:pPr>
        <w:ind w:firstLine="480"/>
        <w:rPr>
          <w:b/>
        </w:rPr>
      </w:pPr>
      <w:r w:rsidRPr="00104B49">
        <w:t>R1(config-tunnel)#</w:t>
      </w:r>
      <w:r w:rsidRPr="006030A9">
        <w:rPr>
          <w:b/>
        </w:rPr>
        <w:t>set IPsec proposal 1</w:t>
      </w:r>
      <w:r w:rsidRPr="006030A9">
        <w:rPr>
          <w:b/>
        </w:rPr>
        <w:tab/>
        <w:t>//</w:t>
      </w:r>
      <w:r w:rsidRPr="006030A9">
        <w:rPr>
          <w:rFonts w:hint="eastAsia"/>
          <w:b/>
        </w:rPr>
        <w:t>隧道</w:t>
      </w:r>
      <w:r w:rsidRPr="006030A9">
        <w:rPr>
          <w:b/>
        </w:rPr>
        <w:t>IPsec</w:t>
      </w:r>
      <w:r w:rsidRPr="006030A9">
        <w:rPr>
          <w:b/>
        </w:rPr>
        <w:t>协商调用</w:t>
      </w:r>
      <w:r w:rsidRPr="006030A9">
        <w:rPr>
          <w:b/>
        </w:rPr>
        <w:t>IPsec 1</w:t>
      </w:r>
    </w:p>
    <w:p w14:paraId="23B8C491" w14:textId="77777777" w:rsidR="00F026F7" w:rsidRDefault="00F026F7" w:rsidP="00F026F7">
      <w:pPr>
        <w:ind w:firstLine="480"/>
      </w:pPr>
      <w:r w:rsidRPr="00104B49">
        <w:t>R1(config-tunnel)# exit</w:t>
      </w:r>
    </w:p>
    <w:p w14:paraId="0259B7A9" w14:textId="77777777" w:rsidR="00F026F7" w:rsidRPr="006030A9" w:rsidRDefault="00F026F7" w:rsidP="00F026F7">
      <w:pPr>
        <w:ind w:firstLine="480"/>
        <w:rPr>
          <w:b/>
        </w:rPr>
      </w:pPr>
      <w:r>
        <w:t>R1(config)#</w:t>
      </w:r>
      <w:r w:rsidRPr="006030A9">
        <w:rPr>
          <w:b/>
        </w:rPr>
        <w:t>crypto policy p1</w:t>
      </w:r>
      <w:r w:rsidRPr="006030A9">
        <w:rPr>
          <w:b/>
        </w:rPr>
        <w:tab/>
      </w:r>
      <w:r w:rsidRPr="006030A9">
        <w:rPr>
          <w:b/>
        </w:rPr>
        <w:tab/>
      </w:r>
      <w:r w:rsidRPr="006030A9">
        <w:rPr>
          <w:b/>
        </w:rPr>
        <w:tab/>
        <w:t>//</w:t>
      </w:r>
      <w:r w:rsidRPr="006030A9">
        <w:rPr>
          <w:rFonts w:hint="eastAsia"/>
          <w:b/>
        </w:rPr>
        <w:t>设置</w:t>
      </w:r>
      <w:r w:rsidRPr="006030A9">
        <w:rPr>
          <w:b/>
        </w:rPr>
        <w:t>隧道的</w:t>
      </w:r>
      <w:r w:rsidRPr="006030A9">
        <w:rPr>
          <w:rFonts w:hint="eastAsia"/>
          <w:b/>
        </w:rPr>
        <w:t>策略</w:t>
      </w:r>
      <w:r w:rsidRPr="006030A9">
        <w:rPr>
          <w:b/>
        </w:rPr>
        <w:tab/>
      </w:r>
    </w:p>
    <w:p w14:paraId="46E77EB9" w14:textId="77777777" w:rsidR="00F026F7" w:rsidRPr="006030A9" w:rsidRDefault="00F026F7" w:rsidP="00F026F7">
      <w:pPr>
        <w:ind w:firstLine="480"/>
        <w:rPr>
          <w:b/>
        </w:rPr>
      </w:pPr>
      <w:r>
        <w:t>R1(config-policy)#</w:t>
      </w:r>
      <w:r w:rsidRPr="006030A9">
        <w:rPr>
          <w:b/>
        </w:rPr>
        <w:t>flow 192.168.1.0 255.255.255.0 172.16.1.0 255.255.255.0 ip tunnel t1</w:t>
      </w:r>
      <w:r w:rsidRPr="006030A9">
        <w:rPr>
          <w:b/>
        </w:rPr>
        <w:tab/>
      </w:r>
      <w:r w:rsidRPr="006030A9">
        <w:rPr>
          <w:b/>
        </w:rPr>
        <w:tab/>
      </w:r>
      <w:r w:rsidRPr="006030A9">
        <w:rPr>
          <w:b/>
        </w:rPr>
        <w:tab/>
      </w:r>
      <w:r w:rsidRPr="006030A9">
        <w:rPr>
          <w:b/>
        </w:rPr>
        <w:tab/>
      </w:r>
      <w:r w:rsidRPr="006030A9">
        <w:rPr>
          <w:b/>
        </w:rPr>
        <w:tab/>
      </w:r>
      <w:r w:rsidRPr="006030A9">
        <w:rPr>
          <w:b/>
        </w:rPr>
        <w:tab/>
      </w:r>
      <w:r w:rsidRPr="006030A9">
        <w:rPr>
          <w:b/>
        </w:rPr>
        <w:tab/>
      </w:r>
      <w:r w:rsidRPr="006030A9">
        <w:rPr>
          <w:b/>
        </w:rPr>
        <w:tab/>
      </w:r>
      <w:r w:rsidRPr="006030A9">
        <w:rPr>
          <w:b/>
        </w:rPr>
        <w:tab/>
        <w:t>//</w:t>
      </w:r>
      <w:r w:rsidRPr="006030A9">
        <w:rPr>
          <w:rFonts w:hint="eastAsia"/>
          <w:b/>
        </w:rPr>
        <w:t>指定</w:t>
      </w:r>
      <w:r w:rsidRPr="006030A9">
        <w:rPr>
          <w:b/>
        </w:rPr>
        <w:t>隧道保护数据流</w:t>
      </w:r>
    </w:p>
    <w:p w14:paraId="39F55F1E" w14:textId="77777777" w:rsidR="00F026F7" w:rsidRDefault="00F026F7" w:rsidP="00F026F7">
      <w:pPr>
        <w:ind w:firstLine="480"/>
      </w:pPr>
      <w:r w:rsidRPr="00104B49">
        <w:t>R1(config-policy)#</w:t>
      </w:r>
      <w:r>
        <w:t>exit</w:t>
      </w:r>
    </w:p>
    <w:p w14:paraId="154EDF90" w14:textId="77777777" w:rsidR="00F026F7" w:rsidRDefault="00F026F7" w:rsidP="00F026F7">
      <w:pPr>
        <w:ind w:firstLine="480"/>
      </w:pPr>
      <w:r w:rsidRPr="00104B49">
        <w:t>R1(config)#ip route 0.0.0.0 0.0.0.0 12.1.1.2</w:t>
      </w:r>
    </w:p>
    <w:p w14:paraId="0DE34CBD" w14:textId="77777777" w:rsidR="00F026F7" w:rsidRDefault="00F026F7" w:rsidP="00F026F7">
      <w:pPr>
        <w:ind w:firstLine="480"/>
      </w:pPr>
      <w:r>
        <w:rPr>
          <w:rFonts w:hint="eastAsia"/>
        </w:rPr>
        <w:t>分行</w:t>
      </w:r>
      <w:r>
        <w:rPr>
          <w:rFonts w:hint="eastAsia"/>
        </w:rPr>
        <w:t>R2</w:t>
      </w:r>
      <w:r>
        <w:rPr>
          <w:rFonts w:hint="eastAsia"/>
        </w:rPr>
        <w:t>配置：</w:t>
      </w:r>
    </w:p>
    <w:p w14:paraId="6403B5B1" w14:textId="77777777" w:rsidR="00F026F7" w:rsidRDefault="00F026F7" w:rsidP="00F026F7">
      <w:pPr>
        <w:ind w:firstLine="480"/>
      </w:pPr>
      <w:r>
        <w:t>R2(config)#interface loopback0</w:t>
      </w:r>
    </w:p>
    <w:p w14:paraId="7D5E28A1" w14:textId="77777777" w:rsidR="00F026F7" w:rsidRDefault="00F026F7" w:rsidP="00F026F7">
      <w:pPr>
        <w:ind w:firstLine="480"/>
      </w:pPr>
      <w:r>
        <w:t>R2(config-if-loopback0)# ip address 172.16.1.2 255.255.255.0</w:t>
      </w:r>
    </w:p>
    <w:p w14:paraId="2049A6D2" w14:textId="77777777" w:rsidR="00F026F7" w:rsidRDefault="00F026F7" w:rsidP="00F026F7">
      <w:pPr>
        <w:ind w:firstLine="480"/>
      </w:pPr>
      <w:r>
        <w:t>R2(config-if-loopback0)# exit</w:t>
      </w:r>
    </w:p>
    <w:p w14:paraId="4491835B" w14:textId="77777777" w:rsidR="00F026F7" w:rsidRDefault="00F026F7" w:rsidP="00F026F7">
      <w:pPr>
        <w:ind w:firstLine="480"/>
      </w:pPr>
      <w:r>
        <w:t>R2(config)#interface gigabitethernet0</w:t>
      </w:r>
    </w:p>
    <w:p w14:paraId="1D691553" w14:textId="77777777" w:rsidR="00F026F7" w:rsidRDefault="00F026F7" w:rsidP="00F026F7">
      <w:pPr>
        <w:ind w:firstLine="480"/>
      </w:pPr>
      <w:r>
        <w:t>R2(config-if-gigabitethernet0)# ip address 12.1.1.2 255.255.255.0</w:t>
      </w:r>
    </w:p>
    <w:p w14:paraId="6363CDC4" w14:textId="77777777" w:rsidR="00F026F7" w:rsidRDefault="00F026F7" w:rsidP="00F026F7">
      <w:pPr>
        <w:ind w:firstLine="480"/>
      </w:pPr>
      <w:r>
        <w:t>R2(config-if-gigabitethernet0)# exit</w:t>
      </w:r>
    </w:p>
    <w:p w14:paraId="06D9D663" w14:textId="77777777" w:rsidR="00F026F7" w:rsidRDefault="00F026F7" w:rsidP="00F026F7">
      <w:pPr>
        <w:ind w:firstLine="480"/>
      </w:pPr>
      <w:r w:rsidRPr="00104B49">
        <w:t>R</w:t>
      </w:r>
      <w:r>
        <w:t>2</w:t>
      </w:r>
      <w:r w:rsidRPr="00104B49">
        <w:t xml:space="preserve">(config)#crypto ike key maipu </w:t>
      </w:r>
      <w:r w:rsidRPr="0096222D">
        <w:t>address 12.1.1.1</w:t>
      </w:r>
    </w:p>
    <w:p w14:paraId="6E0242F1" w14:textId="77777777" w:rsidR="00F026F7" w:rsidRDefault="00F026F7" w:rsidP="00F026F7">
      <w:pPr>
        <w:ind w:firstLine="480"/>
      </w:pPr>
      <w:r>
        <w:t xml:space="preserve">R2(config)#crypto ike proposal 1    </w:t>
      </w:r>
    </w:p>
    <w:p w14:paraId="67CF137B" w14:textId="77777777" w:rsidR="00F026F7" w:rsidRDefault="00F026F7" w:rsidP="00F026F7">
      <w:pPr>
        <w:ind w:firstLine="480"/>
      </w:pPr>
      <w:r>
        <w:t>R2(config-ike-prop)# encryption 3des</w:t>
      </w:r>
    </w:p>
    <w:p w14:paraId="0E2B404F" w14:textId="77777777" w:rsidR="00F026F7" w:rsidRDefault="00F026F7" w:rsidP="00F026F7">
      <w:pPr>
        <w:ind w:firstLine="480"/>
      </w:pPr>
      <w:r>
        <w:t>R2(config-ike-prop)# integrity md5</w:t>
      </w:r>
    </w:p>
    <w:p w14:paraId="2C4EDC62" w14:textId="77777777" w:rsidR="00F026F7" w:rsidRDefault="00F026F7" w:rsidP="00F026F7">
      <w:pPr>
        <w:ind w:firstLine="480"/>
      </w:pPr>
      <w:r>
        <w:lastRenderedPageBreak/>
        <w:t>R2(config-ike-prop)# exit</w:t>
      </w:r>
    </w:p>
    <w:p w14:paraId="68697297" w14:textId="77777777" w:rsidR="00F026F7" w:rsidRDefault="00F026F7" w:rsidP="00F026F7">
      <w:pPr>
        <w:ind w:firstLine="480"/>
      </w:pPr>
      <w:r>
        <w:t>R2(config)#crypto ipsec proposal 1</w:t>
      </w:r>
    </w:p>
    <w:p w14:paraId="305E06A3" w14:textId="77777777" w:rsidR="00F026F7" w:rsidRDefault="00F026F7" w:rsidP="00F026F7">
      <w:pPr>
        <w:ind w:firstLine="480"/>
      </w:pPr>
      <w:r>
        <w:t>R2(config-ipsec-prop)# esp 3des md5</w:t>
      </w:r>
    </w:p>
    <w:p w14:paraId="223177C1" w14:textId="77777777" w:rsidR="00F026F7" w:rsidRDefault="00F026F7" w:rsidP="00F026F7">
      <w:pPr>
        <w:ind w:firstLine="480"/>
      </w:pPr>
      <w:r>
        <w:t>R2(config-ipsec-prop)# exit</w:t>
      </w:r>
    </w:p>
    <w:p w14:paraId="5ECBE71A" w14:textId="77777777" w:rsidR="00F026F7" w:rsidRDefault="00F026F7" w:rsidP="00F026F7">
      <w:pPr>
        <w:ind w:firstLine="480"/>
      </w:pPr>
      <w:r w:rsidRPr="002D70C9">
        <w:t>R2(config)#crypto tunnel t1</w:t>
      </w:r>
    </w:p>
    <w:p w14:paraId="4F6DAEEE" w14:textId="77777777" w:rsidR="00F026F7" w:rsidRDefault="00F026F7" w:rsidP="00F026F7">
      <w:pPr>
        <w:ind w:firstLine="480"/>
      </w:pPr>
      <w:r w:rsidRPr="002D70C9">
        <w:t xml:space="preserve">R2(config-tunnel)# </w:t>
      </w:r>
      <w:r>
        <w:t>local address 12.1.1.2</w:t>
      </w:r>
    </w:p>
    <w:p w14:paraId="3DDCBC2C" w14:textId="77777777" w:rsidR="00F026F7" w:rsidRDefault="00F026F7" w:rsidP="00F026F7">
      <w:pPr>
        <w:ind w:firstLine="480"/>
      </w:pPr>
      <w:r w:rsidRPr="002D70C9">
        <w:t xml:space="preserve">R2(config-tunnel)# </w:t>
      </w:r>
      <w:r>
        <w:t>peer address 12.1.1.1</w:t>
      </w:r>
    </w:p>
    <w:p w14:paraId="582BCA69" w14:textId="77777777" w:rsidR="00F026F7" w:rsidRDefault="00F026F7" w:rsidP="00F026F7">
      <w:pPr>
        <w:ind w:firstLine="480"/>
      </w:pPr>
      <w:r w:rsidRPr="002D70C9">
        <w:t xml:space="preserve">R2(config-tunnel)# </w:t>
      </w:r>
      <w:r>
        <w:t>set ike proposal 1</w:t>
      </w:r>
    </w:p>
    <w:p w14:paraId="23010399" w14:textId="77777777" w:rsidR="00F026F7" w:rsidRDefault="00F026F7" w:rsidP="00F026F7">
      <w:pPr>
        <w:ind w:firstLine="480"/>
      </w:pPr>
      <w:r w:rsidRPr="002D70C9">
        <w:t xml:space="preserve">R2(config-tunnel)# </w:t>
      </w:r>
      <w:r>
        <w:t>set ipsec proposal 1</w:t>
      </w:r>
    </w:p>
    <w:p w14:paraId="78F3DC2C" w14:textId="77777777" w:rsidR="00F026F7" w:rsidRDefault="00F026F7" w:rsidP="00F026F7">
      <w:pPr>
        <w:ind w:firstLine="480"/>
      </w:pPr>
      <w:r w:rsidRPr="002D70C9">
        <w:t xml:space="preserve">R2(config-tunnel)# </w:t>
      </w:r>
      <w:r>
        <w:t>set auto-up</w:t>
      </w:r>
    </w:p>
    <w:p w14:paraId="3E526AC9" w14:textId="77777777" w:rsidR="00F026F7" w:rsidRDefault="00F026F7" w:rsidP="00F026F7">
      <w:pPr>
        <w:ind w:firstLine="480"/>
      </w:pPr>
      <w:r w:rsidRPr="002D70C9">
        <w:t xml:space="preserve">R2(config-tunnel)# </w:t>
      </w:r>
      <w:r>
        <w:t>exit</w:t>
      </w:r>
    </w:p>
    <w:p w14:paraId="7AD782F3" w14:textId="77777777" w:rsidR="00F026F7" w:rsidRDefault="00F026F7" w:rsidP="00F026F7">
      <w:pPr>
        <w:ind w:firstLine="480"/>
      </w:pPr>
      <w:r w:rsidRPr="00A845B4">
        <w:t>R2(config)#crypto policy p1</w:t>
      </w:r>
    </w:p>
    <w:p w14:paraId="38C78DA1" w14:textId="77777777" w:rsidR="00F026F7" w:rsidRDefault="00F026F7" w:rsidP="00F026F7">
      <w:pPr>
        <w:ind w:firstLine="480"/>
      </w:pPr>
      <w:r>
        <w:t>R2(config-policy)# flow 172.16.1.0 255.255.255.0 192.168.1.0 255.255.255.0 ip tunnel t1</w:t>
      </w:r>
    </w:p>
    <w:p w14:paraId="5A911BF3" w14:textId="77777777" w:rsidR="00F026F7" w:rsidRDefault="00F026F7" w:rsidP="00F026F7">
      <w:pPr>
        <w:ind w:firstLine="480"/>
      </w:pPr>
      <w:r>
        <w:t>R2(config-policy)# exit</w:t>
      </w:r>
    </w:p>
    <w:p w14:paraId="0BEA178A" w14:textId="77777777" w:rsidR="00F026F7" w:rsidRDefault="00F026F7" w:rsidP="00F026F7">
      <w:pPr>
        <w:ind w:firstLine="480"/>
      </w:pPr>
      <w:r>
        <w:t>R2(config)#ip route 0.0.0.0 0.0.0.0 12.1.1.1</w:t>
      </w:r>
    </w:p>
    <w:p w14:paraId="2E95CFF1" w14:textId="77777777" w:rsidR="00F026F7" w:rsidRDefault="00F026F7" w:rsidP="00F026F7">
      <w:pPr>
        <w:ind w:firstLine="480"/>
      </w:pPr>
      <w:r>
        <w:rPr>
          <w:rFonts w:hint="eastAsia"/>
        </w:rPr>
        <w:t>在</w:t>
      </w:r>
      <w:r>
        <w:rPr>
          <w:rFonts w:hint="eastAsia"/>
        </w:rPr>
        <w:t>R2</w:t>
      </w:r>
      <w:r>
        <w:rPr>
          <w:rFonts w:hint="eastAsia"/>
        </w:rPr>
        <w:t>上</w:t>
      </w:r>
      <w:r>
        <w:t>查看隧道是否建立：</w:t>
      </w:r>
    </w:p>
    <w:p w14:paraId="44571CFA" w14:textId="77777777" w:rsidR="00F026F7" w:rsidRDefault="00F026F7" w:rsidP="00F026F7">
      <w:pPr>
        <w:ind w:firstLine="480"/>
      </w:pPr>
      <w:r>
        <w:t>通过命令</w:t>
      </w:r>
      <w:r>
        <w:t xml:space="preserve">show crypto ike sa </w:t>
      </w:r>
    </w:p>
    <w:p w14:paraId="5CFF8726" w14:textId="77777777" w:rsidR="00F026F7" w:rsidRDefault="00F026F7" w:rsidP="00F026F7">
      <w:pPr>
        <w:ind w:firstLine="480"/>
      </w:pPr>
      <w:r>
        <w:tab/>
      </w:r>
      <w:r>
        <w:tab/>
        <w:t xml:space="preserve">  Show crypto ipsec sa </w:t>
      </w:r>
    </w:p>
    <w:p w14:paraId="51F09EF6" w14:textId="77777777" w:rsidR="00F026F7" w:rsidRDefault="00F026F7" w:rsidP="00F026F7">
      <w:pPr>
        <w:ind w:firstLine="480"/>
      </w:pPr>
      <w:r>
        <w:rPr>
          <w:noProof/>
        </w:rPr>
        <w:drawing>
          <wp:inline distT="0" distB="0" distL="0" distR="0" wp14:anchorId="16D470D5" wp14:editId="6EF948A2">
            <wp:extent cx="5543550" cy="7708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43550" cy="770890"/>
                    </a:xfrm>
                    <a:prstGeom prst="rect">
                      <a:avLst/>
                    </a:prstGeom>
                  </pic:spPr>
                </pic:pic>
              </a:graphicData>
            </a:graphic>
          </wp:inline>
        </w:drawing>
      </w:r>
    </w:p>
    <w:p w14:paraId="170F1B43" w14:textId="77777777" w:rsidR="00F026F7" w:rsidRDefault="00F026F7" w:rsidP="00F026F7">
      <w:pPr>
        <w:ind w:firstLine="480"/>
      </w:pPr>
      <w:r>
        <w:rPr>
          <w:noProof/>
        </w:rPr>
        <w:lastRenderedPageBreak/>
        <w:drawing>
          <wp:inline distT="0" distB="0" distL="0" distR="0" wp14:anchorId="6C6463F6" wp14:editId="625BD0F9">
            <wp:extent cx="5543550" cy="1964055"/>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43550" cy="1964055"/>
                    </a:xfrm>
                    <a:prstGeom prst="rect">
                      <a:avLst/>
                    </a:prstGeom>
                  </pic:spPr>
                </pic:pic>
              </a:graphicData>
            </a:graphic>
          </wp:inline>
        </w:drawing>
      </w:r>
    </w:p>
    <w:p w14:paraId="39958F4A" w14:textId="77777777" w:rsidR="00F026F7" w:rsidRDefault="00F026F7" w:rsidP="00F026F7">
      <w:pPr>
        <w:ind w:firstLine="480"/>
      </w:pPr>
      <w:r>
        <w:rPr>
          <w:rFonts w:hint="eastAsia"/>
        </w:rPr>
        <w:t>隧道协商成功且</w:t>
      </w:r>
      <w:r>
        <w:t>IPsec</w:t>
      </w:r>
      <w:r>
        <w:t>建立成功。</w:t>
      </w:r>
    </w:p>
    <w:p w14:paraId="39A6DB55" w14:textId="77777777" w:rsidR="00F026F7" w:rsidRDefault="00F026F7" w:rsidP="00F026F7">
      <w:pPr>
        <w:ind w:firstLine="480"/>
      </w:pPr>
      <w:r>
        <w:rPr>
          <w:noProof/>
        </w:rPr>
        <w:drawing>
          <wp:inline distT="0" distB="0" distL="0" distR="0" wp14:anchorId="776CBCFE" wp14:editId="219B42A1">
            <wp:extent cx="5381625" cy="191452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81625" cy="1914525"/>
                    </a:xfrm>
                    <a:prstGeom prst="rect">
                      <a:avLst/>
                    </a:prstGeom>
                  </pic:spPr>
                </pic:pic>
              </a:graphicData>
            </a:graphic>
          </wp:inline>
        </w:drawing>
      </w:r>
    </w:p>
    <w:p w14:paraId="5139105D" w14:textId="77777777" w:rsidR="00F026F7" w:rsidRDefault="00F026F7" w:rsidP="00F026F7">
      <w:pPr>
        <w:ind w:firstLine="480"/>
      </w:pPr>
    </w:p>
    <w:p w14:paraId="15359A60" w14:textId="77777777" w:rsidR="00F026F7" w:rsidRDefault="00F026F7" w:rsidP="00F026F7">
      <w:pPr>
        <w:widowControl/>
        <w:spacing w:line="240" w:lineRule="auto"/>
        <w:ind w:firstLineChars="0" w:firstLine="0"/>
        <w:jc w:val="left"/>
      </w:pPr>
      <w:r>
        <w:br w:type="page"/>
      </w:r>
    </w:p>
    <w:p w14:paraId="44701F81" w14:textId="77777777" w:rsidR="00F026F7" w:rsidRDefault="00F026F7" w:rsidP="002B2709">
      <w:pPr>
        <w:pStyle w:val="3"/>
        <w:numPr>
          <w:ilvl w:val="2"/>
          <w:numId w:val="11"/>
        </w:numPr>
      </w:pPr>
      <w:bookmarkStart w:id="92" w:name="_Toc465170357"/>
      <w:r>
        <w:rPr>
          <w:rFonts w:hint="eastAsia"/>
        </w:rPr>
        <w:lastRenderedPageBreak/>
        <w:t>注入</w:t>
      </w:r>
      <w:r>
        <w:t>反向路由</w:t>
      </w:r>
      <w:bookmarkEnd w:id="92"/>
    </w:p>
    <w:p w14:paraId="1C756E68" w14:textId="77777777" w:rsidR="00F026F7" w:rsidRDefault="00F026F7" w:rsidP="00F026F7">
      <w:pPr>
        <w:ind w:firstLine="480"/>
      </w:pPr>
      <w:r>
        <w:rPr>
          <w:rFonts w:hint="eastAsia"/>
        </w:rPr>
        <w:t>实验</w:t>
      </w:r>
      <w:r>
        <w:t>拓扑同实验一不变</w:t>
      </w:r>
    </w:p>
    <w:p w14:paraId="60195DC0" w14:textId="77777777" w:rsidR="00F026F7" w:rsidRDefault="00F026F7" w:rsidP="00F026F7">
      <w:pPr>
        <w:ind w:firstLine="480"/>
      </w:pPr>
      <w:r>
        <w:rPr>
          <w:rFonts w:hint="eastAsia"/>
        </w:rPr>
        <w:t>实验</w:t>
      </w:r>
      <w:r>
        <w:t>要求：</w:t>
      </w:r>
      <w:r>
        <w:rPr>
          <w:rFonts w:hint="eastAsia"/>
        </w:rPr>
        <w:t>R1</w:t>
      </w:r>
      <w:r>
        <w:rPr>
          <w:rFonts w:hint="eastAsia"/>
        </w:rPr>
        <w:t>和</w:t>
      </w:r>
      <w:r>
        <w:rPr>
          <w:rFonts w:hint="eastAsia"/>
        </w:rPr>
        <w:t>R2</w:t>
      </w:r>
      <w:r>
        <w:rPr>
          <w:rFonts w:hint="eastAsia"/>
        </w:rPr>
        <w:t>之间</w:t>
      </w:r>
      <w:r>
        <w:t>建立</w:t>
      </w:r>
      <w:r>
        <w:t>IPsec</w:t>
      </w:r>
      <w:r>
        <w:t>，</w:t>
      </w:r>
      <w:r>
        <w:rPr>
          <w:rFonts w:hint="eastAsia"/>
        </w:rPr>
        <w:t>R1</w:t>
      </w:r>
      <w:r>
        <w:rPr>
          <w:rFonts w:hint="eastAsia"/>
        </w:rPr>
        <w:t>设置</w:t>
      </w:r>
      <w:r>
        <w:t>默认路由，</w:t>
      </w:r>
      <w:r>
        <w:rPr>
          <w:rFonts w:hint="eastAsia"/>
        </w:rPr>
        <w:t>R2</w:t>
      </w:r>
      <w:r>
        <w:rPr>
          <w:rFonts w:hint="eastAsia"/>
        </w:rPr>
        <w:t>上</w:t>
      </w:r>
      <w:r>
        <w:t>不</w:t>
      </w:r>
      <w:r>
        <w:rPr>
          <w:rFonts w:hint="eastAsia"/>
        </w:rPr>
        <w:t>指定</w:t>
      </w:r>
      <w:r>
        <w:t>默认路由，</w:t>
      </w:r>
      <w:r>
        <w:t>R2</w:t>
      </w:r>
      <w:r>
        <w:rPr>
          <w:rFonts w:hint="eastAsia"/>
        </w:rPr>
        <w:t>上</w:t>
      </w:r>
      <w:r>
        <w:t>使用反向路由注入。（</w:t>
      </w:r>
      <w:r>
        <w:rPr>
          <w:rFonts w:hint="eastAsia"/>
        </w:rPr>
        <w:t>使用</w:t>
      </w:r>
      <w:r>
        <w:t xml:space="preserve">debug crypto ike normal </w:t>
      </w:r>
      <w:r>
        <w:rPr>
          <w:rFonts w:hint="eastAsia"/>
        </w:rPr>
        <w:t>查看</w:t>
      </w:r>
      <w:r>
        <w:t>ike</w:t>
      </w:r>
      <w:r>
        <w:rPr>
          <w:rFonts w:hint="eastAsia"/>
        </w:rPr>
        <w:t>协商</w:t>
      </w:r>
      <w:r>
        <w:t>过程</w:t>
      </w:r>
      <w:r>
        <w:rPr>
          <w:rFonts w:hint="eastAsia"/>
        </w:rPr>
        <w:t>）</w:t>
      </w:r>
    </w:p>
    <w:p w14:paraId="482E8403" w14:textId="77777777" w:rsidR="00F026F7" w:rsidRDefault="00F026F7" w:rsidP="00F026F7">
      <w:pPr>
        <w:ind w:firstLine="480"/>
      </w:pPr>
      <w:r>
        <w:rPr>
          <w:rFonts w:hint="eastAsia"/>
        </w:rPr>
        <w:t>R1</w:t>
      </w:r>
      <w:r>
        <w:rPr>
          <w:rFonts w:hint="eastAsia"/>
        </w:rPr>
        <w:t>配置同</w:t>
      </w:r>
      <w:r>
        <w:t>实验一</w:t>
      </w:r>
      <w:r>
        <w:rPr>
          <w:rFonts w:hint="eastAsia"/>
        </w:rPr>
        <w:t>不变</w:t>
      </w:r>
    </w:p>
    <w:p w14:paraId="3B8B4B32" w14:textId="77777777" w:rsidR="00F026F7" w:rsidRDefault="00F026F7" w:rsidP="00F026F7">
      <w:pPr>
        <w:ind w:firstLine="480"/>
      </w:pPr>
      <w:r>
        <w:rPr>
          <w:rFonts w:hint="eastAsia"/>
        </w:rPr>
        <w:t>R2</w:t>
      </w:r>
      <w:r>
        <w:rPr>
          <w:rFonts w:hint="eastAsia"/>
        </w:rPr>
        <w:t>配置</w:t>
      </w:r>
      <w:r>
        <w:t>如下：</w:t>
      </w:r>
    </w:p>
    <w:p w14:paraId="69D08A6A" w14:textId="77777777" w:rsidR="00F026F7" w:rsidRDefault="00F026F7" w:rsidP="00F026F7">
      <w:pPr>
        <w:ind w:firstLine="480"/>
      </w:pPr>
      <w:r>
        <w:t>R2(config)#interface loopback0</w:t>
      </w:r>
    </w:p>
    <w:p w14:paraId="005AE8C4" w14:textId="77777777" w:rsidR="00F026F7" w:rsidRDefault="00F026F7" w:rsidP="00F026F7">
      <w:pPr>
        <w:ind w:firstLine="480"/>
      </w:pPr>
      <w:r>
        <w:t>R2(config-if-loopback0)# ip address 172.16.1.2 255.255.255.0</w:t>
      </w:r>
    </w:p>
    <w:p w14:paraId="3AA05C07" w14:textId="77777777" w:rsidR="00F026F7" w:rsidRDefault="00F026F7" w:rsidP="00F026F7">
      <w:pPr>
        <w:ind w:firstLine="480"/>
      </w:pPr>
      <w:r>
        <w:t>R2(config-if-loopback0)# exit</w:t>
      </w:r>
    </w:p>
    <w:p w14:paraId="34F7548F" w14:textId="77777777" w:rsidR="00F026F7" w:rsidRDefault="00F026F7" w:rsidP="00F026F7">
      <w:pPr>
        <w:ind w:firstLine="480"/>
      </w:pPr>
      <w:r>
        <w:t>R2(config)#interface gigabitethernet0</w:t>
      </w:r>
    </w:p>
    <w:p w14:paraId="0F73B5EA" w14:textId="77777777" w:rsidR="00F026F7" w:rsidRDefault="00F026F7" w:rsidP="00F026F7">
      <w:pPr>
        <w:ind w:firstLine="480"/>
      </w:pPr>
      <w:r>
        <w:t>R2(config-if-gigabitethernet0)# ip address 12.1.1.2 255.255.255.0</w:t>
      </w:r>
    </w:p>
    <w:p w14:paraId="65167BD1" w14:textId="77777777" w:rsidR="00F026F7" w:rsidRDefault="00F026F7" w:rsidP="00F026F7">
      <w:pPr>
        <w:ind w:firstLine="480"/>
      </w:pPr>
      <w:r>
        <w:t>R2(config-if-gigabitethernet0)# exit</w:t>
      </w:r>
    </w:p>
    <w:p w14:paraId="2A98E867" w14:textId="77777777" w:rsidR="00F026F7" w:rsidRDefault="00F026F7" w:rsidP="00F026F7">
      <w:pPr>
        <w:ind w:firstLine="480"/>
      </w:pPr>
      <w:r w:rsidRPr="00104B49">
        <w:t>R</w:t>
      </w:r>
      <w:r>
        <w:t>2</w:t>
      </w:r>
      <w:r w:rsidRPr="00104B49">
        <w:t xml:space="preserve">(config)#crypto ike key maipu </w:t>
      </w:r>
      <w:r w:rsidRPr="0096222D">
        <w:t>address 12.1.1.1</w:t>
      </w:r>
    </w:p>
    <w:p w14:paraId="47188B56" w14:textId="77777777" w:rsidR="00F026F7" w:rsidRDefault="00F026F7" w:rsidP="00F026F7">
      <w:pPr>
        <w:ind w:firstLine="480"/>
      </w:pPr>
      <w:r>
        <w:t xml:space="preserve">R2(config)#crypto ike proposal 1    </w:t>
      </w:r>
    </w:p>
    <w:p w14:paraId="13A64CDE" w14:textId="77777777" w:rsidR="00F026F7" w:rsidRDefault="00F026F7" w:rsidP="00F026F7">
      <w:pPr>
        <w:ind w:firstLine="480"/>
      </w:pPr>
      <w:r>
        <w:t>R2(config-ike-prop)# encryption 3des</w:t>
      </w:r>
    </w:p>
    <w:p w14:paraId="6DDFA654" w14:textId="77777777" w:rsidR="00F026F7" w:rsidRDefault="00F026F7" w:rsidP="00F026F7">
      <w:pPr>
        <w:ind w:firstLine="480"/>
      </w:pPr>
      <w:r>
        <w:t>R2(config-ike-prop)# integrity md5</w:t>
      </w:r>
    </w:p>
    <w:p w14:paraId="37FCE1DF" w14:textId="77777777" w:rsidR="00F026F7" w:rsidRDefault="00F026F7" w:rsidP="00F026F7">
      <w:pPr>
        <w:ind w:firstLine="480"/>
      </w:pPr>
      <w:r>
        <w:t>R2(config-ike-prop)# exit</w:t>
      </w:r>
    </w:p>
    <w:p w14:paraId="7B71FD80" w14:textId="77777777" w:rsidR="00F026F7" w:rsidRDefault="00F026F7" w:rsidP="00F026F7">
      <w:pPr>
        <w:ind w:firstLine="480"/>
      </w:pPr>
      <w:r>
        <w:t>R2(config)#crypto ipsec proposal 1</w:t>
      </w:r>
    </w:p>
    <w:p w14:paraId="5F17215E" w14:textId="77777777" w:rsidR="00F026F7" w:rsidRDefault="00F026F7" w:rsidP="00F026F7">
      <w:pPr>
        <w:ind w:firstLine="480"/>
      </w:pPr>
      <w:r>
        <w:t>R2(config-ipsec-prop)# esp 3des md5</w:t>
      </w:r>
    </w:p>
    <w:p w14:paraId="1567F562" w14:textId="77777777" w:rsidR="00F026F7" w:rsidRDefault="00F026F7" w:rsidP="00F026F7">
      <w:pPr>
        <w:ind w:firstLine="480"/>
      </w:pPr>
      <w:r>
        <w:t>R2(config-ipsec-prop)# exit</w:t>
      </w:r>
    </w:p>
    <w:p w14:paraId="503D6919" w14:textId="77777777" w:rsidR="00F026F7" w:rsidRDefault="00F026F7" w:rsidP="00F026F7">
      <w:pPr>
        <w:ind w:firstLine="480"/>
      </w:pPr>
      <w:r w:rsidRPr="002D70C9">
        <w:t>R2(config)#crypto tunnel t1</w:t>
      </w:r>
    </w:p>
    <w:p w14:paraId="5EF5BC45" w14:textId="77777777" w:rsidR="00F026F7" w:rsidRDefault="00F026F7" w:rsidP="00F026F7">
      <w:pPr>
        <w:ind w:firstLine="480"/>
      </w:pPr>
      <w:r w:rsidRPr="002D70C9">
        <w:t xml:space="preserve">R2(config-tunnel)# </w:t>
      </w:r>
      <w:r>
        <w:t>local address 12.1.1.2</w:t>
      </w:r>
    </w:p>
    <w:p w14:paraId="14449B41" w14:textId="77777777" w:rsidR="00F026F7" w:rsidRDefault="00F026F7" w:rsidP="00F026F7">
      <w:pPr>
        <w:ind w:firstLine="480"/>
      </w:pPr>
      <w:r w:rsidRPr="002D70C9">
        <w:t xml:space="preserve">R2(config-tunnel)# </w:t>
      </w:r>
      <w:r>
        <w:t>peer address 12.1.1.1</w:t>
      </w:r>
    </w:p>
    <w:p w14:paraId="2704CD94" w14:textId="77777777" w:rsidR="00F026F7" w:rsidRDefault="00F026F7" w:rsidP="00F026F7">
      <w:pPr>
        <w:ind w:firstLine="480"/>
      </w:pPr>
      <w:r w:rsidRPr="002D70C9">
        <w:t xml:space="preserve">R2(config-tunnel)# </w:t>
      </w:r>
      <w:r>
        <w:t>set ike proposal 1</w:t>
      </w:r>
    </w:p>
    <w:p w14:paraId="7E4F6CBF" w14:textId="77777777" w:rsidR="00F026F7" w:rsidRDefault="00F026F7" w:rsidP="00F026F7">
      <w:pPr>
        <w:ind w:firstLine="480"/>
      </w:pPr>
      <w:r w:rsidRPr="002D70C9">
        <w:t xml:space="preserve">R2(config-tunnel)# </w:t>
      </w:r>
      <w:r>
        <w:t>set ipsec proposal 1</w:t>
      </w:r>
    </w:p>
    <w:p w14:paraId="480BCE40" w14:textId="77777777" w:rsidR="00F026F7" w:rsidRPr="0096222D" w:rsidRDefault="00F026F7" w:rsidP="00F026F7">
      <w:pPr>
        <w:ind w:firstLine="480"/>
        <w:rPr>
          <w:b/>
          <w:i/>
        </w:rPr>
      </w:pPr>
      <w:r w:rsidRPr="002D70C9">
        <w:t xml:space="preserve">R2(config-tunnel)# </w:t>
      </w:r>
      <w:r w:rsidRPr="0096222D">
        <w:rPr>
          <w:b/>
          <w:i/>
        </w:rPr>
        <w:t>set auto-up</w:t>
      </w:r>
      <w:r w:rsidRPr="0096222D">
        <w:rPr>
          <w:b/>
          <w:i/>
        </w:rPr>
        <w:tab/>
      </w:r>
      <w:r w:rsidRPr="0096222D">
        <w:rPr>
          <w:b/>
          <w:i/>
        </w:rPr>
        <w:tab/>
      </w:r>
      <w:r w:rsidRPr="0096222D">
        <w:rPr>
          <w:b/>
          <w:i/>
        </w:rPr>
        <w:tab/>
        <w:t>//</w:t>
      </w:r>
      <w:r w:rsidRPr="0096222D">
        <w:rPr>
          <w:rFonts w:hint="eastAsia"/>
          <w:b/>
          <w:i/>
        </w:rPr>
        <w:t>由</w:t>
      </w:r>
      <w:r w:rsidRPr="0096222D">
        <w:rPr>
          <w:b/>
          <w:i/>
        </w:rPr>
        <w:t>分行主动发起隧道建立</w:t>
      </w:r>
    </w:p>
    <w:p w14:paraId="07F458A0" w14:textId="77777777" w:rsidR="00F026F7" w:rsidRDefault="00F026F7" w:rsidP="00F026F7">
      <w:pPr>
        <w:ind w:firstLine="480"/>
      </w:pPr>
      <w:r w:rsidRPr="002D70C9">
        <w:lastRenderedPageBreak/>
        <w:t xml:space="preserve">R2(config-tunnel)# </w:t>
      </w:r>
      <w:r>
        <w:t>exit</w:t>
      </w:r>
    </w:p>
    <w:p w14:paraId="43F8B0C4" w14:textId="77777777" w:rsidR="00F026F7" w:rsidRDefault="00F026F7" w:rsidP="00F026F7">
      <w:pPr>
        <w:ind w:firstLine="480"/>
      </w:pPr>
      <w:r w:rsidRPr="00A845B4">
        <w:t>R2(config)#crypto policy p1</w:t>
      </w:r>
    </w:p>
    <w:p w14:paraId="36A22359" w14:textId="77777777" w:rsidR="00F026F7" w:rsidRDefault="00F026F7" w:rsidP="00F026F7">
      <w:pPr>
        <w:ind w:firstLine="480"/>
      </w:pPr>
      <w:r>
        <w:t>R2(config-policy)# flow 172.16.1.0 255.255.255.0 192.168.1.0 255.255.255.0 ip tunnel t1</w:t>
      </w:r>
    </w:p>
    <w:p w14:paraId="0532E680" w14:textId="77777777" w:rsidR="00F026F7" w:rsidRPr="00A845B4" w:rsidRDefault="00F026F7" w:rsidP="00F026F7">
      <w:pPr>
        <w:ind w:firstLine="480"/>
        <w:rPr>
          <w:b/>
        </w:rPr>
      </w:pPr>
      <w:r>
        <w:t xml:space="preserve">R2(config-policy)# </w:t>
      </w:r>
      <w:r w:rsidRPr="00A845B4">
        <w:rPr>
          <w:b/>
        </w:rPr>
        <w:t>set reverse-route</w:t>
      </w:r>
      <w:r w:rsidRPr="00A845B4">
        <w:rPr>
          <w:b/>
        </w:rPr>
        <w:tab/>
      </w:r>
      <w:r w:rsidRPr="00A845B4">
        <w:rPr>
          <w:b/>
        </w:rPr>
        <w:tab/>
      </w:r>
      <w:r w:rsidRPr="00A845B4">
        <w:rPr>
          <w:b/>
        </w:rPr>
        <w:tab/>
      </w:r>
      <w:r w:rsidRPr="00A845B4">
        <w:rPr>
          <w:b/>
        </w:rPr>
        <w:tab/>
      </w:r>
      <w:r w:rsidRPr="00A845B4">
        <w:rPr>
          <w:rFonts w:hint="eastAsia"/>
          <w:b/>
        </w:rPr>
        <w:t>//</w:t>
      </w:r>
      <w:r w:rsidRPr="00A845B4">
        <w:rPr>
          <w:rFonts w:hint="eastAsia"/>
          <w:b/>
        </w:rPr>
        <w:t>设置</w:t>
      </w:r>
      <w:r w:rsidRPr="00A845B4">
        <w:rPr>
          <w:b/>
        </w:rPr>
        <w:t>反向路由注入</w:t>
      </w:r>
    </w:p>
    <w:p w14:paraId="0CC175D3" w14:textId="77777777" w:rsidR="00F026F7" w:rsidRDefault="00F026F7" w:rsidP="00F026F7">
      <w:pPr>
        <w:ind w:firstLine="480"/>
      </w:pPr>
      <w:r>
        <w:rPr>
          <w:rFonts w:hint="eastAsia"/>
        </w:rPr>
        <w:t>查看</w:t>
      </w:r>
      <w:r>
        <w:t>其路由表</w:t>
      </w:r>
      <w:r>
        <w:rPr>
          <w:rFonts w:hint="eastAsia"/>
        </w:rPr>
        <w:t>:</w:t>
      </w:r>
    </w:p>
    <w:p w14:paraId="74D1D167" w14:textId="77777777" w:rsidR="00F026F7" w:rsidRDefault="00F026F7" w:rsidP="00F026F7">
      <w:pPr>
        <w:ind w:firstLine="480"/>
      </w:pPr>
      <w:r>
        <w:rPr>
          <w:noProof/>
        </w:rPr>
        <w:drawing>
          <wp:inline distT="0" distB="0" distL="0" distR="0" wp14:anchorId="5C57D2C2" wp14:editId="303D4620">
            <wp:extent cx="5543550" cy="175768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43550" cy="1757680"/>
                    </a:xfrm>
                    <a:prstGeom prst="rect">
                      <a:avLst/>
                    </a:prstGeom>
                  </pic:spPr>
                </pic:pic>
              </a:graphicData>
            </a:graphic>
          </wp:inline>
        </w:drawing>
      </w:r>
    </w:p>
    <w:p w14:paraId="305B4DA3" w14:textId="77777777" w:rsidR="00F026F7" w:rsidRDefault="00F026F7" w:rsidP="00F026F7">
      <w:pPr>
        <w:ind w:firstLine="480"/>
      </w:pPr>
      <w:r>
        <w:rPr>
          <w:rFonts w:hint="eastAsia"/>
        </w:rPr>
        <w:t>这里</w:t>
      </w:r>
      <w:r>
        <w:t>通过反向路由注入在</w:t>
      </w:r>
      <w:r>
        <w:rPr>
          <w:rFonts w:hint="eastAsia"/>
        </w:rPr>
        <w:t>R2</w:t>
      </w:r>
      <w:r>
        <w:rPr>
          <w:rFonts w:hint="eastAsia"/>
        </w:rPr>
        <w:t>上</w:t>
      </w:r>
      <w:r>
        <w:t>生</w:t>
      </w:r>
      <w:r>
        <w:rPr>
          <w:rFonts w:hint="eastAsia"/>
        </w:rPr>
        <w:t>成</w:t>
      </w:r>
      <w:r>
        <w:t>了一条</w:t>
      </w:r>
      <w:r>
        <w:rPr>
          <w:rFonts w:hint="eastAsia"/>
        </w:rPr>
        <w:t>与</w:t>
      </w:r>
      <w:r>
        <w:t>保护流匹配的静态路由</w:t>
      </w:r>
      <w:r>
        <w:rPr>
          <w:rFonts w:hint="eastAsia"/>
        </w:rPr>
        <w:t>。</w:t>
      </w:r>
    </w:p>
    <w:p w14:paraId="39BE2B60" w14:textId="77777777" w:rsidR="00F026F7" w:rsidRDefault="00F026F7" w:rsidP="00F026F7">
      <w:pPr>
        <w:ind w:firstLine="480"/>
      </w:pPr>
      <w:r>
        <w:rPr>
          <w:rFonts w:hint="eastAsia"/>
        </w:rPr>
        <w:t>可以</w:t>
      </w:r>
      <w:r>
        <w:t>通过</w:t>
      </w:r>
      <w:r>
        <w:t xml:space="preserve">debug crypto ike normal </w:t>
      </w:r>
      <w:r>
        <w:rPr>
          <w:rFonts w:hint="eastAsia"/>
        </w:rPr>
        <w:t>命令来查看整个</w:t>
      </w:r>
      <w:r>
        <w:t>协商过程。</w:t>
      </w:r>
    </w:p>
    <w:p w14:paraId="4F92CE73" w14:textId="77777777" w:rsidR="00F026F7" w:rsidRDefault="00F026F7" w:rsidP="00F026F7">
      <w:pPr>
        <w:ind w:firstLine="480"/>
      </w:pPr>
      <w:r>
        <w:t>R2#debug crypto ike normal</w:t>
      </w:r>
    </w:p>
    <w:p w14:paraId="4E07040B" w14:textId="77777777" w:rsidR="00F026F7" w:rsidRDefault="00F026F7" w:rsidP="00F026F7">
      <w:pPr>
        <w:ind w:firstLine="480"/>
      </w:pPr>
      <w:r>
        <w:t>%DBG_NORMAL enabled</w:t>
      </w:r>
    </w:p>
    <w:p w14:paraId="7E32F3E8" w14:textId="77777777" w:rsidR="00F026F7" w:rsidRDefault="00F026F7" w:rsidP="00F026F7">
      <w:pPr>
        <w:ind w:firstLine="480"/>
      </w:pPr>
      <w:r>
        <w:t xml:space="preserve">R2#clear crypto sa        </w:t>
      </w:r>
      <w:r>
        <w:rPr>
          <w:rFonts w:hint="eastAsia"/>
        </w:rPr>
        <w:t>清除</w:t>
      </w:r>
      <w:r>
        <w:t xml:space="preserve">IPsec sa </w:t>
      </w:r>
      <w:r>
        <w:rPr>
          <w:rFonts w:hint="eastAsia"/>
        </w:rPr>
        <w:t>重新</w:t>
      </w:r>
      <w:r>
        <w:t>触发隧道建立。</w:t>
      </w:r>
    </w:p>
    <w:p w14:paraId="03C40A4A" w14:textId="77777777" w:rsidR="00F026F7" w:rsidRDefault="00F026F7" w:rsidP="00F026F7">
      <w:pPr>
        <w:ind w:firstLine="480"/>
      </w:pPr>
      <w:r>
        <w:t>R2#</w:t>
      </w:r>
    </w:p>
    <w:p w14:paraId="12CB67DE" w14:textId="77777777" w:rsidR="00F026F7" w:rsidRDefault="00F026F7" w:rsidP="00F026F7">
      <w:pPr>
        <w:ind w:firstLine="480"/>
      </w:pPr>
      <w:r>
        <w:t xml:space="preserve">Jul  9 2015 17:04:18: %IKE-DBG: </w:t>
      </w:r>
    </w:p>
    <w:p w14:paraId="205C5EDB" w14:textId="77777777" w:rsidR="00F026F7" w:rsidRDefault="00F026F7" w:rsidP="00F026F7">
      <w:pPr>
        <w:ind w:firstLine="480"/>
      </w:pPr>
      <w:r>
        <w:t>Jul  9 2015 17:04:18: %IKE-DBG: new conf request received</w:t>
      </w:r>
    </w:p>
    <w:p w14:paraId="12AFBBAC" w14:textId="77777777" w:rsidR="00F026F7" w:rsidRDefault="00F026F7" w:rsidP="00F026F7">
      <w:pPr>
        <w:ind w:firstLine="480"/>
      </w:pPr>
      <w:r>
        <w:t>Jul  9 2015 17:04:18: %IKE-DBG: CONF: parse the message for clear all sa</w:t>
      </w:r>
    </w:p>
    <w:p w14:paraId="7ABF6D3A" w14:textId="77777777" w:rsidR="00F026F7" w:rsidRDefault="00F026F7" w:rsidP="00F026F7">
      <w:pPr>
        <w:ind w:firstLine="480"/>
      </w:pPr>
      <w:r>
        <w:t>Jul  9 2015 17:04:18: %IKE-DBG: delete states by flow p1</w:t>
      </w:r>
    </w:p>
    <w:p w14:paraId="1CCE4FAC" w14:textId="77777777" w:rsidR="00F026F7" w:rsidRDefault="00F026F7" w:rsidP="00F026F7">
      <w:pPr>
        <w:ind w:firstLine="480"/>
      </w:pPr>
      <w:r>
        <w:t>Jul  9 2015 17:04:18: %IKE-DBG: delete states by ftn p1: t1: 0</w:t>
      </w:r>
    </w:p>
    <w:p w14:paraId="31D327DE" w14:textId="77777777" w:rsidR="00F026F7" w:rsidRDefault="00F026F7" w:rsidP="00F026F7">
      <w:pPr>
        <w:ind w:firstLine="480"/>
      </w:pPr>
      <w:r>
        <w:t>Jul  9 2015 17:04:18: %IKE-DBG: delete state #12 of tunnel "t1", notify_peer: 1</w:t>
      </w:r>
    </w:p>
    <w:p w14:paraId="0CAD33D6" w14:textId="77777777" w:rsidR="00F026F7" w:rsidRDefault="00F026F7" w:rsidP="00F026F7">
      <w:pPr>
        <w:ind w:firstLine="480"/>
      </w:pPr>
      <w:r>
        <w:t>Jul  9 2015 17:04:18: %IKE-DBG: delete phase2 state #12 of flow "p1" of tunnel "t1"</w:t>
      </w:r>
    </w:p>
    <w:p w14:paraId="6BAA5774" w14:textId="77777777" w:rsidR="00F026F7" w:rsidRDefault="00F026F7" w:rsidP="00F026F7">
      <w:pPr>
        <w:ind w:firstLine="480"/>
      </w:pPr>
      <w:r>
        <w:t>Jul  9 2015 17:04:18: %IKE-IPSECSA_DEL_P-5: The IPSEC SA of policy p1(protocal ip, src 172.16.1.0/24:any, dst 192.168.1.0/24:any) of tunnel t1 deleted.</w:t>
      </w:r>
    </w:p>
    <w:p w14:paraId="00E9FE9F" w14:textId="77777777" w:rsidR="00F026F7" w:rsidRDefault="00F026F7" w:rsidP="00F026F7">
      <w:pPr>
        <w:ind w:firstLine="480"/>
      </w:pPr>
      <w:r>
        <w:lastRenderedPageBreak/>
        <w:t>Jul  9 2015 17:04:18: %IKE-DBG: Send the ipsec sa deleted notify to SNMP server</w:t>
      </w:r>
    </w:p>
    <w:p w14:paraId="2BD9C872" w14:textId="77777777" w:rsidR="00F026F7" w:rsidRDefault="00F026F7" w:rsidP="00F026F7">
      <w:pPr>
        <w:ind w:firstLine="480"/>
      </w:pPr>
      <w:r>
        <w:t>Jul  9 2015 17:04:18: %IKE-DBG: delete route (192.168.1.0/24 -&gt; 12.1.1.1) for flow 'p1' success</w:t>
      </w:r>
    </w:p>
    <w:p w14:paraId="5CEB771C" w14:textId="77777777" w:rsidR="00F026F7" w:rsidRDefault="00F026F7" w:rsidP="00F026F7">
      <w:pPr>
        <w:ind w:firstLine="480"/>
      </w:pPr>
      <w:r>
        <w:t>Jul  9 2015 17:04:18: %IKE-DBG: delete phase1 states by tunnel t1</w:t>
      </w:r>
    </w:p>
    <w:p w14:paraId="50454D44" w14:textId="77777777" w:rsidR="00F026F7" w:rsidRDefault="00F026F7" w:rsidP="00F026F7">
      <w:pPr>
        <w:ind w:firstLine="480"/>
      </w:pPr>
      <w:r>
        <w:t>Jul  9 2015 17:04:18: %IKE-DBG: delete state #11 of tunnel "t1", notify_peer: 1</w:t>
      </w:r>
    </w:p>
    <w:p w14:paraId="0DB21501" w14:textId="77777777" w:rsidR="00F026F7" w:rsidRDefault="00F026F7" w:rsidP="00F026F7">
      <w:pPr>
        <w:ind w:firstLine="480"/>
      </w:pPr>
      <w:r>
        <w:t>Jul  9 2015 17:04:18: %IKE-DBG: delete phase1 state #11 of tunnel "t1"</w:t>
      </w:r>
    </w:p>
    <w:p w14:paraId="03DC7F0A" w14:textId="77777777" w:rsidR="00F026F7" w:rsidRDefault="00F026F7" w:rsidP="00F026F7">
      <w:pPr>
        <w:ind w:firstLine="480"/>
      </w:pPr>
      <w:r>
        <w:t>Jul  9 2015 17:04:18: %IKE-IKESA_DEL_P-5: IKE SA between 12.1.1.2(12.1.1.2) and 12.1.1.1(12.1.1.1) for permanent tunnel t1 deleted.</w:t>
      </w:r>
    </w:p>
    <w:p w14:paraId="3D025489" w14:textId="77777777" w:rsidR="00F026F7" w:rsidRDefault="00F026F7" w:rsidP="00F026F7">
      <w:pPr>
        <w:ind w:firstLine="480"/>
      </w:pPr>
      <w:r>
        <w:t>Jul  9 2015 17:04:18: %IKE-DBG: delete pending by tunnel t1</w:t>
      </w:r>
    </w:p>
    <w:p w14:paraId="1D71E490" w14:textId="77777777" w:rsidR="00F026F7" w:rsidRDefault="00F026F7" w:rsidP="00F026F7">
      <w:pPr>
        <w:ind w:firstLine="480"/>
      </w:pPr>
      <w:r>
        <w:t>Jul  9 2015 17:04:18: %IKE-DBG: delete states by flow p1</w:t>
      </w:r>
    </w:p>
    <w:p w14:paraId="355A2528" w14:textId="77777777" w:rsidR="00F026F7" w:rsidRDefault="00F026F7" w:rsidP="00F026F7">
      <w:pPr>
        <w:ind w:firstLine="480"/>
      </w:pPr>
      <w:r>
        <w:t>Jul  9 2015 17:04:18: %IKE-DBG: delete states by ftn p1: t1: 0</w:t>
      </w:r>
    </w:p>
    <w:p w14:paraId="5E5035E3" w14:textId="77777777" w:rsidR="00F026F7" w:rsidRDefault="00F026F7" w:rsidP="00F026F7">
      <w:pPr>
        <w:ind w:firstLine="480"/>
      </w:pPr>
      <w:r>
        <w:t>Jul  9 2015 17:04:18: %IKE-DBG: delete phase1 states by tunnel t1</w:t>
      </w:r>
    </w:p>
    <w:p w14:paraId="463034CF" w14:textId="77777777" w:rsidR="00F026F7" w:rsidRPr="00F126A9" w:rsidRDefault="00F026F7" w:rsidP="00F026F7">
      <w:pPr>
        <w:ind w:firstLine="480"/>
        <w:rPr>
          <w:b/>
          <w:i/>
        </w:rPr>
      </w:pPr>
      <w:r>
        <w:t xml:space="preserve">Jul  9 2015 17:04:18: %IKE-DBG: </w:t>
      </w:r>
      <w:r w:rsidRPr="00F126A9">
        <w:rPr>
          <w:b/>
          <w:i/>
        </w:rPr>
        <w:t>create_ike_addr_sockets:  address: 12.1.1.2, vrfindex: 0, ifflags: c008063</w:t>
      </w:r>
    </w:p>
    <w:p w14:paraId="4266BFE4" w14:textId="77777777" w:rsidR="00F026F7" w:rsidRDefault="00F026F7" w:rsidP="00F026F7">
      <w:pPr>
        <w:ind w:firstLine="480"/>
      </w:pPr>
      <w:r>
        <w:t>Jul  9 2015 17:04:18: %IKE-DBG: initiate_ft_node for flow "p1" of tunnel "t1"</w:t>
      </w:r>
    </w:p>
    <w:p w14:paraId="7ADC6DBC" w14:textId="77777777" w:rsidR="00F026F7" w:rsidRPr="00F126A9" w:rsidRDefault="00F026F7" w:rsidP="00F026F7">
      <w:pPr>
        <w:ind w:firstLine="480"/>
        <w:rPr>
          <w:b/>
          <w:i/>
        </w:rPr>
      </w:pPr>
      <w:r>
        <w:t>Jul  9 2015 17:04:18: %IKE-DBG:</w:t>
      </w:r>
      <w:r w:rsidRPr="00F126A9">
        <w:rPr>
          <w:b/>
          <w:i/>
        </w:rPr>
        <w:t xml:space="preserve"> initiate flow "p1" of tunnel "t1"</w:t>
      </w:r>
    </w:p>
    <w:p w14:paraId="756AB251" w14:textId="77777777" w:rsidR="00F026F7" w:rsidRDefault="00F026F7" w:rsidP="00F026F7">
      <w:pPr>
        <w:ind w:firstLine="480"/>
      </w:pPr>
      <w:r>
        <w:t>Jul  9 2015 17:04:18: %IKE-DBG: creating state object #13 at 0x1009b568</w:t>
      </w:r>
    </w:p>
    <w:p w14:paraId="1947B25B" w14:textId="77777777" w:rsidR="00F026F7" w:rsidRDefault="00F026F7" w:rsidP="00F026F7">
      <w:pPr>
        <w:ind w:firstLine="480"/>
      </w:pPr>
      <w:r>
        <w:t>Jul  9 2015 17:04:18: %IKE-DBG: pending Quick Mode with 12.1.1.1 "t1"</w:t>
      </w:r>
    </w:p>
    <w:p w14:paraId="6E921A4F" w14:textId="77777777" w:rsidR="00F026F7" w:rsidRDefault="00F026F7" w:rsidP="00F026F7">
      <w:pPr>
        <w:ind w:firstLine="480"/>
      </w:pPr>
      <w:r>
        <w:t xml:space="preserve">Jul  9 2015 17:04:18: %IKE-DBG: </w:t>
      </w:r>
      <w:r w:rsidRPr="00F126A9">
        <w:rPr>
          <w:b/>
          <w:i/>
        </w:rPr>
        <w:t>initiating Main Mode</w:t>
      </w:r>
    </w:p>
    <w:p w14:paraId="76082CF3" w14:textId="77777777" w:rsidR="00F026F7" w:rsidRDefault="00F026F7" w:rsidP="00F026F7">
      <w:pPr>
        <w:ind w:firstLine="480"/>
      </w:pPr>
      <w:r>
        <w:t xml:space="preserve">Jul  9 2015 17:04:18: %IKE-DBG: received Vendor ID payload [RFC 3947] method set to=109 </w:t>
      </w:r>
    </w:p>
    <w:p w14:paraId="32B167FB" w14:textId="77777777" w:rsidR="00F026F7" w:rsidRDefault="00F026F7" w:rsidP="00F026F7">
      <w:pPr>
        <w:ind w:firstLine="480"/>
      </w:pPr>
      <w:r>
        <w:t>Jul  9 2015 17:04:18: %IKE-DBG: received Vendor ID payload [Dead Peer Detection]</w:t>
      </w:r>
    </w:p>
    <w:p w14:paraId="5AEECBD8" w14:textId="77777777" w:rsidR="00F026F7" w:rsidRDefault="00F026F7" w:rsidP="00F026F7">
      <w:pPr>
        <w:ind w:firstLine="480"/>
      </w:pPr>
      <w:r>
        <w:t>Jul  9 2015 17:04:18: %IKE-DBG: received Vendor ID payload [Maipu VRC REG Version 1.0]</w:t>
      </w:r>
    </w:p>
    <w:p w14:paraId="160EF823" w14:textId="77777777" w:rsidR="00F026F7" w:rsidRDefault="00F026F7" w:rsidP="00F026F7">
      <w:pPr>
        <w:ind w:firstLine="480"/>
      </w:pPr>
      <w:r>
        <w:t>Jul  9 2015 17:04:18: %IKE-DBG: received Vendor ID payload [Maipu PM3 VRC Binding 1.0]</w:t>
      </w:r>
    </w:p>
    <w:p w14:paraId="575201F3" w14:textId="77777777" w:rsidR="00F026F7" w:rsidRPr="00F126A9" w:rsidRDefault="00F026F7" w:rsidP="00F026F7">
      <w:pPr>
        <w:ind w:firstLine="480"/>
        <w:rPr>
          <w:b/>
          <w:i/>
        </w:rPr>
      </w:pPr>
      <w:r>
        <w:t>Jul  9 2015 17:04:18: %IKE-DBG:</w:t>
      </w:r>
      <w:r w:rsidRPr="00F126A9">
        <w:rPr>
          <w:b/>
          <w:i/>
        </w:rPr>
        <w:t xml:space="preserve"> instantiate local id '(none)' with '12.1.1.2'</w:t>
      </w:r>
    </w:p>
    <w:p w14:paraId="002199B4" w14:textId="77777777" w:rsidR="00F026F7" w:rsidRDefault="00F026F7" w:rsidP="00F026F7">
      <w:pPr>
        <w:ind w:firstLine="480"/>
      </w:pPr>
      <w:r>
        <w:lastRenderedPageBreak/>
        <w:t>Jul  9 2015 17:04:18: %IKE-DBG: enabling possible NAT-traversal with method 3</w:t>
      </w:r>
    </w:p>
    <w:p w14:paraId="24123A60" w14:textId="77777777" w:rsidR="00F026F7" w:rsidRDefault="00F026F7" w:rsidP="00F026F7">
      <w:pPr>
        <w:ind w:firstLine="480"/>
      </w:pPr>
      <w:r>
        <w:t>Jul  9 2015 17:04:18: %IKE-DBG: transition from state STATE_MAIN_I1 to state STATE_MAIN_I2</w:t>
      </w:r>
    </w:p>
    <w:p w14:paraId="6A564041" w14:textId="77777777" w:rsidR="00F026F7" w:rsidRDefault="00F026F7" w:rsidP="00F026F7">
      <w:pPr>
        <w:ind w:firstLine="480"/>
      </w:pPr>
      <w:r>
        <w:t>Jul  9 2015 17:04:18: %IKE-DBG: NAT-Traversal: Result using 3: no NAT detected</w:t>
      </w:r>
    </w:p>
    <w:p w14:paraId="09EBDB81" w14:textId="77777777" w:rsidR="00F026F7" w:rsidRPr="00F126A9" w:rsidRDefault="00F026F7" w:rsidP="00F026F7">
      <w:pPr>
        <w:ind w:firstLine="480"/>
        <w:rPr>
          <w:b/>
          <w:i/>
        </w:rPr>
      </w:pPr>
      <w:r>
        <w:t xml:space="preserve">Jul  9 2015 17:04:18: %IKE-DBG: </w:t>
      </w:r>
      <w:r w:rsidRPr="00F126A9">
        <w:rPr>
          <w:b/>
          <w:i/>
        </w:rPr>
        <w:t>transition from state STATE_MAIN_I2 to state STATE_MAIN_I3</w:t>
      </w:r>
    </w:p>
    <w:p w14:paraId="385087D4" w14:textId="77777777" w:rsidR="00F026F7" w:rsidRPr="00F126A9" w:rsidRDefault="00F026F7" w:rsidP="00F026F7">
      <w:pPr>
        <w:ind w:firstLine="480"/>
        <w:rPr>
          <w:b/>
          <w:i/>
        </w:rPr>
      </w:pPr>
      <w:r>
        <w:t>Jul  9 2015 17:04:18: %IKE-DBG:</w:t>
      </w:r>
      <w:r w:rsidRPr="00F126A9">
        <w:rPr>
          <w:b/>
          <w:i/>
        </w:rPr>
        <w:t xml:space="preserve"> Main mode peer ID is ID_IPV4_ADDR: '12.1.1.1'</w:t>
      </w:r>
    </w:p>
    <w:p w14:paraId="0477B10D" w14:textId="77777777" w:rsidR="00F026F7" w:rsidRPr="00F126A9" w:rsidRDefault="00F026F7" w:rsidP="00F026F7">
      <w:pPr>
        <w:ind w:firstLine="480"/>
        <w:rPr>
          <w:b/>
          <w:i/>
        </w:rPr>
      </w:pPr>
      <w:r>
        <w:t xml:space="preserve">Jul  9 2015 17:04:18: %IKE-DBG: </w:t>
      </w:r>
      <w:r w:rsidRPr="00F126A9">
        <w:rPr>
          <w:b/>
          <w:i/>
        </w:rPr>
        <w:t>instantiate peer id '(none)' with '12.1.1.1'</w:t>
      </w:r>
    </w:p>
    <w:p w14:paraId="7ECFFBD0" w14:textId="77777777" w:rsidR="00F026F7" w:rsidRDefault="00F026F7" w:rsidP="00F026F7">
      <w:pPr>
        <w:ind w:firstLine="480"/>
      </w:pPr>
      <w:r>
        <w:t>Jul  9 2015 17:04:18: %IKE-IKESA_EST_P-5:</w:t>
      </w:r>
      <w:r w:rsidRPr="00F126A9">
        <w:rPr>
          <w:b/>
          <w:i/>
        </w:rPr>
        <w:t xml:space="preserve"> IKE SA between 12.1.1.2(12.1.1.2) and 12.1.1.1(12.1.1.1) for permanent tunnel t1 established</w:t>
      </w:r>
      <w:r>
        <w:t>.</w:t>
      </w:r>
    </w:p>
    <w:p w14:paraId="0BFC4E55" w14:textId="77777777" w:rsidR="00F026F7" w:rsidRDefault="00F026F7" w:rsidP="00F026F7">
      <w:pPr>
        <w:ind w:firstLine="480"/>
      </w:pPr>
      <w:r>
        <w:t>Jul  9 2015 17:04:18: %IKE-DBG: Dead Peer Detection (RFC3706) enabled for state #13</w:t>
      </w:r>
    </w:p>
    <w:p w14:paraId="6955B86A" w14:textId="77777777" w:rsidR="00F026F7" w:rsidRDefault="00F026F7" w:rsidP="00F026F7">
      <w:pPr>
        <w:ind w:firstLine="480"/>
      </w:pPr>
      <w:r>
        <w:t>Jul  9 2015 17:04:18: %IKE-DBG: transition from state STATE_MAIN_I3 to state STATE_MAIN_I4</w:t>
      </w:r>
    </w:p>
    <w:p w14:paraId="1890BACA" w14:textId="77777777" w:rsidR="00F026F7" w:rsidRDefault="00F026F7" w:rsidP="00F026F7">
      <w:pPr>
        <w:ind w:firstLine="480"/>
      </w:pPr>
      <w:r>
        <w:t>Jul  9 2015 17:04:18: %IKE-DBG:</w:t>
      </w:r>
      <w:r w:rsidRPr="00F126A9">
        <w:rPr>
          <w:b/>
          <w:i/>
        </w:rPr>
        <w:t xml:space="preserve"> ISAKMP SA established</w:t>
      </w:r>
    </w:p>
    <w:p w14:paraId="035A89AA" w14:textId="77777777" w:rsidR="00F026F7" w:rsidRDefault="00F026F7" w:rsidP="00F026F7">
      <w:pPr>
        <w:ind w:firstLine="480"/>
      </w:pPr>
      <w:r>
        <w:t>Jul  9 2015 17:04:18: %IKE-DBG: unpending Quick Mode with 12.1.1.1 "t1", local is initiator</w:t>
      </w:r>
    </w:p>
    <w:p w14:paraId="435FEDAA" w14:textId="77777777" w:rsidR="00F026F7" w:rsidRDefault="00F026F7" w:rsidP="00F026F7">
      <w:pPr>
        <w:ind w:firstLine="480"/>
      </w:pPr>
      <w:r>
        <w:t>Jul  9 2015 17:04:18: %IKE-DBG: duplicating state object #13</w:t>
      </w:r>
    </w:p>
    <w:p w14:paraId="522D615B" w14:textId="77777777" w:rsidR="00F026F7" w:rsidRDefault="00F026F7" w:rsidP="00F026F7">
      <w:pPr>
        <w:ind w:firstLine="480"/>
      </w:pPr>
      <w:r>
        <w:t>Jul  9 2015 17:04:18: %IKE-DBG: creating state object #14 at 0x10099548</w:t>
      </w:r>
    </w:p>
    <w:p w14:paraId="31FCCEA7" w14:textId="77777777" w:rsidR="00F026F7" w:rsidRDefault="00F026F7" w:rsidP="00F026F7">
      <w:pPr>
        <w:ind w:firstLine="480"/>
      </w:pPr>
      <w:r>
        <w:t>Jul  9 2015 17:04:18: %IKE-DBG: initiating Quick Mode</w:t>
      </w:r>
    </w:p>
    <w:p w14:paraId="4A90BA67" w14:textId="77777777" w:rsidR="00F026F7" w:rsidRDefault="00F026F7" w:rsidP="00F026F7">
      <w:pPr>
        <w:ind w:firstLine="480"/>
      </w:pPr>
      <w:r>
        <w:t>Jul  9 2015 17:04:18: %IKE-DBG: kernel_alg_esp_enc_default_key_len(): transid=3, keylen=24</w:t>
      </w:r>
    </w:p>
    <w:p w14:paraId="2D4BE42D" w14:textId="77777777" w:rsidR="00F026F7" w:rsidRDefault="00F026F7" w:rsidP="00F026F7">
      <w:pPr>
        <w:ind w:firstLine="480"/>
      </w:pPr>
      <w:r>
        <w:t>Jul  9 2015 17:04:18: %IKE-DBG: kernel_alg_auth_ok(): success: auth=1</w:t>
      </w:r>
    </w:p>
    <w:p w14:paraId="537D5542" w14:textId="77777777" w:rsidR="00F026F7" w:rsidRDefault="00F026F7" w:rsidP="00F026F7">
      <w:pPr>
        <w:ind w:firstLine="480"/>
      </w:pPr>
      <w:r>
        <w:t>Jul  9 2015 17:04:18: %IKE-DBG: our client is subnet 172.16.1.0/24</w:t>
      </w:r>
    </w:p>
    <w:p w14:paraId="0A3CA6B0" w14:textId="77777777" w:rsidR="00F026F7" w:rsidRDefault="00F026F7" w:rsidP="00F026F7">
      <w:pPr>
        <w:ind w:firstLine="480"/>
      </w:pPr>
      <w:r>
        <w:t>Jul  9 2015 17:04:18: %IKE-DBG: our client protocol/port is 0/0</w:t>
      </w:r>
    </w:p>
    <w:p w14:paraId="53D35C04" w14:textId="77777777" w:rsidR="00F026F7" w:rsidRDefault="00F026F7" w:rsidP="00F026F7">
      <w:pPr>
        <w:ind w:firstLine="480"/>
      </w:pPr>
      <w:r>
        <w:t>Jul  9 2015 17:04:18: %IKE-DBG: peer client is subnet 192.168.1.0/24</w:t>
      </w:r>
    </w:p>
    <w:p w14:paraId="6E7DFA7D" w14:textId="77777777" w:rsidR="00F026F7" w:rsidRDefault="00F026F7" w:rsidP="00F026F7">
      <w:pPr>
        <w:ind w:firstLine="480"/>
      </w:pPr>
      <w:r>
        <w:t>Jul  9 2015 17:04:18: %IKE-DBG: peer client protocol/port is 0/0</w:t>
      </w:r>
    </w:p>
    <w:p w14:paraId="71FF82F8" w14:textId="77777777" w:rsidR="00F026F7" w:rsidRDefault="00F026F7" w:rsidP="00F026F7">
      <w:pPr>
        <w:ind w:firstLine="480"/>
      </w:pPr>
      <w:r>
        <w:lastRenderedPageBreak/>
        <w:t>Jul  9 2015 17:04:18: %IKE-DBG: kernel_alg_auth_keylen(): auth = 1, keylen = 16</w:t>
      </w:r>
    </w:p>
    <w:p w14:paraId="72506425" w14:textId="77777777" w:rsidR="00F026F7" w:rsidRDefault="00F026F7" w:rsidP="00F026F7">
      <w:pPr>
        <w:ind w:firstLine="480"/>
      </w:pPr>
      <w:r>
        <w:t>Jul  9 2015 17:04:18: %IKE-DBG: KERN : success to setup the esp inbound ipsec sa of state 14</w:t>
      </w:r>
    </w:p>
    <w:p w14:paraId="111EC99E" w14:textId="77777777" w:rsidR="00F026F7" w:rsidRDefault="00F026F7" w:rsidP="00F026F7">
      <w:pPr>
        <w:ind w:firstLine="480"/>
      </w:pPr>
      <w:r>
        <w:t>Jul  9 2015 17:04:18: %IKE-DBG: KERN : success to setup the esp outbound ipsec sa of state 14</w:t>
      </w:r>
    </w:p>
    <w:p w14:paraId="652974B5" w14:textId="77777777" w:rsidR="00F026F7" w:rsidRDefault="00F026F7" w:rsidP="00F026F7">
      <w:pPr>
        <w:ind w:firstLine="480"/>
      </w:pPr>
      <w:r>
        <w:t>Jul  9 2015 17:04:18: %IKE-DBG: KERN : success to setup the relationship between inbound and outbound sas</w:t>
      </w:r>
    </w:p>
    <w:p w14:paraId="026F3A72" w14:textId="77777777" w:rsidR="00F026F7" w:rsidRPr="00F126A9" w:rsidRDefault="00F026F7" w:rsidP="00F026F7">
      <w:pPr>
        <w:ind w:firstLine="480"/>
        <w:rPr>
          <w:b/>
          <w:i/>
        </w:rPr>
      </w:pPr>
      <w:r>
        <w:t>Jul  9 2015 17:04:18: %IKE-IPSECSA_INST_P-5:</w:t>
      </w:r>
      <w:r w:rsidRPr="00F126A9">
        <w:rPr>
          <w:b/>
          <w:i/>
        </w:rPr>
        <w:t xml:space="preserve"> The  ESP SA(inbound) for policy p1(protocal ip, src 172.16.1.0/24:any, dst 192.168.1.0/24:any) of tunnel t1 installed.</w:t>
      </w:r>
    </w:p>
    <w:p w14:paraId="0021D01B" w14:textId="77777777" w:rsidR="00F026F7" w:rsidRDefault="00F026F7" w:rsidP="00F026F7">
      <w:pPr>
        <w:ind w:firstLine="480"/>
      </w:pPr>
      <w:r>
        <w:t>Jul  9 2015 17:04:18: %IKE-IPSECSA_INST_P-5: The  ESP SA(outbound) for policy p1(protocal ip, src 172.16.1.0/24:any, dst 192.168.1.0/24:any) of tunnel t1 installed.</w:t>
      </w:r>
    </w:p>
    <w:p w14:paraId="2C394120" w14:textId="77777777" w:rsidR="00F026F7" w:rsidRDefault="00F026F7" w:rsidP="00F026F7">
      <w:pPr>
        <w:ind w:firstLine="480"/>
      </w:pPr>
      <w:r>
        <w:t>Jul  9 2015 17:04:18: %IKE-DBG: Send the ipsec sa established notify to SNMP server</w:t>
      </w:r>
    </w:p>
    <w:p w14:paraId="2B8444A2" w14:textId="77777777" w:rsidR="00F026F7" w:rsidRDefault="00F026F7" w:rsidP="00F026F7">
      <w:pPr>
        <w:ind w:firstLine="480"/>
      </w:pPr>
      <w:r>
        <w:t>Jul  9 2015 17:04:18: %IKE-DBG: install route (192.168.1.0/24 -&gt; 12.1.1.1) for flow 'p1' success</w:t>
      </w:r>
    </w:p>
    <w:p w14:paraId="0C49C688" w14:textId="77777777" w:rsidR="00F026F7" w:rsidRDefault="00F026F7" w:rsidP="00F026F7">
      <w:pPr>
        <w:ind w:firstLine="480"/>
      </w:pPr>
      <w:r>
        <w:t>Jul  9 2015 17:04:18: %IKE-DBG: transition from state STATE_QUICK_I1 to state STATE_QUICK_I2</w:t>
      </w:r>
    </w:p>
    <w:p w14:paraId="0552146B" w14:textId="77777777" w:rsidR="00F026F7" w:rsidRPr="00A845B4" w:rsidRDefault="00F026F7" w:rsidP="00F026F7">
      <w:pPr>
        <w:ind w:firstLine="480"/>
      </w:pPr>
      <w:r>
        <w:t>Jul  9 2015 17:04:18: %IKE-DBG: sent QI2, IPsec SA established</w:t>
      </w:r>
    </w:p>
    <w:p w14:paraId="38E60B83" w14:textId="77777777" w:rsidR="00F026F7" w:rsidRDefault="00F026F7" w:rsidP="00F026F7">
      <w:pPr>
        <w:ind w:firstLine="480"/>
      </w:pPr>
    </w:p>
    <w:p w14:paraId="6C5474BB" w14:textId="77777777" w:rsidR="00F026F7" w:rsidRDefault="00F026F7" w:rsidP="00F026F7">
      <w:pPr>
        <w:widowControl/>
        <w:spacing w:line="240" w:lineRule="auto"/>
        <w:ind w:firstLineChars="0" w:firstLine="0"/>
        <w:jc w:val="left"/>
      </w:pPr>
      <w:r>
        <w:br w:type="page"/>
      </w:r>
    </w:p>
    <w:p w14:paraId="7F0F2975" w14:textId="77777777" w:rsidR="00F026F7" w:rsidRDefault="00F026F7" w:rsidP="002B2709">
      <w:pPr>
        <w:pStyle w:val="3"/>
        <w:numPr>
          <w:ilvl w:val="2"/>
          <w:numId w:val="11"/>
        </w:numPr>
      </w:pPr>
      <w:bookmarkStart w:id="93" w:name="_Toc465170358"/>
      <w:r>
        <w:rPr>
          <w:rFonts w:hint="eastAsia"/>
        </w:rPr>
        <w:lastRenderedPageBreak/>
        <w:t>重分发</w:t>
      </w:r>
      <w:r>
        <w:t>注入的</w:t>
      </w:r>
      <w:r>
        <w:rPr>
          <w:rFonts w:hint="eastAsia"/>
        </w:rPr>
        <w:t>反向</w:t>
      </w:r>
      <w:r>
        <w:t>静态路由</w:t>
      </w:r>
      <w:bookmarkEnd w:id="93"/>
    </w:p>
    <w:p w14:paraId="03B673B4" w14:textId="77777777" w:rsidR="00F026F7" w:rsidRDefault="00F026F7" w:rsidP="00F026F7">
      <w:pPr>
        <w:ind w:firstLine="480"/>
      </w:pPr>
      <w:r>
        <w:rPr>
          <w:rFonts w:hint="eastAsia"/>
        </w:rPr>
        <w:t>实验</w:t>
      </w:r>
      <w:r>
        <w:t>拓扑</w:t>
      </w:r>
      <w:r>
        <w:rPr>
          <w:rFonts w:hint="eastAsia"/>
        </w:rPr>
        <w:t>：</w:t>
      </w:r>
    </w:p>
    <w:p w14:paraId="09818029" w14:textId="77777777" w:rsidR="00F026F7" w:rsidRDefault="00F026F7" w:rsidP="00F026F7">
      <w:pPr>
        <w:ind w:firstLine="480"/>
      </w:pPr>
      <w:r>
        <w:rPr>
          <w:noProof/>
        </w:rPr>
        <w:drawing>
          <wp:inline distT="0" distB="0" distL="0" distR="0" wp14:anchorId="39B817D0" wp14:editId="66764666">
            <wp:extent cx="5543550" cy="179641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43550" cy="1796415"/>
                    </a:xfrm>
                    <a:prstGeom prst="rect">
                      <a:avLst/>
                    </a:prstGeom>
                  </pic:spPr>
                </pic:pic>
              </a:graphicData>
            </a:graphic>
          </wp:inline>
        </w:drawing>
      </w:r>
    </w:p>
    <w:p w14:paraId="481E481C" w14:textId="77777777" w:rsidR="00F026F7" w:rsidRDefault="00F026F7" w:rsidP="00F026F7">
      <w:pPr>
        <w:ind w:firstLine="480"/>
      </w:pPr>
      <w:r>
        <w:rPr>
          <w:rFonts w:hint="eastAsia"/>
        </w:rPr>
        <w:t>实验</w:t>
      </w:r>
      <w:r>
        <w:t>要求：</w:t>
      </w:r>
    </w:p>
    <w:p w14:paraId="4CC1423F" w14:textId="77777777" w:rsidR="00F026F7" w:rsidRDefault="00F026F7" w:rsidP="00F026F7">
      <w:pPr>
        <w:ind w:firstLine="480"/>
      </w:pPr>
      <w:r>
        <w:rPr>
          <w:rFonts w:hint="eastAsia"/>
        </w:rPr>
        <w:t>在</w:t>
      </w:r>
      <w:r>
        <w:t>网点和分行之间建立</w:t>
      </w:r>
      <w:r>
        <w:t>IPsec</w:t>
      </w:r>
      <w:r>
        <w:rPr>
          <w:rFonts w:hint="eastAsia"/>
        </w:rPr>
        <w:t>实现</w:t>
      </w:r>
      <w:r>
        <w:rPr>
          <w:rFonts w:hint="eastAsia"/>
        </w:rPr>
        <w:t>R1</w:t>
      </w:r>
      <w:r>
        <w:rPr>
          <w:rFonts w:hint="eastAsia"/>
        </w:rPr>
        <w:t>和</w:t>
      </w:r>
      <w:r>
        <w:rPr>
          <w:rFonts w:hint="eastAsia"/>
        </w:rPr>
        <w:t>R3</w:t>
      </w:r>
      <w:r>
        <w:rPr>
          <w:rFonts w:hint="eastAsia"/>
        </w:rPr>
        <w:t>下的</w:t>
      </w:r>
      <w:r>
        <w:t>私网互通。在</w:t>
      </w:r>
      <w:r>
        <w:rPr>
          <w:rFonts w:hint="eastAsia"/>
        </w:rPr>
        <w:t>R1</w:t>
      </w:r>
      <w:r>
        <w:rPr>
          <w:rFonts w:hint="eastAsia"/>
        </w:rPr>
        <w:t>上指定</w:t>
      </w:r>
      <w:r>
        <w:t>默认路由</w:t>
      </w:r>
      <w:r>
        <w:rPr>
          <w:rFonts w:hint="eastAsia"/>
        </w:rPr>
        <w:t>。</w:t>
      </w:r>
      <w:r>
        <w:rPr>
          <w:rFonts w:hint="eastAsia"/>
        </w:rPr>
        <w:t>R</w:t>
      </w:r>
      <w:r>
        <w:t>2</w:t>
      </w:r>
      <w:r>
        <w:rPr>
          <w:rFonts w:hint="eastAsia"/>
        </w:rPr>
        <w:t>上</w:t>
      </w:r>
      <w:r>
        <w:t>使用反向路由注入，并将注入的静态路由引入</w:t>
      </w:r>
      <w:r>
        <w:t>OSPF</w:t>
      </w:r>
      <w:r>
        <w:t>。</w:t>
      </w:r>
    </w:p>
    <w:p w14:paraId="2D175031" w14:textId="77777777" w:rsidR="00F026F7" w:rsidRDefault="00F026F7" w:rsidP="00F026F7">
      <w:pPr>
        <w:ind w:firstLine="480"/>
      </w:pPr>
      <w:r>
        <w:t>R1</w:t>
      </w:r>
      <w:r>
        <w:rPr>
          <w:rFonts w:hint="eastAsia"/>
        </w:rPr>
        <w:t>配置</w:t>
      </w:r>
      <w:r>
        <w:t>：</w:t>
      </w:r>
    </w:p>
    <w:p w14:paraId="726C3174" w14:textId="77777777" w:rsidR="00F026F7" w:rsidRDefault="00F026F7" w:rsidP="00F026F7">
      <w:pPr>
        <w:ind w:firstLine="480"/>
      </w:pPr>
      <w:r>
        <w:t>R1(config)#interface loopback0</w:t>
      </w:r>
    </w:p>
    <w:p w14:paraId="3BB21E2F" w14:textId="77777777" w:rsidR="00F026F7" w:rsidRDefault="00F026F7" w:rsidP="00F026F7">
      <w:pPr>
        <w:ind w:firstLine="480"/>
      </w:pPr>
      <w:r>
        <w:t>R1(config-if-loopback0)# ip address 192.168.1.1 255.255.255.0</w:t>
      </w:r>
    </w:p>
    <w:p w14:paraId="3B3CD268" w14:textId="77777777" w:rsidR="00F026F7" w:rsidRDefault="00F026F7" w:rsidP="00F026F7">
      <w:pPr>
        <w:ind w:firstLine="480"/>
      </w:pPr>
      <w:r w:rsidRPr="00104B49">
        <w:t>R1(config-if-loopback0)#exit</w:t>
      </w:r>
    </w:p>
    <w:p w14:paraId="2760B7C0" w14:textId="77777777" w:rsidR="00F026F7" w:rsidRDefault="00F026F7" w:rsidP="00F026F7">
      <w:pPr>
        <w:ind w:firstLine="480"/>
      </w:pPr>
      <w:r>
        <w:t>R1(config)#interface gigabitethernet0</w:t>
      </w:r>
    </w:p>
    <w:p w14:paraId="4475FDAB" w14:textId="77777777" w:rsidR="00F026F7" w:rsidRDefault="00F026F7" w:rsidP="00F026F7">
      <w:pPr>
        <w:ind w:firstLine="480"/>
      </w:pPr>
      <w:r>
        <w:t>R1(config-if-gigabitethernet0)# ip address 12.1.1.1 255.255.255.0</w:t>
      </w:r>
    </w:p>
    <w:p w14:paraId="7D915672" w14:textId="77777777" w:rsidR="00F026F7" w:rsidRDefault="00F026F7" w:rsidP="00F026F7">
      <w:pPr>
        <w:ind w:firstLine="480"/>
      </w:pPr>
      <w:r>
        <w:t>R1(config-if-gigabitethernet0)#exit</w:t>
      </w:r>
    </w:p>
    <w:p w14:paraId="4BAE3EA3" w14:textId="77777777" w:rsidR="00F026F7" w:rsidRPr="002D70C9" w:rsidRDefault="00F026F7" w:rsidP="00F026F7">
      <w:pPr>
        <w:ind w:firstLine="480"/>
        <w:rPr>
          <w:b/>
        </w:rPr>
      </w:pPr>
      <w:r w:rsidRPr="00104B49">
        <w:t>R1(config)#</w:t>
      </w:r>
      <w:r w:rsidRPr="002D70C9">
        <w:rPr>
          <w:b/>
        </w:rPr>
        <w:t>crypto ike key maipu any</w:t>
      </w:r>
      <w:r w:rsidRPr="002D70C9">
        <w:rPr>
          <w:b/>
        </w:rPr>
        <w:tab/>
      </w:r>
      <w:r w:rsidRPr="002D70C9">
        <w:rPr>
          <w:b/>
        </w:rPr>
        <w:tab/>
        <w:t>//</w:t>
      </w:r>
      <w:r w:rsidRPr="002D70C9">
        <w:rPr>
          <w:rFonts w:hint="eastAsia"/>
          <w:b/>
        </w:rPr>
        <w:t>设置</w:t>
      </w:r>
      <w:r w:rsidRPr="002D70C9">
        <w:rPr>
          <w:b/>
        </w:rPr>
        <w:t xml:space="preserve">Ike </w:t>
      </w:r>
      <w:r w:rsidRPr="002D70C9">
        <w:rPr>
          <w:rFonts w:hint="eastAsia"/>
          <w:b/>
        </w:rPr>
        <w:t>密钥</w:t>
      </w:r>
      <w:r w:rsidRPr="002D70C9">
        <w:rPr>
          <w:b/>
        </w:rPr>
        <w:t>为</w:t>
      </w:r>
      <w:r w:rsidRPr="002D70C9">
        <w:rPr>
          <w:b/>
        </w:rPr>
        <w:t>maipu</w:t>
      </w:r>
    </w:p>
    <w:p w14:paraId="76A5CA5A" w14:textId="77777777" w:rsidR="00F026F7" w:rsidRPr="002D70C9" w:rsidRDefault="00F026F7" w:rsidP="00F026F7">
      <w:pPr>
        <w:ind w:firstLine="480"/>
        <w:rPr>
          <w:b/>
        </w:rPr>
      </w:pPr>
      <w:r>
        <w:t>R1(config)#</w:t>
      </w:r>
      <w:r w:rsidRPr="002D70C9">
        <w:rPr>
          <w:b/>
        </w:rPr>
        <w:t xml:space="preserve">crypto ike proposal 1    </w:t>
      </w:r>
      <w:r w:rsidRPr="002D70C9">
        <w:rPr>
          <w:b/>
        </w:rPr>
        <w:tab/>
      </w:r>
      <w:r w:rsidRPr="002D70C9">
        <w:rPr>
          <w:b/>
        </w:rPr>
        <w:tab/>
        <w:t>//</w:t>
      </w:r>
      <w:r w:rsidRPr="002D70C9">
        <w:rPr>
          <w:rFonts w:hint="eastAsia"/>
          <w:b/>
        </w:rPr>
        <w:t>设置</w:t>
      </w:r>
      <w:r w:rsidRPr="002D70C9">
        <w:rPr>
          <w:b/>
        </w:rPr>
        <w:t xml:space="preserve">Ike </w:t>
      </w:r>
      <w:r w:rsidRPr="002D70C9">
        <w:rPr>
          <w:rFonts w:hint="eastAsia"/>
          <w:b/>
        </w:rPr>
        <w:t>协商</w:t>
      </w:r>
      <w:r>
        <w:rPr>
          <w:rFonts w:hint="eastAsia"/>
          <w:b/>
        </w:rPr>
        <w:t>算法</w:t>
      </w:r>
    </w:p>
    <w:p w14:paraId="5150E86A" w14:textId="77777777" w:rsidR="00F026F7" w:rsidRPr="002D70C9" w:rsidRDefault="00F026F7" w:rsidP="00F026F7">
      <w:pPr>
        <w:ind w:firstLine="480"/>
        <w:rPr>
          <w:b/>
        </w:rPr>
      </w:pPr>
      <w:r>
        <w:t xml:space="preserve">R1(config-ike-prop)# </w:t>
      </w:r>
      <w:r w:rsidRPr="002D70C9">
        <w:rPr>
          <w:b/>
        </w:rPr>
        <w:t>encryption 3des</w:t>
      </w:r>
      <w:r w:rsidRPr="002D70C9">
        <w:rPr>
          <w:b/>
        </w:rPr>
        <w:tab/>
      </w:r>
      <w:r w:rsidRPr="002D70C9">
        <w:rPr>
          <w:b/>
        </w:rPr>
        <w:tab/>
        <w:t>//Ike</w:t>
      </w:r>
      <w:r w:rsidRPr="002D70C9">
        <w:rPr>
          <w:rFonts w:hint="eastAsia"/>
          <w:b/>
        </w:rPr>
        <w:t>加密</w:t>
      </w:r>
      <w:r w:rsidRPr="002D70C9">
        <w:rPr>
          <w:b/>
        </w:rPr>
        <w:t>采用</w:t>
      </w:r>
      <w:r w:rsidRPr="002D70C9">
        <w:rPr>
          <w:rFonts w:hint="eastAsia"/>
          <w:b/>
        </w:rPr>
        <w:t>3</w:t>
      </w:r>
      <w:r w:rsidRPr="002D70C9">
        <w:rPr>
          <w:b/>
        </w:rPr>
        <w:t>des</w:t>
      </w:r>
    </w:p>
    <w:p w14:paraId="27F0FEF4" w14:textId="77777777" w:rsidR="00F026F7" w:rsidRDefault="00F026F7" w:rsidP="00F026F7">
      <w:pPr>
        <w:ind w:firstLine="480"/>
      </w:pPr>
      <w:r>
        <w:t xml:space="preserve">R1(config-ike-prop)# </w:t>
      </w:r>
      <w:r w:rsidRPr="002D70C9">
        <w:rPr>
          <w:b/>
        </w:rPr>
        <w:t>integrity md5</w:t>
      </w:r>
      <w:r w:rsidRPr="002D70C9">
        <w:rPr>
          <w:b/>
        </w:rPr>
        <w:tab/>
      </w:r>
      <w:r w:rsidRPr="002D70C9">
        <w:rPr>
          <w:b/>
        </w:rPr>
        <w:tab/>
        <w:t>//Ike</w:t>
      </w:r>
      <w:r w:rsidRPr="002D70C9">
        <w:rPr>
          <w:rFonts w:hint="eastAsia"/>
          <w:b/>
        </w:rPr>
        <w:t>完整性保护</w:t>
      </w:r>
      <w:r w:rsidRPr="002D70C9">
        <w:rPr>
          <w:b/>
        </w:rPr>
        <w:t>采用</w:t>
      </w:r>
      <w:r w:rsidRPr="002D70C9">
        <w:rPr>
          <w:b/>
        </w:rPr>
        <w:t>md5</w:t>
      </w:r>
    </w:p>
    <w:p w14:paraId="6371A550" w14:textId="77777777" w:rsidR="00F026F7" w:rsidRDefault="00F026F7" w:rsidP="00F026F7">
      <w:pPr>
        <w:ind w:firstLine="480"/>
      </w:pPr>
      <w:r>
        <w:t>R1(config-ike-prop)# exit</w:t>
      </w:r>
    </w:p>
    <w:p w14:paraId="19DFE3A1" w14:textId="77777777" w:rsidR="00F026F7" w:rsidRDefault="00F026F7" w:rsidP="00F026F7">
      <w:pPr>
        <w:ind w:firstLine="480"/>
      </w:pPr>
      <w:r>
        <w:t>R1(config)#</w:t>
      </w:r>
      <w:r w:rsidRPr="000A34AA">
        <w:rPr>
          <w:b/>
        </w:rPr>
        <w:t>crypto ipsec proposal 1</w:t>
      </w:r>
      <w:r w:rsidRPr="000A34AA">
        <w:rPr>
          <w:b/>
        </w:rPr>
        <w:tab/>
      </w:r>
      <w:r w:rsidRPr="000A34AA">
        <w:rPr>
          <w:b/>
        </w:rPr>
        <w:tab/>
      </w:r>
      <w:r w:rsidRPr="000A34AA">
        <w:rPr>
          <w:rFonts w:hint="eastAsia"/>
          <w:b/>
        </w:rPr>
        <w:t>//</w:t>
      </w:r>
      <w:r w:rsidRPr="000A34AA">
        <w:rPr>
          <w:rFonts w:hint="eastAsia"/>
          <w:b/>
        </w:rPr>
        <w:t>设置</w:t>
      </w:r>
      <w:r w:rsidRPr="000A34AA">
        <w:rPr>
          <w:b/>
        </w:rPr>
        <w:t>IPsec</w:t>
      </w:r>
      <w:r w:rsidRPr="000A34AA">
        <w:rPr>
          <w:b/>
        </w:rPr>
        <w:t>协商</w:t>
      </w:r>
      <w:r>
        <w:rPr>
          <w:rFonts w:hint="eastAsia"/>
          <w:b/>
        </w:rPr>
        <w:t>算法</w:t>
      </w:r>
    </w:p>
    <w:p w14:paraId="3D2C4ABD" w14:textId="77777777" w:rsidR="00F026F7" w:rsidRPr="000A34AA" w:rsidRDefault="00F026F7" w:rsidP="00F026F7">
      <w:pPr>
        <w:ind w:firstLine="480"/>
        <w:rPr>
          <w:b/>
          <w:i/>
        </w:rPr>
      </w:pPr>
      <w:r>
        <w:t xml:space="preserve">R1(config-ipsec-prop)# </w:t>
      </w:r>
      <w:r w:rsidRPr="000A34AA">
        <w:rPr>
          <w:b/>
          <w:i/>
        </w:rPr>
        <w:t>esp 3des md5</w:t>
      </w:r>
      <w:r w:rsidRPr="000A34AA">
        <w:rPr>
          <w:b/>
          <w:i/>
        </w:rPr>
        <w:tab/>
      </w:r>
      <w:r w:rsidRPr="000A34AA">
        <w:rPr>
          <w:b/>
          <w:i/>
        </w:rPr>
        <w:tab/>
      </w:r>
    </w:p>
    <w:p w14:paraId="673C17CA" w14:textId="77777777" w:rsidR="00F026F7" w:rsidRPr="000A34AA" w:rsidRDefault="00F026F7" w:rsidP="00F026F7">
      <w:pPr>
        <w:ind w:left="2040" w:firstLine="480"/>
        <w:rPr>
          <w:b/>
          <w:i/>
        </w:rPr>
      </w:pPr>
      <w:r w:rsidRPr="000A34AA">
        <w:rPr>
          <w:b/>
          <w:i/>
        </w:rPr>
        <w:t>//IPsec</w:t>
      </w:r>
      <w:r w:rsidRPr="000A34AA">
        <w:rPr>
          <w:rFonts w:hint="eastAsia"/>
          <w:b/>
          <w:i/>
        </w:rPr>
        <w:t>封装</w:t>
      </w:r>
      <w:r w:rsidRPr="000A34AA">
        <w:rPr>
          <w:b/>
          <w:i/>
        </w:rPr>
        <w:t>安全</w:t>
      </w:r>
      <w:r w:rsidRPr="000A34AA">
        <w:rPr>
          <w:rFonts w:hint="eastAsia"/>
          <w:b/>
          <w:i/>
        </w:rPr>
        <w:t>负载采用</w:t>
      </w:r>
      <w:r w:rsidRPr="000A34AA">
        <w:rPr>
          <w:rFonts w:hint="eastAsia"/>
          <w:b/>
          <w:i/>
        </w:rPr>
        <w:t>3</w:t>
      </w:r>
      <w:r w:rsidRPr="000A34AA">
        <w:rPr>
          <w:b/>
          <w:i/>
        </w:rPr>
        <w:t>des</w:t>
      </w:r>
      <w:r w:rsidRPr="000A34AA">
        <w:rPr>
          <w:b/>
          <w:i/>
        </w:rPr>
        <w:t>加密，</w:t>
      </w:r>
      <w:r w:rsidRPr="000A34AA">
        <w:rPr>
          <w:b/>
          <w:i/>
        </w:rPr>
        <w:t>md5</w:t>
      </w:r>
      <w:r w:rsidRPr="000A34AA">
        <w:rPr>
          <w:rFonts w:hint="eastAsia"/>
          <w:b/>
          <w:i/>
        </w:rPr>
        <w:t>完整</w:t>
      </w:r>
      <w:r w:rsidRPr="000A34AA">
        <w:rPr>
          <w:b/>
          <w:i/>
        </w:rPr>
        <w:t>性保护</w:t>
      </w:r>
    </w:p>
    <w:p w14:paraId="07698624" w14:textId="77777777" w:rsidR="00F026F7" w:rsidRDefault="00F026F7" w:rsidP="00F026F7">
      <w:pPr>
        <w:ind w:firstLine="480"/>
      </w:pPr>
      <w:r>
        <w:lastRenderedPageBreak/>
        <w:t>R1(config-ipsec-prop)# exit</w:t>
      </w:r>
    </w:p>
    <w:p w14:paraId="764BB9D0" w14:textId="77777777" w:rsidR="00F026F7" w:rsidRPr="000A34AA" w:rsidRDefault="00F026F7" w:rsidP="00F026F7">
      <w:pPr>
        <w:ind w:firstLine="480"/>
        <w:rPr>
          <w:b/>
        </w:rPr>
      </w:pPr>
      <w:r>
        <w:t>R1(config)#</w:t>
      </w:r>
      <w:r w:rsidRPr="000A34AA">
        <w:rPr>
          <w:b/>
        </w:rPr>
        <w:t>crypto tunnel t1</w:t>
      </w:r>
      <w:r w:rsidRPr="000A34AA">
        <w:rPr>
          <w:b/>
        </w:rPr>
        <w:tab/>
      </w:r>
      <w:r w:rsidRPr="000A34AA">
        <w:rPr>
          <w:b/>
        </w:rPr>
        <w:tab/>
      </w:r>
      <w:r w:rsidRPr="000A34AA">
        <w:rPr>
          <w:b/>
        </w:rPr>
        <w:tab/>
        <w:t>//</w:t>
      </w:r>
      <w:r w:rsidRPr="000A34AA">
        <w:rPr>
          <w:rFonts w:hint="eastAsia"/>
          <w:b/>
        </w:rPr>
        <w:t>建立</w:t>
      </w:r>
      <w:r w:rsidRPr="000A34AA">
        <w:rPr>
          <w:b/>
        </w:rPr>
        <w:t>隧道并命名为</w:t>
      </w:r>
      <w:r w:rsidRPr="000A34AA">
        <w:rPr>
          <w:rFonts w:hint="eastAsia"/>
          <w:b/>
        </w:rPr>
        <w:t>t1</w:t>
      </w:r>
    </w:p>
    <w:p w14:paraId="52245D3E" w14:textId="77777777" w:rsidR="00F026F7" w:rsidRPr="000A34AA" w:rsidRDefault="00F026F7" w:rsidP="00F026F7">
      <w:pPr>
        <w:ind w:firstLine="480"/>
        <w:rPr>
          <w:b/>
        </w:rPr>
      </w:pPr>
      <w:r>
        <w:t>R1(config-tunnel)#</w:t>
      </w:r>
      <w:r w:rsidRPr="000A34AA">
        <w:rPr>
          <w:b/>
        </w:rPr>
        <w:t xml:space="preserve"> local address 12.1.1.1</w:t>
      </w:r>
      <w:r w:rsidRPr="000A34AA">
        <w:rPr>
          <w:b/>
        </w:rPr>
        <w:tab/>
      </w:r>
      <w:r w:rsidRPr="000A34AA">
        <w:rPr>
          <w:b/>
        </w:rPr>
        <w:tab/>
      </w:r>
      <w:r w:rsidRPr="000A34AA">
        <w:rPr>
          <w:b/>
        </w:rPr>
        <w:tab/>
        <w:t>//</w:t>
      </w:r>
      <w:r w:rsidRPr="000A34AA">
        <w:rPr>
          <w:rFonts w:hint="eastAsia"/>
          <w:b/>
        </w:rPr>
        <w:t>指定建立</w:t>
      </w:r>
      <w:r w:rsidRPr="000A34AA">
        <w:rPr>
          <w:b/>
        </w:rPr>
        <w:t>隧道</w:t>
      </w:r>
      <w:r w:rsidRPr="000A34AA">
        <w:rPr>
          <w:rFonts w:hint="eastAsia"/>
          <w:b/>
        </w:rPr>
        <w:t>的本地</w:t>
      </w:r>
      <w:r w:rsidRPr="000A34AA">
        <w:rPr>
          <w:b/>
        </w:rPr>
        <w:t>地址</w:t>
      </w:r>
    </w:p>
    <w:p w14:paraId="5819F6F4" w14:textId="77777777" w:rsidR="00F026F7" w:rsidRPr="000A34AA" w:rsidRDefault="00F026F7" w:rsidP="00F026F7">
      <w:pPr>
        <w:ind w:firstLine="480"/>
        <w:rPr>
          <w:b/>
        </w:rPr>
      </w:pPr>
      <w:r>
        <w:t>R1(config-tunnel)#</w:t>
      </w:r>
      <w:r w:rsidRPr="000A34AA">
        <w:rPr>
          <w:b/>
        </w:rPr>
        <w:t xml:space="preserve"> peer any</w:t>
      </w:r>
      <w:r w:rsidRPr="000A34AA">
        <w:rPr>
          <w:b/>
        </w:rPr>
        <w:tab/>
      </w:r>
      <w:r w:rsidRPr="000A34AA">
        <w:rPr>
          <w:b/>
        </w:rPr>
        <w:tab/>
      </w:r>
      <w:r w:rsidRPr="000A34AA">
        <w:rPr>
          <w:b/>
        </w:rPr>
        <w:tab/>
        <w:t>//</w:t>
      </w:r>
      <w:r w:rsidRPr="000A34AA">
        <w:rPr>
          <w:rFonts w:hint="eastAsia"/>
          <w:b/>
        </w:rPr>
        <w:t>指定</w:t>
      </w:r>
      <w:r w:rsidRPr="000A34AA">
        <w:rPr>
          <w:b/>
        </w:rPr>
        <w:t>隧道的对端为</w:t>
      </w:r>
      <w:r w:rsidRPr="000A34AA">
        <w:rPr>
          <w:b/>
        </w:rPr>
        <w:t>any</w:t>
      </w:r>
    </w:p>
    <w:p w14:paraId="7723C9E6" w14:textId="77777777" w:rsidR="00F026F7" w:rsidRDefault="00F026F7" w:rsidP="00F026F7">
      <w:pPr>
        <w:ind w:firstLine="480"/>
      </w:pPr>
      <w:r w:rsidRPr="00104B49">
        <w:t>R1(config-tunnel)#</w:t>
      </w:r>
      <w:r w:rsidRPr="000A34AA">
        <w:rPr>
          <w:b/>
        </w:rPr>
        <w:t>set Ike proposal 1</w:t>
      </w:r>
      <w:r w:rsidRPr="000A34AA">
        <w:rPr>
          <w:b/>
        </w:rPr>
        <w:tab/>
      </w:r>
      <w:r w:rsidRPr="000A34AA">
        <w:rPr>
          <w:b/>
        </w:rPr>
        <w:tab/>
        <w:t>//</w:t>
      </w:r>
      <w:r w:rsidRPr="000A34AA">
        <w:rPr>
          <w:rFonts w:hint="eastAsia"/>
          <w:b/>
        </w:rPr>
        <w:t>隧道</w:t>
      </w:r>
      <w:r w:rsidRPr="000A34AA">
        <w:rPr>
          <w:b/>
        </w:rPr>
        <w:t>ike</w:t>
      </w:r>
      <w:r w:rsidRPr="000A34AA">
        <w:rPr>
          <w:b/>
        </w:rPr>
        <w:t>协商</w:t>
      </w:r>
      <w:r w:rsidRPr="000A34AA">
        <w:rPr>
          <w:rFonts w:hint="eastAsia"/>
          <w:b/>
        </w:rPr>
        <w:t>调用</w:t>
      </w:r>
      <w:r w:rsidRPr="000A34AA">
        <w:rPr>
          <w:b/>
        </w:rPr>
        <w:t xml:space="preserve">ike 1 </w:t>
      </w:r>
    </w:p>
    <w:p w14:paraId="330585E6" w14:textId="77777777" w:rsidR="00F026F7" w:rsidRPr="006030A9" w:rsidRDefault="00F026F7" w:rsidP="00F026F7">
      <w:pPr>
        <w:ind w:firstLine="480"/>
        <w:rPr>
          <w:b/>
        </w:rPr>
      </w:pPr>
      <w:r w:rsidRPr="00104B49">
        <w:t>R1(config-tunnel)#</w:t>
      </w:r>
      <w:r w:rsidRPr="006030A9">
        <w:rPr>
          <w:b/>
        </w:rPr>
        <w:t>set IPsec proposal 1</w:t>
      </w:r>
      <w:r w:rsidRPr="006030A9">
        <w:rPr>
          <w:b/>
        </w:rPr>
        <w:tab/>
        <w:t>//</w:t>
      </w:r>
      <w:r w:rsidRPr="006030A9">
        <w:rPr>
          <w:rFonts w:hint="eastAsia"/>
          <w:b/>
        </w:rPr>
        <w:t>隧道</w:t>
      </w:r>
      <w:r w:rsidRPr="006030A9">
        <w:rPr>
          <w:b/>
        </w:rPr>
        <w:t>IPsec</w:t>
      </w:r>
      <w:r w:rsidRPr="006030A9">
        <w:rPr>
          <w:b/>
        </w:rPr>
        <w:t>协商调用</w:t>
      </w:r>
      <w:r w:rsidRPr="006030A9">
        <w:rPr>
          <w:b/>
        </w:rPr>
        <w:t>IPsec 1</w:t>
      </w:r>
    </w:p>
    <w:p w14:paraId="75EEA071" w14:textId="77777777" w:rsidR="00F026F7" w:rsidRDefault="00F026F7" w:rsidP="00F026F7">
      <w:pPr>
        <w:ind w:firstLine="480"/>
      </w:pPr>
      <w:r w:rsidRPr="00104B49">
        <w:t>R1(config-tunnel)# exit</w:t>
      </w:r>
    </w:p>
    <w:p w14:paraId="5E8E11B9" w14:textId="77777777" w:rsidR="00F026F7" w:rsidRPr="006030A9" w:rsidRDefault="00F026F7" w:rsidP="00F026F7">
      <w:pPr>
        <w:ind w:firstLine="480"/>
        <w:rPr>
          <w:b/>
        </w:rPr>
      </w:pPr>
      <w:r>
        <w:t>R1(config)#</w:t>
      </w:r>
      <w:r w:rsidRPr="006030A9">
        <w:rPr>
          <w:b/>
        </w:rPr>
        <w:t>crypto policy p1</w:t>
      </w:r>
      <w:r w:rsidRPr="006030A9">
        <w:rPr>
          <w:b/>
        </w:rPr>
        <w:tab/>
      </w:r>
      <w:r w:rsidRPr="006030A9">
        <w:rPr>
          <w:b/>
        </w:rPr>
        <w:tab/>
      </w:r>
      <w:r w:rsidRPr="006030A9">
        <w:rPr>
          <w:b/>
        </w:rPr>
        <w:tab/>
        <w:t>//</w:t>
      </w:r>
      <w:r w:rsidRPr="006030A9">
        <w:rPr>
          <w:rFonts w:hint="eastAsia"/>
          <w:b/>
        </w:rPr>
        <w:t>设置</w:t>
      </w:r>
      <w:r w:rsidRPr="006030A9">
        <w:rPr>
          <w:b/>
        </w:rPr>
        <w:t>隧道的</w:t>
      </w:r>
      <w:r w:rsidRPr="006030A9">
        <w:rPr>
          <w:rFonts w:hint="eastAsia"/>
          <w:b/>
        </w:rPr>
        <w:t>策略</w:t>
      </w:r>
      <w:r w:rsidRPr="006030A9">
        <w:rPr>
          <w:b/>
        </w:rPr>
        <w:tab/>
      </w:r>
    </w:p>
    <w:p w14:paraId="0B4ADE05" w14:textId="77777777" w:rsidR="00F026F7" w:rsidRPr="006030A9" w:rsidRDefault="00F026F7" w:rsidP="00F026F7">
      <w:pPr>
        <w:ind w:firstLine="480"/>
        <w:rPr>
          <w:b/>
        </w:rPr>
      </w:pPr>
      <w:r>
        <w:t>R1(config-policy)#</w:t>
      </w:r>
      <w:r w:rsidRPr="006030A9">
        <w:rPr>
          <w:b/>
        </w:rPr>
        <w:t>flow 192.168.1.0 255.255.255.0 172.16.1.0 255.255.255.0 ip tunnel t1</w:t>
      </w:r>
      <w:r w:rsidRPr="006030A9">
        <w:rPr>
          <w:b/>
        </w:rPr>
        <w:tab/>
      </w:r>
      <w:r w:rsidRPr="006030A9">
        <w:rPr>
          <w:b/>
        </w:rPr>
        <w:tab/>
      </w:r>
      <w:r w:rsidRPr="006030A9">
        <w:rPr>
          <w:b/>
        </w:rPr>
        <w:tab/>
      </w:r>
      <w:r w:rsidRPr="006030A9">
        <w:rPr>
          <w:b/>
        </w:rPr>
        <w:tab/>
      </w:r>
      <w:r w:rsidRPr="006030A9">
        <w:rPr>
          <w:b/>
        </w:rPr>
        <w:tab/>
      </w:r>
      <w:r w:rsidRPr="006030A9">
        <w:rPr>
          <w:b/>
        </w:rPr>
        <w:tab/>
      </w:r>
      <w:r w:rsidRPr="006030A9">
        <w:rPr>
          <w:b/>
        </w:rPr>
        <w:tab/>
      </w:r>
      <w:r w:rsidRPr="006030A9">
        <w:rPr>
          <w:b/>
        </w:rPr>
        <w:tab/>
      </w:r>
      <w:r w:rsidRPr="006030A9">
        <w:rPr>
          <w:b/>
        </w:rPr>
        <w:tab/>
        <w:t>//</w:t>
      </w:r>
      <w:r w:rsidRPr="006030A9">
        <w:rPr>
          <w:rFonts w:hint="eastAsia"/>
          <w:b/>
        </w:rPr>
        <w:t>指定</w:t>
      </w:r>
      <w:r w:rsidRPr="006030A9">
        <w:rPr>
          <w:b/>
        </w:rPr>
        <w:t>隧道保护数据流</w:t>
      </w:r>
    </w:p>
    <w:p w14:paraId="52342A4D" w14:textId="77777777" w:rsidR="00F026F7" w:rsidRDefault="00F026F7" w:rsidP="00F026F7">
      <w:pPr>
        <w:ind w:firstLine="480"/>
      </w:pPr>
      <w:r w:rsidRPr="00104B49">
        <w:t>R1(config-policy)#</w:t>
      </w:r>
      <w:r>
        <w:t>exit</w:t>
      </w:r>
    </w:p>
    <w:p w14:paraId="3647A690" w14:textId="77777777" w:rsidR="00F026F7" w:rsidRDefault="00F026F7" w:rsidP="00F026F7">
      <w:pPr>
        <w:ind w:firstLine="480"/>
      </w:pPr>
      <w:r w:rsidRPr="00104B49">
        <w:t>R1(config)#ip route 0.0.0.0 0.0.0.0 12.1.1.2</w:t>
      </w:r>
    </w:p>
    <w:p w14:paraId="75CDACF0" w14:textId="77777777" w:rsidR="00F026F7" w:rsidRDefault="00F026F7" w:rsidP="00F026F7">
      <w:pPr>
        <w:ind w:firstLine="480"/>
      </w:pPr>
      <w:r>
        <w:rPr>
          <w:rFonts w:hint="eastAsia"/>
        </w:rPr>
        <w:t>R2</w:t>
      </w:r>
      <w:r>
        <w:rPr>
          <w:rFonts w:hint="eastAsia"/>
        </w:rPr>
        <w:t>配置</w:t>
      </w:r>
      <w:r>
        <w:t>：</w:t>
      </w:r>
    </w:p>
    <w:p w14:paraId="6E707017" w14:textId="77777777" w:rsidR="00F026F7" w:rsidRDefault="00F026F7" w:rsidP="00F026F7">
      <w:pPr>
        <w:ind w:firstLine="480"/>
      </w:pPr>
      <w:r>
        <w:t>R2(config)#interface gigabitethernet1</w:t>
      </w:r>
    </w:p>
    <w:p w14:paraId="6A891AC3" w14:textId="77777777" w:rsidR="00F026F7" w:rsidRDefault="00F026F7" w:rsidP="00F026F7">
      <w:pPr>
        <w:ind w:firstLine="480"/>
      </w:pPr>
      <w:r>
        <w:t>R2(config-if-gigabitethernet1)# ip address 10.1.1.2 255.255.255.0</w:t>
      </w:r>
    </w:p>
    <w:p w14:paraId="28D4A726" w14:textId="77777777" w:rsidR="00F026F7" w:rsidRDefault="00F026F7" w:rsidP="00F026F7">
      <w:pPr>
        <w:ind w:firstLine="480"/>
      </w:pPr>
      <w:r>
        <w:t>R2(config-if-gigabitethernet1)#exit</w:t>
      </w:r>
    </w:p>
    <w:p w14:paraId="011D1D66" w14:textId="77777777" w:rsidR="00F026F7" w:rsidRDefault="00F026F7" w:rsidP="00F026F7">
      <w:pPr>
        <w:ind w:firstLine="480"/>
      </w:pPr>
      <w:r>
        <w:t>R2(config)#interface gigabitethernet0</w:t>
      </w:r>
    </w:p>
    <w:p w14:paraId="54FD7532" w14:textId="77777777" w:rsidR="00F026F7" w:rsidRDefault="00F026F7" w:rsidP="00F026F7">
      <w:pPr>
        <w:ind w:firstLine="480"/>
      </w:pPr>
      <w:r>
        <w:t>R2(config-if-gigabitethernet0)# ip address 12.1.1.2 255.255.255.0</w:t>
      </w:r>
    </w:p>
    <w:p w14:paraId="1A85E046" w14:textId="77777777" w:rsidR="00F026F7" w:rsidRDefault="00F026F7" w:rsidP="00F026F7">
      <w:pPr>
        <w:ind w:firstLine="480"/>
      </w:pPr>
      <w:r>
        <w:t>R2(config-if-gigabitethernet0)# exit</w:t>
      </w:r>
    </w:p>
    <w:p w14:paraId="1CF9ABF5" w14:textId="77777777" w:rsidR="00F026F7" w:rsidRDefault="00F026F7" w:rsidP="00F026F7">
      <w:pPr>
        <w:ind w:firstLine="480"/>
      </w:pPr>
      <w:r w:rsidRPr="00104B49">
        <w:t>R</w:t>
      </w:r>
      <w:r>
        <w:t>2</w:t>
      </w:r>
      <w:r w:rsidRPr="00104B49">
        <w:t>(</w:t>
      </w:r>
      <w:r>
        <w:t xml:space="preserve">config)#crypto ike key maipu </w:t>
      </w:r>
      <w:r w:rsidRPr="0096222D">
        <w:t>address 12.1.1.1</w:t>
      </w:r>
    </w:p>
    <w:p w14:paraId="31469745" w14:textId="77777777" w:rsidR="00F026F7" w:rsidRDefault="00F026F7" w:rsidP="00F026F7">
      <w:pPr>
        <w:ind w:firstLine="480"/>
      </w:pPr>
      <w:r>
        <w:t xml:space="preserve">R2(config)#crypto ike proposal 1    </w:t>
      </w:r>
    </w:p>
    <w:p w14:paraId="7C25ED8E" w14:textId="77777777" w:rsidR="00F026F7" w:rsidRDefault="00F026F7" w:rsidP="00F026F7">
      <w:pPr>
        <w:ind w:firstLine="480"/>
      </w:pPr>
      <w:r>
        <w:t>R2(config-ike-prop)# encryption 3des</w:t>
      </w:r>
    </w:p>
    <w:p w14:paraId="56176954" w14:textId="77777777" w:rsidR="00F026F7" w:rsidRDefault="00F026F7" w:rsidP="00F026F7">
      <w:pPr>
        <w:ind w:firstLine="480"/>
      </w:pPr>
      <w:r>
        <w:t>R2(config-ike-prop)# integrity md5</w:t>
      </w:r>
    </w:p>
    <w:p w14:paraId="5B30A863" w14:textId="77777777" w:rsidR="00F026F7" w:rsidRDefault="00F026F7" w:rsidP="00F026F7">
      <w:pPr>
        <w:ind w:firstLine="480"/>
      </w:pPr>
      <w:r>
        <w:t>R2(config-ike-prop)# exit</w:t>
      </w:r>
    </w:p>
    <w:p w14:paraId="74B8B4E1" w14:textId="77777777" w:rsidR="00F026F7" w:rsidRDefault="00F026F7" w:rsidP="00F026F7">
      <w:pPr>
        <w:ind w:firstLine="480"/>
      </w:pPr>
      <w:r>
        <w:t>R2(config)#crypto ipsec proposal 1</w:t>
      </w:r>
    </w:p>
    <w:p w14:paraId="6D00108D" w14:textId="77777777" w:rsidR="00F026F7" w:rsidRDefault="00F026F7" w:rsidP="00F026F7">
      <w:pPr>
        <w:ind w:firstLine="480"/>
      </w:pPr>
      <w:r>
        <w:t>R2(config-ipsec-prop)# esp 3des md5</w:t>
      </w:r>
    </w:p>
    <w:p w14:paraId="3687D1F5" w14:textId="77777777" w:rsidR="00F026F7" w:rsidRDefault="00F026F7" w:rsidP="00F026F7">
      <w:pPr>
        <w:ind w:firstLine="480"/>
      </w:pPr>
      <w:r>
        <w:t>R2(config-ipsec-prop)# exit</w:t>
      </w:r>
    </w:p>
    <w:p w14:paraId="138E6AAA" w14:textId="77777777" w:rsidR="00F026F7" w:rsidRDefault="00F026F7" w:rsidP="00F026F7">
      <w:pPr>
        <w:ind w:firstLine="480"/>
      </w:pPr>
      <w:r w:rsidRPr="002D70C9">
        <w:lastRenderedPageBreak/>
        <w:t>R2(config)#crypto tunnel t1</w:t>
      </w:r>
    </w:p>
    <w:p w14:paraId="599EBA3F" w14:textId="77777777" w:rsidR="00F026F7" w:rsidRDefault="00F026F7" w:rsidP="00F026F7">
      <w:pPr>
        <w:ind w:firstLine="480"/>
      </w:pPr>
      <w:r w:rsidRPr="002D70C9">
        <w:t xml:space="preserve">R2(config-tunnel)# </w:t>
      </w:r>
      <w:r>
        <w:t>local address 12.1.1.2</w:t>
      </w:r>
    </w:p>
    <w:p w14:paraId="395BEF75" w14:textId="77777777" w:rsidR="00F026F7" w:rsidRDefault="00F026F7" w:rsidP="00F026F7">
      <w:pPr>
        <w:ind w:firstLine="480"/>
      </w:pPr>
      <w:r w:rsidRPr="002D70C9">
        <w:t xml:space="preserve">R2(config-tunnel)# </w:t>
      </w:r>
      <w:r>
        <w:t>peer address 12.1.1.1</w:t>
      </w:r>
    </w:p>
    <w:p w14:paraId="16FE3CEA" w14:textId="77777777" w:rsidR="00F026F7" w:rsidRDefault="00F026F7" w:rsidP="00F026F7">
      <w:pPr>
        <w:ind w:firstLine="480"/>
      </w:pPr>
      <w:r w:rsidRPr="002D70C9">
        <w:t xml:space="preserve">R2(config-tunnel)# </w:t>
      </w:r>
      <w:r>
        <w:t>set ike proposal 1</w:t>
      </w:r>
    </w:p>
    <w:p w14:paraId="32739594" w14:textId="77777777" w:rsidR="00F026F7" w:rsidRDefault="00F026F7" w:rsidP="00F026F7">
      <w:pPr>
        <w:ind w:firstLine="480"/>
      </w:pPr>
      <w:r w:rsidRPr="002D70C9">
        <w:t xml:space="preserve">R2(config-tunnel)# </w:t>
      </w:r>
      <w:r>
        <w:t>set ipsec proposal 1</w:t>
      </w:r>
    </w:p>
    <w:p w14:paraId="173E2DED" w14:textId="77777777" w:rsidR="00F026F7" w:rsidRDefault="00F026F7" w:rsidP="00F026F7">
      <w:pPr>
        <w:ind w:firstLine="480"/>
      </w:pPr>
      <w:r w:rsidRPr="002D70C9">
        <w:t xml:space="preserve">R2(config-tunnel)# </w:t>
      </w:r>
      <w:r>
        <w:t>set auto-up</w:t>
      </w:r>
    </w:p>
    <w:p w14:paraId="4774AACC" w14:textId="77777777" w:rsidR="00F026F7" w:rsidRDefault="00F026F7" w:rsidP="00F026F7">
      <w:pPr>
        <w:ind w:firstLine="480"/>
      </w:pPr>
      <w:r w:rsidRPr="002D70C9">
        <w:t xml:space="preserve">R2(config-tunnel)# </w:t>
      </w:r>
      <w:r>
        <w:t>exit</w:t>
      </w:r>
    </w:p>
    <w:p w14:paraId="61C93BCF" w14:textId="77777777" w:rsidR="00F026F7" w:rsidRDefault="00F026F7" w:rsidP="00F026F7">
      <w:pPr>
        <w:ind w:firstLine="480"/>
      </w:pPr>
      <w:r w:rsidRPr="00A845B4">
        <w:t>R2(config)#crypto policy p1</w:t>
      </w:r>
    </w:p>
    <w:p w14:paraId="00085D07" w14:textId="77777777" w:rsidR="00F026F7" w:rsidRDefault="00F026F7" w:rsidP="00F026F7">
      <w:pPr>
        <w:ind w:firstLine="480"/>
      </w:pPr>
      <w:r>
        <w:t>R2(config-policy)# flow 172.16.1.0 255.255.255.0 192.168.1.0 255.255.255.0 ip tunnel t1</w:t>
      </w:r>
    </w:p>
    <w:p w14:paraId="5BE58D70" w14:textId="77777777" w:rsidR="00F026F7" w:rsidRPr="00A845B4" w:rsidRDefault="00F026F7" w:rsidP="00F026F7">
      <w:pPr>
        <w:ind w:firstLine="480"/>
        <w:rPr>
          <w:b/>
        </w:rPr>
      </w:pPr>
      <w:r>
        <w:t xml:space="preserve">R2(config-policy)# </w:t>
      </w:r>
      <w:r w:rsidRPr="00A845B4">
        <w:rPr>
          <w:b/>
        </w:rPr>
        <w:t>set reverse-route</w:t>
      </w:r>
      <w:r w:rsidRPr="00A845B4">
        <w:rPr>
          <w:b/>
        </w:rPr>
        <w:tab/>
      </w:r>
      <w:r w:rsidRPr="00A845B4">
        <w:rPr>
          <w:b/>
        </w:rPr>
        <w:tab/>
      </w:r>
      <w:r w:rsidRPr="00A845B4">
        <w:rPr>
          <w:b/>
        </w:rPr>
        <w:tab/>
      </w:r>
      <w:r w:rsidRPr="00A845B4">
        <w:rPr>
          <w:b/>
        </w:rPr>
        <w:tab/>
      </w:r>
      <w:r w:rsidRPr="00A845B4">
        <w:rPr>
          <w:rFonts w:hint="eastAsia"/>
          <w:b/>
        </w:rPr>
        <w:t>//</w:t>
      </w:r>
      <w:r w:rsidRPr="00A845B4">
        <w:rPr>
          <w:rFonts w:hint="eastAsia"/>
          <w:b/>
        </w:rPr>
        <w:t>设置</w:t>
      </w:r>
      <w:r w:rsidRPr="00A845B4">
        <w:rPr>
          <w:b/>
        </w:rPr>
        <w:t>反向路由注入</w:t>
      </w:r>
    </w:p>
    <w:p w14:paraId="106FEEDD" w14:textId="77777777" w:rsidR="00F026F7" w:rsidRDefault="00F026F7" w:rsidP="00F026F7">
      <w:pPr>
        <w:ind w:firstLine="480"/>
      </w:pPr>
      <w:r>
        <w:t>R2(config-policy)#exit</w:t>
      </w:r>
    </w:p>
    <w:p w14:paraId="312B47FD" w14:textId="77777777" w:rsidR="00F026F7" w:rsidRDefault="00F026F7" w:rsidP="00F026F7">
      <w:pPr>
        <w:ind w:firstLine="480"/>
      </w:pPr>
      <w:r>
        <w:t>R2(config)#router ospf 1</w:t>
      </w:r>
    </w:p>
    <w:p w14:paraId="6475751F" w14:textId="77777777" w:rsidR="00F026F7" w:rsidRDefault="00F026F7" w:rsidP="00F026F7">
      <w:pPr>
        <w:ind w:firstLine="480"/>
      </w:pPr>
      <w:r>
        <w:t>R2(config-ospf)# network 10.1.1.0 0.0.0.255 area 0</w:t>
      </w:r>
    </w:p>
    <w:p w14:paraId="091B19A8" w14:textId="77777777" w:rsidR="00F026F7" w:rsidRPr="0096222D" w:rsidRDefault="00F026F7" w:rsidP="00F026F7">
      <w:pPr>
        <w:ind w:firstLine="480"/>
      </w:pPr>
      <w:r>
        <w:t>R2(config-ospf)# exit</w:t>
      </w:r>
    </w:p>
    <w:p w14:paraId="6FB3EB04" w14:textId="77777777" w:rsidR="00F026F7" w:rsidRDefault="00F026F7" w:rsidP="00F026F7">
      <w:pPr>
        <w:ind w:firstLine="480"/>
      </w:pPr>
      <w:r>
        <w:rPr>
          <w:rFonts w:hint="eastAsia"/>
        </w:rPr>
        <w:t>R3</w:t>
      </w:r>
      <w:r>
        <w:rPr>
          <w:rFonts w:hint="eastAsia"/>
        </w:rPr>
        <w:t>配置</w:t>
      </w:r>
      <w:r>
        <w:t>：</w:t>
      </w:r>
    </w:p>
    <w:p w14:paraId="644BE001" w14:textId="77777777" w:rsidR="00F026F7" w:rsidRDefault="00F026F7" w:rsidP="00F026F7">
      <w:pPr>
        <w:ind w:firstLine="480"/>
      </w:pPr>
      <w:r>
        <w:t>R3(config)#interface g1</w:t>
      </w:r>
    </w:p>
    <w:p w14:paraId="4DDD6167" w14:textId="77777777" w:rsidR="00F026F7" w:rsidRDefault="00F026F7" w:rsidP="00F026F7">
      <w:pPr>
        <w:ind w:firstLine="480"/>
      </w:pPr>
      <w:r>
        <w:t>R3(config-if-gigabitethernet1)#ip add 10.1.1.3 24</w:t>
      </w:r>
    </w:p>
    <w:p w14:paraId="40EE7A7E" w14:textId="77777777" w:rsidR="00F026F7" w:rsidRDefault="00F026F7" w:rsidP="00F026F7">
      <w:pPr>
        <w:ind w:firstLine="480"/>
      </w:pPr>
      <w:r>
        <w:t>R3(config-if-gigabitethernet1)#exit</w:t>
      </w:r>
    </w:p>
    <w:p w14:paraId="17DE17F5" w14:textId="77777777" w:rsidR="00F026F7" w:rsidRDefault="00F026F7" w:rsidP="00F026F7">
      <w:pPr>
        <w:ind w:firstLine="480"/>
      </w:pPr>
      <w:r>
        <w:t>R3(config)#router ospf 1</w:t>
      </w:r>
    </w:p>
    <w:p w14:paraId="3E49BFDC" w14:textId="77777777" w:rsidR="00F026F7" w:rsidRDefault="00F026F7" w:rsidP="00F026F7">
      <w:pPr>
        <w:ind w:firstLine="480"/>
      </w:pPr>
      <w:r>
        <w:t>R3(config-ospf)#network 10.1.1.3 0.0.0.255 area 0</w:t>
      </w:r>
    </w:p>
    <w:p w14:paraId="2E523B0E" w14:textId="77777777" w:rsidR="00F026F7" w:rsidRDefault="00F026F7" w:rsidP="00F026F7">
      <w:pPr>
        <w:ind w:firstLine="480"/>
      </w:pPr>
      <w:r w:rsidRPr="004F010D">
        <w:t>R3(config-ospf)#network 172.16.1.0 0.0.0.255 area 0</w:t>
      </w:r>
    </w:p>
    <w:p w14:paraId="23B063A6" w14:textId="77777777" w:rsidR="00F026F7" w:rsidRDefault="00F026F7" w:rsidP="00F026F7">
      <w:pPr>
        <w:ind w:firstLine="480"/>
      </w:pPr>
      <w:r>
        <w:t>R3(config-ospf)#exit</w:t>
      </w:r>
    </w:p>
    <w:p w14:paraId="40EBAFCC" w14:textId="77777777" w:rsidR="00F026F7" w:rsidRDefault="00F026F7" w:rsidP="00F026F7">
      <w:pPr>
        <w:ind w:firstLine="480"/>
      </w:pPr>
      <w:r>
        <w:t>R3(config)#interface loo0</w:t>
      </w:r>
    </w:p>
    <w:p w14:paraId="2CC3EC71" w14:textId="77777777" w:rsidR="00F026F7" w:rsidRDefault="00F026F7" w:rsidP="00F026F7">
      <w:pPr>
        <w:ind w:firstLine="480"/>
      </w:pPr>
      <w:r>
        <w:t>R3(config-if-loopback0)#ip add 172.16.1.3 24</w:t>
      </w:r>
    </w:p>
    <w:p w14:paraId="735281E4" w14:textId="77777777" w:rsidR="00F026F7" w:rsidRDefault="00F026F7" w:rsidP="00F026F7">
      <w:pPr>
        <w:ind w:firstLine="480"/>
      </w:pPr>
      <w:r>
        <w:t>R3(config-if-loopback0)#exit</w:t>
      </w:r>
    </w:p>
    <w:p w14:paraId="3F4DF5AC" w14:textId="77777777" w:rsidR="00F026F7" w:rsidRDefault="00F026F7" w:rsidP="00F026F7">
      <w:pPr>
        <w:ind w:firstLine="480"/>
      </w:pPr>
      <w:r>
        <w:rPr>
          <w:rFonts w:hint="eastAsia"/>
        </w:rPr>
        <w:t>重分发静态</w:t>
      </w:r>
      <w:r>
        <w:t>路由</w:t>
      </w:r>
      <w:r>
        <w:rPr>
          <w:rFonts w:hint="eastAsia"/>
        </w:rPr>
        <w:t>前</w:t>
      </w:r>
      <w:r>
        <w:rPr>
          <w:rFonts w:hint="eastAsia"/>
        </w:rPr>
        <w:t>R3</w:t>
      </w:r>
      <w:r>
        <w:rPr>
          <w:rFonts w:hint="eastAsia"/>
        </w:rPr>
        <w:t>的</w:t>
      </w:r>
      <w:r>
        <w:t>路由表</w:t>
      </w:r>
    </w:p>
    <w:p w14:paraId="2CD6AC6A" w14:textId="77777777" w:rsidR="00F026F7" w:rsidRDefault="00F026F7" w:rsidP="00F026F7">
      <w:pPr>
        <w:ind w:firstLine="480"/>
      </w:pPr>
    </w:p>
    <w:p w14:paraId="42A12BAF" w14:textId="77777777" w:rsidR="00F026F7" w:rsidRDefault="00F026F7" w:rsidP="00F026F7">
      <w:pPr>
        <w:ind w:firstLine="480"/>
      </w:pPr>
      <w:r>
        <w:rPr>
          <w:noProof/>
        </w:rPr>
        <w:drawing>
          <wp:inline distT="0" distB="0" distL="0" distR="0" wp14:anchorId="6277ADF7" wp14:editId="2459C0B0">
            <wp:extent cx="5543550" cy="1825625"/>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43550" cy="1825625"/>
                    </a:xfrm>
                    <a:prstGeom prst="rect">
                      <a:avLst/>
                    </a:prstGeom>
                  </pic:spPr>
                </pic:pic>
              </a:graphicData>
            </a:graphic>
          </wp:inline>
        </w:drawing>
      </w:r>
    </w:p>
    <w:p w14:paraId="3C15B5DC" w14:textId="77777777" w:rsidR="00F026F7" w:rsidRDefault="00F026F7" w:rsidP="00F026F7">
      <w:pPr>
        <w:ind w:firstLine="480"/>
      </w:pPr>
      <w:r>
        <w:rPr>
          <w:rFonts w:hint="eastAsia"/>
        </w:rPr>
        <w:t>现在在</w:t>
      </w:r>
      <w:r>
        <w:rPr>
          <w:rFonts w:hint="eastAsia"/>
        </w:rPr>
        <w:t>R2</w:t>
      </w:r>
      <w:r>
        <w:rPr>
          <w:rFonts w:hint="eastAsia"/>
        </w:rPr>
        <w:t>上</w:t>
      </w:r>
      <w:r>
        <w:t>重分发通过反向注入的静态路由：</w:t>
      </w:r>
    </w:p>
    <w:p w14:paraId="27EE983C" w14:textId="77777777" w:rsidR="00F026F7" w:rsidRPr="0079739E" w:rsidRDefault="00F026F7" w:rsidP="00F026F7">
      <w:pPr>
        <w:ind w:firstLine="480"/>
      </w:pPr>
      <w:r>
        <w:t>R2(config)#router ospf 1</w:t>
      </w:r>
    </w:p>
    <w:p w14:paraId="0752EB13" w14:textId="77777777" w:rsidR="00F026F7" w:rsidRPr="004F010D" w:rsidRDefault="00F026F7" w:rsidP="00F026F7">
      <w:pPr>
        <w:ind w:firstLine="480"/>
      </w:pPr>
      <w:r w:rsidRPr="004F010D">
        <w:t>R2(config-ospf)#redistribute static</w:t>
      </w:r>
      <w:r>
        <w:tab/>
      </w:r>
      <w:r>
        <w:tab/>
      </w:r>
      <w:r>
        <w:tab/>
        <w:t>//</w:t>
      </w:r>
      <w:r>
        <w:rPr>
          <w:rFonts w:hint="eastAsia"/>
        </w:rPr>
        <w:t>重分发</w:t>
      </w:r>
      <w:r>
        <w:t>静态路由</w:t>
      </w:r>
    </w:p>
    <w:p w14:paraId="1310F100" w14:textId="77777777" w:rsidR="00F026F7" w:rsidRDefault="00F026F7" w:rsidP="00F026F7">
      <w:pPr>
        <w:ind w:firstLine="480"/>
      </w:pPr>
      <w:r>
        <w:rPr>
          <w:rFonts w:hint="eastAsia"/>
        </w:rPr>
        <w:t>重分发</w:t>
      </w:r>
      <w:r>
        <w:t>后</w:t>
      </w:r>
      <w:r>
        <w:rPr>
          <w:rFonts w:hint="eastAsia"/>
        </w:rPr>
        <w:t>R3</w:t>
      </w:r>
      <w:r>
        <w:rPr>
          <w:rFonts w:hint="eastAsia"/>
        </w:rPr>
        <w:t>学习</w:t>
      </w:r>
      <w:r>
        <w:t>到了</w:t>
      </w:r>
      <w:r>
        <w:rPr>
          <w:rFonts w:hint="eastAsia"/>
        </w:rPr>
        <w:t>R1</w:t>
      </w:r>
      <w:r>
        <w:rPr>
          <w:rFonts w:hint="eastAsia"/>
        </w:rPr>
        <w:t>的</w:t>
      </w:r>
      <w:r>
        <w:rPr>
          <w:rFonts w:hint="eastAsia"/>
        </w:rPr>
        <w:t>192</w:t>
      </w:r>
      <w:r>
        <w:rPr>
          <w:rFonts w:hint="eastAsia"/>
        </w:rPr>
        <w:t>网点</w:t>
      </w:r>
      <w:r>
        <w:t>的路由</w:t>
      </w:r>
    </w:p>
    <w:p w14:paraId="0BFA5037" w14:textId="77777777" w:rsidR="00F026F7" w:rsidRDefault="00F026F7" w:rsidP="00F026F7">
      <w:pPr>
        <w:ind w:firstLine="480"/>
        <w:jc w:val="center"/>
      </w:pPr>
      <w:r>
        <w:rPr>
          <w:noProof/>
        </w:rPr>
        <w:drawing>
          <wp:inline distT="0" distB="0" distL="0" distR="0" wp14:anchorId="2241DF41" wp14:editId="541E86BF">
            <wp:extent cx="5543550" cy="1852295"/>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43550" cy="1852295"/>
                    </a:xfrm>
                    <a:prstGeom prst="rect">
                      <a:avLst/>
                    </a:prstGeom>
                  </pic:spPr>
                </pic:pic>
              </a:graphicData>
            </a:graphic>
          </wp:inline>
        </w:drawing>
      </w:r>
    </w:p>
    <w:p w14:paraId="1CE3FED6" w14:textId="77777777" w:rsidR="00F026F7" w:rsidRDefault="00F026F7" w:rsidP="00F026F7">
      <w:pPr>
        <w:ind w:firstLine="480"/>
      </w:pPr>
      <w:r>
        <w:t xml:space="preserve">R3#ping </w:t>
      </w:r>
    </w:p>
    <w:p w14:paraId="71B41BB3" w14:textId="77777777" w:rsidR="00F026F7" w:rsidRDefault="00F026F7" w:rsidP="00F026F7">
      <w:pPr>
        <w:ind w:firstLine="480"/>
      </w:pPr>
      <w:r>
        <w:t xml:space="preserve">Protocol [ip]: </w:t>
      </w:r>
    </w:p>
    <w:p w14:paraId="25979891" w14:textId="77777777" w:rsidR="00F026F7" w:rsidRPr="000D1C36" w:rsidRDefault="00F026F7" w:rsidP="00F026F7">
      <w:pPr>
        <w:ind w:firstLine="480"/>
        <w:rPr>
          <w:b/>
        </w:rPr>
      </w:pPr>
      <w:r w:rsidRPr="000D1C36">
        <w:rPr>
          <w:b/>
        </w:rPr>
        <w:t xml:space="preserve">Target IP address or hostname: 192.168.1.1 </w:t>
      </w:r>
    </w:p>
    <w:p w14:paraId="43C4B3F0" w14:textId="77777777" w:rsidR="00F026F7" w:rsidRDefault="00F026F7" w:rsidP="00F026F7">
      <w:pPr>
        <w:ind w:firstLine="480"/>
      </w:pPr>
      <w:r>
        <w:t xml:space="preserve">Repeat count [5]: </w:t>
      </w:r>
    </w:p>
    <w:p w14:paraId="6C37E00B" w14:textId="77777777" w:rsidR="00F026F7" w:rsidRDefault="00F026F7" w:rsidP="00F026F7">
      <w:pPr>
        <w:ind w:firstLine="480"/>
      </w:pPr>
      <w:r>
        <w:t xml:space="preserve">Datagram size [76]: </w:t>
      </w:r>
    </w:p>
    <w:p w14:paraId="369AE861" w14:textId="77777777" w:rsidR="00F026F7" w:rsidRDefault="00F026F7" w:rsidP="00F026F7">
      <w:pPr>
        <w:ind w:firstLine="480"/>
      </w:pPr>
      <w:r>
        <w:t xml:space="preserve">Timeout in seconds [2]: </w:t>
      </w:r>
    </w:p>
    <w:p w14:paraId="6FD197BE" w14:textId="77777777" w:rsidR="00F026F7" w:rsidRPr="000D1C36" w:rsidRDefault="00F026F7" w:rsidP="00F026F7">
      <w:pPr>
        <w:ind w:firstLine="480"/>
        <w:rPr>
          <w:b/>
        </w:rPr>
      </w:pPr>
      <w:r w:rsidRPr="000D1C36">
        <w:rPr>
          <w:b/>
        </w:rPr>
        <w:t>Extended commands [no]: y</w:t>
      </w:r>
    </w:p>
    <w:p w14:paraId="56B7514D" w14:textId="77777777" w:rsidR="00F026F7" w:rsidRPr="000D1C36" w:rsidRDefault="00F026F7" w:rsidP="00F026F7">
      <w:pPr>
        <w:ind w:firstLine="480"/>
        <w:rPr>
          <w:b/>
        </w:rPr>
      </w:pPr>
      <w:r w:rsidRPr="000D1C36">
        <w:rPr>
          <w:b/>
        </w:rPr>
        <w:t>Source address or interface: 172.16.1.3</w:t>
      </w:r>
    </w:p>
    <w:p w14:paraId="51B6EBC9" w14:textId="77777777" w:rsidR="00F026F7" w:rsidRDefault="00F026F7" w:rsidP="00F026F7">
      <w:pPr>
        <w:ind w:firstLine="480"/>
      </w:pPr>
      <w:r>
        <w:t xml:space="preserve">Type of service [0]: </w:t>
      </w:r>
    </w:p>
    <w:p w14:paraId="71805EAD" w14:textId="77777777" w:rsidR="00F026F7" w:rsidRDefault="00F026F7" w:rsidP="00F026F7">
      <w:pPr>
        <w:ind w:firstLine="480"/>
      </w:pPr>
      <w:r>
        <w:t xml:space="preserve">Set DF bit in IP header? [no]: </w:t>
      </w:r>
    </w:p>
    <w:p w14:paraId="64BCF8D3" w14:textId="77777777" w:rsidR="00F026F7" w:rsidRDefault="00F026F7" w:rsidP="00F026F7">
      <w:pPr>
        <w:ind w:firstLine="480"/>
      </w:pPr>
      <w:r>
        <w:lastRenderedPageBreak/>
        <w:t xml:space="preserve">Validate reply data? [no]: </w:t>
      </w:r>
    </w:p>
    <w:p w14:paraId="40A298BC" w14:textId="77777777" w:rsidR="00F026F7" w:rsidRDefault="00F026F7" w:rsidP="00F026F7">
      <w:pPr>
        <w:ind w:firstLine="480"/>
      </w:pPr>
      <w:r>
        <w:t xml:space="preserve">Data pattern [abcd]: </w:t>
      </w:r>
    </w:p>
    <w:p w14:paraId="38CA3538" w14:textId="77777777" w:rsidR="00F026F7" w:rsidRDefault="00F026F7" w:rsidP="00F026F7">
      <w:pPr>
        <w:ind w:firstLine="480"/>
      </w:pPr>
      <w:r>
        <w:t xml:space="preserve">Loose, Strict, Record, Timestamp, Verbose[none]: </w:t>
      </w:r>
    </w:p>
    <w:p w14:paraId="406885C7" w14:textId="77777777" w:rsidR="00F026F7" w:rsidRDefault="00F026F7" w:rsidP="00F026F7">
      <w:pPr>
        <w:ind w:firstLine="480"/>
      </w:pPr>
      <w:r>
        <w:t xml:space="preserve">Sweep range of sizes [no]: </w:t>
      </w:r>
    </w:p>
    <w:p w14:paraId="04E0F45F" w14:textId="77777777" w:rsidR="00F026F7" w:rsidRDefault="00F026F7" w:rsidP="00F026F7">
      <w:pPr>
        <w:ind w:firstLine="480"/>
      </w:pPr>
      <w:r>
        <w:t>Press key (ctrl + shift + 6) interrupt it.</w:t>
      </w:r>
    </w:p>
    <w:p w14:paraId="450B8228" w14:textId="77777777" w:rsidR="00F026F7" w:rsidRDefault="00F026F7" w:rsidP="00F026F7">
      <w:pPr>
        <w:ind w:firstLine="480"/>
      </w:pPr>
      <w:r>
        <w:t>Sending 5, 76-byte ICMP Echos to 192.168.1.1 , timeout is 2 seconds:</w:t>
      </w:r>
    </w:p>
    <w:p w14:paraId="658D015C" w14:textId="77777777" w:rsidR="00F026F7" w:rsidRDefault="00F026F7" w:rsidP="00F026F7">
      <w:pPr>
        <w:ind w:firstLine="480"/>
      </w:pPr>
      <w:r>
        <w:t>!!!!!</w:t>
      </w:r>
    </w:p>
    <w:p w14:paraId="6D7A158A" w14:textId="77777777" w:rsidR="00F026F7" w:rsidRDefault="00F026F7" w:rsidP="00F026F7">
      <w:pPr>
        <w:ind w:firstLine="480"/>
      </w:pPr>
      <w:r>
        <w:t>Success rate is 100% (5/5). Round-trip min/avg/max = 0/0/0 ms.</w:t>
      </w:r>
    </w:p>
    <w:p w14:paraId="7F993748" w14:textId="77777777" w:rsidR="00F026F7" w:rsidRDefault="00F026F7" w:rsidP="00F026F7">
      <w:pPr>
        <w:ind w:firstLine="480"/>
      </w:pPr>
    </w:p>
    <w:p w14:paraId="33EAB194" w14:textId="77777777" w:rsidR="00F026F7" w:rsidRPr="000D1C36" w:rsidRDefault="00F026F7" w:rsidP="00F026F7">
      <w:pPr>
        <w:ind w:firstLine="480"/>
        <w:rPr>
          <w:b/>
        </w:rPr>
      </w:pPr>
      <w:r w:rsidRPr="000D1C36">
        <w:rPr>
          <w:b/>
        </w:rPr>
        <w:t>R1#ping 172.16.1.3 -s 192.168.1.1</w:t>
      </w:r>
    </w:p>
    <w:p w14:paraId="4DAB4E4F" w14:textId="77777777" w:rsidR="00F026F7" w:rsidRDefault="00F026F7" w:rsidP="00F026F7">
      <w:pPr>
        <w:ind w:firstLine="480"/>
      </w:pPr>
      <w:r>
        <w:t>Press key (ctrl + shift + 6) interrupt it.</w:t>
      </w:r>
    </w:p>
    <w:p w14:paraId="3FE81AD8" w14:textId="77777777" w:rsidR="00F026F7" w:rsidRDefault="00F026F7" w:rsidP="00F026F7">
      <w:pPr>
        <w:ind w:firstLine="480"/>
      </w:pPr>
      <w:r>
        <w:t>Reply from  172.16.1.3: bytes = 76  time &lt; 16 ms</w:t>
      </w:r>
    </w:p>
    <w:p w14:paraId="465AAAC2" w14:textId="77777777" w:rsidR="00F026F7" w:rsidRDefault="00F026F7" w:rsidP="00F026F7">
      <w:pPr>
        <w:ind w:firstLine="480"/>
      </w:pPr>
      <w:r>
        <w:t>Reply from  172.16.1.3: bytes = 76  time &lt; 16 ms</w:t>
      </w:r>
    </w:p>
    <w:p w14:paraId="1F55A999" w14:textId="77777777" w:rsidR="00F026F7" w:rsidRDefault="00F026F7" w:rsidP="00F026F7">
      <w:pPr>
        <w:ind w:firstLine="480"/>
      </w:pPr>
      <w:r>
        <w:t>Reply from  172.16.1.3: bytes = 76  time &lt; 16 ms</w:t>
      </w:r>
    </w:p>
    <w:p w14:paraId="3458133F" w14:textId="77777777" w:rsidR="00F026F7" w:rsidRDefault="00F026F7" w:rsidP="00F026F7">
      <w:pPr>
        <w:ind w:firstLine="480"/>
      </w:pPr>
      <w:r>
        <w:t>Reply from  172.16.1.3: bytes = 76  time &lt; 16 ms</w:t>
      </w:r>
    </w:p>
    <w:p w14:paraId="31E7285C" w14:textId="77777777" w:rsidR="00F026F7" w:rsidRDefault="00F026F7" w:rsidP="00F026F7">
      <w:pPr>
        <w:ind w:firstLine="480"/>
      </w:pPr>
      <w:r>
        <w:t>Reply from  172.16.1.3: bytes = 76  time &lt; 16 ms</w:t>
      </w:r>
    </w:p>
    <w:p w14:paraId="0C042E69" w14:textId="77777777" w:rsidR="00F026F7" w:rsidRDefault="00F026F7" w:rsidP="00F026F7">
      <w:pPr>
        <w:widowControl/>
        <w:spacing w:line="240" w:lineRule="auto"/>
        <w:ind w:firstLineChars="0" w:firstLine="0"/>
        <w:jc w:val="left"/>
      </w:pPr>
      <w:r>
        <w:br w:type="page"/>
      </w:r>
    </w:p>
    <w:p w14:paraId="17753595" w14:textId="77777777" w:rsidR="00F026F7" w:rsidRDefault="00F026F7" w:rsidP="002B2709">
      <w:pPr>
        <w:pStyle w:val="3"/>
        <w:numPr>
          <w:ilvl w:val="2"/>
          <w:numId w:val="11"/>
        </w:numPr>
      </w:pPr>
      <w:bookmarkStart w:id="94" w:name="_Toc465170359"/>
      <w:r>
        <w:lastRenderedPageBreak/>
        <w:t>IPsec</w:t>
      </w:r>
      <w:r>
        <w:t>隧道线路的备份</w:t>
      </w:r>
      <w:bookmarkEnd w:id="94"/>
    </w:p>
    <w:p w14:paraId="06955AE4" w14:textId="77777777" w:rsidR="00F026F7" w:rsidRDefault="00F026F7" w:rsidP="00F026F7">
      <w:pPr>
        <w:ind w:firstLine="480"/>
      </w:pPr>
      <w:r>
        <w:rPr>
          <w:rFonts w:hint="eastAsia"/>
        </w:rPr>
        <w:t>实验</w:t>
      </w:r>
      <w:r>
        <w:t>拓扑：</w:t>
      </w:r>
    </w:p>
    <w:p w14:paraId="2ACC946D" w14:textId="77777777" w:rsidR="00F026F7" w:rsidRDefault="00F026F7" w:rsidP="00F026F7">
      <w:pPr>
        <w:ind w:firstLine="480"/>
        <w:jc w:val="center"/>
      </w:pPr>
      <w:r>
        <w:rPr>
          <w:noProof/>
        </w:rPr>
        <w:drawing>
          <wp:inline distT="0" distB="0" distL="0" distR="0" wp14:anchorId="322427D4" wp14:editId="3018ACB5">
            <wp:extent cx="5543550" cy="2348865"/>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43550" cy="2348865"/>
                    </a:xfrm>
                    <a:prstGeom prst="rect">
                      <a:avLst/>
                    </a:prstGeom>
                  </pic:spPr>
                </pic:pic>
              </a:graphicData>
            </a:graphic>
          </wp:inline>
        </w:drawing>
      </w:r>
    </w:p>
    <w:p w14:paraId="0566EAE6" w14:textId="77777777" w:rsidR="00F026F7" w:rsidRDefault="00F026F7" w:rsidP="00F026F7">
      <w:pPr>
        <w:ind w:firstLine="480"/>
      </w:pPr>
      <w:r>
        <w:rPr>
          <w:rFonts w:hint="eastAsia"/>
        </w:rPr>
        <w:t>实验要求</w:t>
      </w:r>
      <w:r>
        <w:t>：</w:t>
      </w:r>
    </w:p>
    <w:p w14:paraId="584E301A" w14:textId="77777777" w:rsidR="00F026F7" w:rsidRDefault="00F026F7" w:rsidP="00F026F7">
      <w:pPr>
        <w:ind w:firstLine="480"/>
      </w:pPr>
      <w:r>
        <w:rPr>
          <w:rFonts w:hint="eastAsia"/>
        </w:rPr>
        <w:t>网点</w:t>
      </w:r>
      <w:r>
        <w:t>和分行的私网要求能相互通信，正常情况下</w:t>
      </w:r>
      <w:r>
        <w:rPr>
          <w:rFonts w:hint="eastAsia"/>
        </w:rPr>
        <w:t>走</w:t>
      </w:r>
      <w:r>
        <w:t>上面的主线，当主线故障后</w:t>
      </w:r>
      <w:r>
        <w:rPr>
          <w:rFonts w:hint="eastAsia"/>
        </w:rPr>
        <w:t>走</w:t>
      </w:r>
      <w:r>
        <w:t>下面的</w:t>
      </w:r>
      <w:r>
        <w:t>IPsec</w:t>
      </w:r>
      <w:r>
        <w:t>备份线路。</w:t>
      </w:r>
    </w:p>
    <w:p w14:paraId="4A983847" w14:textId="77777777" w:rsidR="00F026F7" w:rsidRDefault="00F026F7" w:rsidP="00F026F7">
      <w:pPr>
        <w:ind w:firstLineChars="0" w:firstLine="480"/>
      </w:pPr>
      <w:r>
        <w:rPr>
          <w:rFonts w:hint="eastAsia"/>
        </w:rPr>
        <w:t>接口</w:t>
      </w:r>
      <w:r>
        <w:t>地址</w:t>
      </w:r>
      <w:r>
        <w:rPr>
          <w:rFonts w:hint="eastAsia"/>
        </w:rPr>
        <w:t>配置</w:t>
      </w:r>
      <w:r>
        <w:t>：</w:t>
      </w:r>
    </w:p>
    <w:p w14:paraId="4CB3C5AC" w14:textId="77777777" w:rsidR="00F026F7" w:rsidRDefault="00F026F7" w:rsidP="00F026F7">
      <w:pPr>
        <w:ind w:left="480" w:firstLineChars="0" w:firstLine="0"/>
      </w:pPr>
      <w:r>
        <w:t>R1(config)#interface g0</w:t>
      </w:r>
    </w:p>
    <w:p w14:paraId="27B33512" w14:textId="77777777" w:rsidR="00F026F7" w:rsidRDefault="00F026F7" w:rsidP="00F026F7">
      <w:pPr>
        <w:ind w:left="480" w:firstLineChars="0" w:firstLine="0"/>
      </w:pPr>
      <w:r>
        <w:t>R1(config-if-gigabitethernet0)#ip add 14.1.1.1 24</w:t>
      </w:r>
    </w:p>
    <w:p w14:paraId="2107C85C" w14:textId="77777777" w:rsidR="00F026F7" w:rsidRDefault="00F026F7" w:rsidP="00F026F7">
      <w:pPr>
        <w:ind w:left="480" w:firstLineChars="0" w:firstLine="0"/>
      </w:pPr>
      <w:r>
        <w:t>R1(config-if-gigabitethernet0)#exit</w:t>
      </w:r>
    </w:p>
    <w:p w14:paraId="429E3C93" w14:textId="77777777" w:rsidR="00F026F7" w:rsidRPr="003431EC" w:rsidRDefault="00F026F7" w:rsidP="00F026F7">
      <w:pPr>
        <w:ind w:left="480" w:firstLineChars="0" w:firstLine="0"/>
        <w:rPr>
          <w:b/>
          <w:i/>
        </w:rPr>
      </w:pPr>
      <w:r>
        <w:t>R1(config-if-gigabitethernet0)#</w:t>
      </w:r>
      <w:r w:rsidRPr="003431EC">
        <w:rPr>
          <w:b/>
          <w:i/>
        </w:rPr>
        <w:t>keepalive gateway 14.1.1.4</w:t>
      </w:r>
    </w:p>
    <w:p w14:paraId="4B86B45C" w14:textId="77777777" w:rsidR="00F026F7" w:rsidRPr="003431EC" w:rsidRDefault="00F026F7" w:rsidP="00F026F7">
      <w:pPr>
        <w:ind w:left="480" w:firstLineChars="0" w:firstLine="0"/>
        <w:rPr>
          <w:b/>
          <w:i/>
        </w:rPr>
      </w:pPr>
      <w:r w:rsidRPr="003431EC">
        <w:rPr>
          <w:b/>
          <w:i/>
        </w:rPr>
        <w:tab/>
      </w:r>
      <w:r w:rsidRPr="003431EC">
        <w:rPr>
          <w:b/>
          <w:i/>
        </w:rPr>
        <w:tab/>
      </w:r>
      <w:r w:rsidRPr="003431EC">
        <w:rPr>
          <w:b/>
          <w:i/>
        </w:rPr>
        <w:tab/>
      </w:r>
      <w:r w:rsidRPr="003431EC">
        <w:rPr>
          <w:b/>
          <w:i/>
        </w:rPr>
        <w:tab/>
      </w:r>
      <w:r w:rsidRPr="003431EC">
        <w:rPr>
          <w:b/>
          <w:i/>
        </w:rPr>
        <w:tab/>
      </w:r>
      <w:r w:rsidRPr="003431EC">
        <w:rPr>
          <w:b/>
          <w:i/>
        </w:rPr>
        <w:tab/>
      </w:r>
      <w:r w:rsidRPr="003431EC">
        <w:rPr>
          <w:b/>
          <w:i/>
        </w:rPr>
        <w:tab/>
      </w:r>
      <w:r w:rsidRPr="003431EC">
        <w:rPr>
          <w:b/>
          <w:i/>
        </w:rPr>
        <w:tab/>
      </w:r>
      <w:r w:rsidRPr="003431EC">
        <w:rPr>
          <w:b/>
          <w:i/>
        </w:rPr>
        <w:tab/>
      </w:r>
      <w:r w:rsidRPr="003431EC">
        <w:rPr>
          <w:b/>
          <w:i/>
        </w:rPr>
        <w:tab/>
        <w:t>//</w:t>
      </w:r>
      <w:r w:rsidRPr="003431EC">
        <w:rPr>
          <w:rFonts w:hint="eastAsia"/>
          <w:b/>
          <w:i/>
        </w:rPr>
        <w:t>跟踪</w:t>
      </w:r>
      <w:r w:rsidRPr="003431EC">
        <w:rPr>
          <w:b/>
          <w:i/>
        </w:rPr>
        <w:t>网关，检测是否</w:t>
      </w:r>
      <w:r w:rsidRPr="003431EC">
        <w:rPr>
          <w:b/>
          <w:i/>
        </w:rPr>
        <w:t>up</w:t>
      </w:r>
    </w:p>
    <w:p w14:paraId="09C208EA" w14:textId="77777777" w:rsidR="00F026F7" w:rsidRPr="003431EC" w:rsidRDefault="00F026F7" w:rsidP="00F026F7">
      <w:pPr>
        <w:ind w:left="480" w:firstLineChars="0" w:firstLine="0"/>
        <w:rPr>
          <w:b/>
          <w:i/>
        </w:rPr>
      </w:pPr>
      <w:r>
        <w:t>R1(config-if-gigabitethernet0)#</w:t>
      </w:r>
      <w:r w:rsidRPr="003431EC">
        <w:rPr>
          <w:b/>
          <w:i/>
        </w:rPr>
        <w:t>backup interface gigabitethernet1</w:t>
      </w:r>
    </w:p>
    <w:p w14:paraId="73DCA42A" w14:textId="77777777" w:rsidR="00F026F7" w:rsidRPr="003431EC" w:rsidRDefault="00F026F7" w:rsidP="00F026F7">
      <w:pPr>
        <w:ind w:left="480" w:firstLineChars="0" w:firstLine="0"/>
        <w:rPr>
          <w:b/>
          <w:i/>
        </w:rPr>
      </w:pPr>
      <w:r w:rsidRPr="003431EC">
        <w:rPr>
          <w:b/>
          <w:i/>
        </w:rPr>
        <w:tab/>
      </w:r>
      <w:r w:rsidRPr="003431EC">
        <w:rPr>
          <w:b/>
          <w:i/>
        </w:rPr>
        <w:tab/>
      </w:r>
      <w:r w:rsidRPr="003431EC">
        <w:rPr>
          <w:b/>
          <w:i/>
        </w:rPr>
        <w:tab/>
      </w:r>
      <w:r w:rsidRPr="003431EC">
        <w:rPr>
          <w:b/>
          <w:i/>
        </w:rPr>
        <w:tab/>
      </w:r>
      <w:r w:rsidRPr="003431EC">
        <w:rPr>
          <w:b/>
          <w:i/>
        </w:rPr>
        <w:tab/>
      </w:r>
      <w:r w:rsidRPr="003431EC">
        <w:rPr>
          <w:b/>
          <w:i/>
        </w:rPr>
        <w:tab/>
      </w:r>
      <w:r w:rsidRPr="003431EC">
        <w:rPr>
          <w:b/>
          <w:i/>
        </w:rPr>
        <w:tab/>
      </w:r>
      <w:r w:rsidRPr="003431EC">
        <w:rPr>
          <w:b/>
          <w:i/>
        </w:rPr>
        <w:tab/>
      </w:r>
      <w:r w:rsidRPr="003431EC">
        <w:rPr>
          <w:b/>
          <w:i/>
        </w:rPr>
        <w:tab/>
      </w:r>
      <w:r w:rsidRPr="003431EC">
        <w:rPr>
          <w:b/>
          <w:i/>
        </w:rPr>
        <w:tab/>
        <w:t>//</w:t>
      </w:r>
      <w:r w:rsidRPr="003431EC">
        <w:rPr>
          <w:rFonts w:hint="eastAsia"/>
          <w:b/>
          <w:i/>
        </w:rPr>
        <w:t>将</w:t>
      </w:r>
      <w:r w:rsidRPr="003431EC">
        <w:rPr>
          <w:b/>
          <w:i/>
        </w:rPr>
        <w:t>g1</w:t>
      </w:r>
      <w:r w:rsidRPr="003431EC">
        <w:rPr>
          <w:rFonts w:hint="eastAsia"/>
          <w:b/>
          <w:i/>
        </w:rPr>
        <w:t>接口</w:t>
      </w:r>
      <w:r w:rsidRPr="003431EC">
        <w:rPr>
          <w:b/>
          <w:i/>
        </w:rPr>
        <w:t>设为备份口</w:t>
      </w:r>
    </w:p>
    <w:p w14:paraId="7292D112" w14:textId="77777777" w:rsidR="00F026F7" w:rsidRDefault="00F026F7" w:rsidP="00F026F7">
      <w:pPr>
        <w:ind w:left="480" w:firstLineChars="0" w:firstLine="0"/>
      </w:pPr>
      <w:r>
        <w:t>R1(config)#interface loo0</w:t>
      </w:r>
    </w:p>
    <w:p w14:paraId="056B9C73" w14:textId="77777777" w:rsidR="00F026F7" w:rsidRDefault="00F026F7" w:rsidP="00F026F7">
      <w:pPr>
        <w:ind w:left="480" w:firstLineChars="0" w:firstLine="0"/>
      </w:pPr>
      <w:r>
        <w:t>R1(config-if-loopback0)#ip address 10.1.1.1 24</w:t>
      </w:r>
    </w:p>
    <w:p w14:paraId="0C5D9377" w14:textId="77777777" w:rsidR="00F026F7" w:rsidRDefault="00F026F7" w:rsidP="00F026F7">
      <w:pPr>
        <w:ind w:left="480" w:firstLineChars="0" w:firstLine="0"/>
      </w:pPr>
      <w:r>
        <w:t>R1(config-if-loopback0)#ip ospf network point-to-point</w:t>
      </w:r>
    </w:p>
    <w:p w14:paraId="7CEEEBBB" w14:textId="77777777" w:rsidR="00F026F7" w:rsidRDefault="00F026F7" w:rsidP="00F026F7">
      <w:pPr>
        <w:ind w:left="4260" w:firstLineChars="0" w:firstLine="360"/>
      </w:pPr>
      <w:r>
        <w:t>//</w:t>
      </w:r>
      <w:r>
        <w:rPr>
          <w:rFonts w:hint="eastAsia"/>
        </w:rPr>
        <w:t>将环回</w:t>
      </w:r>
      <w:r>
        <w:t>口掩码</w:t>
      </w:r>
      <w:r>
        <w:rPr>
          <w:rFonts w:hint="eastAsia"/>
        </w:rPr>
        <w:t>设置</w:t>
      </w:r>
      <w:r>
        <w:t>为</w:t>
      </w:r>
      <w:r>
        <w:rPr>
          <w:rFonts w:hint="eastAsia"/>
        </w:rPr>
        <w:t>24</w:t>
      </w:r>
      <w:r>
        <w:rPr>
          <w:rFonts w:hint="eastAsia"/>
        </w:rPr>
        <w:t>位宣告</w:t>
      </w:r>
    </w:p>
    <w:p w14:paraId="74D66B47" w14:textId="77777777" w:rsidR="00F026F7" w:rsidRDefault="00F026F7" w:rsidP="00F026F7">
      <w:pPr>
        <w:ind w:left="480" w:firstLineChars="0" w:firstLine="0"/>
      </w:pPr>
      <w:r>
        <w:t>R1(config-if-loopback0)#exit</w:t>
      </w:r>
    </w:p>
    <w:p w14:paraId="60DE76DB" w14:textId="77777777" w:rsidR="00F026F7" w:rsidRDefault="00F026F7" w:rsidP="00F026F7">
      <w:pPr>
        <w:ind w:left="480" w:firstLineChars="0" w:firstLine="0"/>
      </w:pPr>
      <w:r>
        <w:lastRenderedPageBreak/>
        <w:t>R1(config)#interface g1</w:t>
      </w:r>
    </w:p>
    <w:p w14:paraId="51829755" w14:textId="77777777" w:rsidR="00F026F7" w:rsidRDefault="00F026F7" w:rsidP="00F026F7">
      <w:pPr>
        <w:ind w:left="480" w:firstLineChars="0" w:firstLine="0"/>
      </w:pPr>
      <w:r>
        <w:t>R1(config-if-gigabitethernet1)#ip address 12.1.1.1 24</w:t>
      </w:r>
    </w:p>
    <w:p w14:paraId="19F487AD" w14:textId="77777777" w:rsidR="00F026F7" w:rsidRDefault="00F026F7" w:rsidP="00F026F7">
      <w:pPr>
        <w:ind w:left="480" w:firstLineChars="0" w:firstLine="0"/>
      </w:pPr>
      <w:r>
        <w:t>R1(config-if-gigabitethernet1)#exit</w:t>
      </w:r>
    </w:p>
    <w:p w14:paraId="5505AB9F" w14:textId="77777777" w:rsidR="00F026F7" w:rsidRDefault="00F026F7" w:rsidP="00F026F7">
      <w:pPr>
        <w:ind w:left="480" w:firstLineChars="0" w:firstLine="0"/>
      </w:pPr>
    </w:p>
    <w:p w14:paraId="5595E04E" w14:textId="77777777" w:rsidR="00F026F7" w:rsidRDefault="00F026F7" w:rsidP="00F026F7">
      <w:pPr>
        <w:ind w:left="480" w:firstLineChars="0" w:firstLine="0"/>
      </w:pPr>
      <w:r>
        <w:t>R2(config)#interface g1</w:t>
      </w:r>
    </w:p>
    <w:p w14:paraId="71CAFF9A" w14:textId="77777777" w:rsidR="00F026F7" w:rsidRDefault="00F026F7" w:rsidP="00F026F7">
      <w:pPr>
        <w:ind w:left="480" w:firstLineChars="0" w:firstLine="0"/>
      </w:pPr>
      <w:r>
        <w:t>R2(config-if-gigabitethernet1)#ip address 12.1.1.2 24</w:t>
      </w:r>
    </w:p>
    <w:p w14:paraId="13BCAD09" w14:textId="77777777" w:rsidR="00F026F7" w:rsidRDefault="00F026F7" w:rsidP="00F026F7">
      <w:pPr>
        <w:ind w:left="480" w:firstLineChars="0" w:firstLine="0"/>
      </w:pPr>
      <w:r>
        <w:t>R2(config-if-gigabitethernet1)#exit</w:t>
      </w:r>
    </w:p>
    <w:p w14:paraId="4846EFEF" w14:textId="77777777" w:rsidR="00F026F7" w:rsidRDefault="00F026F7" w:rsidP="00F026F7">
      <w:pPr>
        <w:ind w:left="480" w:firstLineChars="0" w:firstLine="0"/>
      </w:pPr>
      <w:r>
        <w:t>R2(config)#interface g0</w:t>
      </w:r>
    </w:p>
    <w:p w14:paraId="646F9078" w14:textId="77777777" w:rsidR="00F026F7" w:rsidRDefault="00F026F7" w:rsidP="00F026F7">
      <w:pPr>
        <w:ind w:left="480" w:firstLineChars="0" w:firstLine="0"/>
      </w:pPr>
      <w:r>
        <w:t>R2(config-if-gigabitethernet0)#ip address 23.1.1.2 24</w:t>
      </w:r>
    </w:p>
    <w:p w14:paraId="270633F9" w14:textId="77777777" w:rsidR="00F026F7" w:rsidRDefault="00F026F7" w:rsidP="00F026F7">
      <w:pPr>
        <w:ind w:left="480" w:firstLineChars="0" w:firstLine="0"/>
      </w:pPr>
      <w:r>
        <w:t>R2(config-if-gigabitethernet0)#exit</w:t>
      </w:r>
    </w:p>
    <w:p w14:paraId="34048BE8" w14:textId="77777777" w:rsidR="00F026F7" w:rsidRDefault="00F026F7" w:rsidP="00F026F7">
      <w:pPr>
        <w:ind w:left="480" w:firstLineChars="0" w:firstLine="0"/>
      </w:pPr>
    </w:p>
    <w:p w14:paraId="2D7822D1" w14:textId="77777777" w:rsidR="00F026F7" w:rsidRDefault="00F026F7" w:rsidP="00F026F7">
      <w:pPr>
        <w:ind w:left="480" w:firstLineChars="0" w:firstLine="0"/>
      </w:pPr>
      <w:r>
        <w:t>R3(config)#interface g0</w:t>
      </w:r>
    </w:p>
    <w:p w14:paraId="74DC761A" w14:textId="77777777" w:rsidR="00F026F7" w:rsidRDefault="00F026F7" w:rsidP="00F026F7">
      <w:pPr>
        <w:ind w:left="480" w:firstLineChars="0" w:firstLine="0"/>
      </w:pPr>
      <w:r>
        <w:t>R3(config-if-gigabitethernet0)#ip address 23.1.1.3 24</w:t>
      </w:r>
    </w:p>
    <w:p w14:paraId="48ABBCE7" w14:textId="77777777" w:rsidR="00F026F7" w:rsidRDefault="00F026F7" w:rsidP="00F026F7">
      <w:pPr>
        <w:ind w:left="480" w:firstLineChars="0" w:firstLine="0"/>
      </w:pPr>
      <w:r>
        <w:t>R3(config-if-gigabitethernet0)#exit</w:t>
      </w:r>
    </w:p>
    <w:p w14:paraId="7F7AD4B0" w14:textId="77777777" w:rsidR="00F026F7" w:rsidRDefault="00F026F7" w:rsidP="00F026F7">
      <w:pPr>
        <w:ind w:left="480" w:firstLineChars="0" w:firstLine="0"/>
      </w:pPr>
      <w:r>
        <w:t>R3(config)#interface g1</w:t>
      </w:r>
    </w:p>
    <w:p w14:paraId="263E5DEC" w14:textId="77777777" w:rsidR="00F026F7" w:rsidRDefault="00F026F7" w:rsidP="00F026F7">
      <w:pPr>
        <w:ind w:left="480" w:firstLineChars="0" w:firstLine="0"/>
      </w:pPr>
      <w:r>
        <w:t>R3(config-if-gigabitethernet1)#ip address 34.1.1.3 24</w:t>
      </w:r>
    </w:p>
    <w:p w14:paraId="41A5F57C" w14:textId="77777777" w:rsidR="00F026F7" w:rsidRDefault="00F026F7" w:rsidP="00F026F7">
      <w:pPr>
        <w:ind w:left="480" w:firstLineChars="0" w:firstLine="0"/>
      </w:pPr>
      <w:r>
        <w:t>R3(config-if-gigabitethernet1)#exit</w:t>
      </w:r>
    </w:p>
    <w:p w14:paraId="16C76C38" w14:textId="77777777" w:rsidR="00F026F7" w:rsidRDefault="00F026F7" w:rsidP="00F026F7">
      <w:pPr>
        <w:ind w:left="480" w:firstLineChars="0" w:firstLine="0"/>
      </w:pPr>
      <w:r>
        <w:t>R3(config)#interface loo0</w:t>
      </w:r>
    </w:p>
    <w:p w14:paraId="7B8F4F78" w14:textId="77777777" w:rsidR="00F026F7" w:rsidRDefault="00F026F7" w:rsidP="00F026F7">
      <w:pPr>
        <w:ind w:left="480" w:firstLineChars="0" w:firstLine="0"/>
      </w:pPr>
      <w:r>
        <w:t>R3(config-if-loopback0)#ip address 192.168.1.3 24</w:t>
      </w:r>
    </w:p>
    <w:p w14:paraId="43E8B876" w14:textId="77777777" w:rsidR="00F026F7" w:rsidRDefault="00F026F7" w:rsidP="00F026F7">
      <w:pPr>
        <w:ind w:left="480" w:firstLineChars="0" w:firstLine="0"/>
      </w:pPr>
      <w:r>
        <w:t>R3(config-if-loopback0)#ip ospf network point-to-point</w:t>
      </w:r>
      <w:r>
        <w:tab/>
      </w:r>
      <w:r>
        <w:tab/>
      </w:r>
    </w:p>
    <w:p w14:paraId="51F96919" w14:textId="77777777" w:rsidR="00F026F7" w:rsidRDefault="00F026F7" w:rsidP="00F026F7">
      <w:pPr>
        <w:ind w:left="4260" w:firstLineChars="0" w:firstLine="360"/>
      </w:pPr>
      <w:r>
        <w:t>//</w:t>
      </w:r>
      <w:r>
        <w:rPr>
          <w:rFonts w:hint="eastAsia"/>
        </w:rPr>
        <w:t>将环回</w:t>
      </w:r>
      <w:r>
        <w:t>口掩码</w:t>
      </w:r>
      <w:r>
        <w:rPr>
          <w:rFonts w:hint="eastAsia"/>
        </w:rPr>
        <w:t>设置</w:t>
      </w:r>
      <w:r>
        <w:t>为</w:t>
      </w:r>
      <w:r>
        <w:rPr>
          <w:rFonts w:hint="eastAsia"/>
        </w:rPr>
        <w:t>24</w:t>
      </w:r>
      <w:r>
        <w:rPr>
          <w:rFonts w:hint="eastAsia"/>
        </w:rPr>
        <w:t>位宣告</w:t>
      </w:r>
    </w:p>
    <w:p w14:paraId="6841C2F0" w14:textId="77777777" w:rsidR="00F026F7" w:rsidRDefault="00F026F7" w:rsidP="00F026F7">
      <w:pPr>
        <w:ind w:left="480" w:firstLineChars="0" w:firstLine="0"/>
      </w:pPr>
      <w:r>
        <w:t>R3(config-if-loopback0)#exit</w:t>
      </w:r>
    </w:p>
    <w:p w14:paraId="3DE06FBE" w14:textId="77777777" w:rsidR="00F026F7" w:rsidRDefault="00F026F7" w:rsidP="00F026F7">
      <w:pPr>
        <w:ind w:left="480" w:firstLineChars="0" w:firstLine="0"/>
      </w:pPr>
    </w:p>
    <w:p w14:paraId="662B9DD8" w14:textId="77777777" w:rsidR="00F026F7" w:rsidRDefault="00F026F7" w:rsidP="00F026F7">
      <w:pPr>
        <w:ind w:left="480" w:firstLineChars="0" w:firstLine="0"/>
      </w:pPr>
      <w:r>
        <w:t>sw1(config)#vlan 4</w:t>
      </w:r>
    </w:p>
    <w:p w14:paraId="32534ECC" w14:textId="77777777" w:rsidR="00F026F7" w:rsidRDefault="00F026F7" w:rsidP="00F026F7">
      <w:pPr>
        <w:ind w:left="480" w:firstLineChars="0" w:firstLine="0"/>
      </w:pPr>
      <w:r>
        <w:t>sw1(config-vlan4)#exit</w:t>
      </w:r>
    </w:p>
    <w:p w14:paraId="4102AE18" w14:textId="77777777" w:rsidR="00F026F7" w:rsidRDefault="00F026F7" w:rsidP="00F026F7">
      <w:pPr>
        <w:ind w:left="480" w:firstLineChars="0" w:firstLine="0"/>
      </w:pPr>
      <w:r>
        <w:t>sw1(config)#interface fa0/10</w:t>
      </w:r>
    </w:p>
    <w:p w14:paraId="1EDD9B39" w14:textId="77777777" w:rsidR="00F026F7" w:rsidRDefault="00F026F7" w:rsidP="00F026F7">
      <w:pPr>
        <w:ind w:left="480" w:firstLineChars="0" w:firstLine="0"/>
      </w:pPr>
      <w:r>
        <w:t xml:space="preserve">sw1(config-if-fastethernet0/10)#switchport mode trunk  </w:t>
      </w:r>
    </w:p>
    <w:p w14:paraId="36989EA4" w14:textId="77777777" w:rsidR="00F026F7" w:rsidRDefault="00F026F7" w:rsidP="00F026F7">
      <w:pPr>
        <w:ind w:left="480" w:firstLineChars="0" w:firstLine="0"/>
      </w:pPr>
      <w:r>
        <w:lastRenderedPageBreak/>
        <w:t>sw1(config-if-fastethernet0/10)#switchport trunk allowed vlan all</w:t>
      </w:r>
    </w:p>
    <w:p w14:paraId="180AD79E" w14:textId="77777777" w:rsidR="00F026F7" w:rsidRDefault="00F026F7" w:rsidP="00F026F7">
      <w:pPr>
        <w:ind w:left="480" w:firstLineChars="0" w:firstLine="0"/>
      </w:pPr>
      <w:r>
        <w:t>sw1(config-if-fastethernet0/10)#exit</w:t>
      </w:r>
    </w:p>
    <w:p w14:paraId="72FE7A4C" w14:textId="77777777" w:rsidR="00F026F7" w:rsidRDefault="00F026F7" w:rsidP="00F026F7">
      <w:pPr>
        <w:ind w:left="480" w:firstLineChars="0" w:firstLine="0"/>
      </w:pPr>
      <w:r>
        <w:t>sw1(config)#interface fa0/2</w:t>
      </w:r>
    </w:p>
    <w:p w14:paraId="27A6B4C4" w14:textId="77777777" w:rsidR="00F026F7" w:rsidRDefault="00F026F7" w:rsidP="00F026F7">
      <w:pPr>
        <w:ind w:left="480" w:firstLineChars="0" w:firstLine="0"/>
      </w:pPr>
      <w:r>
        <w:t>sw1(config-if-fastethernet0/2)#switchport access vlan 4</w:t>
      </w:r>
    </w:p>
    <w:p w14:paraId="4171801F" w14:textId="77777777" w:rsidR="00F026F7" w:rsidRDefault="00F026F7" w:rsidP="00F026F7">
      <w:pPr>
        <w:ind w:left="480" w:firstLineChars="0" w:firstLine="0"/>
      </w:pPr>
    </w:p>
    <w:p w14:paraId="3A4CF297" w14:textId="77777777" w:rsidR="00F026F7" w:rsidRDefault="00F026F7" w:rsidP="00F026F7">
      <w:pPr>
        <w:ind w:left="480" w:firstLineChars="0" w:firstLine="0"/>
      </w:pPr>
      <w:r>
        <w:t>R4(config)#interface g1</w:t>
      </w:r>
    </w:p>
    <w:p w14:paraId="35034FB7" w14:textId="77777777" w:rsidR="00F026F7" w:rsidRDefault="00F026F7" w:rsidP="00F026F7">
      <w:pPr>
        <w:ind w:left="480" w:firstLineChars="0" w:firstLine="0"/>
      </w:pPr>
      <w:r>
        <w:t>R4(config-if-gigabitethernet1)#ip address 34.1.1.4 24</w:t>
      </w:r>
    </w:p>
    <w:p w14:paraId="5B15F68C" w14:textId="77777777" w:rsidR="00F026F7" w:rsidRDefault="00F026F7" w:rsidP="00F026F7">
      <w:pPr>
        <w:ind w:left="480" w:firstLineChars="0" w:firstLine="0"/>
      </w:pPr>
      <w:r>
        <w:t>R4(config-if-gigabitethernet1)#exit</w:t>
      </w:r>
    </w:p>
    <w:p w14:paraId="74A0353E" w14:textId="77777777" w:rsidR="00F026F7" w:rsidRDefault="00F026F7" w:rsidP="00F026F7">
      <w:pPr>
        <w:ind w:left="480" w:firstLineChars="0" w:firstLine="0"/>
      </w:pPr>
      <w:r>
        <w:t>R4(config)#interface g0.1</w:t>
      </w:r>
    </w:p>
    <w:p w14:paraId="41278A4D" w14:textId="77777777" w:rsidR="00F026F7" w:rsidRDefault="00F026F7" w:rsidP="00F026F7">
      <w:pPr>
        <w:ind w:left="480" w:firstLineChars="0" w:firstLine="0"/>
      </w:pPr>
      <w:r>
        <w:t>R4(config-if-gigabitethernet0.1)#encapsulation dot1q 4</w:t>
      </w:r>
    </w:p>
    <w:p w14:paraId="24F192B4" w14:textId="77777777" w:rsidR="00F026F7" w:rsidRDefault="00F026F7" w:rsidP="00F026F7">
      <w:pPr>
        <w:ind w:left="480" w:firstLineChars="0" w:firstLine="0"/>
      </w:pPr>
      <w:r>
        <w:t>R4(config-if-gigabitethernet0.1)#ip address 14.1.1.4 24</w:t>
      </w:r>
    </w:p>
    <w:p w14:paraId="6295B7FD" w14:textId="77777777" w:rsidR="00F026F7" w:rsidRDefault="00F026F7" w:rsidP="00F026F7">
      <w:pPr>
        <w:ind w:left="480" w:firstLineChars="0" w:firstLine="0"/>
      </w:pPr>
      <w:r>
        <w:t>R4(config-if-gigabitethernet0.1)#</w:t>
      </w:r>
      <w:r w:rsidRPr="003431EC">
        <w:t xml:space="preserve"> </w:t>
      </w:r>
      <w:r>
        <w:t>keepalive gateway 14.1.1.1</w:t>
      </w:r>
    </w:p>
    <w:p w14:paraId="24C05262" w14:textId="77777777" w:rsidR="00F026F7" w:rsidRDefault="00F026F7" w:rsidP="00F026F7">
      <w:pPr>
        <w:ind w:left="480" w:firstLineChars="0" w:firstLine="0"/>
      </w:pPr>
      <w:r>
        <w:t>R4(config-if-gigabitethernet0.1)#exit</w:t>
      </w:r>
    </w:p>
    <w:p w14:paraId="01253B8B" w14:textId="77777777" w:rsidR="00F026F7" w:rsidRPr="00256051" w:rsidRDefault="00F026F7" w:rsidP="00F026F7">
      <w:pPr>
        <w:ind w:left="480" w:firstLineChars="0" w:firstLine="0"/>
        <w:rPr>
          <w:b/>
        </w:rPr>
      </w:pPr>
      <w:r w:rsidRPr="00256051">
        <w:rPr>
          <w:rFonts w:hint="eastAsia"/>
          <w:b/>
        </w:rPr>
        <w:t>OSPF</w:t>
      </w:r>
      <w:r w:rsidRPr="00256051">
        <w:rPr>
          <w:b/>
        </w:rPr>
        <w:t>配置：</w:t>
      </w:r>
    </w:p>
    <w:p w14:paraId="0C69F0FB" w14:textId="77777777" w:rsidR="00F026F7" w:rsidRDefault="00F026F7" w:rsidP="00F026F7">
      <w:pPr>
        <w:ind w:left="480" w:firstLineChars="0" w:firstLine="0"/>
      </w:pPr>
      <w:r>
        <w:t>R1(config)#router ospf 1</w:t>
      </w:r>
    </w:p>
    <w:p w14:paraId="574E8A7A" w14:textId="77777777" w:rsidR="00F026F7" w:rsidRDefault="00F026F7" w:rsidP="00F026F7">
      <w:pPr>
        <w:ind w:left="480" w:firstLineChars="0" w:firstLine="0"/>
      </w:pPr>
      <w:r>
        <w:t>R1(config-ospf)#network 14.1.1.1 0.0.0.255 area 0</w:t>
      </w:r>
    </w:p>
    <w:p w14:paraId="7B233F9F" w14:textId="77777777" w:rsidR="00F026F7" w:rsidRDefault="00F026F7" w:rsidP="00F026F7">
      <w:pPr>
        <w:ind w:left="480" w:firstLineChars="0" w:firstLine="0"/>
      </w:pPr>
      <w:r>
        <w:t>R1(config-ospf)#network 10.1.1.0 0.0.0.255 area 0</w:t>
      </w:r>
    </w:p>
    <w:p w14:paraId="124CC26E" w14:textId="77777777" w:rsidR="00F026F7" w:rsidRDefault="00F026F7" w:rsidP="00F026F7">
      <w:pPr>
        <w:ind w:left="480" w:firstLineChars="0" w:firstLine="0"/>
      </w:pPr>
      <w:r>
        <w:t>R1(config-ospf)#exit</w:t>
      </w:r>
    </w:p>
    <w:p w14:paraId="25CBBF9E" w14:textId="77777777" w:rsidR="00F026F7" w:rsidRDefault="00F026F7" w:rsidP="00F026F7">
      <w:pPr>
        <w:ind w:firstLineChars="0"/>
      </w:pPr>
      <w:r>
        <w:tab/>
      </w:r>
    </w:p>
    <w:p w14:paraId="1482D915" w14:textId="77777777" w:rsidR="00F026F7" w:rsidRDefault="00F026F7" w:rsidP="00F026F7">
      <w:pPr>
        <w:ind w:left="480" w:firstLineChars="0" w:firstLine="0"/>
      </w:pPr>
      <w:r>
        <w:t>R2(config)#router ospf 1</w:t>
      </w:r>
    </w:p>
    <w:p w14:paraId="7ACEB572" w14:textId="77777777" w:rsidR="00F026F7" w:rsidRDefault="00F026F7" w:rsidP="00F026F7">
      <w:pPr>
        <w:ind w:left="480" w:firstLineChars="0" w:firstLine="0"/>
      </w:pPr>
      <w:r>
        <w:t>R2(config-ospf)#network 23.1.1.2 0.0.0.255 area 0</w:t>
      </w:r>
    </w:p>
    <w:p w14:paraId="6713C6CE" w14:textId="77777777" w:rsidR="00F026F7" w:rsidRDefault="00F026F7" w:rsidP="00F026F7">
      <w:pPr>
        <w:ind w:left="480" w:firstLineChars="0" w:firstLine="0"/>
      </w:pPr>
      <w:r>
        <w:t>R2(config-ospf)#</w:t>
      </w:r>
      <w:r w:rsidRPr="003431EC">
        <w:t>redistribute static</w:t>
      </w:r>
      <w:r>
        <w:t xml:space="preserve">  //</w:t>
      </w:r>
      <w:r>
        <w:rPr>
          <w:rFonts w:hint="eastAsia"/>
        </w:rPr>
        <w:t>将</w:t>
      </w:r>
      <w:r>
        <w:t>反向注入的静态路由重分发到</w:t>
      </w:r>
      <w:r>
        <w:t>OSPF</w:t>
      </w:r>
    </w:p>
    <w:p w14:paraId="7CBEB85B" w14:textId="77777777" w:rsidR="00F026F7" w:rsidRDefault="00F026F7" w:rsidP="00F026F7">
      <w:pPr>
        <w:ind w:left="480" w:firstLineChars="0" w:firstLine="0"/>
      </w:pPr>
      <w:r>
        <w:t>R2(config-ospf)#exit</w:t>
      </w:r>
    </w:p>
    <w:p w14:paraId="3BB36E00" w14:textId="77777777" w:rsidR="00F026F7" w:rsidRDefault="00F026F7" w:rsidP="00F026F7">
      <w:pPr>
        <w:ind w:left="480" w:firstLineChars="0" w:firstLine="0"/>
      </w:pPr>
    </w:p>
    <w:p w14:paraId="6D8FC20D" w14:textId="77777777" w:rsidR="00F026F7" w:rsidRDefault="00F026F7" w:rsidP="00F026F7">
      <w:pPr>
        <w:ind w:left="480" w:firstLineChars="0" w:firstLine="0"/>
      </w:pPr>
      <w:r>
        <w:t>R3(config)#router ospf 1</w:t>
      </w:r>
    </w:p>
    <w:p w14:paraId="3F145493" w14:textId="77777777" w:rsidR="00F026F7" w:rsidRDefault="00F026F7" w:rsidP="00F026F7">
      <w:pPr>
        <w:ind w:left="480" w:firstLineChars="0" w:firstLine="0"/>
      </w:pPr>
      <w:r>
        <w:t>R3(config-ospf)#network 23.1.1.3 0.0.0.255 area 0</w:t>
      </w:r>
    </w:p>
    <w:p w14:paraId="09FD5BF4" w14:textId="77777777" w:rsidR="00F026F7" w:rsidRDefault="00F026F7" w:rsidP="00F026F7">
      <w:pPr>
        <w:ind w:left="480" w:firstLineChars="0" w:firstLine="0"/>
      </w:pPr>
      <w:r>
        <w:t>R3(config-ospf)#network 34.1.1.3 0.0.0.255 area 0</w:t>
      </w:r>
    </w:p>
    <w:p w14:paraId="57BD5D3B" w14:textId="77777777" w:rsidR="00F026F7" w:rsidRDefault="00F026F7" w:rsidP="00F026F7">
      <w:pPr>
        <w:ind w:left="480" w:firstLineChars="0" w:firstLine="0"/>
      </w:pPr>
      <w:r>
        <w:lastRenderedPageBreak/>
        <w:t>R3(config-ospf)#network 192.168.1.0 0.0.0.255 area 0</w:t>
      </w:r>
    </w:p>
    <w:p w14:paraId="16AE861D" w14:textId="77777777" w:rsidR="00F026F7" w:rsidRDefault="00F026F7" w:rsidP="00F026F7">
      <w:pPr>
        <w:ind w:left="480" w:firstLineChars="0" w:firstLine="0"/>
      </w:pPr>
      <w:r>
        <w:t>R3(config-ospf)#exit</w:t>
      </w:r>
    </w:p>
    <w:p w14:paraId="405BCCAB" w14:textId="77777777" w:rsidR="00F026F7" w:rsidRDefault="00F026F7" w:rsidP="00F026F7">
      <w:pPr>
        <w:ind w:firstLineChars="0" w:firstLine="0"/>
      </w:pPr>
    </w:p>
    <w:p w14:paraId="1CC79690" w14:textId="77777777" w:rsidR="00F026F7" w:rsidRDefault="00F026F7" w:rsidP="00F026F7">
      <w:pPr>
        <w:ind w:left="480" w:firstLineChars="0" w:firstLine="0"/>
      </w:pPr>
      <w:r>
        <w:t>R4(config)#router ospf 1</w:t>
      </w:r>
    </w:p>
    <w:p w14:paraId="2FE7CF01" w14:textId="77777777" w:rsidR="00F026F7" w:rsidRDefault="00F026F7" w:rsidP="00F026F7">
      <w:pPr>
        <w:ind w:left="480" w:firstLineChars="0" w:firstLine="0"/>
      </w:pPr>
      <w:r>
        <w:t>R4(config-ospf)#network 34.1.1.4 0.0.0.255 area 0</w:t>
      </w:r>
    </w:p>
    <w:p w14:paraId="6AFD3825" w14:textId="77777777" w:rsidR="00F026F7" w:rsidRDefault="00F026F7" w:rsidP="00F026F7">
      <w:pPr>
        <w:ind w:left="480" w:firstLineChars="0" w:firstLine="0"/>
      </w:pPr>
      <w:r>
        <w:t>R4(config-ospf)#network 14.1.1.4 0.0.0.255 area 0</w:t>
      </w:r>
    </w:p>
    <w:p w14:paraId="0F5FDB08" w14:textId="77777777" w:rsidR="00F026F7" w:rsidRDefault="00F026F7" w:rsidP="00F026F7">
      <w:pPr>
        <w:ind w:left="480" w:firstLineChars="0" w:firstLine="0"/>
      </w:pPr>
      <w:r>
        <w:t>R4(config-ospf)#exit</w:t>
      </w:r>
    </w:p>
    <w:p w14:paraId="6B62717C" w14:textId="77777777" w:rsidR="00F026F7" w:rsidRDefault="00F026F7" w:rsidP="00F026F7">
      <w:pPr>
        <w:ind w:left="480" w:firstLineChars="0" w:firstLine="0"/>
      </w:pPr>
      <w:r>
        <w:rPr>
          <w:rFonts w:hint="eastAsia"/>
        </w:rPr>
        <w:t>查看</w:t>
      </w:r>
      <w:r>
        <w:rPr>
          <w:rFonts w:hint="eastAsia"/>
        </w:rPr>
        <w:t>R1</w:t>
      </w:r>
      <w:r>
        <w:rPr>
          <w:rFonts w:hint="eastAsia"/>
        </w:rPr>
        <w:t>的</w:t>
      </w:r>
      <w:r>
        <w:t>路由</w:t>
      </w:r>
      <w:r>
        <w:rPr>
          <w:rFonts w:hint="eastAsia"/>
        </w:rPr>
        <w:t>表</w:t>
      </w:r>
    </w:p>
    <w:p w14:paraId="3AA88900" w14:textId="77777777" w:rsidR="00F026F7" w:rsidRDefault="00F026F7" w:rsidP="00F026F7">
      <w:pPr>
        <w:ind w:left="480" w:firstLineChars="0" w:firstLine="0"/>
        <w:jc w:val="center"/>
      </w:pPr>
      <w:r>
        <w:rPr>
          <w:noProof/>
        </w:rPr>
        <w:drawing>
          <wp:inline distT="0" distB="0" distL="0" distR="0" wp14:anchorId="3DA67A8A" wp14:editId="36B7D15B">
            <wp:extent cx="5543550" cy="198247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43550" cy="1982470"/>
                    </a:xfrm>
                    <a:prstGeom prst="rect">
                      <a:avLst/>
                    </a:prstGeom>
                  </pic:spPr>
                </pic:pic>
              </a:graphicData>
            </a:graphic>
          </wp:inline>
        </w:drawing>
      </w:r>
    </w:p>
    <w:p w14:paraId="6E9C8EA7" w14:textId="77777777" w:rsidR="00F026F7" w:rsidRDefault="00F026F7" w:rsidP="00F026F7">
      <w:pPr>
        <w:ind w:left="480" w:firstLineChars="0" w:firstLine="0"/>
      </w:pPr>
      <w:r>
        <w:rPr>
          <w:rFonts w:hint="eastAsia"/>
        </w:rPr>
        <w:t>R2</w:t>
      </w:r>
      <w:r>
        <w:rPr>
          <w:rFonts w:hint="eastAsia"/>
        </w:rPr>
        <w:t>的</w:t>
      </w:r>
      <w:r>
        <w:t>路由表：</w:t>
      </w:r>
    </w:p>
    <w:p w14:paraId="07198BB7" w14:textId="77777777" w:rsidR="00F026F7" w:rsidRDefault="00F026F7" w:rsidP="00F026F7">
      <w:pPr>
        <w:ind w:left="480" w:firstLineChars="0" w:firstLine="0"/>
      </w:pPr>
      <w:r>
        <w:rPr>
          <w:noProof/>
        </w:rPr>
        <w:drawing>
          <wp:inline distT="0" distB="0" distL="0" distR="0" wp14:anchorId="44E76600" wp14:editId="7C40F4F3">
            <wp:extent cx="5543550" cy="1753235"/>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43550" cy="1753235"/>
                    </a:xfrm>
                    <a:prstGeom prst="rect">
                      <a:avLst/>
                    </a:prstGeom>
                  </pic:spPr>
                </pic:pic>
              </a:graphicData>
            </a:graphic>
          </wp:inline>
        </w:drawing>
      </w:r>
    </w:p>
    <w:p w14:paraId="7A11A672" w14:textId="77777777" w:rsidR="00F026F7" w:rsidRDefault="00F026F7" w:rsidP="00F026F7">
      <w:pPr>
        <w:ind w:left="480" w:firstLineChars="0" w:firstLine="0"/>
      </w:pPr>
      <w:r>
        <w:rPr>
          <w:rFonts w:hint="eastAsia"/>
        </w:rPr>
        <w:t>在</w:t>
      </w:r>
      <w:r>
        <w:rPr>
          <w:rFonts w:hint="eastAsia"/>
        </w:rPr>
        <w:t>R1</w:t>
      </w:r>
      <w:r>
        <w:rPr>
          <w:rFonts w:hint="eastAsia"/>
        </w:rPr>
        <w:t>和</w:t>
      </w:r>
      <w:r>
        <w:rPr>
          <w:rFonts w:hint="eastAsia"/>
        </w:rPr>
        <w:t>R2</w:t>
      </w:r>
      <w:r>
        <w:rPr>
          <w:rFonts w:hint="eastAsia"/>
        </w:rPr>
        <w:t>之间</w:t>
      </w:r>
      <w:r>
        <w:t>建立隧道：</w:t>
      </w:r>
    </w:p>
    <w:p w14:paraId="122B61BF" w14:textId="77777777" w:rsidR="00F026F7" w:rsidRDefault="00F026F7" w:rsidP="00F026F7">
      <w:pPr>
        <w:ind w:left="480" w:firstLineChars="0" w:firstLine="0"/>
      </w:pPr>
      <w:r>
        <w:t xml:space="preserve">R1(config)#crypto ike key maipu any </w:t>
      </w:r>
    </w:p>
    <w:p w14:paraId="25519975" w14:textId="77777777" w:rsidR="00F026F7" w:rsidRDefault="00F026F7" w:rsidP="00F026F7">
      <w:pPr>
        <w:ind w:left="480" w:firstLineChars="0" w:firstLine="0"/>
      </w:pPr>
      <w:r>
        <w:t>R1(config)#crypto ike proposal 1</w:t>
      </w:r>
    </w:p>
    <w:p w14:paraId="4678D267" w14:textId="77777777" w:rsidR="00F026F7" w:rsidRDefault="00F026F7" w:rsidP="00F026F7">
      <w:pPr>
        <w:ind w:left="480" w:firstLineChars="0" w:firstLine="0"/>
      </w:pPr>
      <w:r>
        <w:t>R1(config-ike-prop)#integrity md5</w:t>
      </w:r>
    </w:p>
    <w:p w14:paraId="242C9C66" w14:textId="77777777" w:rsidR="00F026F7" w:rsidRDefault="00F026F7" w:rsidP="00F026F7">
      <w:pPr>
        <w:ind w:left="480" w:firstLineChars="0" w:firstLine="0"/>
      </w:pPr>
      <w:r>
        <w:t>R1(config-ike-prop)#encryption 3des</w:t>
      </w:r>
    </w:p>
    <w:p w14:paraId="5E78CCDE" w14:textId="77777777" w:rsidR="00F026F7" w:rsidRDefault="00F026F7" w:rsidP="00F026F7">
      <w:pPr>
        <w:ind w:left="480" w:firstLineChars="0" w:firstLine="0"/>
      </w:pPr>
      <w:r>
        <w:lastRenderedPageBreak/>
        <w:t>R1(config-ike-prop)#exit</w:t>
      </w:r>
    </w:p>
    <w:p w14:paraId="5B585C5B" w14:textId="77777777" w:rsidR="00F026F7" w:rsidRDefault="00F026F7" w:rsidP="00F026F7">
      <w:pPr>
        <w:ind w:left="480" w:firstLineChars="0" w:firstLine="0"/>
      </w:pPr>
      <w:r>
        <w:t>R1(config)#crypto ipsec proposal 1</w:t>
      </w:r>
    </w:p>
    <w:p w14:paraId="67DBE4A0" w14:textId="77777777" w:rsidR="00F026F7" w:rsidRDefault="00F026F7" w:rsidP="00F026F7">
      <w:pPr>
        <w:ind w:left="480" w:firstLineChars="0" w:firstLine="0"/>
      </w:pPr>
      <w:r>
        <w:t>R1(config-ipsec-prop)#esp 3des md5</w:t>
      </w:r>
    </w:p>
    <w:p w14:paraId="79DEB898" w14:textId="77777777" w:rsidR="00F026F7" w:rsidRDefault="00F026F7" w:rsidP="00F026F7">
      <w:pPr>
        <w:ind w:left="480" w:firstLineChars="0" w:firstLine="0"/>
      </w:pPr>
      <w:r>
        <w:t>R1(config-ipsec-prop)#exit</w:t>
      </w:r>
    </w:p>
    <w:p w14:paraId="705CA3B0" w14:textId="77777777" w:rsidR="00F026F7" w:rsidRDefault="00F026F7" w:rsidP="00F026F7">
      <w:pPr>
        <w:ind w:left="480" w:firstLineChars="0" w:firstLine="0"/>
      </w:pPr>
      <w:r>
        <w:t>R1(config)#crypto tunnel t1</w:t>
      </w:r>
    </w:p>
    <w:p w14:paraId="2D009C89" w14:textId="77777777" w:rsidR="00F026F7" w:rsidRDefault="00F026F7" w:rsidP="00F026F7">
      <w:pPr>
        <w:ind w:left="480" w:firstLineChars="0" w:firstLine="0"/>
      </w:pPr>
      <w:r>
        <w:t xml:space="preserve">R1(config-tunnel)#peer any </w:t>
      </w:r>
    </w:p>
    <w:p w14:paraId="0B820884" w14:textId="77777777" w:rsidR="00F026F7" w:rsidRDefault="00F026F7" w:rsidP="00F026F7">
      <w:pPr>
        <w:ind w:left="480" w:firstLineChars="0" w:firstLine="0"/>
      </w:pPr>
      <w:r>
        <w:t>R1(config-tunnel)#local address 12.1.1.1</w:t>
      </w:r>
    </w:p>
    <w:p w14:paraId="168D7424" w14:textId="77777777" w:rsidR="00F026F7" w:rsidRDefault="00F026F7" w:rsidP="00F026F7">
      <w:pPr>
        <w:ind w:left="480" w:firstLineChars="0" w:firstLine="0"/>
      </w:pPr>
      <w:r>
        <w:t>R1(config-tunnel)#set ike proposal 1</w:t>
      </w:r>
    </w:p>
    <w:p w14:paraId="4BAD47CB" w14:textId="77777777" w:rsidR="00F026F7" w:rsidRDefault="00F026F7" w:rsidP="00F026F7">
      <w:pPr>
        <w:ind w:left="480" w:firstLineChars="0" w:firstLine="0"/>
      </w:pPr>
      <w:r>
        <w:t>R1(config-tunnel)#set ipsec proposal 1</w:t>
      </w:r>
    </w:p>
    <w:p w14:paraId="51A811DC" w14:textId="77777777" w:rsidR="00F026F7" w:rsidRDefault="00F026F7" w:rsidP="00F026F7">
      <w:pPr>
        <w:ind w:left="480" w:firstLineChars="0" w:firstLine="0"/>
      </w:pPr>
      <w:r>
        <w:t>R1(config-tunnel)#exit</w:t>
      </w:r>
    </w:p>
    <w:p w14:paraId="37C1F9F7" w14:textId="77777777" w:rsidR="00F026F7" w:rsidRDefault="00F026F7" w:rsidP="00F026F7">
      <w:pPr>
        <w:ind w:left="480" w:firstLineChars="0" w:firstLine="0"/>
      </w:pPr>
      <w:r>
        <w:t>R1(config)#crypto policy p1</w:t>
      </w:r>
    </w:p>
    <w:p w14:paraId="279F58CA" w14:textId="77777777" w:rsidR="00F026F7" w:rsidRPr="00ED3D52" w:rsidRDefault="00F026F7" w:rsidP="00F026F7">
      <w:pPr>
        <w:ind w:left="480" w:firstLineChars="0" w:firstLine="0"/>
        <w:rPr>
          <w:b/>
        </w:rPr>
      </w:pPr>
      <w:r>
        <w:t>R1(config-policy)#</w:t>
      </w:r>
      <w:r w:rsidRPr="00ED3D52">
        <w:rPr>
          <w:b/>
        </w:rPr>
        <w:t>flow 10.1.1.0 255.255.255.0 192.168.1.0 255.255.255.0 ip tunnel t1 bypass</w:t>
      </w:r>
      <w:r>
        <w:rPr>
          <w:b/>
        </w:rPr>
        <w:tab/>
      </w:r>
      <w:r>
        <w:rPr>
          <w:b/>
        </w:rPr>
        <w:tab/>
      </w:r>
      <w:r>
        <w:rPr>
          <w:b/>
        </w:rPr>
        <w:tab/>
      </w:r>
      <w:r>
        <w:rPr>
          <w:b/>
        </w:rPr>
        <w:tab/>
      </w:r>
      <w:r>
        <w:rPr>
          <w:b/>
        </w:rPr>
        <w:tab/>
      </w:r>
      <w:r>
        <w:rPr>
          <w:b/>
        </w:rPr>
        <w:tab/>
      </w:r>
      <w:r w:rsidRPr="00ED3D52">
        <w:rPr>
          <w:b/>
        </w:rPr>
        <w:t>//</w:t>
      </w:r>
      <w:r w:rsidRPr="00ED3D52">
        <w:rPr>
          <w:rFonts w:hint="eastAsia"/>
          <w:b/>
        </w:rPr>
        <w:t>参数</w:t>
      </w:r>
      <w:r w:rsidRPr="00ED3D52">
        <w:rPr>
          <w:b/>
        </w:rPr>
        <w:t>bypass</w:t>
      </w:r>
      <w:r w:rsidRPr="00ED3D52">
        <w:rPr>
          <w:b/>
        </w:rPr>
        <w:t>表示隧道不存在时</w:t>
      </w:r>
      <w:r w:rsidRPr="00ED3D52">
        <w:rPr>
          <w:rFonts w:hint="eastAsia"/>
          <w:b/>
        </w:rPr>
        <w:t>忽略</w:t>
      </w:r>
      <w:r w:rsidRPr="00ED3D52">
        <w:rPr>
          <w:b/>
        </w:rPr>
        <w:t>该条策略</w:t>
      </w:r>
    </w:p>
    <w:p w14:paraId="271E11FB" w14:textId="77777777" w:rsidR="00F026F7" w:rsidRPr="003431EC" w:rsidRDefault="00F026F7" w:rsidP="00F026F7">
      <w:pPr>
        <w:ind w:left="480" w:firstLineChars="0" w:firstLine="0"/>
        <w:rPr>
          <w:b/>
        </w:rPr>
      </w:pPr>
      <w:r>
        <w:t>R1(config-policy)#</w:t>
      </w:r>
      <w:r w:rsidRPr="003431EC">
        <w:t xml:space="preserve"> </w:t>
      </w:r>
      <w:r w:rsidRPr="003431EC">
        <w:rPr>
          <w:b/>
        </w:rPr>
        <w:t>set reverse-route</w:t>
      </w:r>
      <w:r w:rsidRPr="003431EC">
        <w:rPr>
          <w:b/>
        </w:rPr>
        <w:tab/>
      </w:r>
      <w:r w:rsidRPr="003431EC">
        <w:rPr>
          <w:b/>
        </w:rPr>
        <w:tab/>
      </w:r>
      <w:r w:rsidRPr="003431EC">
        <w:rPr>
          <w:b/>
        </w:rPr>
        <w:tab/>
        <w:t>//</w:t>
      </w:r>
      <w:r w:rsidRPr="003431EC">
        <w:rPr>
          <w:rFonts w:hint="eastAsia"/>
          <w:b/>
        </w:rPr>
        <w:t>设置</w:t>
      </w:r>
      <w:r w:rsidRPr="003431EC">
        <w:rPr>
          <w:b/>
        </w:rPr>
        <w:t>反向路由注入</w:t>
      </w:r>
    </w:p>
    <w:p w14:paraId="47A4806E" w14:textId="77777777" w:rsidR="00F026F7" w:rsidRDefault="00F026F7" w:rsidP="00F026F7">
      <w:pPr>
        <w:ind w:firstLineChars="0" w:firstLine="0"/>
      </w:pPr>
    </w:p>
    <w:p w14:paraId="0CDFE949" w14:textId="77777777" w:rsidR="00F026F7" w:rsidRDefault="00F026F7" w:rsidP="00F026F7">
      <w:pPr>
        <w:ind w:left="480" w:firstLineChars="0" w:firstLine="0"/>
      </w:pPr>
      <w:r>
        <w:t>R2(config)#crypto ike key maipu address 12.1.1.1</w:t>
      </w:r>
    </w:p>
    <w:p w14:paraId="05054986" w14:textId="77777777" w:rsidR="00F026F7" w:rsidRDefault="00F026F7" w:rsidP="00F026F7">
      <w:pPr>
        <w:ind w:left="480" w:firstLineChars="0" w:firstLine="0"/>
      </w:pPr>
      <w:r>
        <w:t>R2(config)#crypto ike proposal 1</w:t>
      </w:r>
    </w:p>
    <w:p w14:paraId="36E24F67" w14:textId="77777777" w:rsidR="00F026F7" w:rsidRDefault="00F026F7" w:rsidP="00F026F7">
      <w:pPr>
        <w:ind w:left="480" w:firstLineChars="0" w:firstLine="0"/>
      </w:pPr>
      <w:r>
        <w:t>R2(config-ike-prop)#encryption 3des</w:t>
      </w:r>
    </w:p>
    <w:p w14:paraId="230D0553" w14:textId="77777777" w:rsidR="00F026F7" w:rsidRDefault="00F026F7" w:rsidP="00F026F7">
      <w:pPr>
        <w:ind w:left="480" w:firstLineChars="0" w:firstLine="0"/>
      </w:pPr>
      <w:r>
        <w:t>R2(config-ike-prop)#integrity md5</w:t>
      </w:r>
    </w:p>
    <w:p w14:paraId="45921200" w14:textId="77777777" w:rsidR="00F026F7" w:rsidRDefault="00F026F7" w:rsidP="00F026F7">
      <w:pPr>
        <w:ind w:left="480" w:firstLineChars="0" w:firstLine="0"/>
      </w:pPr>
      <w:r>
        <w:t>R2(config-ike-prop)#exit</w:t>
      </w:r>
    </w:p>
    <w:p w14:paraId="0FC96378" w14:textId="77777777" w:rsidR="00F026F7" w:rsidRDefault="00F026F7" w:rsidP="00F026F7">
      <w:pPr>
        <w:ind w:left="480" w:firstLineChars="0" w:firstLine="0"/>
      </w:pPr>
      <w:r>
        <w:t>R2(config)#crypto ipsec proposal 1</w:t>
      </w:r>
    </w:p>
    <w:p w14:paraId="3BF9A16D" w14:textId="77777777" w:rsidR="00F026F7" w:rsidRDefault="00F026F7" w:rsidP="00F026F7">
      <w:pPr>
        <w:ind w:left="480" w:firstLineChars="0" w:firstLine="0"/>
      </w:pPr>
      <w:r>
        <w:t>R2(config-ipsec-prop)#esp 3des md5</w:t>
      </w:r>
    </w:p>
    <w:p w14:paraId="72B29A3A" w14:textId="77777777" w:rsidR="00F026F7" w:rsidRDefault="00F026F7" w:rsidP="00F026F7">
      <w:pPr>
        <w:ind w:left="480" w:firstLineChars="0" w:firstLine="0"/>
      </w:pPr>
      <w:r>
        <w:t>R2(config-ipsec-prop)#exit</w:t>
      </w:r>
    </w:p>
    <w:p w14:paraId="48D395C9" w14:textId="77777777" w:rsidR="00F026F7" w:rsidRDefault="00F026F7" w:rsidP="00F026F7">
      <w:pPr>
        <w:ind w:left="480" w:firstLineChars="0" w:firstLine="0"/>
      </w:pPr>
      <w:r>
        <w:t>R2(config)#crypto tunnel t1</w:t>
      </w:r>
    </w:p>
    <w:p w14:paraId="78261D74" w14:textId="77777777" w:rsidR="00F026F7" w:rsidRDefault="00F026F7" w:rsidP="00F026F7">
      <w:pPr>
        <w:ind w:left="480" w:firstLineChars="0" w:firstLine="0"/>
      </w:pPr>
      <w:r>
        <w:t>R2(config-tunnel)#peer address 12.1.1.1</w:t>
      </w:r>
    </w:p>
    <w:p w14:paraId="6944D862" w14:textId="77777777" w:rsidR="00F026F7" w:rsidRDefault="00F026F7" w:rsidP="00F026F7">
      <w:pPr>
        <w:ind w:left="480" w:firstLineChars="0" w:firstLine="0"/>
      </w:pPr>
      <w:r>
        <w:t>R2(config-tunnel)#local address 12.1.1.2</w:t>
      </w:r>
    </w:p>
    <w:p w14:paraId="112E2183" w14:textId="77777777" w:rsidR="00F026F7" w:rsidRDefault="00F026F7" w:rsidP="00F026F7">
      <w:pPr>
        <w:ind w:left="480" w:firstLineChars="0" w:firstLine="0"/>
      </w:pPr>
      <w:r>
        <w:t>R2(config-tunnel)#set ike proposal 1</w:t>
      </w:r>
    </w:p>
    <w:p w14:paraId="31C8665F" w14:textId="77777777" w:rsidR="00F026F7" w:rsidRDefault="00F026F7" w:rsidP="00F026F7">
      <w:pPr>
        <w:ind w:left="480" w:firstLineChars="0" w:firstLine="0"/>
      </w:pPr>
      <w:r>
        <w:lastRenderedPageBreak/>
        <w:t>R2(config-tunnel)#set ipsec proposal 1</w:t>
      </w:r>
    </w:p>
    <w:p w14:paraId="700C24CC" w14:textId="77777777" w:rsidR="00F026F7" w:rsidRPr="003431EC" w:rsidRDefault="00F026F7" w:rsidP="00F026F7">
      <w:pPr>
        <w:ind w:left="480" w:firstLineChars="0" w:firstLine="0"/>
        <w:rPr>
          <w:b/>
        </w:rPr>
      </w:pPr>
      <w:r>
        <w:t>R2(config-tunnel)#</w:t>
      </w:r>
      <w:r w:rsidRPr="003431EC">
        <w:rPr>
          <w:b/>
        </w:rPr>
        <w:t xml:space="preserve">set auto-up </w:t>
      </w:r>
      <w:r w:rsidRPr="003431EC">
        <w:rPr>
          <w:b/>
        </w:rPr>
        <w:tab/>
      </w:r>
      <w:r w:rsidRPr="003431EC">
        <w:rPr>
          <w:b/>
        </w:rPr>
        <w:tab/>
      </w:r>
      <w:r w:rsidRPr="003431EC">
        <w:rPr>
          <w:b/>
        </w:rPr>
        <w:tab/>
      </w:r>
      <w:r w:rsidRPr="003431EC">
        <w:rPr>
          <w:b/>
        </w:rPr>
        <w:tab/>
      </w:r>
      <w:r w:rsidRPr="003431EC">
        <w:rPr>
          <w:b/>
        </w:rPr>
        <w:tab/>
        <w:t>//</w:t>
      </w:r>
      <w:r w:rsidRPr="003431EC">
        <w:rPr>
          <w:rFonts w:hint="eastAsia"/>
          <w:b/>
        </w:rPr>
        <w:t>分行</w:t>
      </w:r>
      <w:r w:rsidRPr="003431EC">
        <w:rPr>
          <w:b/>
        </w:rPr>
        <w:t>自动发起建立隧道</w:t>
      </w:r>
    </w:p>
    <w:p w14:paraId="1CECA198" w14:textId="77777777" w:rsidR="00F026F7" w:rsidRDefault="00F026F7" w:rsidP="00F026F7">
      <w:pPr>
        <w:ind w:left="480" w:firstLineChars="0" w:firstLine="0"/>
      </w:pPr>
      <w:r>
        <w:t>R2(config-tunnel)#exit</w:t>
      </w:r>
    </w:p>
    <w:p w14:paraId="3D0004E2" w14:textId="77777777" w:rsidR="00F026F7" w:rsidRDefault="00F026F7" w:rsidP="00F026F7">
      <w:pPr>
        <w:ind w:left="480" w:firstLineChars="0" w:firstLine="0"/>
      </w:pPr>
      <w:r>
        <w:t>R2(config)#crypto policy p1</w:t>
      </w:r>
    </w:p>
    <w:p w14:paraId="44C82293" w14:textId="77777777" w:rsidR="00F026F7" w:rsidRDefault="00F026F7" w:rsidP="00F026F7">
      <w:pPr>
        <w:ind w:left="480" w:firstLineChars="0" w:firstLine="0"/>
      </w:pPr>
      <w:r>
        <w:t>R2(config-policy)#flow 192.168.1.0 255.255.255.0 10.1.1.0 255.255.255.0 ip tunnel t1 bypass</w:t>
      </w:r>
    </w:p>
    <w:p w14:paraId="4CE33E63" w14:textId="77777777" w:rsidR="00F026F7" w:rsidRDefault="00F026F7" w:rsidP="00F026F7">
      <w:pPr>
        <w:ind w:left="480" w:firstLineChars="0" w:firstLine="0"/>
      </w:pPr>
      <w:r>
        <w:t>R2(config-policy)#</w:t>
      </w:r>
      <w:r w:rsidRPr="003431EC">
        <w:t>set reverse-route</w:t>
      </w:r>
    </w:p>
    <w:p w14:paraId="44DD45C3" w14:textId="77777777" w:rsidR="00F026F7" w:rsidRDefault="00F026F7" w:rsidP="00F026F7">
      <w:pPr>
        <w:ind w:left="480" w:firstLineChars="0" w:firstLine="0"/>
      </w:pPr>
      <w:r>
        <w:t>R2(config-policy)#exit</w:t>
      </w:r>
    </w:p>
    <w:p w14:paraId="77CA35F5" w14:textId="77777777" w:rsidR="00F026F7" w:rsidRDefault="00F026F7" w:rsidP="00F026F7">
      <w:pPr>
        <w:ind w:left="480" w:firstLineChars="0" w:firstLine="0"/>
      </w:pPr>
      <w:r>
        <w:rPr>
          <w:rFonts w:hint="eastAsia"/>
        </w:rPr>
        <w:t>由于</w:t>
      </w:r>
      <w:r>
        <w:rPr>
          <w:rFonts w:hint="eastAsia"/>
        </w:rPr>
        <w:t>g0</w:t>
      </w:r>
      <w:r>
        <w:rPr>
          <w:rFonts w:hint="eastAsia"/>
        </w:rPr>
        <w:t>接口</w:t>
      </w:r>
      <w:r>
        <w:t>设置的备份接口为</w:t>
      </w:r>
      <w:r>
        <w:rPr>
          <w:rFonts w:hint="eastAsia"/>
        </w:rPr>
        <w:t>g1</w:t>
      </w:r>
      <w:r>
        <w:rPr>
          <w:rFonts w:hint="eastAsia"/>
        </w:rPr>
        <w:t>，</w:t>
      </w:r>
      <w:r>
        <w:t>正常情况下</w:t>
      </w:r>
      <w:r>
        <w:rPr>
          <w:rFonts w:hint="eastAsia"/>
        </w:rPr>
        <w:t>隧道</w:t>
      </w:r>
      <w:r>
        <w:t>是拆除状态</w:t>
      </w:r>
      <w:r>
        <w:rPr>
          <w:rFonts w:hint="eastAsia"/>
        </w:rPr>
        <w:t>。</w:t>
      </w:r>
      <w:r>
        <w:t>查看</w:t>
      </w:r>
      <w:r>
        <w:rPr>
          <w:rFonts w:hint="eastAsia"/>
        </w:rPr>
        <w:t>R1</w:t>
      </w:r>
      <w:r>
        <w:rPr>
          <w:rFonts w:hint="eastAsia"/>
        </w:rPr>
        <w:t>的</w:t>
      </w:r>
      <w:r>
        <w:t>路由表：</w:t>
      </w:r>
    </w:p>
    <w:p w14:paraId="2384FC54" w14:textId="77777777" w:rsidR="00F026F7" w:rsidRDefault="00F026F7" w:rsidP="00F026F7">
      <w:pPr>
        <w:ind w:left="480" w:firstLineChars="0" w:firstLine="0"/>
      </w:pPr>
      <w:r>
        <w:rPr>
          <w:noProof/>
        </w:rPr>
        <w:drawing>
          <wp:inline distT="0" distB="0" distL="0" distR="0" wp14:anchorId="6301FE25" wp14:editId="5E7FB29F">
            <wp:extent cx="5543550" cy="198818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43550" cy="1988185"/>
                    </a:xfrm>
                    <a:prstGeom prst="rect">
                      <a:avLst/>
                    </a:prstGeom>
                  </pic:spPr>
                </pic:pic>
              </a:graphicData>
            </a:graphic>
          </wp:inline>
        </w:drawing>
      </w:r>
    </w:p>
    <w:p w14:paraId="3FD0F3F7" w14:textId="77777777" w:rsidR="00F026F7" w:rsidRDefault="00F026F7" w:rsidP="00F026F7">
      <w:pPr>
        <w:ind w:left="480" w:firstLineChars="0" w:firstLine="0"/>
      </w:pPr>
      <w:r>
        <w:rPr>
          <w:noProof/>
        </w:rPr>
        <w:drawing>
          <wp:inline distT="0" distB="0" distL="0" distR="0" wp14:anchorId="63F46E27" wp14:editId="3332B9B1">
            <wp:extent cx="5543550" cy="1529715"/>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43550" cy="1529715"/>
                    </a:xfrm>
                    <a:prstGeom prst="rect">
                      <a:avLst/>
                    </a:prstGeom>
                  </pic:spPr>
                </pic:pic>
              </a:graphicData>
            </a:graphic>
          </wp:inline>
        </w:drawing>
      </w:r>
    </w:p>
    <w:p w14:paraId="4E2C0F37" w14:textId="77777777" w:rsidR="00F026F7" w:rsidRDefault="00F026F7" w:rsidP="00F026F7">
      <w:pPr>
        <w:ind w:left="480" w:firstLineChars="0" w:firstLine="0"/>
      </w:pPr>
      <w:r>
        <w:rPr>
          <w:rFonts w:hint="eastAsia"/>
        </w:rPr>
        <w:t>现在</w:t>
      </w:r>
      <w:r>
        <w:t>将</w:t>
      </w:r>
      <w:r>
        <w:t>R1</w:t>
      </w:r>
      <w:r>
        <w:rPr>
          <w:rFonts w:hint="eastAsia"/>
        </w:rPr>
        <w:t>的</w:t>
      </w:r>
      <w:r>
        <w:rPr>
          <w:rFonts w:hint="eastAsia"/>
        </w:rPr>
        <w:t>g0</w:t>
      </w:r>
      <w:r>
        <w:rPr>
          <w:rFonts w:hint="eastAsia"/>
        </w:rPr>
        <w:t>接口</w:t>
      </w:r>
      <w:r>
        <w:t>down</w:t>
      </w:r>
      <w:r>
        <w:t>掉。</w:t>
      </w:r>
    </w:p>
    <w:p w14:paraId="0B508B93" w14:textId="77777777" w:rsidR="00F026F7" w:rsidRDefault="00F026F7" w:rsidP="00F026F7">
      <w:pPr>
        <w:ind w:left="480" w:firstLineChars="0" w:firstLine="0"/>
      </w:pPr>
      <w:r>
        <w:rPr>
          <w:noProof/>
        </w:rPr>
        <w:drawing>
          <wp:inline distT="0" distB="0" distL="0" distR="0" wp14:anchorId="3C0A87E1" wp14:editId="7B0B8EA3">
            <wp:extent cx="5486400" cy="742950"/>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86400" cy="742950"/>
                    </a:xfrm>
                    <a:prstGeom prst="rect">
                      <a:avLst/>
                    </a:prstGeom>
                  </pic:spPr>
                </pic:pic>
              </a:graphicData>
            </a:graphic>
          </wp:inline>
        </w:drawing>
      </w:r>
    </w:p>
    <w:p w14:paraId="2C072AAB" w14:textId="77777777" w:rsidR="00F026F7" w:rsidRDefault="00F026F7" w:rsidP="00F026F7">
      <w:pPr>
        <w:ind w:left="480" w:firstLineChars="0" w:firstLine="0"/>
      </w:pPr>
      <w:r>
        <w:rPr>
          <w:rFonts w:hint="eastAsia"/>
        </w:rPr>
        <w:t>查看</w:t>
      </w:r>
      <w:r>
        <w:t>隧道是否起来</w:t>
      </w:r>
      <w:r>
        <w:rPr>
          <w:rFonts w:hint="eastAsia"/>
        </w:rPr>
        <w:t>：</w:t>
      </w:r>
    </w:p>
    <w:p w14:paraId="29FCB8AA" w14:textId="77777777" w:rsidR="00F026F7" w:rsidRDefault="00F026F7" w:rsidP="00F026F7">
      <w:pPr>
        <w:ind w:left="480" w:firstLineChars="0" w:firstLine="0"/>
      </w:pPr>
      <w:r>
        <w:rPr>
          <w:noProof/>
        </w:rPr>
        <w:lastRenderedPageBreak/>
        <w:drawing>
          <wp:inline distT="0" distB="0" distL="0" distR="0" wp14:anchorId="056C037F" wp14:editId="1BCED16B">
            <wp:extent cx="5543550" cy="62928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43550" cy="629285"/>
                    </a:xfrm>
                    <a:prstGeom prst="rect">
                      <a:avLst/>
                    </a:prstGeom>
                  </pic:spPr>
                </pic:pic>
              </a:graphicData>
            </a:graphic>
          </wp:inline>
        </w:drawing>
      </w:r>
    </w:p>
    <w:p w14:paraId="5F4523BA" w14:textId="77777777" w:rsidR="00F026F7" w:rsidRDefault="00F026F7" w:rsidP="00F026F7">
      <w:pPr>
        <w:ind w:left="480" w:firstLineChars="0" w:firstLine="0"/>
      </w:pPr>
      <w:r>
        <w:rPr>
          <w:noProof/>
        </w:rPr>
        <w:drawing>
          <wp:inline distT="0" distB="0" distL="0" distR="0" wp14:anchorId="6844A4C6" wp14:editId="2C7234E5">
            <wp:extent cx="5543550" cy="2357120"/>
            <wp:effectExtent l="0" t="0" r="0" b="508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43550" cy="2357120"/>
                    </a:xfrm>
                    <a:prstGeom prst="rect">
                      <a:avLst/>
                    </a:prstGeom>
                  </pic:spPr>
                </pic:pic>
              </a:graphicData>
            </a:graphic>
          </wp:inline>
        </w:drawing>
      </w:r>
    </w:p>
    <w:p w14:paraId="7A788BD4" w14:textId="77777777" w:rsidR="00F026F7" w:rsidRDefault="00F026F7" w:rsidP="00F026F7">
      <w:pPr>
        <w:ind w:left="480" w:firstLineChars="0" w:firstLine="0"/>
      </w:pPr>
      <w:r>
        <w:rPr>
          <w:rFonts w:hint="eastAsia"/>
        </w:rPr>
        <w:t>隧道</w:t>
      </w:r>
      <w:r>
        <w:t>已经建立</w:t>
      </w:r>
      <w:r>
        <w:rPr>
          <w:rFonts w:hint="eastAsia"/>
        </w:rPr>
        <w:t>。现在</w:t>
      </w:r>
      <w:r>
        <w:t>查看</w:t>
      </w:r>
      <w:r>
        <w:rPr>
          <w:rFonts w:hint="eastAsia"/>
        </w:rPr>
        <w:t>R1</w:t>
      </w:r>
      <w:r>
        <w:rPr>
          <w:rFonts w:hint="eastAsia"/>
        </w:rPr>
        <w:t>的</w:t>
      </w:r>
      <w:r>
        <w:t>路由表：</w:t>
      </w:r>
    </w:p>
    <w:p w14:paraId="7D994E7B" w14:textId="77777777" w:rsidR="00F026F7" w:rsidRDefault="00F026F7" w:rsidP="00F026F7">
      <w:pPr>
        <w:ind w:left="480" w:firstLineChars="0" w:firstLine="0"/>
      </w:pPr>
      <w:r>
        <w:rPr>
          <w:noProof/>
        </w:rPr>
        <w:drawing>
          <wp:inline distT="0" distB="0" distL="0" distR="0" wp14:anchorId="3463FD6C" wp14:editId="7AFDF5F7">
            <wp:extent cx="5543550" cy="1689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43550" cy="1689100"/>
                    </a:xfrm>
                    <a:prstGeom prst="rect">
                      <a:avLst/>
                    </a:prstGeom>
                  </pic:spPr>
                </pic:pic>
              </a:graphicData>
            </a:graphic>
          </wp:inline>
        </w:drawing>
      </w:r>
    </w:p>
    <w:p w14:paraId="7D64B84B" w14:textId="77777777" w:rsidR="00F026F7" w:rsidRDefault="00F026F7" w:rsidP="00F026F7">
      <w:pPr>
        <w:ind w:left="480" w:firstLineChars="0" w:firstLine="0"/>
      </w:pPr>
      <w:r>
        <w:rPr>
          <w:rFonts w:hint="eastAsia"/>
        </w:rPr>
        <w:t>到达</w:t>
      </w:r>
      <w:r>
        <w:t>分行</w:t>
      </w:r>
      <w:r>
        <w:rPr>
          <w:rFonts w:hint="eastAsia"/>
        </w:rPr>
        <w:t>192.168.1.0</w:t>
      </w:r>
      <w:r>
        <w:rPr>
          <w:rFonts w:hint="eastAsia"/>
        </w:rPr>
        <w:t>网段</w:t>
      </w:r>
      <w:r>
        <w:t>的路由已经</w:t>
      </w:r>
      <w:r>
        <w:rPr>
          <w:rFonts w:hint="eastAsia"/>
        </w:rPr>
        <w:t>切换</w:t>
      </w:r>
      <w:r>
        <w:t>到了备份线路</w:t>
      </w:r>
      <w:r>
        <w:rPr>
          <w:rFonts w:hint="eastAsia"/>
        </w:rPr>
        <w:t>。</w:t>
      </w:r>
    </w:p>
    <w:p w14:paraId="1BFF1FF1" w14:textId="77777777" w:rsidR="00F026F7" w:rsidRDefault="00F026F7" w:rsidP="00F026F7">
      <w:pPr>
        <w:ind w:left="480" w:firstLineChars="0" w:firstLine="0"/>
      </w:pPr>
      <w:r>
        <w:rPr>
          <w:rFonts w:hint="eastAsia"/>
        </w:rPr>
        <w:t>查看</w:t>
      </w:r>
      <w:r>
        <w:rPr>
          <w:rFonts w:hint="eastAsia"/>
        </w:rPr>
        <w:t>R2</w:t>
      </w:r>
      <w:r>
        <w:rPr>
          <w:rFonts w:hint="eastAsia"/>
        </w:rPr>
        <w:t>的</w:t>
      </w:r>
      <w:r>
        <w:t>路由表</w:t>
      </w:r>
    </w:p>
    <w:p w14:paraId="25791C6C" w14:textId="77777777" w:rsidR="00F026F7" w:rsidRDefault="00F026F7" w:rsidP="00F026F7">
      <w:pPr>
        <w:ind w:left="480" w:firstLineChars="0" w:firstLine="0"/>
      </w:pPr>
      <w:r>
        <w:rPr>
          <w:noProof/>
        </w:rPr>
        <w:drawing>
          <wp:inline distT="0" distB="0" distL="0" distR="0" wp14:anchorId="7BD20DD9" wp14:editId="446A2742">
            <wp:extent cx="5543550" cy="213995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43550" cy="2139950"/>
                    </a:xfrm>
                    <a:prstGeom prst="rect">
                      <a:avLst/>
                    </a:prstGeom>
                  </pic:spPr>
                </pic:pic>
              </a:graphicData>
            </a:graphic>
          </wp:inline>
        </w:drawing>
      </w:r>
    </w:p>
    <w:p w14:paraId="324413BB" w14:textId="77777777" w:rsidR="00F026F7" w:rsidRDefault="00F026F7" w:rsidP="00F026F7">
      <w:pPr>
        <w:ind w:left="480" w:firstLineChars="0" w:firstLine="0"/>
      </w:pPr>
      <w:r>
        <w:rPr>
          <w:rFonts w:hint="eastAsia"/>
        </w:rPr>
        <w:lastRenderedPageBreak/>
        <w:t>R3</w:t>
      </w:r>
      <w:r>
        <w:rPr>
          <w:rFonts w:hint="eastAsia"/>
        </w:rPr>
        <w:t>的</w:t>
      </w:r>
      <w:r>
        <w:t>路由表：</w:t>
      </w:r>
    </w:p>
    <w:p w14:paraId="78B5C51F" w14:textId="77777777" w:rsidR="00F026F7" w:rsidRDefault="00F026F7" w:rsidP="00F026F7">
      <w:pPr>
        <w:ind w:left="480" w:firstLineChars="0" w:firstLine="0"/>
      </w:pPr>
      <w:r>
        <w:rPr>
          <w:noProof/>
        </w:rPr>
        <w:drawing>
          <wp:inline distT="0" distB="0" distL="0" distR="0" wp14:anchorId="3770D855" wp14:editId="7F28080C">
            <wp:extent cx="5543550" cy="1778635"/>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43550" cy="1778635"/>
                    </a:xfrm>
                    <a:prstGeom prst="rect">
                      <a:avLst/>
                    </a:prstGeom>
                  </pic:spPr>
                </pic:pic>
              </a:graphicData>
            </a:graphic>
          </wp:inline>
        </w:drawing>
      </w:r>
    </w:p>
    <w:p w14:paraId="70582E72" w14:textId="77777777" w:rsidR="00F026F7" w:rsidRDefault="00F026F7" w:rsidP="00F026F7">
      <w:pPr>
        <w:ind w:left="480" w:firstLineChars="0" w:firstLine="0"/>
      </w:pPr>
      <w:r>
        <w:rPr>
          <w:rFonts w:hint="eastAsia"/>
        </w:rPr>
        <w:t>R3</w:t>
      </w:r>
      <w:r>
        <w:rPr>
          <w:rFonts w:hint="eastAsia"/>
        </w:rPr>
        <w:t>学到</w:t>
      </w:r>
      <w:r>
        <w:t>了一条</w:t>
      </w:r>
      <w:r>
        <w:rPr>
          <w:rFonts w:hint="eastAsia"/>
        </w:rPr>
        <w:t>10.1.1.0</w:t>
      </w:r>
      <w:r>
        <w:rPr>
          <w:rFonts w:hint="eastAsia"/>
        </w:rPr>
        <w:t>的外部</w:t>
      </w:r>
      <w:r>
        <w:t>路由。</w:t>
      </w:r>
    </w:p>
    <w:p w14:paraId="01FAB2BF" w14:textId="77777777" w:rsidR="00F026F7" w:rsidRPr="007828A0" w:rsidRDefault="00F026F7" w:rsidP="00F026F7">
      <w:pPr>
        <w:ind w:left="480" w:firstLineChars="0" w:firstLine="0"/>
      </w:pPr>
      <w:r>
        <w:rPr>
          <w:rFonts w:hint="eastAsia"/>
        </w:rPr>
        <w:t>在</w:t>
      </w:r>
      <w:r>
        <w:rPr>
          <w:rFonts w:hint="eastAsia"/>
        </w:rPr>
        <w:t>R1</w:t>
      </w:r>
      <w:r>
        <w:rPr>
          <w:rFonts w:hint="eastAsia"/>
        </w:rPr>
        <w:t>上</w:t>
      </w:r>
      <w:r>
        <w:rPr>
          <w:rFonts w:hint="eastAsia"/>
        </w:rPr>
        <w:t>ping</w:t>
      </w:r>
      <w:r>
        <w:rPr>
          <w:rFonts w:hint="eastAsia"/>
        </w:rPr>
        <w:t>分行</w:t>
      </w:r>
      <w:r>
        <w:t>的</w:t>
      </w:r>
      <w:r>
        <w:rPr>
          <w:rFonts w:hint="eastAsia"/>
        </w:rPr>
        <w:t>192.168.1.3</w:t>
      </w:r>
    </w:p>
    <w:p w14:paraId="09A7E916" w14:textId="77777777" w:rsidR="00F026F7" w:rsidRDefault="00F026F7" w:rsidP="00F026F7">
      <w:pPr>
        <w:ind w:left="480" w:firstLineChars="0" w:firstLine="0"/>
      </w:pPr>
      <w:r>
        <w:rPr>
          <w:noProof/>
        </w:rPr>
        <w:drawing>
          <wp:inline distT="0" distB="0" distL="0" distR="0" wp14:anchorId="3DC9A607" wp14:editId="7BF32325">
            <wp:extent cx="5543550" cy="191452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43550" cy="1914525"/>
                    </a:xfrm>
                    <a:prstGeom prst="rect">
                      <a:avLst/>
                    </a:prstGeom>
                  </pic:spPr>
                </pic:pic>
              </a:graphicData>
            </a:graphic>
          </wp:inline>
        </w:drawing>
      </w:r>
    </w:p>
    <w:p w14:paraId="09A59E1B" w14:textId="77777777" w:rsidR="00F026F7" w:rsidRDefault="00F026F7" w:rsidP="00F026F7">
      <w:pPr>
        <w:widowControl/>
        <w:spacing w:line="240" w:lineRule="auto"/>
        <w:ind w:firstLineChars="0" w:firstLine="0"/>
        <w:jc w:val="left"/>
      </w:pPr>
      <w:r>
        <w:br w:type="page"/>
      </w:r>
    </w:p>
    <w:p w14:paraId="31AF2341" w14:textId="77777777" w:rsidR="00F026F7" w:rsidRDefault="00F026F7" w:rsidP="002B2709">
      <w:pPr>
        <w:pStyle w:val="3"/>
        <w:numPr>
          <w:ilvl w:val="2"/>
          <w:numId w:val="11"/>
        </w:numPr>
      </w:pPr>
      <w:bookmarkStart w:id="95" w:name="_Toc465170360"/>
      <w:r>
        <w:rPr>
          <w:rFonts w:hint="eastAsia"/>
        </w:rPr>
        <w:lastRenderedPageBreak/>
        <w:t>IPsec</w:t>
      </w:r>
      <w:r>
        <w:t xml:space="preserve"> </w:t>
      </w:r>
      <w:r>
        <w:rPr>
          <w:rFonts w:hint="eastAsia"/>
        </w:rPr>
        <w:t>隧道分流</w:t>
      </w:r>
      <w:r>
        <w:t>备份</w:t>
      </w:r>
      <w:bookmarkEnd w:id="95"/>
    </w:p>
    <w:p w14:paraId="26E83AB4" w14:textId="77777777" w:rsidR="00F026F7" w:rsidRDefault="00F026F7" w:rsidP="00F026F7">
      <w:pPr>
        <w:ind w:left="480" w:firstLineChars="0" w:firstLine="0"/>
      </w:pPr>
      <w:r>
        <w:rPr>
          <w:rFonts w:hint="eastAsia"/>
        </w:rPr>
        <w:t>实验</w:t>
      </w:r>
      <w:r>
        <w:t>拓扑：</w:t>
      </w:r>
    </w:p>
    <w:p w14:paraId="3620BFEB" w14:textId="77777777" w:rsidR="00F026F7" w:rsidRDefault="00F026F7" w:rsidP="00F026F7">
      <w:pPr>
        <w:ind w:left="480" w:firstLineChars="0" w:firstLine="0"/>
        <w:jc w:val="center"/>
      </w:pPr>
      <w:r>
        <w:rPr>
          <w:noProof/>
        </w:rPr>
        <w:drawing>
          <wp:inline distT="0" distB="0" distL="0" distR="0" wp14:anchorId="39984305" wp14:editId="214FE4F8">
            <wp:extent cx="5543550" cy="2151380"/>
            <wp:effectExtent l="0" t="0" r="0" b="127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43550" cy="2151380"/>
                    </a:xfrm>
                    <a:prstGeom prst="rect">
                      <a:avLst/>
                    </a:prstGeom>
                  </pic:spPr>
                </pic:pic>
              </a:graphicData>
            </a:graphic>
          </wp:inline>
        </w:drawing>
      </w:r>
    </w:p>
    <w:p w14:paraId="216F5A83" w14:textId="77777777" w:rsidR="00F026F7" w:rsidRDefault="00F026F7" w:rsidP="00F026F7">
      <w:pPr>
        <w:ind w:left="480" w:firstLineChars="0" w:firstLine="0"/>
      </w:pPr>
      <w:r>
        <w:rPr>
          <w:rFonts w:hint="eastAsia"/>
        </w:rPr>
        <w:t>实验</w:t>
      </w:r>
      <w:r>
        <w:t>要求：</w:t>
      </w:r>
      <w:r>
        <w:rPr>
          <w:rFonts w:hint="eastAsia"/>
        </w:rPr>
        <w:t>办公</w:t>
      </w:r>
      <w:r>
        <w:t>网和生产网</w:t>
      </w:r>
      <w:r>
        <w:rPr>
          <w:rFonts w:hint="eastAsia"/>
        </w:rPr>
        <w:t>分别</w:t>
      </w:r>
      <w:r>
        <w:t>走上下两条线路，并相互备份。发生</w:t>
      </w:r>
      <w:r>
        <w:rPr>
          <w:rFonts w:hint="eastAsia"/>
        </w:rPr>
        <w:t>故障</w:t>
      </w:r>
      <w:r>
        <w:t>后能各自切换到备份线路。</w:t>
      </w:r>
    </w:p>
    <w:p w14:paraId="47F019A6" w14:textId="77777777" w:rsidR="00F026F7" w:rsidRDefault="00F026F7" w:rsidP="00F026F7">
      <w:pPr>
        <w:ind w:left="480" w:firstLineChars="0" w:firstLine="0"/>
      </w:pPr>
      <w:r>
        <w:t>R1(config)#interface g0</w:t>
      </w:r>
    </w:p>
    <w:p w14:paraId="6114C8C6" w14:textId="77777777" w:rsidR="00F026F7" w:rsidRDefault="00F026F7" w:rsidP="00F026F7">
      <w:pPr>
        <w:ind w:left="480" w:firstLineChars="0" w:firstLine="0"/>
      </w:pPr>
      <w:r>
        <w:t>R1(config-if-gigabitethernet0)#ip add 14.1.1.1 24</w:t>
      </w:r>
    </w:p>
    <w:p w14:paraId="75673B1A" w14:textId="77777777" w:rsidR="00F026F7" w:rsidRDefault="00F026F7" w:rsidP="00F026F7">
      <w:pPr>
        <w:ind w:left="480" w:firstLineChars="0" w:firstLine="0"/>
      </w:pPr>
      <w:r>
        <w:t>R1(config-if-gigabitethernet0)#exit</w:t>
      </w:r>
    </w:p>
    <w:p w14:paraId="14535939" w14:textId="77777777" w:rsidR="00F026F7" w:rsidRPr="003431EC" w:rsidRDefault="00F026F7" w:rsidP="00F026F7">
      <w:pPr>
        <w:ind w:left="480" w:firstLineChars="0" w:firstLine="0"/>
        <w:rPr>
          <w:b/>
          <w:i/>
        </w:rPr>
      </w:pPr>
      <w:r>
        <w:t>R1(config-if-gigabitethernet0)#</w:t>
      </w:r>
      <w:r w:rsidRPr="003431EC">
        <w:rPr>
          <w:b/>
          <w:i/>
        </w:rPr>
        <w:t>keepalive gateway 14.1.1.4</w:t>
      </w:r>
    </w:p>
    <w:p w14:paraId="5C928E16" w14:textId="77777777" w:rsidR="00F026F7" w:rsidRDefault="00F026F7" w:rsidP="00F026F7">
      <w:pPr>
        <w:ind w:left="480" w:firstLineChars="0" w:firstLine="0"/>
        <w:rPr>
          <w:b/>
          <w:i/>
        </w:rPr>
      </w:pPr>
      <w:r w:rsidRPr="003431EC">
        <w:rPr>
          <w:b/>
          <w:i/>
        </w:rPr>
        <w:tab/>
      </w:r>
      <w:r w:rsidRPr="003431EC">
        <w:rPr>
          <w:b/>
          <w:i/>
        </w:rPr>
        <w:tab/>
      </w:r>
      <w:r w:rsidRPr="003431EC">
        <w:rPr>
          <w:b/>
          <w:i/>
        </w:rPr>
        <w:tab/>
      </w:r>
      <w:r w:rsidRPr="003431EC">
        <w:rPr>
          <w:b/>
          <w:i/>
        </w:rPr>
        <w:tab/>
      </w:r>
      <w:r w:rsidRPr="003431EC">
        <w:rPr>
          <w:b/>
          <w:i/>
        </w:rPr>
        <w:tab/>
      </w:r>
      <w:r w:rsidRPr="003431EC">
        <w:rPr>
          <w:b/>
          <w:i/>
        </w:rPr>
        <w:tab/>
      </w:r>
      <w:r w:rsidRPr="003431EC">
        <w:rPr>
          <w:b/>
          <w:i/>
        </w:rPr>
        <w:tab/>
      </w:r>
      <w:r w:rsidRPr="003431EC">
        <w:rPr>
          <w:b/>
          <w:i/>
        </w:rPr>
        <w:tab/>
      </w:r>
      <w:r w:rsidRPr="003431EC">
        <w:rPr>
          <w:b/>
          <w:i/>
        </w:rPr>
        <w:tab/>
      </w:r>
      <w:r w:rsidRPr="003431EC">
        <w:rPr>
          <w:b/>
          <w:i/>
        </w:rPr>
        <w:tab/>
        <w:t>//</w:t>
      </w:r>
      <w:r w:rsidRPr="003431EC">
        <w:rPr>
          <w:rFonts w:hint="eastAsia"/>
          <w:b/>
          <w:i/>
        </w:rPr>
        <w:t>跟踪</w:t>
      </w:r>
      <w:r w:rsidRPr="003431EC">
        <w:rPr>
          <w:b/>
          <w:i/>
        </w:rPr>
        <w:t>网关，检测是否</w:t>
      </w:r>
      <w:r w:rsidRPr="003431EC">
        <w:rPr>
          <w:b/>
          <w:i/>
        </w:rPr>
        <w:t>up</w:t>
      </w:r>
    </w:p>
    <w:p w14:paraId="7D61CC89" w14:textId="77777777" w:rsidR="00F026F7" w:rsidRPr="00D751AB" w:rsidRDefault="00F026F7" w:rsidP="00F026F7">
      <w:pPr>
        <w:ind w:left="480" w:firstLineChars="0" w:firstLine="0"/>
      </w:pPr>
      <w:r>
        <w:t>R1(config-if-gigabitethernet0)#exit</w:t>
      </w:r>
    </w:p>
    <w:p w14:paraId="2BF0AF36" w14:textId="77777777" w:rsidR="00F026F7" w:rsidRDefault="00F026F7" w:rsidP="00F026F7">
      <w:pPr>
        <w:ind w:left="480" w:firstLineChars="0" w:firstLine="0"/>
      </w:pPr>
      <w:r>
        <w:t>R1(config)#interface loo0</w:t>
      </w:r>
    </w:p>
    <w:p w14:paraId="4B7E85CE" w14:textId="77777777" w:rsidR="00F026F7" w:rsidRDefault="00F026F7" w:rsidP="00F026F7">
      <w:pPr>
        <w:ind w:left="480" w:firstLineChars="0" w:firstLine="0"/>
      </w:pPr>
      <w:r>
        <w:t>R1(config-if-loopback0)#ip address 10.1.1.1 24</w:t>
      </w:r>
    </w:p>
    <w:p w14:paraId="4FE00BD9" w14:textId="77777777" w:rsidR="00F026F7" w:rsidRDefault="00F026F7" w:rsidP="00F026F7">
      <w:pPr>
        <w:ind w:left="480" w:firstLineChars="0" w:firstLine="0"/>
      </w:pPr>
      <w:r>
        <w:t>R1(config-if-loopback0)#ip ospf network point-to-point</w:t>
      </w:r>
    </w:p>
    <w:p w14:paraId="61335FC4" w14:textId="77777777" w:rsidR="00F026F7" w:rsidRDefault="00F026F7" w:rsidP="00F026F7">
      <w:pPr>
        <w:ind w:left="4260" w:firstLineChars="0" w:firstLine="360"/>
      </w:pPr>
      <w:r>
        <w:t>//</w:t>
      </w:r>
      <w:r>
        <w:rPr>
          <w:rFonts w:hint="eastAsia"/>
        </w:rPr>
        <w:t>将环回</w:t>
      </w:r>
      <w:r>
        <w:t>口掩码</w:t>
      </w:r>
      <w:r>
        <w:rPr>
          <w:rFonts w:hint="eastAsia"/>
        </w:rPr>
        <w:t>设置</w:t>
      </w:r>
      <w:r>
        <w:t>为</w:t>
      </w:r>
      <w:r>
        <w:rPr>
          <w:rFonts w:hint="eastAsia"/>
        </w:rPr>
        <w:t>24</w:t>
      </w:r>
      <w:r>
        <w:rPr>
          <w:rFonts w:hint="eastAsia"/>
        </w:rPr>
        <w:t>位宣告</w:t>
      </w:r>
    </w:p>
    <w:p w14:paraId="0AEDDD8A" w14:textId="77777777" w:rsidR="00F026F7" w:rsidRDefault="00F026F7" w:rsidP="00F026F7">
      <w:pPr>
        <w:ind w:left="480" w:firstLineChars="0" w:firstLine="0"/>
      </w:pPr>
      <w:r>
        <w:t>R1(config-if-loopback0)#exit</w:t>
      </w:r>
    </w:p>
    <w:p w14:paraId="6258A9DC" w14:textId="77777777" w:rsidR="00F026F7" w:rsidRDefault="00F026F7" w:rsidP="00F026F7">
      <w:pPr>
        <w:ind w:left="480" w:firstLineChars="0" w:firstLine="0"/>
      </w:pPr>
      <w:r>
        <w:t>R1(config)#interface loo1</w:t>
      </w:r>
    </w:p>
    <w:p w14:paraId="7E7935A2" w14:textId="77777777" w:rsidR="00F026F7" w:rsidRDefault="00F026F7" w:rsidP="00F026F7">
      <w:pPr>
        <w:ind w:left="480" w:firstLineChars="0" w:firstLine="0"/>
      </w:pPr>
      <w:r>
        <w:t>R1(config-if-loopback1)#ip address 10.1.2.1 24</w:t>
      </w:r>
    </w:p>
    <w:p w14:paraId="0B0B8A75" w14:textId="77777777" w:rsidR="00F026F7" w:rsidRDefault="00F026F7" w:rsidP="00F026F7">
      <w:pPr>
        <w:ind w:left="480" w:firstLineChars="0" w:firstLine="0"/>
      </w:pPr>
      <w:r>
        <w:t>R1(config-if-loopback1)#ip ospf network point-to-point</w:t>
      </w:r>
    </w:p>
    <w:p w14:paraId="54CB4EB1" w14:textId="77777777" w:rsidR="00F026F7" w:rsidRPr="006314AD" w:rsidRDefault="00F026F7" w:rsidP="00F026F7">
      <w:pPr>
        <w:ind w:left="480" w:firstLineChars="0" w:firstLine="0"/>
      </w:pPr>
      <w:r>
        <w:lastRenderedPageBreak/>
        <w:t>R1(config-if-loopback1)#exit</w:t>
      </w:r>
    </w:p>
    <w:p w14:paraId="1696D23E" w14:textId="77777777" w:rsidR="00F026F7" w:rsidRDefault="00F026F7" w:rsidP="00F026F7">
      <w:pPr>
        <w:ind w:left="480" w:firstLineChars="0" w:firstLine="0"/>
      </w:pPr>
      <w:r>
        <w:t>R1(config)#interface g1</w:t>
      </w:r>
    </w:p>
    <w:p w14:paraId="330C4441" w14:textId="77777777" w:rsidR="00F026F7" w:rsidRDefault="00F026F7" w:rsidP="00F026F7">
      <w:pPr>
        <w:ind w:left="480" w:firstLineChars="0" w:firstLine="0"/>
      </w:pPr>
      <w:r>
        <w:t>R1(config-if-gigabitethernet1)#ip address 12.1.1.1 24</w:t>
      </w:r>
    </w:p>
    <w:p w14:paraId="78A34023" w14:textId="77777777" w:rsidR="00F026F7" w:rsidRDefault="00F026F7" w:rsidP="00F026F7">
      <w:pPr>
        <w:ind w:left="480" w:firstLineChars="0" w:firstLine="0"/>
      </w:pPr>
      <w:r>
        <w:t>R1(config-if-gigabitethernet1)#exit</w:t>
      </w:r>
    </w:p>
    <w:p w14:paraId="29E06658" w14:textId="77777777" w:rsidR="00F026F7" w:rsidRDefault="00F026F7" w:rsidP="00F026F7">
      <w:pPr>
        <w:ind w:left="480" w:firstLineChars="0" w:firstLine="0"/>
      </w:pPr>
    </w:p>
    <w:p w14:paraId="20C2F98A" w14:textId="77777777" w:rsidR="00F026F7" w:rsidRDefault="00F026F7" w:rsidP="00F026F7">
      <w:pPr>
        <w:ind w:left="480" w:firstLineChars="0" w:firstLine="0"/>
      </w:pPr>
      <w:r>
        <w:t>R2(config)#interface g1</w:t>
      </w:r>
    </w:p>
    <w:p w14:paraId="72EBE61E" w14:textId="77777777" w:rsidR="00F026F7" w:rsidRDefault="00F026F7" w:rsidP="00F026F7">
      <w:pPr>
        <w:ind w:left="480" w:firstLineChars="0" w:firstLine="0"/>
      </w:pPr>
      <w:r>
        <w:t>R2(config-if-gigabitethernet1)#ip address 12.1.1.2 24</w:t>
      </w:r>
    </w:p>
    <w:p w14:paraId="5EE7F592" w14:textId="77777777" w:rsidR="00F026F7" w:rsidRDefault="00F026F7" w:rsidP="00F026F7">
      <w:pPr>
        <w:ind w:left="480" w:firstLineChars="0" w:firstLine="0"/>
      </w:pPr>
      <w:r>
        <w:t>R2(config-if-gigabitethernet1)#exit</w:t>
      </w:r>
    </w:p>
    <w:p w14:paraId="03C4D8CE" w14:textId="77777777" w:rsidR="00F026F7" w:rsidRDefault="00F026F7" w:rsidP="00F026F7">
      <w:pPr>
        <w:ind w:left="480" w:firstLineChars="0" w:firstLine="0"/>
      </w:pPr>
      <w:r>
        <w:t>R2(config)#interface g0</w:t>
      </w:r>
    </w:p>
    <w:p w14:paraId="31BE067E" w14:textId="77777777" w:rsidR="00F026F7" w:rsidRDefault="00F026F7" w:rsidP="00F026F7">
      <w:pPr>
        <w:ind w:left="480" w:firstLineChars="0" w:firstLine="0"/>
      </w:pPr>
      <w:r>
        <w:t>R2(config-if-gigabitethernet0)#ip address 23.1.1.2 24</w:t>
      </w:r>
    </w:p>
    <w:p w14:paraId="620BD754" w14:textId="77777777" w:rsidR="00F026F7" w:rsidRDefault="00F026F7" w:rsidP="00F026F7">
      <w:pPr>
        <w:ind w:left="480" w:firstLineChars="0" w:firstLine="0"/>
      </w:pPr>
      <w:r>
        <w:t>R2(config-if-gigabitethernet0)#exit</w:t>
      </w:r>
    </w:p>
    <w:p w14:paraId="7B509D42" w14:textId="77777777" w:rsidR="00F026F7" w:rsidRDefault="00F026F7" w:rsidP="00F026F7">
      <w:pPr>
        <w:ind w:left="480" w:firstLineChars="0" w:firstLine="0"/>
      </w:pPr>
    </w:p>
    <w:p w14:paraId="5EADF4D2" w14:textId="77777777" w:rsidR="00F026F7" w:rsidRDefault="00F026F7" w:rsidP="00F026F7">
      <w:pPr>
        <w:ind w:left="480" w:firstLineChars="0" w:firstLine="0"/>
      </w:pPr>
      <w:r>
        <w:t>R3(config)#interface g0</w:t>
      </w:r>
    </w:p>
    <w:p w14:paraId="52960244" w14:textId="77777777" w:rsidR="00F026F7" w:rsidRDefault="00F026F7" w:rsidP="00F026F7">
      <w:pPr>
        <w:ind w:left="480" w:firstLineChars="0" w:firstLine="0"/>
      </w:pPr>
      <w:r>
        <w:t>R3(config-if-gigabitethernet0)#ip address 23.1.1.3 24</w:t>
      </w:r>
    </w:p>
    <w:p w14:paraId="5FE1CCB5" w14:textId="77777777" w:rsidR="00F026F7" w:rsidRDefault="00F026F7" w:rsidP="00F026F7">
      <w:pPr>
        <w:ind w:left="480" w:firstLineChars="0" w:firstLine="0"/>
      </w:pPr>
      <w:r>
        <w:t>R3(config-if-gigabitethernet0)#exit</w:t>
      </w:r>
    </w:p>
    <w:p w14:paraId="74772C12" w14:textId="77777777" w:rsidR="00F026F7" w:rsidRDefault="00F026F7" w:rsidP="00F026F7">
      <w:pPr>
        <w:ind w:left="480" w:firstLineChars="0" w:firstLine="0"/>
      </w:pPr>
      <w:r>
        <w:t>R3(config)#interface g1</w:t>
      </w:r>
    </w:p>
    <w:p w14:paraId="1AE29318" w14:textId="77777777" w:rsidR="00F026F7" w:rsidRDefault="00F026F7" w:rsidP="00F026F7">
      <w:pPr>
        <w:ind w:left="480" w:firstLineChars="0" w:firstLine="0"/>
      </w:pPr>
      <w:r>
        <w:t>R3(config-if-gigabitethernet1)#ip address 34.1.1.3 24</w:t>
      </w:r>
    </w:p>
    <w:p w14:paraId="0131D092" w14:textId="77777777" w:rsidR="00F026F7" w:rsidRDefault="00F026F7" w:rsidP="00F026F7">
      <w:pPr>
        <w:ind w:left="480" w:firstLineChars="0" w:firstLine="0"/>
      </w:pPr>
      <w:r>
        <w:t>R3(config-if-gigabitethernet1)#exit</w:t>
      </w:r>
    </w:p>
    <w:p w14:paraId="6F1B2423" w14:textId="77777777" w:rsidR="00F026F7" w:rsidRDefault="00F026F7" w:rsidP="00F026F7">
      <w:pPr>
        <w:ind w:left="480" w:firstLineChars="0" w:firstLine="0"/>
      </w:pPr>
      <w:r>
        <w:t>R3(config)#interface loo0</w:t>
      </w:r>
    </w:p>
    <w:p w14:paraId="7F464E45" w14:textId="77777777" w:rsidR="00F026F7" w:rsidRDefault="00F026F7" w:rsidP="00F026F7">
      <w:pPr>
        <w:ind w:left="480" w:firstLineChars="0" w:firstLine="0"/>
      </w:pPr>
      <w:r>
        <w:t>R3(config-if-loopback0)#ip address 192.168.1.3 24</w:t>
      </w:r>
    </w:p>
    <w:p w14:paraId="4735A6AD" w14:textId="77777777" w:rsidR="00F026F7" w:rsidRDefault="00F026F7" w:rsidP="00F026F7">
      <w:pPr>
        <w:ind w:left="480" w:firstLineChars="0" w:firstLine="0"/>
      </w:pPr>
      <w:r>
        <w:t>R3(config-if-loopback0)#ip ospf network point-to-point</w:t>
      </w:r>
      <w:r>
        <w:tab/>
      </w:r>
      <w:r>
        <w:tab/>
      </w:r>
    </w:p>
    <w:p w14:paraId="70480D31" w14:textId="77777777" w:rsidR="00F026F7" w:rsidRDefault="00F026F7" w:rsidP="00F026F7">
      <w:pPr>
        <w:ind w:left="4260" w:firstLineChars="0" w:firstLine="360"/>
      </w:pPr>
      <w:r>
        <w:t>//</w:t>
      </w:r>
      <w:r>
        <w:rPr>
          <w:rFonts w:hint="eastAsia"/>
        </w:rPr>
        <w:t>将环回</w:t>
      </w:r>
      <w:r>
        <w:t>口掩码</w:t>
      </w:r>
      <w:r>
        <w:rPr>
          <w:rFonts w:hint="eastAsia"/>
        </w:rPr>
        <w:t>设置</w:t>
      </w:r>
      <w:r>
        <w:t>为</w:t>
      </w:r>
      <w:r>
        <w:rPr>
          <w:rFonts w:hint="eastAsia"/>
        </w:rPr>
        <w:t>24</w:t>
      </w:r>
      <w:r>
        <w:rPr>
          <w:rFonts w:hint="eastAsia"/>
        </w:rPr>
        <w:t>位宣告</w:t>
      </w:r>
    </w:p>
    <w:p w14:paraId="172F028B" w14:textId="77777777" w:rsidR="00F026F7" w:rsidRDefault="00F026F7" w:rsidP="00F026F7">
      <w:pPr>
        <w:ind w:left="480" w:firstLineChars="0" w:firstLine="0"/>
      </w:pPr>
      <w:r>
        <w:t>R3(config-if-loopback0)#exit</w:t>
      </w:r>
    </w:p>
    <w:p w14:paraId="01815E26" w14:textId="77777777" w:rsidR="00F026F7" w:rsidRDefault="00F026F7" w:rsidP="00F026F7">
      <w:pPr>
        <w:ind w:left="480" w:firstLineChars="0" w:firstLine="0"/>
      </w:pPr>
      <w:r>
        <w:t>R3(config)#interface loo1</w:t>
      </w:r>
    </w:p>
    <w:p w14:paraId="5B058E80" w14:textId="77777777" w:rsidR="00F026F7" w:rsidRDefault="00F026F7" w:rsidP="00F026F7">
      <w:pPr>
        <w:ind w:left="480" w:firstLineChars="0" w:firstLine="0"/>
      </w:pPr>
      <w:r>
        <w:t>R3(config-if-loopback1)#ip address 192.168.2.3 24</w:t>
      </w:r>
    </w:p>
    <w:p w14:paraId="7F38B544" w14:textId="77777777" w:rsidR="00F026F7" w:rsidRDefault="00F026F7" w:rsidP="00F026F7">
      <w:pPr>
        <w:ind w:left="480" w:firstLineChars="0" w:firstLine="0"/>
      </w:pPr>
      <w:r>
        <w:t>R3(config-if-loopback1)#ip ospf network point-to-point</w:t>
      </w:r>
      <w:r>
        <w:tab/>
      </w:r>
    </w:p>
    <w:p w14:paraId="3D8EE52B" w14:textId="77777777" w:rsidR="00F026F7" w:rsidRDefault="00F026F7" w:rsidP="00F026F7">
      <w:pPr>
        <w:ind w:left="480" w:firstLineChars="0" w:firstLine="0"/>
      </w:pPr>
      <w:r>
        <w:t>R3(config-if-loopback1)#exit</w:t>
      </w:r>
    </w:p>
    <w:p w14:paraId="2DFA7904" w14:textId="77777777" w:rsidR="00F026F7" w:rsidRDefault="00F026F7" w:rsidP="00F026F7">
      <w:pPr>
        <w:ind w:left="480" w:firstLineChars="0" w:firstLine="0"/>
      </w:pPr>
    </w:p>
    <w:p w14:paraId="7D01527C" w14:textId="77777777" w:rsidR="00F026F7" w:rsidRDefault="00F026F7" w:rsidP="00F026F7">
      <w:pPr>
        <w:ind w:left="480" w:firstLineChars="0" w:firstLine="0"/>
      </w:pPr>
      <w:r>
        <w:t>sw1(config)#vlan 4</w:t>
      </w:r>
    </w:p>
    <w:p w14:paraId="36C65C8D" w14:textId="77777777" w:rsidR="00F026F7" w:rsidRDefault="00F026F7" w:rsidP="00F026F7">
      <w:pPr>
        <w:ind w:left="480" w:firstLineChars="0" w:firstLine="0"/>
      </w:pPr>
      <w:r>
        <w:t>sw1(config-vlan4)#exit</w:t>
      </w:r>
    </w:p>
    <w:p w14:paraId="72D970A6" w14:textId="77777777" w:rsidR="00F026F7" w:rsidRDefault="00F026F7" w:rsidP="00F026F7">
      <w:pPr>
        <w:ind w:left="480" w:firstLineChars="0" w:firstLine="0"/>
      </w:pPr>
      <w:r>
        <w:t>sw1(config)#interface fa0/10</w:t>
      </w:r>
    </w:p>
    <w:p w14:paraId="1AC391EF" w14:textId="77777777" w:rsidR="00F026F7" w:rsidRDefault="00F026F7" w:rsidP="00F026F7">
      <w:pPr>
        <w:ind w:left="480" w:firstLineChars="0" w:firstLine="0"/>
      </w:pPr>
      <w:r>
        <w:t xml:space="preserve">sw1(config-if-fastethernet0/10)#switchport mode trunk  </w:t>
      </w:r>
    </w:p>
    <w:p w14:paraId="5BC23A97" w14:textId="77777777" w:rsidR="00F026F7" w:rsidRDefault="00F026F7" w:rsidP="00F026F7">
      <w:pPr>
        <w:ind w:left="480" w:firstLineChars="0" w:firstLine="0"/>
      </w:pPr>
      <w:r>
        <w:t>sw1(config-if-fastethernet0/10)#switchport trunk allowed vlan all</w:t>
      </w:r>
    </w:p>
    <w:p w14:paraId="454E989C" w14:textId="77777777" w:rsidR="00F026F7" w:rsidRDefault="00F026F7" w:rsidP="00F026F7">
      <w:pPr>
        <w:ind w:left="480" w:firstLineChars="0" w:firstLine="0"/>
      </w:pPr>
      <w:r>
        <w:t>sw1(config-if-fastethernet0/10)#exit</w:t>
      </w:r>
    </w:p>
    <w:p w14:paraId="734165C5" w14:textId="77777777" w:rsidR="00F026F7" w:rsidRDefault="00F026F7" w:rsidP="00F026F7">
      <w:pPr>
        <w:ind w:left="480" w:firstLineChars="0" w:firstLine="0"/>
      </w:pPr>
      <w:r>
        <w:t>sw1(config)#interface fa0/2</w:t>
      </w:r>
    </w:p>
    <w:p w14:paraId="2EEA3340" w14:textId="77777777" w:rsidR="00F026F7" w:rsidRDefault="00F026F7" w:rsidP="00F026F7">
      <w:pPr>
        <w:ind w:left="480" w:firstLineChars="0" w:firstLine="0"/>
      </w:pPr>
      <w:r>
        <w:t>sw1(config-if-fastethernet0/2)#switchport access vlan 4</w:t>
      </w:r>
    </w:p>
    <w:p w14:paraId="69BCDB50" w14:textId="77777777" w:rsidR="00F026F7" w:rsidRDefault="00F026F7" w:rsidP="00F026F7">
      <w:pPr>
        <w:ind w:left="480" w:firstLineChars="0" w:firstLine="0"/>
      </w:pPr>
    </w:p>
    <w:p w14:paraId="0D368DB1" w14:textId="77777777" w:rsidR="00F026F7" w:rsidRDefault="00F026F7" w:rsidP="00F026F7">
      <w:pPr>
        <w:ind w:left="480" w:firstLineChars="0" w:firstLine="0"/>
      </w:pPr>
      <w:r>
        <w:t>R4(config)#interface g1</w:t>
      </w:r>
    </w:p>
    <w:p w14:paraId="00E67BEC" w14:textId="77777777" w:rsidR="00F026F7" w:rsidRDefault="00F026F7" w:rsidP="00F026F7">
      <w:pPr>
        <w:ind w:left="480" w:firstLineChars="0" w:firstLine="0"/>
      </w:pPr>
      <w:r>
        <w:t>R4(config-if-gigabitethernet1)#ip address 34.1.1.4 24</w:t>
      </w:r>
    </w:p>
    <w:p w14:paraId="252CBE30" w14:textId="77777777" w:rsidR="00F026F7" w:rsidRDefault="00F026F7" w:rsidP="00F026F7">
      <w:pPr>
        <w:ind w:left="480" w:firstLineChars="0" w:firstLine="0"/>
      </w:pPr>
      <w:r>
        <w:t>R4(config-if-gigabitethernet1)#exit</w:t>
      </w:r>
    </w:p>
    <w:p w14:paraId="40890CC8" w14:textId="77777777" w:rsidR="00F026F7" w:rsidRDefault="00F026F7" w:rsidP="00F026F7">
      <w:pPr>
        <w:ind w:left="480" w:firstLineChars="0" w:firstLine="0"/>
      </w:pPr>
      <w:r>
        <w:t>R4(config)#interface g0.1</w:t>
      </w:r>
    </w:p>
    <w:p w14:paraId="64BC35B9" w14:textId="77777777" w:rsidR="00F026F7" w:rsidRDefault="00F026F7" w:rsidP="00F026F7">
      <w:pPr>
        <w:ind w:left="480" w:firstLineChars="0" w:firstLine="0"/>
      </w:pPr>
      <w:r>
        <w:t>R4(config-if-gigabitethernet0.1)#encapsulation dot1q 4</w:t>
      </w:r>
    </w:p>
    <w:p w14:paraId="2365F34B" w14:textId="77777777" w:rsidR="00F026F7" w:rsidRDefault="00F026F7" w:rsidP="00F026F7">
      <w:pPr>
        <w:ind w:left="480" w:firstLineChars="0" w:firstLine="0"/>
      </w:pPr>
      <w:r>
        <w:t>R4(config-if-gigabitethernet0.1)#ip address 14.1.1.4 24</w:t>
      </w:r>
    </w:p>
    <w:p w14:paraId="19334C1B" w14:textId="77777777" w:rsidR="00F026F7" w:rsidRDefault="00F026F7" w:rsidP="00F026F7">
      <w:pPr>
        <w:ind w:left="480" w:firstLineChars="0" w:firstLine="0"/>
      </w:pPr>
      <w:r>
        <w:t>R4(config-if-gigabitethernet0.1)#</w:t>
      </w:r>
      <w:r w:rsidRPr="003431EC">
        <w:t xml:space="preserve"> </w:t>
      </w:r>
      <w:r>
        <w:t>keepalive gateway 14.1.1.1</w:t>
      </w:r>
    </w:p>
    <w:p w14:paraId="5FFB62B3" w14:textId="77777777" w:rsidR="00F026F7" w:rsidRDefault="00F026F7" w:rsidP="00F026F7">
      <w:pPr>
        <w:ind w:left="480" w:firstLineChars="0" w:firstLine="0"/>
      </w:pPr>
      <w:r>
        <w:t>R4(config-if-gigabitethernet0.1)#exit</w:t>
      </w:r>
    </w:p>
    <w:p w14:paraId="4A066463" w14:textId="77777777" w:rsidR="00F026F7" w:rsidRDefault="00F026F7" w:rsidP="00F026F7">
      <w:pPr>
        <w:ind w:left="480" w:firstLineChars="0" w:firstLine="0"/>
      </w:pPr>
    </w:p>
    <w:p w14:paraId="7246115D" w14:textId="77777777" w:rsidR="00F026F7" w:rsidRPr="00256051" w:rsidRDefault="00F026F7" w:rsidP="00F026F7">
      <w:pPr>
        <w:ind w:left="480" w:firstLineChars="0" w:firstLine="0"/>
        <w:rPr>
          <w:b/>
        </w:rPr>
      </w:pPr>
      <w:r w:rsidRPr="00256051">
        <w:rPr>
          <w:b/>
        </w:rPr>
        <w:t xml:space="preserve">Rip </w:t>
      </w:r>
      <w:r w:rsidRPr="00256051">
        <w:rPr>
          <w:rFonts w:hint="eastAsia"/>
          <w:b/>
        </w:rPr>
        <w:t>、</w:t>
      </w:r>
      <w:r w:rsidRPr="00256051">
        <w:rPr>
          <w:rFonts w:hint="eastAsia"/>
          <w:b/>
        </w:rPr>
        <w:t>OSPF</w:t>
      </w:r>
      <w:r w:rsidRPr="00256051">
        <w:rPr>
          <w:b/>
        </w:rPr>
        <w:t>配置：</w:t>
      </w:r>
    </w:p>
    <w:p w14:paraId="0515101B" w14:textId="77777777" w:rsidR="00F026F7" w:rsidRDefault="00F026F7" w:rsidP="00F026F7">
      <w:pPr>
        <w:ind w:left="480" w:firstLineChars="0" w:firstLine="0"/>
      </w:pPr>
      <w:r>
        <w:t xml:space="preserve">R1(config)#router rip </w:t>
      </w:r>
    </w:p>
    <w:p w14:paraId="14177DE7" w14:textId="77777777" w:rsidR="00F026F7" w:rsidRPr="00CC351C" w:rsidRDefault="00F026F7" w:rsidP="00F026F7">
      <w:pPr>
        <w:ind w:left="480" w:firstLineChars="0" w:firstLine="0"/>
      </w:pPr>
      <w:r>
        <w:t xml:space="preserve">R1(config-rip)#no auto-summary </w:t>
      </w:r>
    </w:p>
    <w:p w14:paraId="6445D331" w14:textId="77777777" w:rsidR="00F026F7" w:rsidRDefault="00F026F7" w:rsidP="00F026F7">
      <w:pPr>
        <w:ind w:left="480" w:firstLineChars="0" w:firstLine="0"/>
      </w:pPr>
      <w:r>
        <w:t>R1(config-rip)#version 2</w:t>
      </w:r>
    </w:p>
    <w:p w14:paraId="65C3FB8E" w14:textId="77777777" w:rsidR="00F026F7" w:rsidRDefault="00F026F7" w:rsidP="00F026F7">
      <w:pPr>
        <w:ind w:left="480" w:firstLineChars="0" w:firstLine="0"/>
      </w:pPr>
      <w:r w:rsidRPr="00CC351C">
        <w:t>R1(config-rip)#network 14.0.0.0</w:t>
      </w:r>
    </w:p>
    <w:p w14:paraId="2A9660FC" w14:textId="77777777" w:rsidR="00F026F7" w:rsidRDefault="00F026F7" w:rsidP="00F026F7">
      <w:pPr>
        <w:ind w:left="480" w:firstLineChars="0" w:firstLine="0"/>
      </w:pPr>
      <w:r w:rsidRPr="00CC351C">
        <w:t>R1(config-rip)#network 10.0.0.0</w:t>
      </w:r>
    </w:p>
    <w:p w14:paraId="66137AB0" w14:textId="77777777" w:rsidR="00F026F7" w:rsidRDefault="00F026F7" w:rsidP="00F026F7">
      <w:pPr>
        <w:ind w:left="480" w:firstLineChars="0" w:firstLine="0"/>
      </w:pPr>
    </w:p>
    <w:p w14:paraId="1456954C" w14:textId="77777777" w:rsidR="00F026F7" w:rsidRDefault="00F026F7" w:rsidP="00F026F7">
      <w:pPr>
        <w:ind w:left="480" w:firstLineChars="0" w:firstLine="0"/>
      </w:pPr>
      <w:r>
        <w:t>R2(config)#router ospf 1</w:t>
      </w:r>
    </w:p>
    <w:p w14:paraId="58AA328A" w14:textId="77777777" w:rsidR="00F026F7" w:rsidRDefault="00F026F7" w:rsidP="00F026F7">
      <w:pPr>
        <w:ind w:left="480" w:firstLineChars="0" w:firstLine="0"/>
      </w:pPr>
      <w:r>
        <w:lastRenderedPageBreak/>
        <w:t>R2(config-ospf)#network 23.1.1.2 0.0.0.255 area 0</w:t>
      </w:r>
    </w:p>
    <w:p w14:paraId="1461BF3D" w14:textId="77777777" w:rsidR="00F026F7" w:rsidRDefault="00F026F7" w:rsidP="00F026F7">
      <w:pPr>
        <w:ind w:left="480" w:firstLineChars="0" w:firstLine="0"/>
      </w:pPr>
      <w:r>
        <w:t>R2(config-ospf)#exit</w:t>
      </w:r>
    </w:p>
    <w:p w14:paraId="04F2383E" w14:textId="77777777" w:rsidR="00F026F7" w:rsidRDefault="00F026F7" w:rsidP="00F026F7">
      <w:pPr>
        <w:ind w:left="480" w:firstLineChars="0" w:firstLine="0"/>
      </w:pPr>
      <w:r>
        <w:t>R3(config)#router ospf 1</w:t>
      </w:r>
    </w:p>
    <w:p w14:paraId="5B645506" w14:textId="77777777" w:rsidR="00F026F7" w:rsidRDefault="00F026F7" w:rsidP="00F026F7">
      <w:pPr>
        <w:ind w:left="480" w:firstLineChars="0" w:firstLine="0"/>
      </w:pPr>
      <w:r>
        <w:t>R3(config-ospf)#network 23.1.1.3 0.0.0.255 area 0</w:t>
      </w:r>
    </w:p>
    <w:p w14:paraId="331EB15B" w14:textId="77777777" w:rsidR="00F026F7" w:rsidRDefault="00F026F7" w:rsidP="00F026F7">
      <w:pPr>
        <w:ind w:left="480" w:firstLineChars="0" w:firstLine="0"/>
      </w:pPr>
      <w:r>
        <w:t>R3(config-ospf)#network 34.1.1.3 0.0.0.255 area 0</w:t>
      </w:r>
    </w:p>
    <w:p w14:paraId="3B86B24C" w14:textId="77777777" w:rsidR="00F026F7" w:rsidRDefault="00F026F7" w:rsidP="00F026F7">
      <w:pPr>
        <w:ind w:left="480" w:firstLineChars="0" w:firstLine="0"/>
      </w:pPr>
      <w:r>
        <w:t>R3(config-ospf)#network 192.168.1.0 0.0.0.255 area 0</w:t>
      </w:r>
    </w:p>
    <w:p w14:paraId="3972D6F7" w14:textId="77777777" w:rsidR="00F026F7" w:rsidRPr="00CC351C" w:rsidRDefault="00F026F7" w:rsidP="00F026F7">
      <w:pPr>
        <w:ind w:left="480" w:firstLineChars="0" w:firstLine="0"/>
      </w:pPr>
      <w:r>
        <w:t>R3(config-ospf)#network 192.168.2.0 0.0.0.255 area 0</w:t>
      </w:r>
    </w:p>
    <w:p w14:paraId="05AD94E8" w14:textId="77777777" w:rsidR="00F026F7" w:rsidRDefault="00F026F7" w:rsidP="00F026F7">
      <w:pPr>
        <w:ind w:left="480" w:firstLineChars="0" w:firstLine="0"/>
      </w:pPr>
      <w:r>
        <w:t>R3(config-ospf)#exit</w:t>
      </w:r>
    </w:p>
    <w:p w14:paraId="6F362D38" w14:textId="77777777" w:rsidR="00F026F7" w:rsidRDefault="00F026F7" w:rsidP="00F026F7">
      <w:pPr>
        <w:ind w:firstLineChars="0" w:firstLine="0"/>
      </w:pPr>
    </w:p>
    <w:p w14:paraId="0C71AC3E" w14:textId="77777777" w:rsidR="00F026F7" w:rsidRDefault="00F026F7" w:rsidP="00F026F7">
      <w:pPr>
        <w:ind w:left="480" w:firstLineChars="0" w:firstLine="0"/>
      </w:pPr>
      <w:r>
        <w:t>R4(config)#router ospf 1</w:t>
      </w:r>
    </w:p>
    <w:p w14:paraId="7FE97367" w14:textId="77777777" w:rsidR="00F026F7" w:rsidRDefault="00F026F7" w:rsidP="00F026F7">
      <w:pPr>
        <w:ind w:left="480" w:firstLineChars="0" w:firstLine="0"/>
      </w:pPr>
      <w:r>
        <w:t>R4(config-ospf)#network 34.1.1.4 0.0.0.255 area 0</w:t>
      </w:r>
    </w:p>
    <w:p w14:paraId="39FD2F0E" w14:textId="77777777" w:rsidR="00F026F7" w:rsidRDefault="00F026F7" w:rsidP="00F026F7">
      <w:pPr>
        <w:ind w:left="480" w:firstLineChars="0" w:firstLine="0"/>
      </w:pPr>
      <w:r>
        <w:t>R4(config-ospf)#exit</w:t>
      </w:r>
    </w:p>
    <w:p w14:paraId="4102F0A5" w14:textId="77777777" w:rsidR="00F026F7" w:rsidRDefault="00F026F7" w:rsidP="00F026F7">
      <w:pPr>
        <w:ind w:left="480" w:firstLineChars="0" w:firstLine="0"/>
      </w:pPr>
      <w:r>
        <w:t>R4(config)#router rip</w:t>
      </w:r>
    </w:p>
    <w:p w14:paraId="28D6CB80" w14:textId="77777777" w:rsidR="00F026F7" w:rsidRDefault="00F026F7" w:rsidP="00F026F7">
      <w:pPr>
        <w:ind w:left="480" w:firstLineChars="0" w:firstLine="0"/>
      </w:pPr>
      <w:r>
        <w:t xml:space="preserve">R4(config-rip)#no auto-summary </w:t>
      </w:r>
    </w:p>
    <w:p w14:paraId="5349B402" w14:textId="77777777" w:rsidR="00F026F7" w:rsidRDefault="00F026F7" w:rsidP="00F026F7">
      <w:pPr>
        <w:ind w:left="480" w:firstLineChars="0" w:firstLine="0"/>
      </w:pPr>
      <w:r>
        <w:t>R4(config-rip)#version 2</w:t>
      </w:r>
    </w:p>
    <w:p w14:paraId="4D8B87A5" w14:textId="77777777" w:rsidR="00F026F7" w:rsidRDefault="00F026F7" w:rsidP="00F026F7">
      <w:pPr>
        <w:ind w:left="480" w:firstLineChars="0" w:firstLine="0"/>
      </w:pPr>
      <w:r>
        <w:t>R4(config-rip)#network 14.0.0.0</w:t>
      </w:r>
    </w:p>
    <w:p w14:paraId="7CDF9363" w14:textId="77777777" w:rsidR="00F026F7" w:rsidRDefault="00F026F7" w:rsidP="00F026F7">
      <w:pPr>
        <w:ind w:left="480" w:firstLineChars="0" w:firstLine="0"/>
      </w:pPr>
      <w:r>
        <w:t>R4(config-rip)#exit</w:t>
      </w:r>
    </w:p>
    <w:p w14:paraId="282643FD" w14:textId="77777777" w:rsidR="00F026F7" w:rsidRPr="004D24EB" w:rsidRDefault="00F026F7" w:rsidP="00F026F7">
      <w:pPr>
        <w:ind w:left="480" w:firstLineChars="0" w:firstLine="0"/>
        <w:rPr>
          <w:b/>
        </w:rPr>
      </w:pPr>
      <w:r w:rsidRPr="004D24EB">
        <w:rPr>
          <w:rFonts w:hint="eastAsia"/>
          <w:b/>
        </w:rPr>
        <w:t>隧道</w:t>
      </w:r>
      <w:r w:rsidRPr="004D24EB">
        <w:rPr>
          <w:b/>
        </w:rPr>
        <w:t>配置：</w:t>
      </w:r>
    </w:p>
    <w:p w14:paraId="5F0B00AC" w14:textId="77777777" w:rsidR="00F026F7" w:rsidRDefault="00F026F7" w:rsidP="00F026F7">
      <w:pPr>
        <w:ind w:left="480" w:firstLineChars="0" w:firstLine="0"/>
      </w:pPr>
      <w:r>
        <w:rPr>
          <w:rFonts w:hint="eastAsia"/>
        </w:rPr>
        <w:t>R1</w:t>
      </w:r>
      <w:r>
        <w:rPr>
          <w:rFonts w:hint="eastAsia"/>
        </w:rPr>
        <w:t>：</w:t>
      </w:r>
    </w:p>
    <w:p w14:paraId="4425B66D" w14:textId="77777777" w:rsidR="00F026F7" w:rsidRPr="00D751AB" w:rsidRDefault="00F026F7" w:rsidP="00F026F7">
      <w:pPr>
        <w:ind w:left="480" w:firstLineChars="0" w:firstLine="0"/>
        <w:rPr>
          <w:b/>
        </w:rPr>
      </w:pPr>
      <w:r>
        <w:t>R1(config)#</w:t>
      </w:r>
      <w:r w:rsidRPr="00D751AB">
        <w:rPr>
          <w:b/>
        </w:rPr>
        <w:t xml:space="preserve">crypto ike key maipu any </w:t>
      </w:r>
      <w:r w:rsidRPr="00D751AB">
        <w:rPr>
          <w:b/>
        </w:rPr>
        <w:tab/>
      </w:r>
      <w:r w:rsidRPr="00D751AB">
        <w:rPr>
          <w:b/>
        </w:rPr>
        <w:tab/>
      </w:r>
      <w:r w:rsidRPr="00D751AB">
        <w:rPr>
          <w:b/>
        </w:rPr>
        <w:tab/>
        <w:t>//</w:t>
      </w:r>
      <w:r w:rsidRPr="00D751AB">
        <w:rPr>
          <w:rFonts w:hint="eastAsia"/>
          <w:b/>
        </w:rPr>
        <w:t>网点</w:t>
      </w:r>
      <w:r w:rsidRPr="00D751AB">
        <w:rPr>
          <w:b/>
        </w:rPr>
        <w:t>可以与任何分行建立</w:t>
      </w:r>
      <w:r w:rsidRPr="00D751AB">
        <w:rPr>
          <w:b/>
        </w:rPr>
        <w:t>IPsec</w:t>
      </w:r>
    </w:p>
    <w:p w14:paraId="75D45BAC" w14:textId="77777777" w:rsidR="00F026F7" w:rsidRDefault="00F026F7" w:rsidP="00F026F7">
      <w:pPr>
        <w:ind w:left="480" w:firstLineChars="0" w:firstLine="0"/>
      </w:pPr>
      <w:r>
        <w:t>R1(config)#crypto ike proposal 1</w:t>
      </w:r>
    </w:p>
    <w:p w14:paraId="6ECDBAC9" w14:textId="77777777" w:rsidR="00F026F7" w:rsidRDefault="00F026F7" w:rsidP="00F026F7">
      <w:pPr>
        <w:ind w:left="480" w:firstLineChars="0" w:firstLine="0"/>
      </w:pPr>
      <w:r>
        <w:t>R1(config-ike-prop)#integrity md5</w:t>
      </w:r>
    </w:p>
    <w:p w14:paraId="6583A109" w14:textId="77777777" w:rsidR="00F026F7" w:rsidRDefault="00F026F7" w:rsidP="00F026F7">
      <w:pPr>
        <w:ind w:left="480" w:firstLineChars="0" w:firstLine="0"/>
      </w:pPr>
      <w:r>
        <w:t>R1(config-ike-prop)#encryption 3des</w:t>
      </w:r>
    </w:p>
    <w:p w14:paraId="05C5C564" w14:textId="77777777" w:rsidR="00F026F7" w:rsidRDefault="00F026F7" w:rsidP="00F026F7">
      <w:pPr>
        <w:ind w:left="480" w:firstLineChars="0" w:firstLine="0"/>
      </w:pPr>
      <w:r>
        <w:t>R1(config-ike-prop)#exit</w:t>
      </w:r>
    </w:p>
    <w:p w14:paraId="0F324F1E" w14:textId="77777777" w:rsidR="00F026F7" w:rsidRDefault="00F026F7" w:rsidP="00F026F7">
      <w:pPr>
        <w:ind w:left="480" w:firstLineChars="0" w:firstLine="0"/>
      </w:pPr>
      <w:r>
        <w:t>R1(config)#crypto ipsec proposal 1</w:t>
      </w:r>
    </w:p>
    <w:p w14:paraId="1811F7CF" w14:textId="77777777" w:rsidR="00F026F7" w:rsidRDefault="00F026F7" w:rsidP="00F026F7">
      <w:pPr>
        <w:ind w:left="480" w:firstLineChars="0" w:firstLine="0"/>
      </w:pPr>
      <w:r>
        <w:t>R1(config-ipsec-prop)#esp 3des md5</w:t>
      </w:r>
    </w:p>
    <w:p w14:paraId="045C85BD" w14:textId="77777777" w:rsidR="00F026F7" w:rsidRDefault="00F026F7" w:rsidP="00F026F7">
      <w:pPr>
        <w:ind w:left="480" w:firstLineChars="0" w:firstLine="0"/>
      </w:pPr>
      <w:r>
        <w:t>R1(config-ipsec-prop)#exit</w:t>
      </w:r>
    </w:p>
    <w:p w14:paraId="6C834659" w14:textId="77777777" w:rsidR="00F026F7" w:rsidRDefault="00F026F7" w:rsidP="00F026F7">
      <w:pPr>
        <w:ind w:left="480" w:firstLineChars="0" w:firstLine="0"/>
      </w:pPr>
      <w:r>
        <w:lastRenderedPageBreak/>
        <w:t>R1(config)#crypto tunnel t1</w:t>
      </w:r>
    </w:p>
    <w:p w14:paraId="032EC85C" w14:textId="77777777" w:rsidR="00F026F7" w:rsidRDefault="00F026F7" w:rsidP="00F026F7">
      <w:pPr>
        <w:ind w:left="480" w:firstLineChars="0" w:firstLine="0"/>
      </w:pPr>
      <w:r>
        <w:t xml:space="preserve">R1(config-tunnel)#peer any </w:t>
      </w:r>
    </w:p>
    <w:p w14:paraId="34C926FF" w14:textId="77777777" w:rsidR="00F026F7" w:rsidRDefault="00F026F7" w:rsidP="00F026F7">
      <w:pPr>
        <w:ind w:left="480" w:firstLineChars="0" w:firstLine="0"/>
      </w:pPr>
      <w:r>
        <w:t>R1(config-tunnel)#local address 12.1.1.1</w:t>
      </w:r>
    </w:p>
    <w:p w14:paraId="23E9D99C" w14:textId="77777777" w:rsidR="00F026F7" w:rsidRDefault="00F026F7" w:rsidP="00F026F7">
      <w:pPr>
        <w:ind w:left="480" w:firstLineChars="0" w:firstLine="0"/>
      </w:pPr>
      <w:r>
        <w:t>R1(config-tunnel)#set ike proposal 1</w:t>
      </w:r>
    </w:p>
    <w:p w14:paraId="5D4DFF66" w14:textId="77777777" w:rsidR="00F026F7" w:rsidRDefault="00F026F7" w:rsidP="00F026F7">
      <w:pPr>
        <w:ind w:left="480" w:firstLineChars="0" w:firstLine="0"/>
      </w:pPr>
      <w:r>
        <w:t>R1(config-tunnel)#set ipsec proposal 1</w:t>
      </w:r>
    </w:p>
    <w:p w14:paraId="144BE212" w14:textId="77777777" w:rsidR="00F026F7" w:rsidRDefault="00F026F7" w:rsidP="00F026F7">
      <w:pPr>
        <w:ind w:left="480" w:firstLineChars="0" w:firstLine="0"/>
      </w:pPr>
      <w:r>
        <w:t>R1(config-tunnel)#exit</w:t>
      </w:r>
    </w:p>
    <w:p w14:paraId="3E2C833D" w14:textId="77777777" w:rsidR="00F026F7" w:rsidRDefault="00F026F7" w:rsidP="00F026F7">
      <w:pPr>
        <w:ind w:left="480" w:firstLineChars="0" w:firstLine="0"/>
      </w:pPr>
      <w:r>
        <w:t>R1(config)#crypto policy p1</w:t>
      </w:r>
    </w:p>
    <w:p w14:paraId="4CB38590" w14:textId="77777777" w:rsidR="00F026F7" w:rsidRPr="00ED3D52" w:rsidRDefault="00F026F7" w:rsidP="00F026F7">
      <w:pPr>
        <w:ind w:left="480" w:firstLineChars="0" w:firstLine="0"/>
        <w:rPr>
          <w:b/>
        </w:rPr>
      </w:pPr>
      <w:r>
        <w:t>R1(config-policy)#</w:t>
      </w:r>
      <w:r w:rsidRPr="00ED3D52">
        <w:rPr>
          <w:b/>
        </w:rPr>
        <w:t>flow 10.1.1.0 255.255.255.0 192.168.1.0 255.255.255.0 ip tunnel t1 bypass</w:t>
      </w:r>
      <w:r>
        <w:rPr>
          <w:b/>
        </w:rPr>
        <w:tab/>
      </w:r>
      <w:r>
        <w:rPr>
          <w:b/>
        </w:rPr>
        <w:tab/>
      </w:r>
      <w:r>
        <w:rPr>
          <w:b/>
        </w:rPr>
        <w:tab/>
      </w:r>
      <w:r>
        <w:rPr>
          <w:b/>
        </w:rPr>
        <w:tab/>
      </w:r>
      <w:r>
        <w:rPr>
          <w:b/>
        </w:rPr>
        <w:tab/>
      </w:r>
      <w:r>
        <w:rPr>
          <w:b/>
        </w:rPr>
        <w:tab/>
      </w:r>
      <w:r w:rsidRPr="00ED3D52">
        <w:rPr>
          <w:b/>
        </w:rPr>
        <w:t>//</w:t>
      </w:r>
      <w:r w:rsidRPr="00ED3D52">
        <w:rPr>
          <w:rFonts w:hint="eastAsia"/>
          <w:b/>
        </w:rPr>
        <w:t>参数</w:t>
      </w:r>
      <w:r w:rsidRPr="00ED3D52">
        <w:rPr>
          <w:b/>
        </w:rPr>
        <w:t>bypass</w:t>
      </w:r>
      <w:r w:rsidRPr="00ED3D52">
        <w:rPr>
          <w:b/>
        </w:rPr>
        <w:t>表示隧道不存在时</w:t>
      </w:r>
      <w:r w:rsidRPr="00ED3D52">
        <w:rPr>
          <w:rFonts w:hint="eastAsia"/>
          <w:b/>
        </w:rPr>
        <w:t>忽略</w:t>
      </w:r>
      <w:r w:rsidRPr="00ED3D52">
        <w:rPr>
          <w:b/>
        </w:rPr>
        <w:t>该条策略</w:t>
      </w:r>
    </w:p>
    <w:p w14:paraId="1E17CD51" w14:textId="77777777" w:rsidR="00F026F7" w:rsidRDefault="00F026F7" w:rsidP="00F026F7">
      <w:pPr>
        <w:ind w:left="480" w:firstLineChars="0" w:firstLine="0"/>
        <w:rPr>
          <w:b/>
        </w:rPr>
      </w:pPr>
      <w:r>
        <w:t>R1(config-policy)#</w:t>
      </w:r>
      <w:r w:rsidRPr="005760F7">
        <w:rPr>
          <w:b/>
        </w:rPr>
        <w:t>set reverse-route 121</w:t>
      </w:r>
      <w:r>
        <w:rPr>
          <w:b/>
        </w:rPr>
        <w:tab/>
      </w:r>
    </w:p>
    <w:p w14:paraId="122C5466" w14:textId="77777777" w:rsidR="00F026F7" w:rsidRDefault="00F026F7" w:rsidP="00F026F7">
      <w:pPr>
        <w:ind w:left="1320" w:firstLineChars="0" w:firstLine="360"/>
        <w:rPr>
          <w:b/>
        </w:rPr>
      </w:pPr>
      <w:r>
        <w:rPr>
          <w:b/>
        </w:rPr>
        <w:t>//</w:t>
      </w:r>
      <w:r>
        <w:rPr>
          <w:rFonts w:hint="eastAsia"/>
          <w:b/>
        </w:rPr>
        <w:t>设置</w:t>
      </w:r>
      <w:r>
        <w:rPr>
          <w:b/>
        </w:rPr>
        <w:t>注入的静态路由管理值为</w:t>
      </w:r>
      <w:r>
        <w:rPr>
          <w:rFonts w:hint="eastAsia"/>
          <w:b/>
        </w:rPr>
        <w:t>121</w:t>
      </w:r>
      <w:r>
        <w:rPr>
          <w:rFonts w:hint="eastAsia"/>
          <w:b/>
        </w:rPr>
        <w:t>，起到</w:t>
      </w:r>
      <w:r>
        <w:rPr>
          <w:b/>
        </w:rPr>
        <w:t>静态路由备份的作用</w:t>
      </w:r>
      <w:r>
        <w:rPr>
          <w:rFonts w:hint="eastAsia"/>
          <w:b/>
        </w:rPr>
        <w:t xml:space="preserve"> </w:t>
      </w:r>
    </w:p>
    <w:p w14:paraId="49AE9AD4" w14:textId="77777777" w:rsidR="00F026F7" w:rsidRDefault="00F026F7" w:rsidP="00F026F7">
      <w:pPr>
        <w:ind w:left="480" w:firstLineChars="0" w:firstLine="0"/>
      </w:pPr>
      <w:r>
        <w:t>R1(config)#crypto policy p2</w:t>
      </w:r>
    </w:p>
    <w:p w14:paraId="4A76A5AF" w14:textId="77777777" w:rsidR="00F026F7" w:rsidRPr="005D2755" w:rsidRDefault="00F026F7" w:rsidP="00F026F7">
      <w:pPr>
        <w:ind w:left="480" w:firstLineChars="0" w:firstLine="0"/>
        <w:rPr>
          <w:b/>
        </w:rPr>
      </w:pPr>
      <w:r>
        <w:t>R1(config-policy)#</w:t>
      </w:r>
      <w:r w:rsidRPr="005D2755">
        <w:rPr>
          <w:b/>
        </w:rPr>
        <w:t>flow 10.1.2.0 255.255.255.0 192.168.2.0 255.255.255.0 ip tunnel t1</w:t>
      </w:r>
      <w:r>
        <w:rPr>
          <w:b/>
        </w:rPr>
        <w:tab/>
      </w:r>
      <w:r>
        <w:rPr>
          <w:b/>
        </w:rPr>
        <w:tab/>
      </w:r>
      <w:r>
        <w:rPr>
          <w:b/>
        </w:rPr>
        <w:tab/>
      </w:r>
      <w:r>
        <w:rPr>
          <w:b/>
        </w:rPr>
        <w:tab/>
      </w:r>
      <w:r>
        <w:rPr>
          <w:b/>
        </w:rPr>
        <w:tab/>
      </w:r>
      <w:r>
        <w:rPr>
          <w:b/>
        </w:rPr>
        <w:tab/>
      </w:r>
      <w:r>
        <w:rPr>
          <w:b/>
        </w:rPr>
        <w:tab/>
      </w:r>
      <w:r>
        <w:rPr>
          <w:b/>
        </w:rPr>
        <w:tab/>
      </w:r>
      <w:r>
        <w:rPr>
          <w:b/>
        </w:rPr>
        <w:tab/>
      </w:r>
      <w:r>
        <w:rPr>
          <w:b/>
        </w:rPr>
        <w:tab/>
        <w:t>//</w:t>
      </w:r>
      <w:r>
        <w:rPr>
          <w:rFonts w:hint="eastAsia"/>
          <w:b/>
        </w:rPr>
        <w:t>设置生产</w:t>
      </w:r>
      <w:r>
        <w:rPr>
          <w:b/>
        </w:rPr>
        <w:t>网段保护流</w:t>
      </w:r>
    </w:p>
    <w:p w14:paraId="44BF0F47" w14:textId="77777777" w:rsidR="00F026F7" w:rsidRPr="005D2755" w:rsidRDefault="00F026F7" w:rsidP="00F026F7">
      <w:pPr>
        <w:ind w:left="480" w:firstLineChars="0" w:firstLine="0"/>
        <w:rPr>
          <w:b/>
        </w:rPr>
      </w:pPr>
      <w:r>
        <w:t>R1(config-policy)#</w:t>
      </w:r>
      <w:r w:rsidRPr="005D2755">
        <w:rPr>
          <w:b/>
        </w:rPr>
        <w:t xml:space="preserve"> set backup gigabitethernet0  </w:t>
      </w:r>
      <w:r>
        <w:rPr>
          <w:rFonts w:hint="eastAsia"/>
          <w:b/>
        </w:rPr>
        <w:t>//</w:t>
      </w:r>
      <w:r>
        <w:rPr>
          <w:rFonts w:hint="eastAsia"/>
          <w:b/>
        </w:rPr>
        <w:t>设置生产网段</w:t>
      </w:r>
      <w:r>
        <w:rPr>
          <w:b/>
        </w:rPr>
        <w:t>备份接口</w:t>
      </w:r>
      <w:r>
        <w:rPr>
          <w:rFonts w:hint="eastAsia"/>
          <w:b/>
        </w:rPr>
        <w:t>为</w:t>
      </w:r>
      <w:r>
        <w:rPr>
          <w:rFonts w:hint="eastAsia"/>
          <w:b/>
        </w:rPr>
        <w:t>g0</w:t>
      </w:r>
    </w:p>
    <w:p w14:paraId="70B9F56D" w14:textId="77777777" w:rsidR="00F026F7" w:rsidRDefault="00F026F7" w:rsidP="00F026F7">
      <w:pPr>
        <w:ind w:left="480" w:firstLineChars="0" w:firstLine="0"/>
        <w:rPr>
          <w:b/>
        </w:rPr>
      </w:pPr>
      <w:r>
        <w:t>R1(config-policy)#</w:t>
      </w:r>
      <w:r w:rsidRPr="005D2755">
        <w:rPr>
          <w:b/>
        </w:rPr>
        <w:t xml:space="preserve"> set reverse-route</w:t>
      </w:r>
    </w:p>
    <w:p w14:paraId="29094040" w14:textId="77777777" w:rsidR="00F026F7" w:rsidRDefault="00F026F7" w:rsidP="00F026F7">
      <w:pPr>
        <w:ind w:firstLineChars="0" w:firstLine="0"/>
      </w:pPr>
    </w:p>
    <w:p w14:paraId="62F28F38" w14:textId="77777777" w:rsidR="00F026F7" w:rsidRDefault="00F026F7" w:rsidP="00F026F7">
      <w:pPr>
        <w:ind w:left="480" w:firstLineChars="0" w:firstLine="0"/>
      </w:pPr>
      <w:r>
        <w:t>R2(config)#crypto ike key maipu address 12.1.1.1</w:t>
      </w:r>
    </w:p>
    <w:p w14:paraId="0E6D4B7C" w14:textId="77777777" w:rsidR="00F026F7" w:rsidRDefault="00F026F7" w:rsidP="00F026F7">
      <w:pPr>
        <w:ind w:left="480" w:firstLineChars="0" w:firstLine="0"/>
      </w:pPr>
      <w:r>
        <w:t>R2(config)#crypto ike proposal 1</w:t>
      </w:r>
    </w:p>
    <w:p w14:paraId="11F59C5B" w14:textId="77777777" w:rsidR="00F026F7" w:rsidRDefault="00F026F7" w:rsidP="00F026F7">
      <w:pPr>
        <w:ind w:left="480" w:firstLineChars="0" w:firstLine="0"/>
      </w:pPr>
      <w:r>
        <w:t>R2(config-ike-prop)#encryption 3des</w:t>
      </w:r>
    </w:p>
    <w:p w14:paraId="167C0D67" w14:textId="77777777" w:rsidR="00F026F7" w:rsidRDefault="00F026F7" w:rsidP="00F026F7">
      <w:pPr>
        <w:ind w:left="480" w:firstLineChars="0" w:firstLine="0"/>
      </w:pPr>
      <w:r>
        <w:t>R2(config-ike-prop)#integrity md5</w:t>
      </w:r>
    </w:p>
    <w:p w14:paraId="301AE0B1" w14:textId="77777777" w:rsidR="00F026F7" w:rsidRDefault="00F026F7" w:rsidP="00F026F7">
      <w:pPr>
        <w:ind w:left="480" w:firstLineChars="0" w:firstLine="0"/>
      </w:pPr>
      <w:r>
        <w:t>R2(config-ike-prop)#exit</w:t>
      </w:r>
    </w:p>
    <w:p w14:paraId="122AA997" w14:textId="77777777" w:rsidR="00F026F7" w:rsidRDefault="00F026F7" w:rsidP="00F026F7">
      <w:pPr>
        <w:ind w:left="480" w:firstLineChars="0" w:firstLine="0"/>
      </w:pPr>
      <w:r>
        <w:t>R2(config)#crypto ipsec proposal 1</w:t>
      </w:r>
    </w:p>
    <w:p w14:paraId="09B8BDAE" w14:textId="77777777" w:rsidR="00F026F7" w:rsidRDefault="00F026F7" w:rsidP="00F026F7">
      <w:pPr>
        <w:ind w:left="480" w:firstLineChars="0" w:firstLine="0"/>
      </w:pPr>
      <w:r>
        <w:t>R2(config-ipsec-prop)#esp 3des md5</w:t>
      </w:r>
    </w:p>
    <w:p w14:paraId="0F517C0E" w14:textId="77777777" w:rsidR="00F026F7" w:rsidRDefault="00F026F7" w:rsidP="00F026F7">
      <w:pPr>
        <w:ind w:left="480" w:firstLineChars="0" w:firstLine="0"/>
      </w:pPr>
      <w:r>
        <w:t>R2(config-ipsec-prop)#exit</w:t>
      </w:r>
    </w:p>
    <w:p w14:paraId="4410CF45" w14:textId="77777777" w:rsidR="00F026F7" w:rsidRDefault="00F026F7" w:rsidP="00F026F7">
      <w:pPr>
        <w:ind w:left="480" w:firstLineChars="0" w:firstLine="0"/>
      </w:pPr>
      <w:r>
        <w:t>R2(config)#crypto tunnel t1</w:t>
      </w:r>
    </w:p>
    <w:p w14:paraId="53EC6E05" w14:textId="77777777" w:rsidR="00F026F7" w:rsidRDefault="00F026F7" w:rsidP="00F026F7">
      <w:pPr>
        <w:ind w:left="480" w:firstLineChars="0" w:firstLine="0"/>
      </w:pPr>
      <w:r>
        <w:t>R2(config-tunnel)#peer address 12.1.1.1</w:t>
      </w:r>
    </w:p>
    <w:p w14:paraId="30459B7F" w14:textId="77777777" w:rsidR="00F026F7" w:rsidRDefault="00F026F7" w:rsidP="00F026F7">
      <w:pPr>
        <w:ind w:left="480" w:firstLineChars="0" w:firstLine="0"/>
      </w:pPr>
      <w:r>
        <w:lastRenderedPageBreak/>
        <w:t>R2(config-tunnel)#local address 12.1.1.2</w:t>
      </w:r>
    </w:p>
    <w:p w14:paraId="796B1D44" w14:textId="77777777" w:rsidR="00F026F7" w:rsidRDefault="00F026F7" w:rsidP="00F026F7">
      <w:pPr>
        <w:ind w:left="480" w:firstLineChars="0" w:firstLine="0"/>
      </w:pPr>
      <w:r>
        <w:t>R2(config-tunnel)#set ike proposal 1</w:t>
      </w:r>
    </w:p>
    <w:p w14:paraId="1D4EBA82" w14:textId="77777777" w:rsidR="00F026F7" w:rsidRDefault="00F026F7" w:rsidP="00F026F7">
      <w:pPr>
        <w:ind w:left="480" w:firstLineChars="0" w:firstLine="0"/>
      </w:pPr>
      <w:r>
        <w:t>R2(config-tunnel)#set ipsec proposal 1</w:t>
      </w:r>
    </w:p>
    <w:p w14:paraId="7055C9FE" w14:textId="77777777" w:rsidR="00F026F7" w:rsidRPr="003431EC" w:rsidRDefault="00F026F7" w:rsidP="00F026F7">
      <w:pPr>
        <w:ind w:left="480" w:firstLineChars="0" w:firstLine="0"/>
        <w:rPr>
          <w:b/>
        </w:rPr>
      </w:pPr>
      <w:r>
        <w:t>R2(config-tunnel)#</w:t>
      </w:r>
      <w:r w:rsidRPr="003431EC">
        <w:rPr>
          <w:b/>
        </w:rPr>
        <w:t xml:space="preserve">set auto-up </w:t>
      </w:r>
      <w:r w:rsidRPr="003431EC">
        <w:rPr>
          <w:b/>
        </w:rPr>
        <w:tab/>
      </w:r>
      <w:r w:rsidRPr="003431EC">
        <w:rPr>
          <w:b/>
        </w:rPr>
        <w:tab/>
      </w:r>
      <w:r w:rsidRPr="003431EC">
        <w:rPr>
          <w:b/>
        </w:rPr>
        <w:tab/>
      </w:r>
      <w:r w:rsidRPr="003431EC">
        <w:rPr>
          <w:b/>
        </w:rPr>
        <w:tab/>
      </w:r>
      <w:r w:rsidRPr="003431EC">
        <w:rPr>
          <w:b/>
        </w:rPr>
        <w:tab/>
        <w:t>//</w:t>
      </w:r>
      <w:r w:rsidRPr="003431EC">
        <w:rPr>
          <w:rFonts w:hint="eastAsia"/>
          <w:b/>
        </w:rPr>
        <w:t>分行</w:t>
      </w:r>
      <w:r w:rsidRPr="003431EC">
        <w:rPr>
          <w:b/>
        </w:rPr>
        <w:t>自动发起建立隧道</w:t>
      </w:r>
    </w:p>
    <w:p w14:paraId="2632FB07" w14:textId="77777777" w:rsidR="00F026F7" w:rsidRDefault="00F026F7" w:rsidP="00F026F7">
      <w:pPr>
        <w:ind w:left="480" w:firstLineChars="0" w:firstLine="0"/>
      </w:pPr>
      <w:r>
        <w:t>R2(config-tunnel)#exit</w:t>
      </w:r>
    </w:p>
    <w:p w14:paraId="0CD508CC" w14:textId="77777777" w:rsidR="00F026F7" w:rsidRDefault="00F026F7" w:rsidP="00F026F7">
      <w:pPr>
        <w:ind w:left="480" w:firstLineChars="0" w:firstLine="0"/>
      </w:pPr>
      <w:r>
        <w:t>R2(config)#crypto policy p1</w:t>
      </w:r>
    </w:p>
    <w:p w14:paraId="63BF3800" w14:textId="77777777" w:rsidR="00F026F7" w:rsidRPr="004D24EB" w:rsidRDefault="00F026F7" w:rsidP="00F026F7">
      <w:pPr>
        <w:ind w:left="480" w:firstLineChars="0" w:firstLine="0"/>
        <w:rPr>
          <w:b/>
        </w:rPr>
      </w:pPr>
      <w:r>
        <w:t>R2(config-policy)#</w:t>
      </w:r>
      <w:r w:rsidRPr="004D24EB">
        <w:rPr>
          <w:b/>
        </w:rPr>
        <w:t>flow 192.168.1.0 255.255.255.0 10.1.1.0 255.255.255.0 ip tunnel t1 bypass</w:t>
      </w:r>
    </w:p>
    <w:p w14:paraId="39D43330" w14:textId="77777777" w:rsidR="00F026F7" w:rsidRPr="004D24EB" w:rsidRDefault="00F026F7" w:rsidP="00F026F7">
      <w:pPr>
        <w:ind w:left="480" w:firstLineChars="0" w:firstLine="0"/>
        <w:rPr>
          <w:b/>
        </w:rPr>
      </w:pPr>
      <w:r>
        <w:t>R2(config-policy)#</w:t>
      </w:r>
      <w:r w:rsidRPr="004D24EB">
        <w:rPr>
          <w:b/>
        </w:rPr>
        <w:t>set reverse-route</w:t>
      </w:r>
    </w:p>
    <w:p w14:paraId="1CBC9474" w14:textId="77777777" w:rsidR="00F026F7" w:rsidRDefault="00F026F7" w:rsidP="00F026F7">
      <w:pPr>
        <w:ind w:left="480" w:firstLineChars="0" w:firstLine="0"/>
      </w:pPr>
      <w:r>
        <w:t>R2(config-policy)#exit</w:t>
      </w:r>
    </w:p>
    <w:p w14:paraId="0997DBB8" w14:textId="77777777" w:rsidR="00F026F7" w:rsidRDefault="00F026F7" w:rsidP="00F026F7">
      <w:pPr>
        <w:ind w:left="480" w:firstLineChars="0" w:firstLine="0"/>
      </w:pPr>
      <w:r>
        <w:t>R2(config)#crypto policy p2</w:t>
      </w:r>
    </w:p>
    <w:p w14:paraId="21D4D074" w14:textId="77777777" w:rsidR="00F026F7" w:rsidRPr="004D24EB" w:rsidRDefault="00F026F7" w:rsidP="00F026F7">
      <w:pPr>
        <w:ind w:left="480" w:firstLineChars="0" w:firstLine="0"/>
        <w:rPr>
          <w:b/>
        </w:rPr>
      </w:pPr>
      <w:r>
        <w:t xml:space="preserve">R2(config-policy)# </w:t>
      </w:r>
      <w:r w:rsidRPr="004D24EB">
        <w:rPr>
          <w:b/>
        </w:rPr>
        <w:t>flow 192.168.2.0 255.255.255.0 10.1.2.0 255.255.255.0 ip tunnel t1</w:t>
      </w:r>
      <w:r>
        <w:rPr>
          <w:b/>
        </w:rPr>
        <w:t xml:space="preserve"> bypass</w:t>
      </w:r>
    </w:p>
    <w:p w14:paraId="7C4DA4DD" w14:textId="77777777" w:rsidR="00F026F7" w:rsidRDefault="00F026F7" w:rsidP="00F026F7">
      <w:pPr>
        <w:ind w:left="480" w:firstLineChars="0" w:firstLine="0"/>
      </w:pPr>
      <w:r>
        <w:t xml:space="preserve">R2(config-policy)# </w:t>
      </w:r>
      <w:r w:rsidRPr="004D24EB">
        <w:rPr>
          <w:b/>
        </w:rPr>
        <w:t>set reverse-route</w:t>
      </w:r>
    </w:p>
    <w:p w14:paraId="49BAB15D" w14:textId="77777777" w:rsidR="00F026F7" w:rsidRDefault="00F026F7" w:rsidP="00F026F7">
      <w:pPr>
        <w:ind w:left="480" w:firstLineChars="0" w:firstLine="0"/>
      </w:pPr>
      <w:r>
        <w:t>R2(config-policy)# exit</w:t>
      </w:r>
    </w:p>
    <w:p w14:paraId="1A331906" w14:textId="77777777" w:rsidR="00F026F7" w:rsidRDefault="00F026F7" w:rsidP="00F026F7">
      <w:pPr>
        <w:ind w:left="480" w:firstLineChars="0" w:firstLine="0"/>
      </w:pPr>
    </w:p>
    <w:p w14:paraId="3553C5A9" w14:textId="77777777" w:rsidR="00F026F7" w:rsidRPr="004D24EB" w:rsidRDefault="00F026F7" w:rsidP="00F026F7">
      <w:pPr>
        <w:ind w:left="480" w:firstLineChars="0" w:firstLine="0"/>
        <w:rPr>
          <w:b/>
        </w:rPr>
      </w:pPr>
      <w:r w:rsidRPr="004D24EB">
        <w:rPr>
          <w:rFonts w:hint="eastAsia"/>
          <w:b/>
        </w:rPr>
        <w:t>在</w:t>
      </w:r>
      <w:r w:rsidRPr="004D24EB">
        <w:rPr>
          <w:rFonts w:hint="eastAsia"/>
          <w:b/>
        </w:rPr>
        <w:t>R4</w:t>
      </w:r>
      <w:r w:rsidRPr="004D24EB">
        <w:rPr>
          <w:rFonts w:hint="eastAsia"/>
          <w:b/>
        </w:rPr>
        <w:t>上双向</w:t>
      </w:r>
      <w:r w:rsidRPr="004D24EB">
        <w:rPr>
          <w:b/>
        </w:rPr>
        <w:t>重分发</w:t>
      </w:r>
      <w:r w:rsidRPr="004D24EB">
        <w:rPr>
          <w:rFonts w:hint="eastAsia"/>
          <w:b/>
        </w:rPr>
        <w:t>路由</w:t>
      </w:r>
      <w:r w:rsidRPr="004D24EB">
        <w:rPr>
          <w:b/>
        </w:rPr>
        <w:t>：</w:t>
      </w:r>
    </w:p>
    <w:p w14:paraId="69D2ACFF" w14:textId="77777777" w:rsidR="00F026F7" w:rsidRDefault="00F026F7" w:rsidP="00F026F7">
      <w:pPr>
        <w:ind w:left="480" w:firstLineChars="0" w:firstLine="0"/>
      </w:pPr>
      <w:r>
        <w:t>R4(config)#router ospf 1</w:t>
      </w:r>
    </w:p>
    <w:p w14:paraId="5243B336" w14:textId="77777777" w:rsidR="00F026F7" w:rsidRDefault="00F026F7" w:rsidP="00F026F7">
      <w:pPr>
        <w:ind w:left="480" w:firstLineChars="0" w:firstLine="0"/>
      </w:pPr>
      <w:r>
        <w:t>R4(config-ospf)#redistribute rip</w:t>
      </w:r>
    </w:p>
    <w:p w14:paraId="0A3F1322" w14:textId="77777777" w:rsidR="00F026F7" w:rsidRDefault="00F026F7" w:rsidP="00F026F7">
      <w:pPr>
        <w:ind w:left="480" w:firstLineChars="0" w:firstLine="0"/>
      </w:pPr>
      <w:r w:rsidRPr="005D2755">
        <w:t>R4(config-ospf)#exit</w:t>
      </w:r>
    </w:p>
    <w:p w14:paraId="30CDC423" w14:textId="77777777" w:rsidR="00F026F7" w:rsidRDefault="00F026F7" w:rsidP="00F026F7">
      <w:pPr>
        <w:ind w:left="480" w:firstLineChars="0" w:firstLine="0"/>
      </w:pPr>
      <w:r>
        <w:t>R4(config)#router rip</w:t>
      </w:r>
    </w:p>
    <w:p w14:paraId="60EA42D0" w14:textId="77777777" w:rsidR="00F026F7" w:rsidRDefault="00F026F7" w:rsidP="00F026F7">
      <w:pPr>
        <w:ind w:left="480" w:firstLineChars="0" w:firstLine="0"/>
      </w:pPr>
      <w:r>
        <w:t>R4(config-rip)#redistribute ospf 1</w:t>
      </w:r>
    </w:p>
    <w:p w14:paraId="16120613" w14:textId="77777777" w:rsidR="00F026F7" w:rsidRDefault="00F026F7" w:rsidP="00F026F7">
      <w:pPr>
        <w:ind w:left="480" w:firstLineChars="0" w:firstLine="0"/>
      </w:pPr>
      <w:r>
        <w:t>R4(config-rip)#exit</w:t>
      </w:r>
    </w:p>
    <w:p w14:paraId="4C7FB894" w14:textId="77777777" w:rsidR="00F026F7" w:rsidRDefault="00F026F7" w:rsidP="00F026F7">
      <w:pPr>
        <w:ind w:left="480" w:firstLineChars="0" w:firstLine="0"/>
      </w:pPr>
      <w:r>
        <w:rPr>
          <w:rFonts w:hint="eastAsia"/>
        </w:rPr>
        <w:t>在</w:t>
      </w:r>
      <w:r>
        <w:rPr>
          <w:rFonts w:hint="eastAsia"/>
        </w:rPr>
        <w:t>R2</w:t>
      </w:r>
      <w:r>
        <w:rPr>
          <w:rFonts w:hint="eastAsia"/>
        </w:rPr>
        <w:t>上</w:t>
      </w:r>
      <w:r>
        <w:t>将静态路由重分发进</w:t>
      </w:r>
      <w:r>
        <w:t>OSPF 1</w:t>
      </w:r>
      <w:r>
        <w:rPr>
          <w:rFonts w:hint="eastAsia"/>
        </w:rPr>
        <w:t>，</w:t>
      </w:r>
      <w:r>
        <w:t>并使用</w:t>
      </w:r>
      <w:r>
        <w:t>route-map</w:t>
      </w:r>
      <w:r>
        <w:t>实现分流</w:t>
      </w:r>
      <w:r>
        <w:rPr>
          <w:rFonts w:hint="eastAsia"/>
        </w:rPr>
        <w:t>互</w:t>
      </w:r>
      <w:r>
        <w:t>备。</w:t>
      </w:r>
    </w:p>
    <w:p w14:paraId="5AD8F003" w14:textId="77777777" w:rsidR="00F026F7" w:rsidRDefault="00F026F7" w:rsidP="00F026F7">
      <w:pPr>
        <w:ind w:left="480" w:firstLineChars="0" w:firstLine="0"/>
      </w:pPr>
      <w:r>
        <w:t>R2(config)#ip access-list standard 1</w:t>
      </w:r>
    </w:p>
    <w:p w14:paraId="4F7C92A8" w14:textId="77777777" w:rsidR="00F026F7" w:rsidRDefault="00F026F7" w:rsidP="00F026F7">
      <w:pPr>
        <w:ind w:left="480" w:firstLineChars="0" w:firstLine="0"/>
      </w:pPr>
      <w:r>
        <w:t>R2(config-std-nacl)# permit 10.1.1.0 0.0.0.255</w:t>
      </w:r>
    </w:p>
    <w:p w14:paraId="791322A0" w14:textId="77777777" w:rsidR="00F026F7" w:rsidRDefault="00F026F7" w:rsidP="00F026F7">
      <w:pPr>
        <w:ind w:left="480" w:firstLineChars="0" w:firstLine="0"/>
      </w:pPr>
      <w:r>
        <w:t>R2(config-std-nacl)# exit</w:t>
      </w:r>
    </w:p>
    <w:p w14:paraId="6E244E08" w14:textId="77777777" w:rsidR="00F026F7" w:rsidRDefault="00F026F7" w:rsidP="00F026F7">
      <w:pPr>
        <w:ind w:left="480" w:firstLineChars="0" w:firstLine="0"/>
      </w:pPr>
      <w:r>
        <w:lastRenderedPageBreak/>
        <w:t>R2(config)#ip access-list standard 2</w:t>
      </w:r>
    </w:p>
    <w:p w14:paraId="01D27721" w14:textId="77777777" w:rsidR="00F026F7" w:rsidRDefault="00F026F7" w:rsidP="00F026F7">
      <w:pPr>
        <w:ind w:left="480" w:firstLineChars="0" w:firstLine="0"/>
      </w:pPr>
      <w:r>
        <w:t>R2(config-std-nacl)#permit 10.1.2.0 0.0.0.255</w:t>
      </w:r>
    </w:p>
    <w:p w14:paraId="0230E7F6" w14:textId="77777777" w:rsidR="00F026F7" w:rsidRDefault="00F026F7" w:rsidP="00F026F7">
      <w:pPr>
        <w:ind w:left="480" w:firstLineChars="0" w:firstLine="0"/>
      </w:pPr>
      <w:r>
        <w:t>R2(config-std-nacl)# exit</w:t>
      </w:r>
    </w:p>
    <w:p w14:paraId="293F79F9" w14:textId="77777777" w:rsidR="00F026F7" w:rsidRDefault="00F026F7" w:rsidP="00F026F7">
      <w:pPr>
        <w:ind w:left="480" w:firstLineChars="0" w:firstLine="0"/>
      </w:pPr>
      <w:r>
        <w:t>R2(config)#route-map bc permit 10</w:t>
      </w:r>
    </w:p>
    <w:p w14:paraId="03371960" w14:textId="77777777" w:rsidR="00F026F7" w:rsidRDefault="00F026F7" w:rsidP="00F026F7">
      <w:pPr>
        <w:ind w:left="480" w:firstLineChars="0" w:firstLine="0"/>
      </w:pPr>
      <w:r>
        <w:t>R2(config-route-map)# match ip address 1</w:t>
      </w:r>
    </w:p>
    <w:p w14:paraId="73D5347D" w14:textId="77777777" w:rsidR="00F026F7" w:rsidRPr="004D24EB" w:rsidRDefault="00F026F7" w:rsidP="00F026F7">
      <w:pPr>
        <w:ind w:left="480" w:firstLineChars="0" w:firstLine="0"/>
        <w:rPr>
          <w:b/>
          <w:i/>
        </w:rPr>
      </w:pPr>
      <w:r>
        <w:t xml:space="preserve">R2(config-route-map)# </w:t>
      </w:r>
      <w:r w:rsidRPr="004D24EB">
        <w:rPr>
          <w:b/>
          <w:i/>
        </w:rPr>
        <w:t>set metric 21</w:t>
      </w:r>
      <w:r w:rsidRPr="004D24EB">
        <w:rPr>
          <w:b/>
          <w:i/>
        </w:rPr>
        <w:tab/>
      </w:r>
      <w:r w:rsidRPr="004D24EB">
        <w:rPr>
          <w:b/>
          <w:i/>
        </w:rPr>
        <w:tab/>
        <w:t>//</w:t>
      </w:r>
      <w:r w:rsidRPr="004D24EB">
        <w:rPr>
          <w:rFonts w:hint="eastAsia"/>
          <w:b/>
          <w:i/>
        </w:rPr>
        <w:t>充分</w:t>
      </w:r>
      <w:r w:rsidRPr="004D24EB">
        <w:rPr>
          <w:b/>
          <w:i/>
        </w:rPr>
        <w:t>发进入</w:t>
      </w:r>
      <w:r w:rsidRPr="004D24EB">
        <w:rPr>
          <w:b/>
          <w:i/>
        </w:rPr>
        <w:t>OSPF</w:t>
      </w:r>
      <w:r w:rsidRPr="004D24EB">
        <w:rPr>
          <w:b/>
          <w:i/>
        </w:rPr>
        <w:t>的均为外部路由，所以这里通过将</w:t>
      </w:r>
      <w:r w:rsidRPr="004D24EB">
        <w:rPr>
          <w:b/>
          <w:i/>
        </w:rPr>
        <w:t>metric</w:t>
      </w:r>
      <w:r w:rsidRPr="004D24EB">
        <w:rPr>
          <w:b/>
          <w:i/>
        </w:rPr>
        <w:t>值增大来实现</w:t>
      </w:r>
      <w:r w:rsidRPr="004D24EB">
        <w:rPr>
          <w:rFonts w:hint="eastAsia"/>
          <w:b/>
          <w:i/>
        </w:rPr>
        <w:t>选路</w:t>
      </w:r>
    </w:p>
    <w:p w14:paraId="554B9D97" w14:textId="77777777" w:rsidR="00F026F7" w:rsidRDefault="00F026F7" w:rsidP="00F026F7">
      <w:pPr>
        <w:ind w:left="480" w:firstLineChars="0" w:firstLine="0"/>
      </w:pPr>
      <w:r>
        <w:t xml:space="preserve">R2(config-route-map)# exit </w:t>
      </w:r>
    </w:p>
    <w:p w14:paraId="50E99647" w14:textId="77777777" w:rsidR="00F026F7" w:rsidRDefault="00F026F7" w:rsidP="00F026F7">
      <w:pPr>
        <w:ind w:left="480" w:firstLineChars="0" w:firstLine="0"/>
      </w:pPr>
      <w:r>
        <w:t>R2(config)#route-map bc permit 20</w:t>
      </w:r>
    </w:p>
    <w:p w14:paraId="2C36F544" w14:textId="77777777" w:rsidR="00F026F7" w:rsidRDefault="00F026F7" w:rsidP="00F026F7">
      <w:pPr>
        <w:ind w:left="480" w:firstLineChars="0" w:firstLine="0"/>
      </w:pPr>
      <w:r>
        <w:t>R2(config-route-map)# match ip address 2</w:t>
      </w:r>
    </w:p>
    <w:p w14:paraId="536BF284" w14:textId="77777777" w:rsidR="00F026F7" w:rsidRPr="004D24EB" w:rsidRDefault="00F026F7" w:rsidP="00F026F7">
      <w:pPr>
        <w:ind w:left="480" w:firstLineChars="0" w:firstLine="0"/>
        <w:rPr>
          <w:b/>
          <w:i/>
        </w:rPr>
      </w:pPr>
      <w:r>
        <w:t xml:space="preserve">R2(config-route-map)# </w:t>
      </w:r>
      <w:r w:rsidRPr="004D24EB">
        <w:rPr>
          <w:b/>
          <w:i/>
        </w:rPr>
        <w:t>set metric 10</w:t>
      </w:r>
    </w:p>
    <w:p w14:paraId="6F43905C" w14:textId="77777777" w:rsidR="00F026F7" w:rsidRPr="004D24EB" w:rsidRDefault="00F026F7" w:rsidP="00F026F7">
      <w:pPr>
        <w:ind w:left="480" w:firstLineChars="0" w:firstLine="0"/>
        <w:rPr>
          <w:b/>
          <w:i/>
        </w:rPr>
      </w:pPr>
      <w:r w:rsidRPr="004D24EB">
        <w:rPr>
          <w:b/>
          <w:i/>
        </w:rPr>
        <w:tab/>
      </w:r>
      <w:r w:rsidRPr="004D24EB">
        <w:rPr>
          <w:b/>
          <w:i/>
        </w:rPr>
        <w:tab/>
      </w:r>
      <w:r w:rsidRPr="004D24EB">
        <w:rPr>
          <w:b/>
          <w:i/>
        </w:rPr>
        <w:tab/>
      </w:r>
      <w:r w:rsidRPr="004D24EB">
        <w:rPr>
          <w:b/>
          <w:i/>
        </w:rPr>
        <w:tab/>
      </w:r>
      <w:r w:rsidRPr="004D24EB">
        <w:rPr>
          <w:b/>
          <w:i/>
        </w:rPr>
        <w:tab/>
      </w:r>
      <w:r w:rsidRPr="004D24EB">
        <w:rPr>
          <w:b/>
          <w:i/>
        </w:rPr>
        <w:tab/>
      </w:r>
      <w:r w:rsidRPr="004D24EB">
        <w:rPr>
          <w:b/>
          <w:i/>
        </w:rPr>
        <w:tab/>
        <w:t>//</w:t>
      </w:r>
      <w:r w:rsidRPr="004D24EB">
        <w:rPr>
          <w:rFonts w:hint="eastAsia"/>
          <w:b/>
          <w:i/>
        </w:rPr>
        <w:t>同理</w:t>
      </w:r>
      <w:r w:rsidRPr="004D24EB">
        <w:rPr>
          <w:b/>
          <w:i/>
        </w:rPr>
        <w:t>，这里通过将</w:t>
      </w:r>
      <w:r w:rsidRPr="004D24EB">
        <w:rPr>
          <w:b/>
          <w:i/>
        </w:rPr>
        <w:t>metric</w:t>
      </w:r>
      <w:r w:rsidRPr="004D24EB">
        <w:rPr>
          <w:b/>
          <w:i/>
        </w:rPr>
        <w:t>值减小来实现选路</w:t>
      </w:r>
    </w:p>
    <w:p w14:paraId="0E061488" w14:textId="77777777" w:rsidR="00F026F7" w:rsidRDefault="00F026F7" w:rsidP="00F026F7">
      <w:pPr>
        <w:ind w:left="480" w:firstLineChars="0" w:firstLine="0"/>
      </w:pPr>
      <w:r>
        <w:t>R2(config-route-map)# exit</w:t>
      </w:r>
    </w:p>
    <w:p w14:paraId="1A4E69AB" w14:textId="77777777" w:rsidR="00F026F7" w:rsidRDefault="00F026F7" w:rsidP="00F026F7">
      <w:pPr>
        <w:ind w:left="480" w:firstLineChars="0" w:firstLine="0"/>
      </w:pPr>
      <w:r>
        <w:t>R2(config)#route-map bc permit 30</w:t>
      </w:r>
    </w:p>
    <w:p w14:paraId="4D388ACE" w14:textId="77777777" w:rsidR="00F026F7" w:rsidRDefault="00F026F7" w:rsidP="00F026F7">
      <w:pPr>
        <w:ind w:left="480" w:firstLineChars="0" w:firstLine="0"/>
      </w:pPr>
      <w:r>
        <w:t>R2(config-route-map)# exit</w:t>
      </w:r>
    </w:p>
    <w:p w14:paraId="0D31D7D5" w14:textId="77777777" w:rsidR="00F026F7" w:rsidRDefault="00F026F7" w:rsidP="00F026F7">
      <w:pPr>
        <w:ind w:left="480" w:firstLineChars="0" w:firstLine="0"/>
      </w:pPr>
      <w:r>
        <w:t>R2(config)#router ospf 1</w:t>
      </w:r>
    </w:p>
    <w:p w14:paraId="4C31B56F" w14:textId="77777777" w:rsidR="00F026F7" w:rsidRDefault="00F026F7" w:rsidP="00F026F7">
      <w:pPr>
        <w:ind w:left="480" w:firstLineChars="0" w:firstLine="0"/>
      </w:pPr>
      <w:r>
        <w:t>R2(config-ospf)#</w:t>
      </w:r>
      <w:r w:rsidRPr="004D24EB">
        <w:rPr>
          <w:b/>
        </w:rPr>
        <w:t xml:space="preserve"> redistribute static route-map bc  </w:t>
      </w:r>
      <w:r w:rsidRPr="004D24EB">
        <w:rPr>
          <w:rFonts w:hint="eastAsia"/>
          <w:b/>
        </w:rPr>
        <w:t>//</w:t>
      </w:r>
      <w:r w:rsidRPr="004D24EB">
        <w:rPr>
          <w:rFonts w:hint="eastAsia"/>
          <w:b/>
        </w:rPr>
        <w:t>重</w:t>
      </w:r>
      <w:r w:rsidRPr="004D24EB">
        <w:rPr>
          <w:b/>
        </w:rPr>
        <w:t>分发调用</w:t>
      </w:r>
      <w:r w:rsidRPr="004D24EB">
        <w:rPr>
          <w:b/>
        </w:rPr>
        <w:t>route-map bc</w:t>
      </w:r>
    </w:p>
    <w:p w14:paraId="2A0A3FDD" w14:textId="77777777" w:rsidR="00F026F7" w:rsidRDefault="00F026F7" w:rsidP="00F026F7">
      <w:pPr>
        <w:ind w:left="480" w:firstLineChars="0" w:firstLine="0"/>
      </w:pPr>
      <w:r>
        <w:t>R2(config-ospf)# exit</w:t>
      </w:r>
    </w:p>
    <w:p w14:paraId="6640C146" w14:textId="77777777" w:rsidR="00F026F7" w:rsidRDefault="00F026F7" w:rsidP="00F026F7">
      <w:pPr>
        <w:ind w:left="480" w:firstLineChars="0" w:firstLine="0"/>
      </w:pPr>
      <w:r>
        <w:rPr>
          <w:rFonts w:hint="eastAsia"/>
        </w:rPr>
        <w:t>在</w:t>
      </w:r>
      <w:r>
        <w:rPr>
          <w:rFonts w:hint="eastAsia"/>
        </w:rPr>
        <w:t>R1</w:t>
      </w:r>
      <w:r>
        <w:rPr>
          <w:rFonts w:hint="eastAsia"/>
        </w:rPr>
        <w:t>上</w:t>
      </w:r>
      <w:r>
        <w:t>查看正常情况下的路由表：</w:t>
      </w:r>
    </w:p>
    <w:p w14:paraId="5D4378EA" w14:textId="77777777" w:rsidR="00F026F7" w:rsidRDefault="00F026F7" w:rsidP="00F026F7">
      <w:pPr>
        <w:ind w:left="480" w:firstLineChars="0" w:firstLine="0"/>
      </w:pPr>
      <w:r>
        <w:rPr>
          <w:noProof/>
        </w:rPr>
        <w:lastRenderedPageBreak/>
        <w:drawing>
          <wp:inline distT="0" distB="0" distL="0" distR="0" wp14:anchorId="110FC2E2" wp14:editId="24B401D7">
            <wp:extent cx="5543550" cy="2563495"/>
            <wp:effectExtent l="0" t="0" r="0" b="825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43550" cy="2563495"/>
                    </a:xfrm>
                    <a:prstGeom prst="rect">
                      <a:avLst/>
                    </a:prstGeom>
                  </pic:spPr>
                </pic:pic>
              </a:graphicData>
            </a:graphic>
          </wp:inline>
        </w:drawing>
      </w:r>
    </w:p>
    <w:p w14:paraId="008284B9" w14:textId="77777777" w:rsidR="00F026F7" w:rsidRDefault="00F026F7" w:rsidP="00F026F7">
      <w:pPr>
        <w:ind w:left="480" w:firstLineChars="0" w:firstLine="0"/>
      </w:pPr>
      <w:r>
        <w:rPr>
          <w:rFonts w:hint="eastAsia"/>
        </w:rPr>
        <w:t>可以</w:t>
      </w:r>
      <w:r>
        <w:t>看到正常情况下</w:t>
      </w:r>
      <w:r>
        <w:rPr>
          <w:rFonts w:hint="eastAsia"/>
        </w:rPr>
        <w:t>办公网</w:t>
      </w:r>
      <w:r>
        <w:t>和生产网</w:t>
      </w:r>
      <w:r>
        <w:rPr>
          <w:rFonts w:hint="eastAsia"/>
        </w:rPr>
        <w:t>分别</w:t>
      </w:r>
      <w:r>
        <w:t>走上下不</w:t>
      </w:r>
      <w:r>
        <w:rPr>
          <w:rFonts w:hint="eastAsia"/>
        </w:rPr>
        <w:t>同</w:t>
      </w:r>
      <w:r>
        <w:t>路径。</w:t>
      </w:r>
    </w:p>
    <w:p w14:paraId="2A2A6D46" w14:textId="77777777" w:rsidR="00F026F7" w:rsidRDefault="00F026F7" w:rsidP="00F026F7">
      <w:pPr>
        <w:ind w:left="480" w:firstLineChars="0" w:firstLine="0"/>
      </w:pPr>
      <w:r>
        <w:rPr>
          <w:rFonts w:hint="eastAsia"/>
        </w:rPr>
        <w:t>R3</w:t>
      </w:r>
      <w:r>
        <w:rPr>
          <w:rFonts w:hint="eastAsia"/>
        </w:rPr>
        <w:t>路由</w:t>
      </w:r>
      <w:r>
        <w:t>表：</w:t>
      </w:r>
    </w:p>
    <w:p w14:paraId="38AED585" w14:textId="77777777" w:rsidR="00F026F7" w:rsidRDefault="00F026F7" w:rsidP="00F026F7">
      <w:pPr>
        <w:ind w:left="480" w:firstLineChars="0" w:firstLine="0"/>
      </w:pPr>
      <w:r>
        <w:rPr>
          <w:noProof/>
        </w:rPr>
        <w:drawing>
          <wp:inline distT="0" distB="0" distL="0" distR="0" wp14:anchorId="28B74F40" wp14:editId="1B68224B">
            <wp:extent cx="5543550" cy="22764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43550" cy="2276475"/>
                    </a:xfrm>
                    <a:prstGeom prst="rect">
                      <a:avLst/>
                    </a:prstGeom>
                  </pic:spPr>
                </pic:pic>
              </a:graphicData>
            </a:graphic>
          </wp:inline>
        </w:drawing>
      </w:r>
    </w:p>
    <w:p w14:paraId="26423269" w14:textId="77777777" w:rsidR="00F026F7" w:rsidRDefault="00F026F7" w:rsidP="00F026F7">
      <w:pPr>
        <w:ind w:left="480" w:firstLineChars="0" w:firstLine="0"/>
      </w:pPr>
      <w:r>
        <w:rPr>
          <w:rFonts w:hint="eastAsia"/>
        </w:rPr>
        <w:t>跟踪办公</w:t>
      </w:r>
      <w:r>
        <w:t>生产路径</w:t>
      </w:r>
      <w:r>
        <w:rPr>
          <w:rFonts w:hint="eastAsia"/>
        </w:rPr>
        <w:t>信息</w:t>
      </w:r>
      <w:r>
        <w:t>：</w:t>
      </w:r>
    </w:p>
    <w:p w14:paraId="5494B545" w14:textId="77777777" w:rsidR="00F026F7" w:rsidRDefault="00F026F7" w:rsidP="00F026F7">
      <w:pPr>
        <w:ind w:left="480" w:firstLineChars="0" w:firstLine="0"/>
      </w:pPr>
      <w:r>
        <w:rPr>
          <w:noProof/>
        </w:rPr>
        <w:drawing>
          <wp:inline distT="0" distB="0" distL="0" distR="0" wp14:anchorId="04F85B23" wp14:editId="46CCF08E">
            <wp:extent cx="5543550" cy="1139825"/>
            <wp:effectExtent l="0" t="0" r="0" b="317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43550" cy="1139825"/>
                    </a:xfrm>
                    <a:prstGeom prst="rect">
                      <a:avLst/>
                    </a:prstGeom>
                  </pic:spPr>
                </pic:pic>
              </a:graphicData>
            </a:graphic>
          </wp:inline>
        </w:drawing>
      </w:r>
    </w:p>
    <w:p w14:paraId="67FAEAB6" w14:textId="77777777" w:rsidR="00F026F7" w:rsidRDefault="00F026F7" w:rsidP="00F026F7">
      <w:pPr>
        <w:ind w:left="480" w:firstLineChars="0" w:firstLine="0"/>
      </w:pPr>
      <w:r>
        <w:rPr>
          <w:rFonts w:hint="eastAsia"/>
        </w:rPr>
        <w:t>现在</w:t>
      </w:r>
      <w:r>
        <w:t>在</w:t>
      </w:r>
      <w:r>
        <w:rPr>
          <w:rFonts w:hint="eastAsia"/>
        </w:rPr>
        <w:t>R1</w:t>
      </w:r>
      <w:r>
        <w:rPr>
          <w:rFonts w:hint="eastAsia"/>
        </w:rPr>
        <w:t>上</w:t>
      </w:r>
      <w:r>
        <w:t>通过</w:t>
      </w:r>
      <w:r>
        <w:t>down</w:t>
      </w:r>
      <w:r>
        <w:t>掉</w:t>
      </w:r>
      <w:r>
        <w:rPr>
          <w:rFonts w:hint="eastAsia"/>
        </w:rPr>
        <w:t>g</w:t>
      </w:r>
      <w:r>
        <w:t>0</w:t>
      </w:r>
      <w:r>
        <w:rPr>
          <w:rFonts w:hint="eastAsia"/>
        </w:rPr>
        <w:t>接口</w:t>
      </w:r>
      <w:r>
        <w:t>后查看路由表的</w:t>
      </w:r>
      <w:r>
        <w:rPr>
          <w:rFonts w:hint="eastAsia"/>
        </w:rPr>
        <w:t>变化：</w:t>
      </w:r>
    </w:p>
    <w:p w14:paraId="200B2F5F" w14:textId="77777777" w:rsidR="00F026F7" w:rsidRDefault="00F026F7" w:rsidP="00F026F7">
      <w:pPr>
        <w:ind w:left="480" w:firstLineChars="0" w:firstLine="0"/>
      </w:pPr>
      <w:r>
        <w:rPr>
          <w:noProof/>
        </w:rPr>
        <w:lastRenderedPageBreak/>
        <w:drawing>
          <wp:inline distT="0" distB="0" distL="0" distR="0" wp14:anchorId="3F35632F" wp14:editId="7E2AD59E">
            <wp:extent cx="5514975" cy="647700"/>
            <wp:effectExtent l="0" t="0" r="9525"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14975" cy="647700"/>
                    </a:xfrm>
                    <a:prstGeom prst="rect">
                      <a:avLst/>
                    </a:prstGeom>
                  </pic:spPr>
                </pic:pic>
              </a:graphicData>
            </a:graphic>
          </wp:inline>
        </w:drawing>
      </w:r>
    </w:p>
    <w:p w14:paraId="68250E86" w14:textId="77777777" w:rsidR="00F026F7" w:rsidRDefault="00F026F7" w:rsidP="00F026F7">
      <w:pPr>
        <w:ind w:left="480" w:firstLineChars="0" w:firstLine="0"/>
      </w:pPr>
      <w:r>
        <w:rPr>
          <w:noProof/>
        </w:rPr>
        <w:drawing>
          <wp:inline distT="0" distB="0" distL="0" distR="0" wp14:anchorId="4C51FC8B" wp14:editId="00523AF0">
            <wp:extent cx="5543550" cy="2105025"/>
            <wp:effectExtent l="0" t="0" r="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43550" cy="2105025"/>
                    </a:xfrm>
                    <a:prstGeom prst="rect">
                      <a:avLst/>
                    </a:prstGeom>
                  </pic:spPr>
                </pic:pic>
              </a:graphicData>
            </a:graphic>
          </wp:inline>
        </w:drawing>
      </w:r>
    </w:p>
    <w:p w14:paraId="70AB21AA" w14:textId="77777777" w:rsidR="00F026F7" w:rsidRDefault="00F026F7" w:rsidP="00F026F7">
      <w:pPr>
        <w:ind w:left="480" w:firstLineChars="0" w:firstLine="0"/>
      </w:pPr>
      <w:r>
        <w:rPr>
          <w:rFonts w:hint="eastAsia"/>
        </w:rPr>
        <w:t>路径</w:t>
      </w:r>
      <w:r>
        <w:t>切换到了</w:t>
      </w:r>
      <w:r>
        <w:rPr>
          <w:rFonts w:hint="eastAsia"/>
        </w:rPr>
        <w:t>g1</w:t>
      </w:r>
      <w:r>
        <w:rPr>
          <w:rFonts w:hint="eastAsia"/>
        </w:rPr>
        <w:t>接口</w:t>
      </w:r>
      <w:r>
        <w:t>。</w:t>
      </w:r>
    </w:p>
    <w:p w14:paraId="703761AE" w14:textId="77777777" w:rsidR="00F026F7" w:rsidRDefault="00F026F7" w:rsidP="00F026F7">
      <w:pPr>
        <w:ind w:left="480" w:firstLineChars="0" w:firstLine="0"/>
      </w:pPr>
      <w:r>
        <w:rPr>
          <w:noProof/>
        </w:rPr>
        <w:drawing>
          <wp:inline distT="0" distB="0" distL="0" distR="0" wp14:anchorId="6DABC5E1" wp14:editId="71D32785">
            <wp:extent cx="55435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43550" cy="1847850"/>
                    </a:xfrm>
                    <a:prstGeom prst="rect">
                      <a:avLst/>
                    </a:prstGeom>
                  </pic:spPr>
                </pic:pic>
              </a:graphicData>
            </a:graphic>
          </wp:inline>
        </w:drawing>
      </w:r>
    </w:p>
    <w:p w14:paraId="17AB31D8" w14:textId="77777777" w:rsidR="00F026F7" w:rsidRDefault="00F026F7" w:rsidP="00F026F7">
      <w:pPr>
        <w:ind w:left="480" w:firstLineChars="0" w:firstLine="0"/>
      </w:pPr>
      <w:r>
        <w:rPr>
          <w:rFonts w:hint="eastAsia"/>
        </w:rPr>
        <w:t>开启</w:t>
      </w:r>
      <w:r>
        <w:rPr>
          <w:rFonts w:hint="eastAsia"/>
        </w:rPr>
        <w:t>g0</w:t>
      </w:r>
      <w:r>
        <w:rPr>
          <w:rFonts w:hint="eastAsia"/>
        </w:rPr>
        <w:t>接口</w:t>
      </w:r>
      <w:r>
        <w:t>，拔掉</w:t>
      </w:r>
      <w:r>
        <w:rPr>
          <w:rFonts w:hint="eastAsia"/>
        </w:rPr>
        <w:t>g0</w:t>
      </w:r>
      <w:r>
        <w:rPr>
          <w:rFonts w:hint="eastAsia"/>
        </w:rPr>
        <w:t>接口：</w:t>
      </w:r>
    </w:p>
    <w:p w14:paraId="1DA3F906" w14:textId="77777777" w:rsidR="00F026F7" w:rsidRPr="004D24EB" w:rsidRDefault="00F026F7" w:rsidP="00F026F7">
      <w:pPr>
        <w:ind w:left="480" w:firstLineChars="0" w:firstLine="0"/>
      </w:pPr>
      <w:r>
        <w:rPr>
          <w:noProof/>
        </w:rPr>
        <w:drawing>
          <wp:inline distT="0" distB="0" distL="0" distR="0" wp14:anchorId="4CA01F5D" wp14:editId="35E00AFA">
            <wp:extent cx="5543550" cy="2378075"/>
            <wp:effectExtent l="0" t="0" r="0" b="317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43550" cy="2378075"/>
                    </a:xfrm>
                    <a:prstGeom prst="rect">
                      <a:avLst/>
                    </a:prstGeom>
                  </pic:spPr>
                </pic:pic>
              </a:graphicData>
            </a:graphic>
          </wp:inline>
        </w:drawing>
      </w:r>
    </w:p>
    <w:p w14:paraId="36950E95" w14:textId="77777777" w:rsidR="00F026F7" w:rsidRDefault="00F026F7" w:rsidP="00F026F7">
      <w:pPr>
        <w:ind w:left="480" w:firstLineChars="0" w:firstLine="0"/>
      </w:pPr>
      <w:r>
        <w:rPr>
          <w:noProof/>
        </w:rPr>
        <w:lastRenderedPageBreak/>
        <w:drawing>
          <wp:inline distT="0" distB="0" distL="0" distR="0" wp14:anchorId="6F11EAA4" wp14:editId="1D637CE8">
            <wp:extent cx="5543550" cy="1944370"/>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43550" cy="1944370"/>
                    </a:xfrm>
                    <a:prstGeom prst="rect">
                      <a:avLst/>
                    </a:prstGeom>
                  </pic:spPr>
                </pic:pic>
              </a:graphicData>
            </a:graphic>
          </wp:inline>
        </w:drawing>
      </w:r>
    </w:p>
    <w:p w14:paraId="0F5D34D6" w14:textId="77777777" w:rsidR="00F026F7" w:rsidRDefault="00F026F7" w:rsidP="00F026F7">
      <w:pPr>
        <w:ind w:left="480" w:firstLineChars="0" w:firstLine="0"/>
      </w:pPr>
      <w:r>
        <w:rPr>
          <w:rFonts w:hint="eastAsia"/>
        </w:rPr>
        <w:t>当</w:t>
      </w:r>
      <w:r>
        <w:t>拔掉</w:t>
      </w:r>
      <w:r>
        <w:rPr>
          <w:rFonts w:hint="eastAsia"/>
        </w:rPr>
        <w:t>g0</w:t>
      </w:r>
      <w:r>
        <w:rPr>
          <w:rFonts w:hint="eastAsia"/>
        </w:rPr>
        <w:t>接口</w:t>
      </w:r>
      <w:r>
        <w:t>后，</w:t>
      </w:r>
      <w:r>
        <w:rPr>
          <w:rFonts w:hint="eastAsia"/>
        </w:rPr>
        <w:t>生产</w:t>
      </w:r>
      <w:r>
        <w:t>网段切换到了</w:t>
      </w:r>
      <w:r>
        <w:rPr>
          <w:rFonts w:hint="eastAsia"/>
        </w:rPr>
        <w:t>g</w:t>
      </w:r>
      <w:r>
        <w:t>0</w:t>
      </w:r>
      <w:r>
        <w:rPr>
          <w:rFonts w:hint="eastAsia"/>
        </w:rPr>
        <w:t>口</w:t>
      </w:r>
      <w:r>
        <w:t>线路，且能与分行相互通信。</w:t>
      </w:r>
    </w:p>
    <w:p w14:paraId="05C0ACE5" w14:textId="77777777" w:rsidR="00F026F7" w:rsidRDefault="00F026F7" w:rsidP="00F026F7">
      <w:pPr>
        <w:widowControl/>
        <w:spacing w:line="240" w:lineRule="auto"/>
        <w:ind w:firstLineChars="0" w:firstLine="0"/>
        <w:jc w:val="left"/>
      </w:pPr>
    </w:p>
    <w:p w14:paraId="4BB574AE" w14:textId="77777777" w:rsidR="00486432" w:rsidRDefault="00486432" w:rsidP="002B2709">
      <w:pPr>
        <w:pStyle w:val="2"/>
        <w:numPr>
          <w:ilvl w:val="1"/>
          <w:numId w:val="11"/>
        </w:numPr>
      </w:pPr>
      <w:bookmarkStart w:id="96" w:name="_Toc465170361"/>
      <w:r>
        <w:t>L2tp+ipsec</w:t>
      </w:r>
      <w:r>
        <w:rPr>
          <w:rFonts w:hint="eastAsia"/>
        </w:rPr>
        <w:t>隧道</w:t>
      </w:r>
      <w:bookmarkEnd w:id="96"/>
    </w:p>
    <w:p w14:paraId="0B4A067D" w14:textId="77777777" w:rsidR="00486432" w:rsidRDefault="00486432" w:rsidP="00486432">
      <w:pPr>
        <w:ind w:firstLine="480"/>
      </w:pPr>
      <w:r>
        <w:rPr>
          <w:rFonts w:hint="eastAsia"/>
        </w:rPr>
        <w:t>实验</w:t>
      </w:r>
      <w:r>
        <w:t>拓扑：</w:t>
      </w:r>
    </w:p>
    <w:p w14:paraId="31E7A3A1" w14:textId="77777777" w:rsidR="00486432" w:rsidRDefault="00486432" w:rsidP="00486432">
      <w:pPr>
        <w:ind w:firstLine="480"/>
        <w:jc w:val="center"/>
      </w:pPr>
      <w:r>
        <w:rPr>
          <w:noProof/>
        </w:rPr>
        <w:drawing>
          <wp:inline distT="0" distB="0" distL="0" distR="0" wp14:anchorId="0CBB9658" wp14:editId="13835B14">
            <wp:extent cx="5543550" cy="234505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43550" cy="2345055"/>
                    </a:xfrm>
                    <a:prstGeom prst="rect">
                      <a:avLst/>
                    </a:prstGeom>
                  </pic:spPr>
                </pic:pic>
              </a:graphicData>
            </a:graphic>
          </wp:inline>
        </w:drawing>
      </w:r>
    </w:p>
    <w:p w14:paraId="1E7D3680" w14:textId="77777777" w:rsidR="00486432" w:rsidRDefault="00486432" w:rsidP="00486432">
      <w:pPr>
        <w:ind w:firstLine="480"/>
      </w:pPr>
      <w:r>
        <w:rPr>
          <w:rFonts w:hint="eastAsia"/>
        </w:rPr>
        <w:t>实验</w:t>
      </w:r>
      <w:r>
        <w:t>要求：</w:t>
      </w:r>
      <w:r w:rsidR="00256051">
        <w:rPr>
          <w:rFonts w:hint="eastAsia"/>
        </w:rPr>
        <w:t>（拨号</w:t>
      </w:r>
      <w:r w:rsidR="00256051">
        <w:t>实验</w:t>
      </w:r>
      <w:r w:rsidR="00256051">
        <w:rPr>
          <w:rFonts w:hint="eastAsia"/>
        </w:rPr>
        <w:t>LAC</w:t>
      </w:r>
      <w:r w:rsidR="00256051">
        <w:rPr>
          <w:rFonts w:hint="eastAsia"/>
        </w:rPr>
        <w:t>需要</w:t>
      </w:r>
      <w:r w:rsidR="00256051">
        <w:t>升级相关版本）</w:t>
      </w:r>
    </w:p>
    <w:p w14:paraId="44A08C44" w14:textId="77777777" w:rsidR="00486432" w:rsidRDefault="00486432" w:rsidP="00486432">
      <w:pPr>
        <w:ind w:firstLine="480"/>
      </w:pPr>
      <w:r>
        <w:rPr>
          <w:rFonts w:hint="eastAsia"/>
        </w:rPr>
        <w:t>如图</w:t>
      </w:r>
      <w:r>
        <w:t>所示</w:t>
      </w:r>
      <w:r>
        <w:rPr>
          <w:rFonts w:hint="eastAsia"/>
        </w:rPr>
        <w:t>，</w:t>
      </w:r>
      <w:r>
        <w:t>在</w:t>
      </w:r>
      <w:r>
        <w:rPr>
          <w:rFonts w:hint="eastAsia"/>
        </w:rPr>
        <w:t>R1</w:t>
      </w:r>
      <w:r>
        <w:rPr>
          <w:rFonts w:hint="eastAsia"/>
        </w:rPr>
        <w:t>和</w:t>
      </w:r>
      <w:r>
        <w:rPr>
          <w:rFonts w:hint="eastAsia"/>
        </w:rPr>
        <w:t>R3</w:t>
      </w:r>
      <w:r>
        <w:rPr>
          <w:rFonts w:hint="eastAsia"/>
        </w:rPr>
        <w:t>之间</w:t>
      </w:r>
      <w:r>
        <w:t>建立</w:t>
      </w:r>
      <w:r>
        <w:t>l2tp</w:t>
      </w:r>
      <w:r>
        <w:rPr>
          <w:rFonts w:hint="eastAsia"/>
        </w:rPr>
        <w:t>隧道</w:t>
      </w:r>
      <w:r>
        <w:t>拨号</w:t>
      </w:r>
      <w:r>
        <w:rPr>
          <w:rFonts w:hint="eastAsia"/>
        </w:rPr>
        <w:t>（采用</w:t>
      </w:r>
      <w:r>
        <w:t>本地认证）</w:t>
      </w:r>
      <w:r>
        <w:rPr>
          <w:rFonts w:hint="eastAsia"/>
        </w:rPr>
        <w:t>，</w:t>
      </w:r>
      <w:r>
        <w:t>拨号成功后建立</w:t>
      </w:r>
      <w:r>
        <w:t>IPsec</w:t>
      </w:r>
      <w:r>
        <w:t>隧道</w:t>
      </w:r>
      <w:r>
        <w:rPr>
          <w:rFonts w:hint="eastAsia"/>
        </w:rPr>
        <w:t>。使</w:t>
      </w:r>
      <w:r>
        <w:t>生产网走上面的线路，办公网走下面的线路</w:t>
      </w:r>
      <w:r>
        <w:rPr>
          <w:rFonts w:hint="eastAsia"/>
        </w:rPr>
        <w:t>，</w:t>
      </w:r>
      <w:r>
        <w:t>并相互备份。</w:t>
      </w:r>
    </w:p>
    <w:p w14:paraId="5E31D648" w14:textId="77777777" w:rsidR="00486432" w:rsidRDefault="00486432" w:rsidP="00486432">
      <w:pPr>
        <w:ind w:firstLine="480"/>
      </w:pPr>
      <w:r>
        <w:rPr>
          <w:rFonts w:hint="eastAsia"/>
        </w:rPr>
        <w:t>首先</w:t>
      </w:r>
      <w:r>
        <w:t>在</w:t>
      </w:r>
      <w:r>
        <w:rPr>
          <w:rFonts w:hint="eastAsia"/>
        </w:rPr>
        <w:t>R1</w:t>
      </w:r>
      <w:r>
        <w:rPr>
          <w:rFonts w:hint="eastAsia"/>
        </w:rPr>
        <w:t>和</w:t>
      </w:r>
      <w:r>
        <w:rPr>
          <w:rFonts w:hint="eastAsia"/>
        </w:rPr>
        <w:t>R3</w:t>
      </w:r>
      <w:r>
        <w:rPr>
          <w:rFonts w:hint="eastAsia"/>
        </w:rPr>
        <w:t>上</w:t>
      </w:r>
      <w:r>
        <w:t>建立拨号：</w:t>
      </w:r>
    </w:p>
    <w:p w14:paraId="38F6703B" w14:textId="77777777" w:rsidR="00486432" w:rsidRDefault="00486432" w:rsidP="00486432">
      <w:pPr>
        <w:ind w:firstLine="480"/>
      </w:pPr>
      <w:r w:rsidRPr="000A454E">
        <w:t>R1(config)#dialer-list 1 protocol ip permit</w:t>
      </w:r>
      <w:r>
        <w:rPr>
          <w:rFonts w:hint="eastAsia"/>
        </w:rPr>
        <w:tab/>
      </w:r>
      <w:r>
        <w:tab/>
        <w:t>//</w:t>
      </w:r>
      <w:r>
        <w:rPr>
          <w:rFonts w:hint="eastAsia"/>
        </w:rPr>
        <w:t>设置</w:t>
      </w:r>
      <w:r>
        <w:t>拨号列表</w:t>
      </w:r>
    </w:p>
    <w:p w14:paraId="613C6CBC" w14:textId="77777777" w:rsidR="00486432" w:rsidRDefault="00486432" w:rsidP="00486432">
      <w:pPr>
        <w:ind w:firstLine="480"/>
      </w:pPr>
      <w:r>
        <w:t>R1(config)#interface dialer0</w:t>
      </w:r>
      <w:r>
        <w:tab/>
      </w:r>
      <w:r>
        <w:tab/>
      </w:r>
      <w:r>
        <w:tab/>
      </w:r>
      <w:r>
        <w:tab/>
      </w:r>
      <w:r>
        <w:tab/>
        <w:t>//</w:t>
      </w:r>
      <w:r>
        <w:rPr>
          <w:rFonts w:hint="eastAsia"/>
        </w:rPr>
        <w:t>设置</w:t>
      </w:r>
      <w:r>
        <w:t>拨号接口</w:t>
      </w:r>
    </w:p>
    <w:p w14:paraId="66245850" w14:textId="77777777" w:rsidR="00486432" w:rsidRDefault="00486432" w:rsidP="00486432">
      <w:pPr>
        <w:ind w:firstLine="480"/>
      </w:pPr>
      <w:r>
        <w:t>R1(config-if-dialer0)# encapsulation ppp</w:t>
      </w:r>
      <w:r>
        <w:tab/>
      </w:r>
      <w:r>
        <w:tab/>
        <w:t>//</w:t>
      </w:r>
      <w:r>
        <w:rPr>
          <w:rFonts w:hint="eastAsia"/>
        </w:rPr>
        <w:t>接口</w:t>
      </w:r>
      <w:r>
        <w:t>封装</w:t>
      </w:r>
      <w:r>
        <w:t>ppp</w:t>
      </w:r>
    </w:p>
    <w:p w14:paraId="1B5CE41C" w14:textId="77777777" w:rsidR="00486432" w:rsidRDefault="00486432" w:rsidP="00486432">
      <w:pPr>
        <w:ind w:firstLine="480"/>
      </w:pPr>
      <w:r>
        <w:lastRenderedPageBreak/>
        <w:t>R1(config-if-dialer0)# ppp pap sent-username maipu@maipu.com password 0 maipu</w:t>
      </w:r>
    </w:p>
    <w:p w14:paraId="55A7C0FD" w14:textId="77777777" w:rsidR="00486432" w:rsidRDefault="00486432" w:rsidP="00486432">
      <w:pPr>
        <w:ind w:firstLine="480"/>
      </w:pPr>
      <w:r>
        <w:tab/>
      </w:r>
      <w:r>
        <w:tab/>
      </w:r>
      <w:r>
        <w:tab/>
      </w:r>
      <w:r>
        <w:tab/>
      </w:r>
      <w:r>
        <w:tab/>
      </w:r>
      <w:r>
        <w:tab/>
      </w:r>
      <w:r>
        <w:tab/>
      </w:r>
      <w:r>
        <w:tab/>
      </w:r>
      <w:r>
        <w:tab/>
      </w:r>
      <w:r>
        <w:tab/>
        <w:t>//</w:t>
      </w:r>
      <w:r>
        <w:rPr>
          <w:rFonts w:hint="eastAsia"/>
        </w:rPr>
        <w:t>发送</w:t>
      </w:r>
      <w:r>
        <w:t>本地用户名和密码进行认证</w:t>
      </w:r>
    </w:p>
    <w:p w14:paraId="1FA39A4E" w14:textId="77777777" w:rsidR="00486432" w:rsidRDefault="00486432" w:rsidP="00486432">
      <w:pPr>
        <w:ind w:firstLine="480"/>
      </w:pPr>
      <w:r>
        <w:t>R1(config-if-dialer0)# ip address negotiated</w:t>
      </w:r>
    </w:p>
    <w:p w14:paraId="6263677E" w14:textId="77777777" w:rsidR="00486432" w:rsidRDefault="00486432" w:rsidP="00486432">
      <w:pPr>
        <w:ind w:firstLine="480"/>
      </w:pPr>
      <w:r>
        <w:tab/>
      </w:r>
      <w:r>
        <w:tab/>
      </w:r>
      <w:r>
        <w:tab/>
      </w:r>
      <w:r>
        <w:tab/>
      </w:r>
      <w:r>
        <w:tab/>
      </w:r>
      <w:r>
        <w:tab/>
      </w:r>
      <w:r>
        <w:tab/>
      </w:r>
      <w:r>
        <w:tab/>
      </w:r>
      <w:r>
        <w:tab/>
      </w:r>
      <w:r>
        <w:tab/>
        <w:t>//</w:t>
      </w:r>
      <w:r>
        <w:rPr>
          <w:rFonts w:hint="eastAsia"/>
        </w:rPr>
        <w:t>拨号</w:t>
      </w:r>
      <w:r>
        <w:t>口地址采用自动协商</w:t>
      </w:r>
    </w:p>
    <w:p w14:paraId="1A863FB7" w14:textId="77777777" w:rsidR="00486432" w:rsidRDefault="00486432" w:rsidP="00486432">
      <w:pPr>
        <w:ind w:firstLine="480"/>
      </w:pPr>
      <w:r>
        <w:t>R1(config-if-dialer0)# dialer in-band</w:t>
      </w:r>
    </w:p>
    <w:p w14:paraId="2B471B62" w14:textId="77777777" w:rsidR="00486432" w:rsidRDefault="00486432" w:rsidP="00486432">
      <w:pPr>
        <w:ind w:firstLine="480"/>
      </w:pPr>
      <w:r>
        <w:t>R1(config-if-dialer0)# dialer pool 1</w:t>
      </w:r>
    </w:p>
    <w:p w14:paraId="61F25884" w14:textId="77777777" w:rsidR="00486432" w:rsidRDefault="00486432" w:rsidP="00486432">
      <w:pPr>
        <w:ind w:firstLine="480"/>
      </w:pPr>
      <w:r>
        <w:t>R1(config-if-dialer0)# dialer-group 1</w:t>
      </w:r>
    </w:p>
    <w:p w14:paraId="293A9898" w14:textId="77777777" w:rsidR="00486432" w:rsidRDefault="00486432" w:rsidP="00486432">
      <w:pPr>
        <w:ind w:firstLine="480"/>
      </w:pPr>
      <w:r>
        <w:t>R1(config-if-dialer0)#exit</w:t>
      </w:r>
    </w:p>
    <w:p w14:paraId="47FCD47D" w14:textId="77777777" w:rsidR="00486432" w:rsidRDefault="00486432" w:rsidP="00486432">
      <w:pPr>
        <w:ind w:firstLine="480"/>
      </w:pPr>
      <w:r>
        <w:t>R1(config)#interface gigabitethernet1</w:t>
      </w:r>
    </w:p>
    <w:p w14:paraId="49708E02" w14:textId="77777777" w:rsidR="00486432" w:rsidRDefault="00486432" w:rsidP="00486432">
      <w:pPr>
        <w:ind w:firstLine="480"/>
      </w:pPr>
      <w:r>
        <w:t>R1(config-if-gigabitethernet1)# pppoe-client dial-pool-number 1</w:t>
      </w:r>
      <w:r>
        <w:tab/>
      </w:r>
      <w:r>
        <w:tab/>
      </w:r>
    </w:p>
    <w:p w14:paraId="7E04D151" w14:textId="77777777" w:rsidR="00486432" w:rsidRDefault="00486432" w:rsidP="00486432">
      <w:pPr>
        <w:ind w:left="1200" w:firstLine="480"/>
      </w:pPr>
      <w:r>
        <w:t>//</w:t>
      </w:r>
      <w:r>
        <w:rPr>
          <w:rFonts w:hint="eastAsia"/>
        </w:rPr>
        <w:t>接口</w:t>
      </w:r>
      <w:r>
        <w:t>下启用拨号客户端</w:t>
      </w:r>
      <w:r>
        <w:rPr>
          <w:rFonts w:hint="eastAsia"/>
        </w:rPr>
        <w:t>使用</w:t>
      </w:r>
      <w:r>
        <w:t>拨号列表</w:t>
      </w:r>
    </w:p>
    <w:p w14:paraId="19DF1487" w14:textId="77777777" w:rsidR="00486432" w:rsidRDefault="00486432" w:rsidP="00486432">
      <w:pPr>
        <w:ind w:firstLine="480"/>
      </w:pPr>
      <w:r>
        <w:t>R1(config-if-gigabitethernet1)# exit</w:t>
      </w:r>
    </w:p>
    <w:p w14:paraId="1E233B83" w14:textId="77777777" w:rsidR="00486432" w:rsidRDefault="00486432" w:rsidP="00486432">
      <w:pPr>
        <w:ind w:firstLine="480"/>
      </w:pPr>
      <w:r w:rsidRPr="000A454E">
        <w:t>R1(config)#ip route 0.0.0.0 0.0.0.0 dialer0</w:t>
      </w:r>
      <w:r>
        <w:tab/>
      </w:r>
      <w:r>
        <w:tab/>
      </w:r>
      <w:r>
        <w:tab/>
        <w:t>//</w:t>
      </w:r>
      <w:r>
        <w:rPr>
          <w:rFonts w:hint="eastAsia"/>
        </w:rPr>
        <w:t>默认</w:t>
      </w:r>
      <w:r>
        <w:t>路由指向拨号口</w:t>
      </w:r>
    </w:p>
    <w:p w14:paraId="48AEDA78" w14:textId="77777777" w:rsidR="00486432" w:rsidRDefault="00486432" w:rsidP="00486432">
      <w:pPr>
        <w:ind w:firstLine="480"/>
      </w:pPr>
      <w:r>
        <w:rPr>
          <w:rFonts w:hint="eastAsia"/>
        </w:rPr>
        <w:t>LAC</w:t>
      </w:r>
      <w:r>
        <w:rPr>
          <w:rFonts w:hint="eastAsia"/>
        </w:rPr>
        <w:t>配置</w:t>
      </w:r>
      <w:r>
        <w:t>：</w:t>
      </w:r>
    </w:p>
    <w:p w14:paraId="77000B2D" w14:textId="77777777" w:rsidR="00486432" w:rsidRDefault="00486432" w:rsidP="00486432">
      <w:pPr>
        <w:ind w:firstLine="480"/>
      </w:pPr>
      <w:r>
        <w:t>lac(config)#interface gigabitethernet0</w:t>
      </w:r>
    </w:p>
    <w:p w14:paraId="57B9B887" w14:textId="77777777" w:rsidR="00486432" w:rsidRDefault="00486432" w:rsidP="00486432">
      <w:pPr>
        <w:ind w:firstLine="480"/>
      </w:pPr>
      <w:r>
        <w:t>lac(config-if-gigabitethernet0)# ip address 23.1.1.2 255.255.255.0</w:t>
      </w:r>
    </w:p>
    <w:p w14:paraId="0AE90490" w14:textId="77777777" w:rsidR="00486432" w:rsidRDefault="00486432" w:rsidP="00486432">
      <w:pPr>
        <w:ind w:firstLine="480"/>
      </w:pPr>
      <w:r>
        <w:t>lac(config-if-gigabitethernet0)# exit</w:t>
      </w:r>
    </w:p>
    <w:p w14:paraId="2860C2E8" w14:textId="77777777" w:rsidR="00486432" w:rsidRDefault="00486432" w:rsidP="00486432">
      <w:pPr>
        <w:ind w:firstLine="480"/>
      </w:pPr>
      <w:r>
        <w:t>lac(config)#</w:t>
      </w:r>
      <w:r w:rsidRPr="00332C28">
        <w:rPr>
          <w:b/>
        </w:rPr>
        <w:t>interface virtual-template0</w:t>
      </w:r>
      <w:r w:rsidRPr="00332C28">
        <w:rPr>
          <w:b/>
        </w:rPr>
        <w:tab/>
      </w:r>
      <w:r w:rsidRPr="00332C28">
        <w:rPr>
          <w:b/>
        </w:rPr>
        <w:tab/>
        <w:t>//</w:t>
      </w:r>
      <w:r w:rsidRPr="00332C28">
        <w:rPr>
          <w:rFonts w:hint="eastAsia"/>
          <w:b/>
        </w:rPr>
        <w:t>配置</w:t>
      </w:r>
      <w:r w:rsidRPr="00332C28">
        <w:rPr>
          <w:b/>
        </w:rPr>
        <w:t>虚模板接口</w:t>
      </w:r>
    </w:p>
    <w:p w14:paraId="232219C5" w14:textId="77777777" w:rsidR="00486432" w:rsidRPr="00332C28" w:rsidRDefault="00486432" w:rsidP="00486432">
      <w:pPr>
        <w:ind w:firstLine="480"/>
        <w:rPr>
          <w:b/>
        </w:rPr>
      </w:pPr>
      <w:r>
        <w:t xml:space="preserve">lac(config-if-virtual-template0)# </w:t>
      </w:r>
      <w:r w:rsidRPr="00332C28">
        <w:rPr>
          <w:b/>
        </w:rPr>
        <w:t>encapsulation ppp</w:t>
      </w:r>
      <w:r w:rsidRPr="00332C28">
        <w:rPr>
          <w:b/>
        </w:rPr>
        <w:tab/>
        <w:t>//</w:t>
      </w:r>
      <w:r w:rsidRPr="00332C28">
        <w:rPr>
          <w:rFonts w:hint="eastAsia"/>
          <w:b/>
        </w:rPr>
        <w:t>虚模板</w:t>
      </w:r>
      <w:r w:rsidRPr="00332C28">
        <w:rPr>
          <w:b/>
        </w:rPr>
        <w:t>使用</w:t>
      </w:r>
      <w:r w:rsidRPr="00332C28">
        <w:rPr>
          <w:b/>
        </w:rPr>
        <w:t>ppp</w:t>
      </w:r>
      <w:r w:rsidRPr="00332C28">
        <w:rPr>
          <w:rFonts w:hint="eastAsia"/>
          <w:b/>
        </w:rPr>
        <w:t>封装</w:t>
      </w:r>
    </w:p>
    <w:p w14:paraId="6E436C16" w14:textId="77777777" w:rsidR="00486432" w:rsidRPr="009F37FE" w:rsidRDefault="00486432" w:rsidP="00486432">
      <w:pPr>
        <w:ind w:firstLine="480"/>
        <w:rPr>
          <w:b/>
        </w:rPr>
      </w:pPr>
      <w:r>
        <w:t xml:space="preserve">lac(config-if-virtual-template0)# </w:t>
      </w:r>
      <w:r w:rsidRPr="009F37FE">
        <w:rPr>
          <w:b/>
        </w:rPr>
        <w:t>ppp authentication pap</w:t>
      </w:r>
      <w:r w:rsidRPr="009F37FE">
        <w:rPr>
          <w:b/>
        </w:rPr>
        <w:tab/>
        <w:t>//</w:t>
      </w:r>
      <w:r w:rsidRPr="009F37FE">
        <w:rPr>
          <w:rFonts w:hint="eastAsia"/>
          <w:b/>
        </w:rPr>
        <w:t>认证</w:t>
      </w:r>
      <w:r w:rsidRPr="009F37FE">
        <w:rPr>
          <w:b/>
        </w:rPr>
        <w:t>采用</w:t>
      </w:r>
      <w:r w:rsidRPr="009F37FE">
        <w:rPr>
          <w:b/>
        </w:rPr>
        <w:t>pap</w:t>
      </w:r>
      <w:r w:rsidRPr="009F37FE">
        <w:rPr>
          <w:b/>
        </w:rPr>
        <w:t>认证</w:t>
      </w:r>
    </w:p>
    <w:p w14:paraId="2B9679CF" w14:textId="77777777" w:rsidR="00486432" w:rsidRDefault="00486432" w:rsidP="00486432">
      <w:pPr>
        <w:ind w:firstLine="480"/>
      </w:pPr>
      <w:r>
        <w:t>lac(config-if-virtual-template0)# exit</w:t>
      </w:r>
    </w:p>
    <w:p w14:paraId="46CBD0BE" w14:textId="77777777" w:rsidR="00486432" w:rsidRDefault="00486432" w:rsidP="00486432">
      <w:pPr>
        <w:ind w:firstLine="480"/>
      </w:pPr>
      <w:r>
        <w:t>lac(config)#interface gigabitethernet1</w:t>
      </w:r>
    </w:p>
    <w:p w14:paraId="1413DAFF" w14:textId="77777777" w:rsidR="00486432" w:rsidRPr="009F37FE" w:rsidRDefault="00486432" w:rsidP="00486432">
      <w:pPr>
        <w:ind w:firstLine="480"/>
        <w:rPr>
          <w:b/>
        </w:rPr>
      </w:pPr>
      <w:r>
        <w:t xml:space="preserve">lac(config-if-gigabitethernet1)# </w:t>
      </w:r>
      <w:r w:rsidRPr="009F37FE">
        <w:rPr>
          <w:b/>
        </w:rPr>
        <w:t>pppoe enable</w:t>
      </w:r>
      <w:r w:rsidRPr="009F37FE">
        <w:rPr>
          <w:b/>
        </w:rPr>
        <w:tab/>
      </w:r>
      <w:r w:rsidRPr="009F37FE">
        <w:rPr>
          <w:b/>
        </w:rPr>
        <w:tab/>
      </w:r>
      <w:r w:rsidRPr="009F37FE">
        <w:rPr>
          <w:b/>
        </w:rPr>
        <w:tab/>
        <w:t>//</w:t>
      </w:r>
      <w:r w:rsidRPr="009F37FE">
        <w:rPr>
          <w:rFonts w:hint="eastAsia"/>
          <w:b/>
        </w:rPr>
        <w:t>接口</w:t>
      </w:r>
      <w:r>
        <w:rPr>
          <w:rFonts w:hint="eastAsia"/>
          <w:b/>
        </w:rPr>
        <w:t>下</w:t>
      </w:r>
      <w:r w:rsidRPr="009F37FE">
        <w:rPr>
          <w:b/>
        </w:rPr>
        <w:t>使能</w:t>
      </w:r>
      <w:r w:rsidRPr="009F37FE">
        <w:rPr>
          <w:b/>
        </w:rPr>
        <w:t>PPPOE</w:t>
      </w:r>
      <w:r w:rsidRPr="009F37FE">
        <w:rPr>
          <w:b/>
        </w:rPr>
        <w:t>拨号</w:t>
      </w:r>
    </w:p>
    <w:p w14:paraId="58C53789" w14:textId="77777777" w:rsidR="00486432" w:rsidRDefault="00486432" w:rsidP="00486432">
      <w:pPr>
        <w:ind w:firstLine="480"/>
      </w:pPr>
      <w:r>
        <w:t>lac(config-if-gigabitethernet1)# exit</w:t>
      </w:r>
    </w:p>
    <w:p w14:paraId="20F066E0" w14:textId="77777777" w:rsidR="00486432" w:rsidRDefault="00486432" w:rsidP="00486432">
      <w:pPr>
        <w:ind w:firstLine="480"/>
      </w:pPr>
      <w:r>
        <w:t>lac(config)#</w:t>
      </w:r>
      <w:r w:rsidRPr="00332C28">
        <w:rPr>
          <w:b/>
        </w:rPr>
        <w:t>vpdn enable</w:t>
      </w:r>
      <w:r w:rsidRPr="00332C28">
        <w:rPr>
          <w:b/>
        </w:rPr>
        <w:tab/>
      </w:r>
      <w:r w:rsidRPr="00332C28">
        <w:rPr>
          <w:b/>
        </w:rPr>
        <w:tab/>
      </w:r>
      <w:r w:rsidRPr="00332C28">
        <w:rPr>
          <w:b/>
        </w:rPr>
        <w:tab/>
      </w:r>
      <w:r w:rsidRPr="00332C28">
        <w:rPr>
          <w:b/>
        </w:rPr>
        <w:tab/>
        <w:t>//</w:t>
      </w:r>
      <w:r w:rsidRPr="00332C28">
        <w:rPr>
          <w:rFonts w:hint="eastAsia"/>
          <w:b/>
        </w:rPr>
        <w:t>使能</w:t>
      </w:r>
      <w:r w:rsidRPr="00332C28">
        <w:rPr>
          <w:b/>
        </w:rPr>
        <w:t>vpdn</w:t>
      </w:r>
      <w:r w:rsidRPr="00332C28">
        <w:rPr>
          <w:b/>
        </w:rPr>
        <w:t>组</w:t>
      </w:r>
    </w:p>
    <w:p w14:paraId="41A76CA0" w14:textId="77777777" w:rsidR="00486432" w:rsidRPr="00332C28" w:rsidRDefault="00486432" w:rsidP="00486432">
      <w:pPr>
        <w:ind w:firstLine="480"/>
        <w:rPr>
          <w:b/>
        </w:rPr>
      </w:pPr>
      <w:r>
        <w:t>lac(config)#</w:t>
      </w:r>
      <w:r w:rsidRPr="00332C28">
        <w:rPr>
          <w:b/>
        </w:rPr>
        <w:t>vpdn-group pppoe</w:t>
      </w:r>
      <w:r w:rsidRPr="00332C28">
        <w:rPr>
          <w:b/>
        </w:rPr>
        <w:tab/>
      </w:r>
      <w:r w:rsidRPr="00332C28">
        <w:rPr>
          <w:b/>
        </w:rPr>
        <w:tab/>
        <w:t>//</w:t>
      </w:r>
      <w:r w:rsidRPr="00332C28">
        <w:rPr>
          <w:rFonts w:hint="eastAsia"/>
          <w:b/>
        </w:rPr>
        <w:t>配置</w:t>
      </w:r>
      <w:r w:rsidRPr="00332C28">
        <w:rPr>
          <w:b/>
        </w:rPr>
        <w:t>vpdn</w:t>
      </w:r>
      <w:r w:rsidRPr="00332C28">
        <w:rPr>
          <w:rFonts w:hint="eastAsia"/>
          <w:b/>
        </w:rPr>
        <w:t>组</w:t>
      </w:r>
    </w:p>
    <w:p w14:paraId="4EFF1A61" w14:textId="77777777" w:rsidR="00486432" w:rsidRDefault="00486432" w:rsidP="00486432">
      <w:pPr>
        <w:ind w:firstLine="480"/>
      </w:pPr>
      <w:r>
        <w:t>lac(config-vpdn)# accept-dialin</w:t>
      </w:r>
    </w:p>
    <w:p w14:paraId="2BA3D66D" w14:textId="77777777" w:rsidR="00486432" w:rsidRDefault="00486432" w:rsidP="00486432">
      <w:pPr>
        <w:ind w:firstLine="480"/>
      </w:pPr>
      <w:r>
        <w:lastRenderedPageBreak/>
        <w:t>lac(config-vpdn-acc-in)# protocol pppoe</w:t>
      </w:r>
    </w:p>
    <w:p w14:paraId="4765EF9C" w14:textId="77777777" w:rsidR="00486432" w:rsidRDefault="00486432" w:rsidP="00486432">
      <w:pPr>
        <w:ind w:firstLine="480"/>
      </w:pPr>
      <w:r>
        <w:t>lac(config-vpdn-acc-in)# virtual-template 0</w:t>
      </w:r>
    </w:p>
    <w:p w14:paraId="2CA60F9C" w14:textId="77777777" w:rsidR="00486432" w:rsidRDefault="00486432" w:rsidP="00486432">
      <w:pPr>
        <w:ind w:firstLine="480"/>
      </w:pPr>
      <w:r>
        <w:t>lac(config-vpdn-acc-in)# exit</w:t>
      </w:r>
    </w:p>
    <w:p w14:paraId="79B1A8A3" w14:textId="77777777" w:rsidR="00486432" w:rsidRDefault="00486432" w:rsidP="00486432">
      <w:pPr>
        <w:ind w:firstLine="480"/>
      </w:pPr>
      <w:r>
        <w:t>lac(config-vpdn)# exit</w:t>
      </w:r>
    </w:p>
    <w:p w14:paraId="2F9F74AB" w14:textId="77777777" w:rsidR="00486432" w:rsidRDefault="00486432" w:rsidP="00486432">
      <w:pPr>
        <w:ind w:firstLine="480"/>
      </w:pPr>
      <w:r>
        <w:t>lac(config)#vpdn-group lac</w:t>
      </w:r>
    </w:p>
    <w:p w14:paraId="134B9CEA" w14:textId="77777777" w:rsidR="00486432" w:rsidRDefault="00486432" w:rsidP="00486432">
      <w:pPr>
        <w:ind w:firstLine="480"/>
        <w:rPr>
          <w:b/>
        </w:rPr>
      </w:pPr>
      <w:r>
        <w:t xml:space="preserve">lac(config-vpdn)# </w:t>
      </w:r>
      <w:r w:rsidRPr="009F37FE">
        <w:rPr>
          <w:b/>
        </w:rPr>
        <w:t>request-dialin</w:t>
      </w:r>
      <w:r w:rsidRPr="009F37FE">
        <w:rPr>
          <w:b/>
        </w:rPr>
        <w:tab/>
      </w:r>
    </w:p>
    <w:p w14:paraId="56CF79D9" w14:textId="77777777" w:rsidR="00486432" w:rsidRPr="009F37FE" w:rsidRDefault="00486432" w:rsidP="00486432">
      <w:pPr>
        <w:ind w:firstLineChars="0" w:firstLine="0"/>
        <w:rPr>
          <w:b/>
        </w:rPr>
      </w:pPr>
      <w:r w:rsidRPr="009F37FE">
        <w:rPr>
          <w:b/>
        </w:rPr>
        <w:t>//</w:t>
      </w:r>
      <w:r w:rsidRPr="009F37FE">
        <w:rPr>
          <w:rFonts w:hint="eastAsia"/>
          <w:b/>
          <w:bCs/>
        </w:rPr>
        <w:t>让</w:t>
      </w:r>
      <w:r w:rsidRPr="009F37FE">
        <w:rPr>
          <w:b/>
          <w:bCs/>
        </w:rPr>
        <w:t>LAC</w:t>
      </w:r>
      <w:r w:rsidRPr="009F37FE">
        <w:rPr>
          <w:rFonts w:hint="eastAsia"/>
          <w:b/>
          <w:bCs/>
        </w:rPr>
        <w:t>接收远程接入客户的</w:t>
      </w:r>
      <w:r w:rsidRPr="009F37FE">
        <w:rPr>
          <w:b/>
          <w:bCs/>
        </w:rPr>
        <w:t>PPP</w:t>
      </w:r>
      <w:r>
        <w:rPr>
          <w:rFonts w:hint="eastAsia"/>
          <w:b/>
          <w:bCs/>
        </w:rPr>
        <w:t>会话，</w:t>
      </w:r>
      <w:r w:rsidRPr="009F37FE">
        <w:rPr>
          <w:rFonts w:hint="eastAsia"/>
          <w:b/>
          <w:bCs/>
        </w:rPr>
        <w:t>并尝试通过隧道将它们延伸到指定的</w:t>
      </w:r>
      <w:r w:rsidRPr="009F37FE">
        <w:rPr>
          <w:b/>
          <w:bCs/>
        </w:rPr>
        <w:t xml:space="preserve">LNS </w:t>
      </w:r>
    </w:p>
    <w:p w14:paraId="7082668D" w14:textId="77777777" w:rsidR="00486432" w:rsidRPr="009F37FE" w:rsidRDefault="00486432" w:rsidP="00486432">
      <w:pPr>
        <w:ind w:firstLine="480"/>
        <w:rPr>
          <w:b/>
        </w:rPr>
      </w:pPr>
      <w:r>
        <w:t>lac(config-vpdn-req-in)#</w:t>
      </w:r>
      <w:r w:rsidRPr="009F37FE">
        <w:rPr>
          <w:b/>
        </w:rPr>
        <w:t>protocol l2tp</w:t>
      </w:r>
      <w:r w:rsidRPr="009F37FE">
        <w:rPr>
          <w:b/>
        </w:rPr>
        <w:tab/>
      </w:r>
      <w:r w:rsidRPr="009F37FE">
        <w:rPr>
          <w:b/>
          <w:bCs/>
        </w:rPr>
        <w:t>//</w:t>
      </w:r>
      <w:r w:rsidRPr="009F37FE">
        <w:rPr>
          <w:rFonts w:hint="eastAsia"/>
          <w:b/>
          <w:bCs/>
        </w:rPr>
        <w:t>指定建立隧道时使用</w:t>
      </w:r>
      <w:r w:rsidRPr="009F37FE">
        <w:rPr>
          <w:b/>
          <w:bCs/>
        </w:rPr>
        <w:t>VPDN</w:t>
      </w:r>
      <w:r w:rsidRPr="009F37FE">
        <w:rPr>
          <w:rFonts w:hint="eastAsia"/>
          <w:b/>
          <w:bCs/>
        </w:rPr>
        <w:t>协议为</w:t>
      </w:r>
      <w:r w:rsidRPr="009F37FE">
        <w:rPr>
          <w:b/>
          <w:bCs/>
        </w:rPr>
        <w:t>L2TP</w:t>
      </w:r>
    </w:p>
    <w:p w14:paraId="55A51E91" w14:textId="77777777" w:rsidR="00486432" w:rsidRPr="009F37FE" w:rsidRDefault="00486432" w:rsidP="00486432">
      <w:pPr>
        <w:ind w:firstLine="480"/>
        <w:rPr>
          <w:b/>
        </w:rPr>
      </w:pPr>
      <w:r>
        <w:t>lac(config-vpdn-req-in)#</w:t>
      </w:r>
      <w:r w:rsidRPr="009F37FE">
        <w:rPr>
          <w:b/>
        </w:rPr>
        <w:t>domain maipu.com</w:t>
      </w:r>
      <w:r>
        <w:rPr>
          <w:b/>
        </w:rPr>
        <w:tab/>
      </w:r>
      <w:r>
        <w:rPr>
          <w:b/>
        </w:rPr>
        <w:tab/>
      </w:r>
      <w:r w:rsidRPr="009F37FE">
        <w:rPr>
          <w:b/>
          <w:bCs/>
        </w:rPr>
        <w:t>//</w:t>
      </w:r>
      <w:r w:rsidRPr="009F37FE">
        <w:rPr>
          <w:rFonts w:hint="eastAsia"/>
          <w:b/>
          <w:bCs/>
        </w:rPr>
        <w:t>该命令使得域名为</w:t>
      </w:r>
      <w:r>
        <w:rPr>
          <w:b/>
          <w:bCs/>
        </w:rPr>
        <w:t>maipu.com</w:t>
      </w:r>
      <w:r w:rsidRPr="009F37FE">
        <w:rPr>
          <w:rFonts w:hint="eastAsia"/>
          <w:b/>
          <w:bCs/>
        </w:rPr>
        <w:t>的远程接入用户的</w:t>
      </w:r>
      <w:r w:rsidRPr="009F37FE">
        <w:rPr>
          <w:rFonts w:hint="eastAsia"/>
          <w:b/>
          <w:bCs/>
        </w:rPr>
        <w:t xml:space="preserve"> </w:t>
      </w:r>
      <w:r w:rsidRPr="009F37FE">
        <w:rPr>
          <w:b/>
          <w:bCs/>
        </w:rPr>
        <w:t>PPP</w:t>
      </w:r>
      <w:r w:rsidRPr="009F37FE">
        <w:rPr>
          <w:rFonts w:hint="eastAsia"/>
          <w:b/>
          <w:bCs/>
        </w:rPr>
        <w:t>会话将通过隧道被延伸到</w:t>
      </w:r>
      <w:r w:rsidRPr="009F37FE">
        <w:rPr>
          <w:b/>
          <w:bCs/>
        </w:rPr>
        <w:t>VPDN</w:t>
      </w:r>
      <w:r w:rsidRPr="009F37FE">
        <w:rPr>
          <w:rFonts w:hint="eastAsia"/>
          <w:b/>
          <w:bCs/>
        </w:rPr>
        <w:t>组中指定的</w:t>
      </w:r>
      <w:r w:rsidRPr="009F37FE">
        <w:rPr>
          <w:b/>
          <w:bCs/>
        </w:rPr>
        <w:t>LNS</w:t>
      </w:r>
    </w:p>
    <w:p w14:paraId="3A927785" w14:textId="77777777" w:rsidR="00486432" w:rsidRDefault="00486432" w:rsidP="00486432">
      <w:pPr>
        <w:ind w:firstLine="480"/>
      </w:pPr>
      <w:r>
        <w:t>lac(config-vpdn-req-in)#exit</w:t>
      </w:r>
    </w:p>
    <w:p w14:paraId="1FFFF0CD" w14:textId="77777777" w:rsidR="00486432" w:rsidRDefault="00486432" w:rsidP="00486432">
      <w:pPr>
        <w:ind w:firstLine="480"/>
      </w:pPr>
      <w:r>
        <w:t>lac(config-vpdn)</w:t>
      </w:r>
      <w:r w:rsidRPr="009F37FE">
        <w:rPr>
          <w:b/>
        </w:rPr>
        <w:t># initiate-to ip 23.1.1.3</w:t>
      </w:r>
      <w:r w:rsidRPr="009F37FE">
        <w:rPr>
          <w:b/>
        </w:rPr>
        <w:tab/>
      </w:r>
      <w:r w:rsidRPr="009F37FE">
        <w:rPr>
          <w:b/>
          <w:bCs/>
        </w:rPr>
        <w:t>//</w:t>
      </w:r>
      <w:r w:rsidRPr="009F37FE">
        <w:rPr>
          <w:rFonts w:hint="eastAsia"/>
          <w:b/>
          <w:bCs/>
        </w:rPr>
        <w:t>指定了隧道另一端的</w:t>
      </w:r>
      <w:r w:rsidRPr="009F37FE">
        <w:rPr>
          <w:b/>
          <w:bCs/>
        </w:rPr>
        <w:t>LNS</w:t>
      </w:r>
      <w:r w:rsidRPr="009F37FE">
        <w:rPr>
          <w:rFonts w:hint="eastAsia"/>
          <w:b/>
          <w:bCs/>
        </w:rPr>
        <w:t>的</w:t>
      </w:r>
      <w:r w:rsidRPr="009F37FE">
        <w:rPr>
          <w:b/>
          <w:bCs/>
        </w:rPr>
        <w:t>IP</w:t>
      </w:r>
      <w:r w:rsidRPr="009F37FE">
        <w:rPr>
          <w:rFonts w:hint="eastAsia"/>
          <w:b/>
          <w:bCs/>
        </w:rPr>
        <w:t>地址</w:t>
      </w:r>
    </w:p>
    <w:p w14:paraId="38C5A6E4" w14:textId="77777777" w:rsidR="00486432" w:rsidRPr="009F37FE" w:rsidRDefault="00486432" w:rsidP="00486432">
      <w:pPr>
        <w:ind w:firstLine="480"/>
        <w:rPr>
          <w:b/>
        </w:rPr>
      </w:pPr>
      <w:r>
        <w:t>lac(config-vpdn)#</w:t>
      </w:r>
      <w:r w:rsidRPr="009F37FE">
        <w:rPr>
          <w:b/>
        </w:rPr>
        <w:t xml:space="preserve"> local name lac</w:t>
      </w:r>
      <w:r w:rsidRPr="009F37FE">
        <w:rPr>
          <w:b/>
        </w:rPr>
        <w:tab/>
      </w:r>
      <w:r w:rsidRPr="009F37FE">
        <w:rPr>
          <w:b/>
        </w:rPr>
        <w:tab/>
      </w:r>
      <w:r w:rsidRPr="009F37FE">
        <w:rPr>
          <w:b/>
        </w:rPr>
        <w:tab/>
      </w:r>
      <w:r w:rsidRPr="009F37FE">
        <w:rPr>
          <w:rFonts w:hint="eastAsia"/>
          <w:b/>
        </w:rPr>
        <w:t>//</w:t>
      </w:r>
      <w:r w:rsidRPr="009F37FE">
        <w:rPr>
          <w:rFonts w:hint="eastAsia"/>
          <w:b/>
        </w:rPr>
        <w:t>配置</w:t>
      </w:r>
      <w:r w:rsidRPr="009F37FE">
        <w:rPr>
          <w:b/>
        </w:rPr>
        <w:t>本地主机名</w:t>
      </w:r>
    </w:p>
    <w:p w14:paraId="11A03812" w14:textId="77777777" w:rsidR="00486432" w:rsidRPr="009F37FE" w:rsidRDefault="00486432" w:rsidP="00486432">
      <w:pPr>
        <w:ind w:firstLine="480"/>
        <w:rPr>
          <w:b/>
        </w:rPr>
      </w:pPr>
      <w:r>
        <w:t xml:space="preserve">lac(config-vpdn)# </w:t>
      </w:r>
      <w:r w:rsidRPr="009F37FE">
        <w:rPr>
          <w:b/>
        </w:rPr>
        <w:t>l2tp tunnel password 0 maipu</w:t>
      </w:r>
    </w:p>
    <w:p w14:paraId="4A93C9B4" w14:textId="77777777" w:rsidR="00486432" w:rsidRPr="009F37FE" w:rsidRDefault="00486432" w:rsidP="00486432">
      <w:pPr>
        <w:ind w:left="370" w:firstLineChars="195" w:firstLine="468"/>
        <w:rPr>
          <w:b/>
        </w:rPr>
      </w:pPr>
      <w:r w:rsidRPr="009F37FE">
        <w:rPr>
          <w:b/>
          <w:bCs/>
        </w:rPr>
        <w:t>//</w:t>
      </w:r>
      <w:r w:rsidRPr="009F37FE">
        <w:rPr>
          <w:rFonts w:hint="eastAsia"/>
          <w:b/>
          <w:bCs/>
        </w:rPr>
        <w:t>指定了</w:t>
      </w:r>
      <w:r w:rsidRPr="009F37FE">
        <w:rPr>
          <w:b/>
          <w:bCs/>
        </w:rPr>
        <w:t>LNS</w:t>
      </w:r>
      <w:r w:rsidRPr="009F37FE">
        <w:rPr>
          <w:rFonts w:hint="eastAsia"/>
          <w:b/>
          <w:bCs/>
        </w:rPr>
        <w:t>和</w:t>
      </w:r>
      <w:r w:rsidRPr="009F37FE">
        <w:rPr>
          <w:b/>
          <w:bCs/>
        </w:rPr>
        <w:t>LAC</w:t>
      </w:r>
      <w:r w:rsidRPr="009F37FE">
        <w:rPr>
          <w:rFonts w:hint="eastAsia"/>
          <w:b/>
          <w:bCs/>
        </w:rPr>
        <w:t>验证对方时使用的共享密钥</w:t>
      </w:r>
    </w:p>
    <w:p w14:paraId="22ADDCF4" w14:textId="77777777" w:rsidR="00486432" w:rsidRDefault="00486432" w:rsidP="00486432">
      <w:pPr>
        <w:ind w:firstLine="480"/>
      </w:pPr>
      <w:r>
        <w:t>lac(config-vpdn)# exit</w:t>
      </w:r>
    </w:p>
    <w:p w14:paraId="030238F6" w14:textId="77777777" w:rsidR="00486432" w:rsidRDefault="00486432" w:rsidP="00486432">
      <w:pPr>
        <w:ind w:firstLine="480"/>
      </w:pPr>
    </w:p>
    <w:p w14:paraId="074FF150" w14:textId="77777777" w:rsidR="00486432" w:rsidRPr="009F37FE" w:rsidRDefault="00486432" w:rsidP="00486432">
      <w:pPr>
        <w:ind w:firstLine="480"/>
        <w:rPr>
          <w:b/>
        </w:rPr>
      </w:pPr>
      <w:r>
        <w:t>R3(config)#</w:t>
      </w:r>
      <w:r w:rsidRPr="009F37FE">
        <w:rPr>
          <w:b/>
        </w:rPr>
        <w:t>user maipu@maipu.com password 0 maipu</w:t>
      </w:r>
    </w:p>
    <w:p w14:paraId="20E94988" w14:textId="77777777" w:rsidR="00486432" w:rsidRPr="009F37FE" w:rsidRDefault="00486432" w:rsidP="00486432">
      <w:pPr>
        <w:ind w:firstLine="480"/>
        <w:rPr>
          <w:b/>
        </w:rPr>
      </w:pPr>
      <w:r w:rsidRPr="009F37FE">
        <w:rPr>
          <w:b/>
          <w:bCs/>
        </w:rPr>
        <w:t>//</w:t>
      </w:r>
      <w:r w:rsidRPr="009F37FE">
        <w:rPr>
          <w:rFonts w:hint="eastAsia"/>
          <w:b/>
          <w:bCs/>
        </w:rPr>
        <w:t>远程客户端的用户名和密码</w:t>
      </w:r>
    </w:p>
    <w:p w14:paraId="30B6AB1B" w14:textId="77777777" w:rsidR="00486432" w:rsidRDefault="00486432" w:rsidP="00486432">
      <w:pPr>
        <w:ind w:firstLine="480"/>
      </w:pPr>
      <w:r>
        <w:t>R3(config)#</w:t>
      </w:r>
      <w:r w:rsidRPr="00063EA4">
        <w:rPr>
          <w:b/>
        </w:rPr>
        <w:t>ip local pool l2tp 172.16.1.10 172.16.1.100</w:t>
      </w:r>
      <w:r w:rsidRPr="00063EA4">
        <w:rPr>
          <w:b/>
        </w:rPr>
        <w:tab/>
      </w:r>
      <w:r>
        <w:tab/>
      </w:r>
    </w:p>
    <w:p w14:paraId="6ACF0B0D" w14:textId="77777777" w:rsidR="00486432" w:rsidRDefault="00486432" w:rsidP="00486432">
      <w:pPr>
        <w:ind w:left="365" w:firstLineChars="197" w:firstLine="473"/>
      </w:pPr>
      <w:r w:rsidRPr="00063EA4">
        <w:rPr>
          <w:b/>
          <w:bCs/>
        </w:rPr>
        <w:t>//</w:t>
      </w:r>
      <w:r w:rsidRPr="00063EA4">
        <w:rPr>
          <w:rFonts w:hint="eastAsia"/>
          <w:b/>
          <w:bCs/>
        </w:rPr>
        <w:t>为远程客户分配</w:t>
      </w:r>
      <w:r w:rsidRPr="00063EA4">
        <w:rPr>
          <w:b/>
          <w:bCs/>
        </w:rPr>
        <w:t>IP</w:t>
      </w:r>
      <w:r w:rsidRPr="00063EA4">
        <w:rPr>
          <w:rFonts w:hint="eastAsia"/>
          <w:b/>
          <w:bCs/>
        </w:rPr>
        <w:t>的地址池</w:t>
      </w:r>
    </w:p>
    <w:p w14:paraId="23E7EAEC" w14:textId="77777777" w:rsidR="00486432" w:rsidRDefault="00486432" w:rsidP="00486432">
      <w:pPr>
        <w:ind w:firstLine="480"/>
      </w:pPr>
      <w:r>
        <w:t>R3(config)#interface loopback0</w:t>
      </w:r>
    </w:p>
    <w:p w14:paraId="132C1EE7" w14:textId="77777777" w:rsidR="00486432" w:rsidRPr="000A454E" w:rsidRDefault="00486432" w:rsidP="00486432">
      <w:pPr>
        <w:ind w:firstLine="480"/>
      </w:pPr>
      <w:r>
        <w:t>R3(config-if-loopback0)# ip address 3.3.3.3 255.255.255.0</w:t>
      </w:r>
    </w:p>
    <w:p w14:paraId="1EAA3C1E" w14:textId="77777777" w:rsidR="00486432" w:rsidRDefault="00486432" w:rsidP="00486432">
      <w:pPr>
        <w:ind w:firstLine="480"/>
      </w:pPr>
      <w:r>
        <w:t>R3(config-if-loopback0)# exit</w:t>
      </w:r>
    </w:p>
    <w:p w14:paraId="03D10738" w14:textId="77777777" w:rsidR="00486432" w:rsidRDefault="00486432" w:rsidP="00486432">
      <w:pPr>
        <w:ind w:firstLine="480"/>
      </w:pPr>
      <w:r>
        <w:t>R3(config)#interface virtual-template0</w:t>
      </w:r>
    </w:p>
    <w:p w14:paraId="050EAB4A" w14:textId="77777777" w:rsidR="00486432" w:rsidRDefault="00486432" w:rsidP="00486432">
      <w:pPr>
        <w:ind w:firstLine="480"/>
      </w:pPr>
      <w:r>
        <w:t>R3(config-if-virtual-template0)# encapsulation ppp</w:t>
      </w:r>
    </w:p>
    <w:p w14:paraId="1ECDF559" w14:textId="77777777" w:rsidR="00486432" w:rsidRDefault="00486432" w:rsidP="00486432">
      <w:pPr>
        <w:ind w:firstLine="480"/>
      </w:pPr>
      <w:r>
        <w:t xml:space="preserve">R3(config-if-virtual-template0)# </w:t>
      </w:r>
      <w:r w:rsidRPr="009F37FE">
        <w:rPr>
          <w:b/>
        </w:rPr>
        <w:t>peer default ip address pool l2tp</w:t>
      </w:r>
    </w:p>
    <w:p w14:paraId="5E4A2B66" w14:textId="77777777" w:rsidR="00486432" w:rsidRDefault="00486432" w:rsidP="00486432">
      <w:pPr>
        <w:ind w:firstLine="480"/>
      </w:pPr>
      <w:r w:rsidRPr="009F37FE">
        <w:rPr>
          <w:b/>
          <w:bCs/>
        </w:rPr>
        <w:lastRenderedPageBreak/>
        <w:t>//</w:t>
      </w:r>
      <w:r w:rsidRPr="009F37FE">
        <w:rPr>
          <w:rFonts w:hint="eastAsia"/>
          <w:b/>
          <w:bCs/>
        </w:rPr>
        <w:t>给远程客户端从地址池中分配</w:t>
      </w:r>
      <w:r w:rsidRPr="009F37FE">
        <w:rPr>
          <w:b/>
          <w:bCs/>
        </w:rPr>
        <w:t>IP</w:t>
      </w:r>
      <w:r w:rsidRPr="009F37FE">
        <w:rPr>
          <w:rFonts w:hint="eastAsia"/>
          <w:b/>
          <w:bCs/>
        </w:rPr>
        <w:t>地址</w:t>
      </w:r>
    </w:p>
    <w:p w14:paraId="5E6FE09D" w14:textId="77777777" w:rsidR="00486432" w:rsidRDefault="00486432" w:rsidP="00486432">
      <w:pPr>
        <w:ind w:firstLine="480"/>
      </w:pPr>
      <w:r>
        <w:t>R3(config-if-virtual-template0)# ppp authentication pap</w:t>
      </w:r>
    </w:p>
    <w:p w14:paraId="0508CAD8" w14:textId="77777777" w:rsidR="00486432" w:rsidRPr="00063EA4" w:rsidRDefault="00486432" w:rsidP="00486432">
      <w:pPr>
        <w:ind w:firstLine="480"/>
        <w:rPr>
          <w:b/>
        </w:rPr>
      </w:pPr>
      <w:r>
        <w:t>R3(config-if-virtual-template0)#</w:t>
      </w:r>
      <w:r w:rsidRPr="00063EA4">
        <w:rPr>
          <w:b/>
        </w:rPr>
        <w:t xml:space="preserve"> ip unnumbered loopback0</w:t>
      </w:r>
    </w:p>
    <w:p w14:paraId="3D5A71D9" w14:textId="77777777" w:rsidR="00486432" w:rsidRDefault="00486432" w:rsidP="00486432">
      <w:pPr>
        <w:ind w:firstLine="480"/>
      </w:pPr>
      <w:r w:rsidRPr="00063EA4">
        <w:rPr>
          <w:b/>
          <w:bCs/>
        </w:rPr>
        <w:t>//</w:t>
      </w:r>
      <w:r w:rsidRPr="00063EA4">
        <w:rPr>
          <w:rFonts w:hint="eastAsia"/>
          <w:b/>
          <w:bCs/>
        </w:rPr>
        <w:t>虚模板接口借用</w:t>
      </w:r>
      <w:r>
        <w:rPr>
          <w:b/>
          <w:bCs/>
        </w:rPr>
        <w:t>loo0</w:t>
      </w:r>
      <w:r w:rsidRPr="00063EA4">
        <w:rPr>
          <w:rFonts w:hint="eastAsia"/>
          <w:b/>
          <w:bCs/>
        </w:rPr>
        <w:t>的地址</w:t>
      </w:r>
    </w:p>
    <w:p w14:paraId="51CE6035" w14:textId="77777777" w:rsidR="00486432" w:rsidRDefault="00486432" w:rsidP="00486432">
      <w:pPr>
        <w:ind w:firstLine="480"/>
      </w:pPr>
      <w:r>
        <w:t>R3(config-if-virtual-template0)# exit</w:t>
      </w:r>
    </w:p>
    <w:p w14:paraId="754DAAF1" w14:textId="77777777" w:rsidR="00486432" w:rsidRDefault="00486432" w:rsidP="00486432">
      <w:pPr>
        <w:ind w:firstLine="480"/>
      </w:pPr>
      <w:r>
        <w:t>R3(config)#interface gigabitethernet0</w:t>
      </w:r>
    </w:p>
    <w:p w14:paraId="3FA3C9A6" w14:textId="77777777" w:rsidR="00486432" w:rsidRDefault="00486432" w:rsidP="00486432">
      <w:pPr>
        <w:ind w:firstLine="480"/>
      </w:pPr>
      <w:r>
        <w:t>R3(config-if-gigabitethernet0)# ip address 23.1.1.3 255.255.255.0</w:t>
      </w:r>
    </w:p>
    <w:p w14:paraId="097BC6F1" w14:textId="77777777" w:rsidR="00486432" w:rsidRDefault="00486432" w:rsidP="00486432">
      <w:pPr>
        <w:ind w:firstLine="480"/>
      </w:pPr>
      <w:r>
        <w:t>R3(config-if-gigabitethernet0)# exit</w:t>
      </w:r>
    </w:p>
    <w:p w14:paraId="6C8BB2A9" w14:textId="77777777" w:rsidR="00486432" w:rsidRDefault="00486432" w:rsidP="00486432">
      <w:pPr>
        <w:ind w:firstLine="480"/>
      </w:pPr>
      <w:r>
        <w:t>R3(config)#vpdn enable</w:t>
      </w:r>
    </w:p>
    <w:p w14:paraId="4651F68E" w14:textId="77777777" w:rsidR="00486432" w:rsidRDefault="00486432" w:rsidP="00486432">
      <w:pPr>
        <w:ind w:firstLine="480"/>
      </w:pPr>
      <w:r>
        <w:t>R3(config)#vpdn-group lns</w:t>
      </w:r>
    </w:p>
    <w:p w14:paraId="516C747C" w14:textId="77777777" w:rsidR="00486432" w:rsidRDefault="00486432" w:rsidP="00486432">
      <w:pPr>
        <w:ind w:firstLine="480"/>
      </w:pPr>
      <w:r>
        <w:t>R3(config-vpdn)# accept-dialin</w:t>
      </w:r>
      <w:r>
        <w:tab/>
        <w:t>//</w:t>
      </w:r>
      <w:r w:rsidRPr="009F37FE">
        <w:rPr>
          <w:rFonts w:hint="eastAsia"/>
          <w:b/>
          <w:bCs/>
        </w:rPr>
        <w:t>该命令指定</w:t>
      </w:r>
      <w:r w:rsidRPr="009F37FE">
        <w:rPr>
          <w:b/>
          <w:bCs/>
        </w:rPr>
        <w:t>LNS</w:t>
      </w:r>
      <w:r w:rsidRPr="009F37FE">
        <w:rPr>
          <w:rFonts w:hint="eastAsia"/>
          <w:b/>
          <w:bCs/>
        </w:rPr>
        <w:t>接收来自</w:t>
      </w:r>
      <w:r w:rsidRPr="009F37FE">
        <w:rPr>
          <w:b/>
          <w:bCs/>
        </w:rPr>
        <w:t>LAC</w:t>
      </w:r>
      <w:r w:rsidRPr="009F37FE">
        <w:rPr>
          <w:rFonts w:hint="eastAsia"/>
          <w:b/>
          <w:bCs/>
        </w:rPr>
        <w:t>的隧道和会话</w:t>
      </w:r>
    </w:p>
    <w:p w14:paraId="48BD9D27" w14:textId="77777777" w:rsidR="00486432" w:rsidRDefault="00486432" w:rsidP="00486432">
      <w:pPr>
        <w:ind w:firstLine="480"/>
      </w:pPr>
      <w:r>
        <w:t>R3(config-vpdn-acc-in)#protocol l2tp</w:t>
      </w:r>
    </w:p>
    <w:p w14:paraId="2D42AE6C" w14:textId="77777777" w:rsidR="00486432" w:rsidRDefault="00486432" w:rsidP="00486432">
      <w:pPr>
        <w:ind w:firstLine="480"/>
      </w:pPr>
      <w:r>
        <w:t>R3(config-vpdn-acc-in)#virtual-template 0</w:t>
      </w:r>
    </w:p>
    <w:p w14:paraId="722A231F" w14:textId="77777777" w:rsidR="00486432" w:rsidRPr="009F37FE" w:rsidRDefault="00486432" w:rsidP="00486432">
      <w:pPr>
        <w:ind w:firstLine="480"/>
      </w:pPr>
      <w:r w:rsidRPr="009F37FE">
        <w:rPr>
          <w:b/>
          <w:bCs/>
        </w:rPr>
        <w:t>//</w:t>
      </w:r>
      <w:r w:rsidRPr="009F37FE">
        <w:rPr>
          <w:rFonts w:hint="eastAsia"/>
          <w:b/>
          <w:bCs/>
        </w:rPr>
        <w:t>该命令导致任何通过隧道来自</w:t>
      </w:r>
      <w:r w:rsidRPr="009F37FE">
        <w:rPr>
          <w:b/>
          <w:bCs/>
        </w:rPr>
        <w:t>LAC</w:t>
      </w:r>
      <w:r w:rsidRPr="009F37FE">
        <w:rPr>
          <w:rFonts w:hint="eastAsia"/>
          <w:b/>
          <w:bCs/>
        </w:rPr>
        <w:t>的入站</w:t>
      </w:r>
      <w:r w:rsidRPr="009F37FE">
        <w:rPr>
          <w:b/>
          <w:bCs/>
        </w:rPr>
        <w:t>PPP</w:t>
      </w:r>
      <w:r w:rsidRPr="009F37FE">
        <w:rPr>
          <w:rFonts w:hint="eastAsia"/>
          <w:b/>
          <w:bCs/>
        </w:rPr>
        <w:t>会话都将由虚拟接入接口端接，虚拟接入接口复制了虚拟模板接口</w:t>
      </w:r>
      <w:r>
        <w:rPr>
          <w:b/>
          <w:bCs/>
        </w:rPr>
        <w:t>0</w:t>
      </w:r>
      <w:r w:rsidRPr="009F37FE">
        <w:rPr>
          <w:rFonts w:hint="eastAsia"/>
          <w:b/>
          <w:bCs/>
        </w:rPr>
        <w:t>的配置。</w:t>
      </w:r>
    </w:p>
    <w:p w14:paraId="55925DD0" w14:textId="77777777" w:rsidR="00486432" w:rsidRDefault="00486432" w:rsidP="00486432">
      <w:pPr>
        <w:ind w:firstLine="480"/>
      </w:pPr>
      <w:r>
        <w:t>R3(config-vpdn-acc-in)#exit</w:t>
      </w:r>
    </w:p>
    <w:p w14:paraId="6B25D0A6" w14:textId="77777777" w:rsidR="00486432" w:rsidRDefault="00486432" w:rsidP="00486432">
      <w:pPr>
        <w:ind w:firstLine="480"/>
      </w:pPr>
      <w:r>
        <w:t>R3(config-vpdn)# terminate-from hostname lac</w:t>
      </w:r>
    </w:p>
    <w:p w14:paraId="24C25336" w14:textId="77777777" w:rsidR="00486432" w:rsidRPr="009F37FE" w:rsidRDefault="00486432" w:rsidP="00486432">
      <w:pPr>
        <w:ind w:firstLine="480"/>
        <w:rPr>
          <w:b/>
        </w:rPr>
      </w:pPr>
      <w:r>
        <w:t>R3(config-vpdn)#</w:t>
      </w:r>
      <w:r w:rsidRPr="009F37FE">
        <w:rPr>
          <w:b/>
        </w:rPr>
        <w:t xml:space="preserve"> l2tp tunnel password 0 maipu</w:t>
      </w:r>
    </w:p>
    <w:p w14:paraId="4DFF0F77" w14:textId="77777777" w:rsidR="00486432" w:rsidRPr="009F37FE" w:rsidRDefault="00486432" w:rsidP="00486432">
      <w:pPr>
        <w:ind w:firstLine="480"/>
      </w:pPr>
      <w:r w:rsidRPr="009F37FE">
        <w:rPr>
          <w:b/>
          <w:bCs/>
        </w:rPr>
        <w:t>//</w:t>
      </w:r>
      <w:r w:rsidRPr="009F37FE">
        <w:rPr>
          <w:rFonts w:hint="eastAsia"/>
          <w:b/>
          <w:bCs/>
        </w:rPr>
        <w:t>指定了</w:t>
      </w:r>
      <w:r w:rsidRPr="009F37FE">
        <w:rPr>
          <w:b/>
          <w:bCs/>
        </w:rPr>
        <w:t>LNS</w:t>
      </w:r>
      <w:r w:rsidRPr="009F37FE">
        <w:rPr>
          <w:rFonts w:hint="eastAsia"/>
          <w:b/>
          <w:bCs/>
        </w:rPr>
        <w:t>和</w:t>
      </w:r>
      <w:r w:rsidRPr="009F37FE">
        <w:rPr>
          <w:b/>
          <w:bCs/>
        </w:rPr>
        <w:t>LAC</w:t>
      </w:r>
      <w:r w:rsidRPr="009F37FE">
        <w:rPr>
          <w:rFonts w:hint="eastAsia"/>
          <w:b/>
          <w:bCs/>
        </w:rPr>
        <w:t>验证对方时使用的共享密钥</w:t>
      </w:r>
    </w:p>
    <w:p w14:paraId="4D0121B2" w14:textId="77777777" w:rsidR="00486432" w:rsidRDefault="00486432" w:rsidP="00486432">
      <w:pPr>
        <w:ind w:firstLine="480"/>
      </w:pPr>
      <w:r>
        <w:t>R3(config-vpdn)# exit</w:t>
      </w:r>
    </w:p>
    <w:p w14:paraId="3F767EDC" w14:textId="77777777" w:rsidR="00486432" w:rsidRDefault="00486432" w:rsidP="00486432">
      <w:pPr>
        <w:ind w:firstLine="480"/>
      </w:pPr>
      <w:r w:rsidRPr="000A454E">
        <w:t>R3(config)#ip route 0.0.0.0 0.0.0.0 gigabitethernet1</w:t>
      </w:r>
    </w:p>
    <w:p w14:paraId="3FED858E" w14:textId="77777777" w:rsidR="00486432" w:rsidRDefault="00486432" w:rsidP="00486432">
      <w:pPr>
        <w:ind w:firstLine="480"/>
      </w:pPr>
      <w:r>
        <w:rPr>
          <w:rFonts w:hint="eastAsia"/>
        </w:rPr>
        <w:t>配置</w:t>
      </w:r>
      <w:r>
        <w:t>完后</w:t>
      </w:r>
      <w:r>
        <w:rPr>
          <w:rFonts w:hint="eastAsia"/>
        </w:rPr>
        <w:t>在</w:t>
      </w:r>
      <w:r>
        <w:rPr>
          <w:rFonts w:hint="eastAsia"/>
        </w:rPr>
        <w:t>R1</w:t>
      </w:r>
      <w:r>
        <w:rPr>
          <w:rFonts w:hint="eastAsia"/>
        </w:rPr>
        <w:t>上</w:t>
      </w:r>
      <w:r>
        <w:t>ping</w:t>
      </w:r>
      <w:r>
        <w:rPr>
          <w:rFonts w:hint="eastAsia"/>
        </w:rPr>
        <w:t>触发</w:t>
      </w:r>
      <w:r>
        <w:t>拨号</w:t>
      </w:r>
      <w:r>
        <w:rPr>
          <w:rFonts w:hint="eastAsia"/>
        </w:rPr>
        <w:t>：</w:t>
      </w:r>
    </w:p>
    <w:p w14:paraId="162964F1" w14:textId="77777777" w:rsidR="00486432" w:rsidRDefault="00486432" w:rsidP="00486432">
      <w:pPr>
        <w:ind w:firstLine="480"/>
      </w:pPr>
      <w:r>
        <w:rPr>
          <w:noProof/>
        </w:rPr>
        <w:drawing>
          <wp:inline distT="0" distB="0" distL="0" distR="0" wp14:anchorId="3149CF14" wp14:editId="779A10AC">
            <wp:extent cx="5543550" cy="110871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3550" cy="1108710"/>
                    </a:xfrm>
                    <a:prstGeom prst="rect">
                      <a:avLst/>
                    </a:prstGeom>
                  </pic:spPr>
                </pic:pic>
              </a:graphicData>
            </a:graphic>
          </wp:inline>
        </w:drawing>
      </w:r>
    </w:p>
    <w:p w14:paraId="4D12288C" w14:textId="77777777" w:rsidR="00486432" w:rsidRDefault="00486432" w:rsidP="00486432">
      <w:pPr>
        <w:ind w:firstLine="480"/>
      </w:pPr>
      <w:r>
        <w:rPr>
          <w:rFonts w:hint="eastAsia"/>
        </w:rPr>
        <w:t>拨号</w:t>
      </w:r>
      <w:r>
        <w:t>成功前无法</w:t>
      </w:r>
      <w:r>
        <w:t>ping</w:t>
      </w:r>
      <w:r>
        <w:t>通。</w:t>
      </w:r>
      <w:r>
        <w:rPr>
          <w:rFonts w:hint="eastAsia"/>
        </w:rPr>
        <w:t>拨号</w:t>
      </w:r>
      <w:r>
        <w:t>成功后可以查</w:t>
      </w:r>
      <w:r>
        <w:rPr>
          <w:rFonts w:hint="eastAsia"/>
        </w:rPr>
        <w:t>看</w:t>
      </w:r>
      <w:r>
        <w:t>拨号口是否获取到了地址：</w:t>
      </w:r>
    </w:p>
    <w:p w14:paraId="4CAA6923" w14:textId="77777777" w:rsidR="00486432" w:rsidRDefault="00486432" w:rsidP="00486432">
      <w:pPr>
        <w:ind w:firstLine="480"/>
      </w:pPr>
      <w:r>
        <w:rPr>
          <w:noProof/>
        </w:rPr>
        <w:lastRenderedPageBreak/>
        <w:drawing>
          <wp:inline distT="0" distB="0" distL="0" distR="0" wp14:anchorId="6C7E9197" wp14:editId="4EA4387A">
            <wp:extent cx="5572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72125" cy="3314700"/>
                    </a:xfrm>
                    <a:prstGeom prst="rect">
                      <a:avLst/>
                    </a:prstGeom>
                  </pic:spPr>
                </pic:pic>
              </a:graphicData>
            </a:graphic>
          </wp:inline>
        </w:drawing>
      </w:r>
    </w:p>
    <w:p w14:paraId="40903B3B" w14:textId="77777777" w:rsidR="00486432" w:rsidRDefault="00486432" w:rsidP="00486432">
      <w:pPr>
        <w:ind w:firstLine="480"/>
      </w:pPr>
      <w:r>
        <w:rPr>
          <w:noProof/>
        </w:rPr>
        <w:drawing>
          <wp:inline distT="0" distB="0" distL="0" distR="0" wp14:anchorId="0D178C72" wp14:editId="5B73A902">
            <wp:extent cx="5543550" cy="13779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43550" cy="1377950"/>
                    </a:xfrm>
                    <a:prstGeom prst="rect">
                      <a:avLst/>
                    </a:prstGeom>
                  </pic:spPr>
                </pic:pic>
              </a:graphicData>
            </a:graphic>
          </wp:inline>
        </w:drawing>
      </w:r>
    </w:p>
    <w:p w14:paraId="783D2644" w14:textId="77777777" w:rsidR="00486432" w:rsidRDefault="00486432" w:rsidP="00486432">
      <w:pPr>
        <w:ind w:firstLine="480"/>
      </w:pPr>
      <w:r>
        <w:rPr>
          <w:rFonts w:hint="eastAsia"/>
        </w:rPr>
        <w:t>查看</w:t>
      </w:r>
      <w:r>
        <w:t>PPPOE</w:t>
      </w:r>
      <w:r>
        <w:t>会话：</w:t>
      </w:r>
    </w:p>
    <w:p w14:paraId="5CF1E4C1" w14:textId="77777777" w:rsidR="00486432" w:rsidRDefault="00486432" w:rsidP="00486432">
      <w:pPr>
        <w:ind w:firstLine="480"/>
      </w:pPr>
      <w:r>
        <w:rPr>
          <w:noProof/>
        </w:rPr>
        <w:drawing>
          <wp:inline distT="0" distB="0" distL="0" distR="0" wp14:anchorId="7F27A962" wp14:editId="2F9A17E1">
            <wp:extent cx="5543550" cy="78486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43550" cy="784860"/>
                    </a:xfrm>
                    <a:prstGeom prst="rect">
                      <a:avLst/>
                    </a:prstGeom>
                  </pic:spPr>
                </pic:pic>
              </a:graphicData>
            </a:graphic>
          </wp:inline>
        </w:drawing>
      </w:r>
    </w:p>
    <w:p w14:paraId="46E1A93D" w14:textId="77777777" w:rsidR="00486432" w:rsidRDefault="00486432" w:rsidP="00486432">
      <w:pPr>
        <w:ind w:firstLine="480"/>
      </w:pPr>
      <w:r>
        <w:rPr>
          <w:rFonts w:hint="eastAsia"/>
        </w:rPr>
        <w:t>可以</w:t>
      </w:r>
      <w:r>
        <w:t>看到拨号</w:t>
      </w:r>
      <w:r>
        <w:rPr>
          <w:rFonts w:hint="eastAsia"/>
        </w:rPr>
        <w:t>已</w:t>
      </w:r>
      <w:r>
        <w:t>成功且获取到了</w:t>
      </w:r>
      <w:r>
        <w:t>ip</w:t>
      </w:r>
      <w:r>
        <w:t>地址</w:t>
      </w:r>
      <w:r>
        <w:rPr>
          <w:rFonts w:hint="eastAsia"/>
        </w:rPr>
        <w:t>。</w:t>
      </w:r>
    </w:p>
    <w:p w14:paraId="5A265CEE" w14:textId="77777777" w:rsidR="00486432" w:rsidRPr="00A93C3D" w:rsidRDefault="00486432" w:rsidP="00486432">
      <w:pPr>
        <w:ind w:firstLine="480"/>
        <w:rPr>
          <w:b/>
        </w:rPr>
      </w:pPr>
      <w:r w:rsidRPr="00A93C3D">
        <w:rPr>
          <w:rFonts w:hint="eastAsia"/>
          <w:b/>
        </w:rPr>
        <w:t>建立</w:t>
      </w:r>
      <w:r w:rsidRPr="00A93C3D">
        <w:rPr>
          <w:b/>
        </w:rPr>
        <w:t>了</w:t>
      </w:r>
      <w:r w:rsidRPr="00A93C3D">
        <w:rPr>
          <w:b/>
        </w:rPr>
        <w:t>l2tp</w:t>
      </w:r>
      <w:r w:rsidRPr="00A93C3D">
        <w:rPr>
          <w:rFonts w:hint="eastAsia"/>
          <w:b/>
        </w:rPr>
        <w:t>隧道</w:t>
      </w:r>
      <w:r w:rsidRPr="00A93C3D">
        <w:rPr>
          <w:b/>
        </w:rPr>
        <w:t>后，在此基础上建立</w:t>
      </w:r>
      <w:r w:rsidRPr="00A93C3D">
        <w:rPr>
          <w:b/>
        </w:rPr>
        <w:t>IPsec</w:t>
      </w:r>
      <w:r>
        <w:rPr>
          <w:rFonts w:hint="eastAsia"/>
          <w:b/>
        </w:rPr>
        <w:t>：</w:t>
      </w:r>
    </w:p>
    <w:p w14:paraId="0CC7F327" w14:textId="77777777" w:rsidR="00486432" w:rsidRDefault="00486432" w:rsidP="00486432">
      <w:pPr>
        <w:ind w:firstLine="480"/>
      </w:pPr>
      <w:r>
        <w:t>R1(config)#interface loopback0</w:t>
      </w:r>
    </w:p>
    <w:p w14:paraId="6DC7C6BA" w14:textId="77777777" w:rsidR="00486432" w:rsidRDefault="00486432" w:rsidP="00486432">
      <w:pPr>
        <w:ind w:firstLine="480"/>
      </w:pPr>
      <w:r>
        <w:t>R1(config-if-loopback0)# ip address 10.1.1.1 255.255.255.0</w:t>
      </w:r>
    </w:p>
    <w:p w14:paraId="241FCA2E" w14:textId="77777777" w:rsidR="00486432" w:rsidRDefault="00486432" w:rsidP="00486432">
      <w:pPr>
        <w:ind w:firstLine="480"/>
      </w:pPr>
      <w:r>
        <w:t>R1(config-if-loopback0)# ip ospf network point-to-point</w:t>
      </w:r>
    </w:p>
    <w:p w14:paraId="729BFCE2" w14:textId="77777777" w:rsidR="00486432" w:rsidRDefault="00486432" w:rsidP="00486432">
      <w:pPr>
        <w:ind w:firstLine="480"/>
      </w:pPr>
      <w:r>
        <w:t>R1(config-if-loopback0)# exit</w:t>
      </w:r>
    </w:p>
    <w:p w14:paraId="65415074" w14:textId="77777777" w:rsidR="00486432" w:rsidRDefault="00486432" w:rsidP="00486432">
      <w:pPr>
        <w:ind w:firstLine="480"/>
      </w:pPr>
      <w:r>
        <w:t>R1(config)#interface loopback1</w:t>
      </w:r>
    </w:p>
    <w:p w14:paraId="15B850C7" w14:textId="77777777" w:rsidR="00486432" w:rsidRDefault="00486432" w:rsidP="00486432">
      <w:pPr>
        <w:ind w:firstLine="480"/>
      </w:pPr>
      <w:r>
        <w:lastRenderedPageBreak/>
        <w:t>R1(config-if-loopback1)# ip address 192.168.1.1 255.255.255.0</w:t>
      </w:r>
    </w:p>
    <w:p w14:paraId="5AFFA594" w14:textId="77777777" w:rsidR="00486432" w:rsidRDefault="00486432" w:rsidP="00486432">
      <w:pPr>
        <w:ind w:firstLine="480"/>
      </w:pPr>
      <w:r>
        <w:t>R1(config-if-loopback1)# ip ospf network point-to-point</w:t>
      </w:r>
    </w:p>
    <w:p w14:paraId="1C7FFCF4" w14:textId="77777777" w:rsidR="00486432" w:rsidRDefault="00486432" w:rsidP="00486432">
      <w:pPr>
        <w:ind w:firstLine="480"/>
      </w:pPr>
      <w:r>
        <w:t>R1(config-if-loopback1)# exit</w:t>
      </w:r>
    </w:p>
    <w:p w14:paraId="7517DC7A" w14:textId="77777777" w:rsidR="00486432" w:rsidRDefault="00486432" w:rsidP="00486432">
      <w:pPr>
        <w:ind w:firstLine="480"/>
      </w:pPr>
      <w:r>
        <w:t>R1(config)#interface gigabitethernet0</w:t>
      </w:r>
    </w:p>
    <w:p w14:paraId="2F722B3C" w14:textId="77777777" w:rsidR="00486432" w:rsidRDefault="00486432" w:rsidP="00486432">
      <w:pPr>
        <w:ind w:firstLine="480"/>
      </w:pPr>
      <w:r>
        <w:t>R1(config-if-gigabitethernet0)# ip address 14.1.1.1 255.255.255.0</w:t>
      </w:r>
    </w:p>
    <w:p w14:paraId="49F15A76" w14:textId="77777777" w:rsidR="00486432" w:rsidRDefault="00486432" w:rsidP="00486432">
      <w:pPr>
        <w:ind w:firstLine="480"/>
      </w:pPr>
      <w:r>
        <w:t>R1(config-if-gigabitethernet0)# exit</w:t>
      </w:r>
    </w:p>
    <w:p w14:paraId="4B284D83" w14:textId="77777777" w:rsidR="00486432" w:rsidRDefault="00486432" w:rsidP="00486432">
      <w:pPr>
        <w:ind w:firstLine="480"/>
      </w:pPr>
      <w:r>
        <w:t>R1(config)#crypto ike key maipu address 23.1.1.3</w:t>
      </w:r>
    </w:p>
    <w:p w14:paraId="643282F7" w14:textId="77777777" w:rsidR="00486432" w:rsidRDefault="00486432" w:rsidP="00486432">
      <w:pPr>
        <w:ind w:firstLine="480"/>
      </w:pPr>
      <w:r>
        <w:t>R1(config)#crypto ike proposal 1</w:t>
      </w:r>
    </w:p>
    <w:p w14:paraId="00D7188C" w14:textId="77777777" w:rsidR="00486432" w:rsidRDefault="00486432" w:rsidP="00486432">
      <w:pPr>
        <w:ind w:firstLine="480"/>
      </w:pPr>
      <w:r>
        <w:t>R1(config-ike-prop)# encryption 3des</w:t>
      </w:r>
    </w:p>
    <w:p w14:paraId="56D56C07" w14:textId="77777777" w:rsidR="00486432" w:rsidRDefault="00486432" w:rsidP="00486432">
      <w:pPr>
        <w:ind w:firstLine="480"/>
      </w:pPr>
      <w:r>
        <w:t>R1(config-ike-prop)# integrity md5</w:t>
      </w:r>
    </w:p>
    <w:p w14:paraId="549E3916" w14:textId="77777777" w:rsidR="00486432" w:rsidRDefault="00486432" w:rsidP="00486432">
      <w:pPr>
        <w:ind w:firstLine="480"/>
      </w:pPr>
      <w:r>
        <w:t>R1(config-ike-prop)# exit</w:t>
      </w:r>
    </w:p>
    <w:p w14:paraId="5500DF8D" w14:textId="77777777" w:rsidR="00486432" w:rsidRDefault="00486432" w:rsidP="00486432">
      <w:pPr>
        <w:ind w:firstLine="480"/>
      </w:pPr>
      <w:r>
        <w:t>R1(config)#crypto ipsec proposal 1</w:t>
      </w:r>
    </w:p>
    <w:p w14:paraId="1D8D06E8" w14:textId="77777777" w:rsidR="00486432" w:rsidRDefault="00486432" w:rsidP="00486432">
      <w:pPr>
        <w:ind w:firstLine="480"/>
      </w:pPr>
      <w:r>
        <w:t>R1(config-ipsec-prop)# esp 3des md5</w:t>
      </w:r>
    </w:p>
    <w:p w14:paraId="464EAE39" w14:textId="77777777" w:rsidR="00486432" w:rsidRDefault="00486432" w:rsidP="00486432">
      <w:pPr>
        <w:ind w:firstLine="480"/>
      </w:pPr>
      <w:r>
        <w:t>R1(config-ipsec-prop)# exit</w:t>
      </w:r>
    </w:p>
    <w:p w14:paraId="537EA689" w14:textId="77777777" w:rsidR="00486432" w:rsidRDefault="00486432" w:rsidP="00486432">
      <w:pPr>
        <w:ind w:firstLine="480"/>
      </w:pPr>
      <w:r>
        <w:t>R1(config)#crypto tunnel t1</w:t>
      </w:r>
    </w:p>
    <w:p w14:paraId="3CC7A9D7" w14:textId="77777777" w:rsidR="00486432" w:rsidRDefault="00486432" w:rsidP="00486432">
      <w:pPr>
        <w:ind w:firstLine="480"/>
      </w:pPr>
      <w:r>
        <w:t>R1(config-tunnel)# local interface dialer0</w:t>
      </w:r>
    </w:p>
    <w:p w14:paraId="52CB6F4D" w14:textId="77777777" w:rsidR="00486432" w:rsidRDefault="00486432" w:rsidP="00486432">
      <w:pPr>
        <w:ind w:firstLine="480"/>
      </w:pPr>
      <w:r>
        <w:t>R1(config-tunnel)# peer address 23.1.1.3</w:t>
      </w:r>
    </w:p>
    <w:p w14:paraId="6179C0C7" w14:textId="77777777" w:rsidR="00486432" w:rsidRDefault="00486432" w:rsidP="00486432">
      <w:pPr>
        <w:ind w:firstLine="480"/>
      </w:pPr>
      <w:r>
        <w:t>R1(config-tunnel)# set ike proposal 1</w:t>
      </w:r>
    </w:p>
    <w:p w14:paraId="16E56A09" w14:textId="77777777" w:rsidR="00486432" w:rsidRDefault="00486432" w:rsidP="00486432">
      <w:pPr>
        <w:ind w:firstLine="480"/>
      </w:pPr>
      <w:r>
        <w:t>R1(config-tunnel)# set ipsec proposal 1</w:t>
      </w:r>
      <w:r>
        <w:tab/>
      </w:r>
    </w:p>
    <w:p w14:paraId="7A21A9A4" w14:textId="77777777" w:rsidR="00486432" w:rsidRDefault="00486432" w:rsidP="00486432">
      <w:pPr>
        <w:ind w:firstLine="480"/>
      </w:pPr>
      <w:r>
        <w:t>R1(config-tunnel)# set auto-up</w:t>
      </w:r>
    </w:p>
    <w:p w14:paraId="7875F8A1" w14:textId="77777777" w:rsidR="00486432" w:rsidRDefault="00486432" w:rsidP="00486432">
      <w:pPr>
        <w:ind w:firstLine="480"/>
      </w:pPr>
      <w:r>
        <w:t>R1(config-tunnel)# exit</w:t>
      </w:r>
    </w:p>
    <w:p w14:paraId="60D022A9" w14:textId="77777777" w:rsidR="00486432" w:rsidRDefault="00486432" w:rsidP="00486432">
      <w:pPr>
        <w:ind w:firstLine="480"/>
      </w:pPr>
      <w:r>
        <w:t>R1(config)#crypto policy p1</w:t>
      </w:r>
    </w:p>
    <w:p w14:paraId="2BCE9612" w14:textId="77777777" w:rsidR="00486432" w:rsidRDefault="00486432" w:rsidP="00486432">
      <w:pPr>
        <w:ind w:firstLine="480"/>
      </w:pPr>
      <w:r>
        <w:t>R1(config-policy)# flow 192.168.1.0 255.255.255.0 192.168.2.0 255.255.255.0 ip tunnel t1 bypass</w:t>
      </w:r>
    </w:p>
    <w:p w14:paraId="2F6000DD" w14:textId="77777777" w:rsidR="00486432" w:rsidRDefault="00486432" w:rsidP="00486432">
      <w:pPr>
        <w:ind w:firstLine="480"/>
      </w:pPr>
      <w:r>
        <w:t>R1(config-policy)# set reverse-route</w:t>
      </w:r>
    </w:p>
    <w:p w14:paraId="110DED56" w14:textId="77777777" w:rsidR="00486432" w:rsidRDefault="00486432" w:rsidP="00486432">
      <w:pPr>
        <w:ind w:firstLine="480"/>
      </w:pPr>
      <w:r>
        <w:t>R1(config-policy)# exit</w:t>
      </w:r>
    </w:p>
    <w:p w14:paraId="5E56C7EB" w14:textId="77777777" w:rsidR="00486432" w:rsidRDefault="00486432" w:rsidP="00486432">
      <w:pPr>
        <w:ind w:firstLine="480"/>
      </w:pPr>
      <w:r>
        <w:t>R1(config)#crypto policy p2</w:t>
      </w:r>
    </w:p>
    <w:p w14:paraId="42406DBE" w14:textId="77777777" w:rsidR="00486432" w:rsidRDefault="00486432" w:rsidP="00486432">
      <w:pPr>
        <w:ind w:firstLine="480"/>
      </w:pPr>
      <w:r>
        <w:lastRenderedPageBreak/>
        <w:t>R1(config-policy)# flow 10.1.1.0 255.255.255.0 10.1.2.0 255.255.255.0 ip tunnel t1 bypass</w:t>
      </w:r>
    </w:p>
    <w:p w14:paraId="3CBEF707" w14:textId="77777777" w:rsidR="00486432" w:rsidRDefault="00486432" w:rsidP="00486432">
      <w:pPr>
        <w:ind w:firstLine="480"/>
      </w:pPr>
      <w:r>
        <w:t>R1(config-policy)# set reverse-route 121</w:t>
      </w:r>
    </w:p>
    <w:p w14:paraId="05179BB1" w14:textId="77777777" w:rsidR="00486432" w:rsidRDefault="00486432" w:rsidP="00486432">
      <w:pPr>
        <w:ind w:firstLine="480"/>
      </w:pPr>
      <w:r>
        <w:t>R1(config-policy)# exit</w:t>
      </w:r>
    </w:p>
    <w:p w14:paraId="75BC8819" w14:textId="77777777" w:rsidR="00486432" w:rsidRDefault="00486432" w:rsidP="00486432">
      <w:pPr>
        <w:ind w:firstLine="480"/>
      </w:pPr>
      <w:r>
        <w:t>R1(config)#router rip</w:t>
      </w:r>
    </w:p>
    <w:p w14:paraId="5CBE2D21" w14:textId="77777777" w:rsidR="00486432" w:rsidRDefault="00486432" w:rsidP="00486432">
      <w:pPr>
        <w:ind w:firstLine="480"/>
      </w:pPr>
      <w:r>
        <w:t>R1(config-rip)# version 2</w:t>
      </w:r>
    </w:p>
    <w:p w14:paraId="06D6232F" w14:textId="77777777" w:rsidR="00486432" w:rsidRDefault="00486432" w:rsidP="00486432">
      <w:pPr>
        <w:ind w:firstLine="480"/>
      </w:pPr>
      <w:r>
        <w:t>R1(config-rip)# network 10.0.0.0</w:t>
      </w:r>
    </w:p>
    <w:p w14:paraId="60106D88" w14:textId="77777777" w:rsidR="00486432" w:rsidRDefault="00486432" w:rsidP="00486432">
      <w:pPr>
        <w:ind w:firstLine="480"/>
      </w:pPr>
      <w:r>
        <w:t>R1(config-rip)# network 14.0.0.0</w:t>
      </w:r>
    </w:p>
    <w:p w14:paraId="7146E1BB" w14:textId="77777777" w:rsidR="00486432" w:rsidRDefault="00486432" w:rsidP="00486432">
      <w:pPr>
        <w:ind w:firstLine="480"/>
      </w:pPr>
      <w:r>
        <w:t>R1(config-rip)# network 192.168.1.0</w:t>
      </w:r>
    </w:p>
    <w:p w14:paraId="474EAF48" w14:textId="77777777" w:rsidR="00486432" w:rsidRDefault="00486432" w:rsidP="00486432">
      <w:pPr>
        <w:ind w:firstLine="480"/>
      </w:pPr>
      <w:r>
        <w:t>R1(config-rip)# no auto-summary</w:t>
      </w:r>
    </w:p>
    <w:p w14:paraId="30A729CF" w14:textId="77777777" w:rsidR="00486432" w:rsidRDefault="00486432" w:rsidP="00486432">
      <w:pPr>
        <w:ind w:firstLine="480"/>
      </w:pPr>
      <w:r w:rsidRPr="009D579E">
        <w:rPr>
          <w:b/>
        </w:rPr>
        <w:t>R3</w:t>
      </w:r>
      <w:r w:rsidRPr="009D579E">
        <w:rPr>
          <w:rFonts w:hint="eastAsia"/>
          <w:b/>
        </w:rPr>
        <w:t>配置</w:t>
      </w:r>
      <w:r>
        <w:t>：</w:t>
      </w:r>
    </w:p>
    <w:p w14:paraId="17FBBD13" w14:textId="77777777" w:rsidR="00486432" w:rsidRDefault="00486432" w:rsidP="00486432">
      <w:pPr>
        <w:ind w:firstLine="480"/>
      </w:pPr>
      <w:r>
        <w:t>R3(config)#ip access-list standard 1</w:t>
      </w:r>
    </w:p>
    <w:p w14:paraId="2F913155" w14:textId="77777777" w:rsidR="00486432" w:rsidRDefault="00486432" w:rsidP="00486432">
      <w:pPr>
        <w:ind w:firstLine="480"/>
      </w:pPr>
      <w:r>
        <w:t>R3(config-std-nacl)# 10 permit 10.1.1.0 0.0.0.255</w:t>
      </w:r>
    </w:p>
    <w:p w14:paraId="701E62E4" w14:textId="77777777" w:rsidR="00486432" w:rsidRDefault="00486432" w:rsidP="00486432">
      <w:pPr>
        <w:ind w:firstLine="480"/>
      </w:pPr>
      <w:r>
        <w:t>R3(config-std-nacl)# exit</w:t>
      </w:r>
    </w:p>
    <w:p w14:paraId="58C4BCF0" w14:textId="77777777" w:rsidR="00486432" w:rsidRDefault="00486432" w:rsidP="00486432">
      <w:pPr>
        <w:ind w:firstLine="480"/>
      </w:pPr>
      <w:r>
        <w:t>R3(config)#ip access-list standard 2</w:t>
      </w:r>
    </w:p>
    <w:p w14:paraId="0E9123A0" w14:textId="77777777" w:rsidR="00486432" w:rsidRDefault="00486432" w:rsidP="00486432">
      <w:pPr>
        <w:ind w:firstLine="480"/>
      </w:pPr>
      <w:r>
        <w:t>R3(config-std-nacl)# 10 permit 192.168.1.0 0.0.0.255</w:t>
      </w:r>
    </w:p>
    <w:p w14:paraId="71105BD5" w14:textId="77777777" w:rsidR="00486432" w:rsidRDefault="00486432" w:rsidP="00486432">
      <w:pPr>
        <w:ind w:firstLine="480"/>
      </w:pPr>
      <w:r>
        <w:t>R3(config-std-nacl)# exit</w:t>
      </w:r>
    </w:p>
    <w:p w14:paraId="1B9FE8C0" w14:textId="77777777" w:rsidR="00486432" w:rsidRDefault="00486432" w:rsidP="00486432">
      <w:pPr>
        <w:ind w:firstLine="480"/>
      </w:pPr>
      <w:r>
        <w:t>R3(config)#interface gigabitethernet1</w:t>
      </w:r>
    </w:p>
    <w:p w14:paraId="60B0D6A7" w14:textId="77777777" w:rsidR="00486432" w:rsidRDefault="00486432" w:rsidP="00486432">
      <w:pPr>
        <w:ind w:firstLine="480"/>
      </w:pPr>
      <w:r>
        <w:t>R3(config-if-gigabitethernet1)# ip address 35.1.1.3 255.255.255.0</w:t>
      </w:r>
    </w:p>
    <w:p w14:paraId="7B27BAC0" w14:textId="77777777" w:rsidR="00486432" w:rsidRDefault="00486432" w:rsidP="00486432">
      <w:pPr>
        <w:ind w:firstLine="480"/>
      </w:pPr>
      <w:r>
        <w:t>R3(config-if-gigabitethernet1)# exit</w:t>
      </w:r>
    </w:p>
    <w:p w14:paraId="3E346225" w14:textId="77777777" w:rsidR="00486432" w:rsidRDefault="00486432" w:rsidP="00486432">
      <w:pPr>
        <w:ind w:firstLine="480"/>
      </w:pPr>
      <w:r>
        <w:t>R3(config)#crypto ike key maipu any</w:t>
      </w:r>
    </w:p>
    <w:p w14:paraId="7AA5EBCC" w14:textId="77777777" w:rsidR="00486432" w:rsidRDefault="00486432" w:rsidP="00486432">
      <w:pPr>
        <w:ind w:firstLine="480"/>
      </w:pPr>
      <w:r>
        <w:t>R3(config)#crypto ike proposal 1</w:t>
      </w:r>
    </w:p>
    <w:p w14:paraId="4A53E074" w14:textId="77777777" w:rsidR="00486432" w:rsidRDefault="00486432" w:rsidP="00486432">
      <w:pPr>
        <w:ind w:firstLine="480"/>
      </w:pPr>
      <w:r>
        <w:t>R3(config-ike-prop)# encryption 3des</w:t>
      </w:r>
    </w:p>
    <w:p w14:paraId="0ED698FC" w14:textId="77777777" w:rsidR="00486432" w:rsidRDefault="00486432" w:rsidP="00486432">
      <w:pPr>
        <w:ind w:firstLine="480"/>
      </w:pPr>
      <w:r>
        <w:t>R3(config-ike-prop)# integrity md5</w:t>
      </w:r>
    </w:p>
    <w:p w14:paraId="59B7C307" w14:textId="77777777" w:rsidR="00486432" w:rsidRDefault="00486432" w:rsidP="00486432">
      <w:pPr>
        <w:ind w:firstLine="480"/>
      </w:pPr>
      <w:r>
        <w:t>R3(config-ike-prop)# exit</w:t>
      </w:r>
    </w:p>
    <w:p w14:paraId="79C1C851" w14:textId="77777777" w:rsidR="00486432" w:rsidRDefault="00486432" w:rsidP="00486432">
      <w:pPr>
        <w:ind w:firstLine="480"/>
      </w:pPr>
      <w:r>
        <w:t>R3(config)#crypto ipsec proposal 1</w:t>
      </w:r>
    </w:p>
    <w:p w14:paraId="1A2ED765" w14:textId="77777777" w:rsidR="00486432" w:rsidRDefault="00486432" w:rsidP="00486432">
      <w:pPr>
        <w:ind w:firstLine="480"/>
      </w:pPr>
      <w:r>
        <w:t>R3(config-ipsec-prop)# esp 3des md5</w:t>
      </w:r>
    </w:p>
    <w:p w14:paraId="1209FCDC" w14:textId="77777777" w:rsidR="00486432" w:rsidRDefault="00486432" w:rsidP="00486432">
      <w:pPr>
        <w:ind w:firstLine="480"/>
      </w:pPr>
      <w:r>
        <w:lastRenderedPageBreak/>
        <w:t>R3(config-ipsec-prop)# exit</w:t>
      </w:r>
    </w:p>
    <w:p w14:paraId="24363C1F" w14:textId="77777777" w:rsidR="00486432" w:rsidRDefault="00486432" w:rsidP="00486432">
      <w:pPr>
        <w:ind w:firstLine="480"/>
      </w:pPr>
      <w:r>
        <w:t>R3(config)#crypto tunnel t1</w:t>
      </w:r>
    </w:p>
    <w:p w14:paraId="4FAD2D94" w14:textId="77777777" w:rsidR="00486432" w:rsidRDefault="00486432" w:rsidP="00486432">
      <w:pPr>
        <w:ind w:firstLine="480"/>
      </w:pPr>
      <w:r>
        <w:t>R3(config-tunnel)# local address 23.1.1.3</w:t>
      </w:r>
    </w:p>
    <w:p w14:paraId="41BA6912" w14:textId="77777777" w:rsidR="00486432" w:rsidRDefault="00486432" w:rsidP="00486432">
      <w:pPr>
        <w:ind w:firstLine="480"/>
      </w:pPr>
      <w:r>
        <w:t>R3(config-tunnel)# peer any</w:t>
      </w:r>
    </w:p>
    <w:p w14:paraId="275DBD5E" w14:textId="77777777" w:rsidR="00486432" w:rsidRDefault="00486432" w:rsidP="00486432">
      <w:pPr>
        <w:ind w:firstLine="480"/>
      </w:pPr>
      <w:r>
        <w:t>R3(config-tunnel)# set ike proposal 1</w:t>
      </w:r>
    </w:p>
    <w:p w14:paraId="52369338" w14:textId="77777777" w:rsidR="00486432" w:rsidRDefault="00486432" w:rsidP="00486432">
      <w:pPr>
        <w:ind w:firstLine="480"/>
      </w:pPr>
      <w:r>
        <w:t>R3(config-tunnel)# set ipsec proposal 1</w:t>
      </w:r>
    </w:p>
    <w:p w14:paraId="12BA9D8B" w14:textId="77777777" w:rsidR="00486432" w:rsidRDefault="00486432" w:rsidP="00486432">
      <w:pPr>
        <w:ind w:firstLine="480"/>
      </w:pPr>
      <w:r>
        <w:t>R3(config-tunnel)# exit</w:t>
      </w:r>
    </w:p>
    <w:p w14:paraId="1C3A9AF1" w14:textId="77777777" w:rsidR="00486432" w:rsidRDefault="00486432" w:rsidP="00486432">
      <w:pPr>
        <w:ind w:firstLine="480"/>
      </w:pPr>
      <w:r>
        <w:t>R3(config)#crypto policy p1</w:t>
      </w:r>
    </w:p>
    <w:p w14:paraId="0F56C0EF" w14:textId="77777777" w:rsidR="00486432" w:rsidRDefault="00486432" w:rsidP="00486432">
      <w:pPr>
        <w:ind w:firstLine="480"/>
      </w:pPr>
      <w:r>
        <w:t>R3(config-policy)# flow 192.168.2.0 255.255.255.0 192.168.1.0 255.255.255.0 ip tunnel t1 bypass</w:t>
      </w:r>
    </w:p>
    <w:p w14:paraId="0E3438D7" w14:textId="77777777" w:rsidR="00486432" w:rsidRDefault="00486432" w:rsidP="00486432">
      <w:pPr>
        <w:ind w:firstLine="480"/>
      </w:pPr>
      <w:r>
        <w:t>R3(config-policy)# set reverse-route</w:t>
      </w:r>
    </w:p>
    <w:p w14:paraId="0475436F" w14:textId="77777777" w:rsidR="00486432" w:rsidRDefault="00486432" w:rsidP="00486432">
      <w:pPr>
        <w:ind w:firstLine="480"/>
      </w:pPr>
      <w:r>
        <w:t>R3(config-policy)# exit</w:t>
      </w:r>
    </w:p>
    <w:p w14:paraId="21A8BD10" w14:textId="77777777" w:rsidR="00486432" w:rsidRDefault="00486432" w:rsidP="00486432">
      <w:pPr>
        <w:ind w:firstLine="480"/>
      </w:pPr>
      <w:r>
        <w:t>R3(config)#crypto policy p2</w:t>
      </w:r>
    </w:p>
    <w:p w14:paraId="6169CA14" w14:textId="77777777" w:rsidR="00486432" w:rsidRDefault="00486432" w:rsidP="00486432">
      <w:pPr>
        <w:ind w:firstLine="480"/>
      </w:pPr>
      <w:r>
        <w:t>R3(config-policy)# flow 10.1.2.0 255.255.255.0 10.1.1.0 255.255.255.0 ip tunnel t1 bypass</w:t>
      </w:r>
    </w:p>
    <w:p w14:paraId="327A551B" w14:textId="77777777" w:rsidR="00486432" w:rsidRDefault="00486432" w:rsidP="00486432">
      <w:pPr>
        <w:ind w:firstLine="480"/>
      </w:pPr>
      <w:r>
        <w:t>R3(config-policy)# set reverse-route</w:t>
      </w:r>
    </w:p>
    <w:p w14:paraId="1A1FBF9B" w14:textId="77777777" w:rsidR="00486432" w:rsidRDefault="00486432" w:rsidP="00486432">
      <w:pPr>
        <w:ind w:firstLine="480"/>
      </w:pPr>
      <w:r>
        <w:t>R3(config-policy)# exit</w:t>
      </w:r>
    </w:p>
    <w:p w14:paraId="4F066C22" w14:textId="77777777" w:rsidR="00486432" w:rsidRDefault="00486432" w:rsidP="00486432">
      <w:pPr>
        <w:ind w:firstLine="480"/>
      </w:pPr>
      <w:r>
        <w:t>R3(config)#route-map r3-r5 permit 10</w:t>
      </w:r>
    </w:p>
    <w:p w14:paraId="446F317D" w14:textId="77777777" w:rsidR="00486432" w:rsidRDefault="00486432" w:rsidP="00486432">
      <w:pPr>
        <w:ind w:firstLine="480"/>
      </w:pPr>
      <w:r>
        <w:t>R3(config-route-map)# match ip address 1</w:t>
      </w:r>
    </w:p>
    <w:p w14:paraId="78CA59C7" w14:textId="77777777" w:rsidR="00486432" w:rsidRDefault="00486432" w:rsidP="00486432">
      <w:pPr>
        <w:ind w:firstLine="480"/>
      </w:pPr>
      <w:r>
        <w:t>R3(config-route-map)# set metric 21</w:t>
      </w:r>
    </w:p>
    <w:p w14:paraId="05E3318A" w14:textId="77777777" w:rsidR="00486432" w:rsidRDefault="00486432" w:rsidP="00486432">
      <w:pPr>
        <w:ind w:firstLine="480"/>
      </w:pPr>
      <w:r>
        <w:t>R3(config-route-map)# exit</w:t>
      </w:r>
    </w:p>
    <w:p w14:paraId="77F0338D" w14:textId="77777777" w:rsidR="00486432" w:rsidRDefault="00486432" w:rsidP="00486432">
      <w:pPr>
        <w:ind w:firstLine="480"/>
      </w:pPr>
      <w:r>
        <w:t>R3(config)#route-map r3-r5 permit 20</w:t>
      </w:r>
    </w:p>
    <w:p w14:paraId="54F69FCF" w14:textId="77777777" w:rsidR="00486432" w:rsidRDefault="00486432" w:rsidP="00486432">
      <w:pPr>
        <w:ind w:firstLine="480"/>
      </w:pPr>
      <w:r>
        <w:t>R3(config-route-map)# match ip address 2</w:t>
      </w:r>
    </w:p>
    <w:p w14:paraId="145D9E25" w14:textId="77777777" w:rsidR="00486432" w:rsidRDefault="00486432" w:rsidP="00486432">
      <w:pPr>
        <w:ind w:firstLine="480"/>
      </w:pPr>
      <w:r>
        <w:t>R3(config-route-map)# set metric 19</w:t>
      </w:r>
    </w:p>
    <w:p w14:paraId="6688B207" w14:textId="77777777" w:rsidR="00486432" w:rsidRDefault="00486432" w:rsidP="00486432">
      <w:pPr>
        <w:ind w:firstLine="480"/>
      </w:pPr>
      <w:r>
        <w:t>R3(config-route-map)# exit</w:t>
      </w:r>
    </w:p>
    <w:p w14:paraId="2522A66A" w14:textId="77777777" w:rsidR="00486432" w:rsidRDefault="00486432" w:rsidP="00486432">
      <w:pPr>
        <w:ind w:firstLine="480"/>
      </w:pPr>
      <w:r>
        <w:t>R3(config)#route-map r3-r5 permit 30</w:t>
      </w:r>
    </w:p>
    <w:p w14:paraId="3D56EB41" w14:textId="77777777" w:rsidR="00486432" w:rsidRDefault="00486432" w:rsidP="00486432">
      <w:pPr>
        <w:ind w:firstLine="480"/>
      </w:pPr>
      <w:r>
        <w:t>R3(config-route-map)# exit</w:t>
      </w:r>
    </w:p>
    <w:p w14:paraId="4A8BDFAC" w14:textId="77777777" w:rsidR="00486432" w:rsidRDefault="00486432" w:rsidP="00486432">
      <w:pPr>
        <w:ind w:firstLine="480"/>
      </w:pPr>
      <w:r>
        <w:lastRenderedPageBreak/>
        <w:t>R3(config)#router ospf 1</w:t>
      </w:r>
    </w:p>
    <w:p w14:paraId="7310B920" w14:textId="77777777" w:rsidR="00486432" w:rsidRDefault="00486432" w:rsidP="00486432">
      <w:pPr>
        <w:ind w:firstLine="480"/>
      </w:pPr>
      <w:r>
        <w:t>R3(config-ospf)# network 35.1.1.0 0.0.0.255 area 0</w:t>
      </w:r>
    </w:p>
    <w:p w14:paraId="639AF330" w14:textId="77777777" w:rsidR="00486432" w:rsidRDefault="00486432" w:rsidP="00486432">
      <w:pPr>
        <w:ind w:firstLine="480"/>
      </w:pPr>
      <w:r>
        <w:t>%OSPF There is already the same network statement</w:t>
      </w:r>
    </w:p>
    <w:p w14:paraId="4A706E4D" w14:textId="77777777" w:rsidR="00486432" w:rsidRDefault="00486432" w:rsidP="00486432">
      <w:pPr>
        <w:ind w:firstLine="480"/>
      </w:pPr>
      <w:r>
        <w:t>R3(config-ospf)# redistribute static route-map r3-r5</w:t>
      </w:r>
    </w:p>
    <w:p w14:paraId="56444F19" w14:textId="77777777" w:rsidR="00486432" w:rsidRPr="009D579E" w:rsidRDefault="00486432" w:rsidP="00486432">
      <w:pPr>
        <w:ind w:firstLine="480"/>
        <w:rPr>
          <w:b/>
        </w:rPr>
      </w:pPr>
      <w:r w:rsidRPr="009D579E">
        <w:rPr>
          <w:rFonts w:hint="eastAsia"/>
          <w:b/>
        </w:rPr>
        <w:t>R4</w:t>
      </w:r>
      <w:r w:rsidRPr="009D579E">
        <w:rPr>
          <w:rFonts w:hint="eastAsia"/>
          <w:b/>
        </w:rPr>
        <w:t>配置</w:t>
      </w:r>
      <w:r w:rsidRPr="009D579E">
        <w:rPr>
          <w:b/>
        </w:rPr>
        <w:t>：</w:t>
      </w:r>
    </w:p>
    <w:p w14:paraId="159B44BB" w14:textId="77777777" w:rsidR="00486432" w:rsidRDefault="00486432" w:rsidP="00486432">
      <w:pPr>
        <w:ind w:firstLine="480"/>
      </w:pPr>
      <w:r>
        <w:t>R4(config)#vlan 4</w:t>
      </w:r>
    </w:p>
    <w:p w14:paraId="00A87AD3" w14:textId="77777777" w:rsidR="00486432" w:rsidRDefault="00486432" w:rsidP="00486432">
      <w:pPr>
        <w:ind w:firstLine="480"/>
      </w:pPr>
      <w:r>
        <w:t>R4(config-vlan4)# exit</w:t>
      </w:r>
    </w:p>
    <w:p w14:paraId="5A7CAFAA" w14:textId="77777777" w:rsidR="00486432" w:rsidRDefault="00486432" w:rsidP="00486432">
      <w:pPr>
        <w:ind w:firstLine="480"/>
      </w:pPr>
      <w:r>
        <w:t>R4(config)#interface gigabitethernet0.4</w:t>
      </w:r>
    </w:p>
    <w:p w14:paraId="7C6C03BE" w14:textId="77777777" w:rsidR="00486432" w:rsidRDefault="00486432" w:rsidP="00486432">
      <w:pPr>
        <w:ind w:firstLine="480"/>
      </w:pPr>
      <w:r>
        <w:t>R4(config-if-gigabitethernet0.4)# ip address 14.1.1.4 255.255.255.0</w:t>
      </w:r>
    </w:p>
    <w:p w14:paraId="56D88669" w14:textId="77777777" w:rsidR="00486432" w:rsidRDefault="00486432" w:rsidP="00486432">
      <w:pPr>
        <w:ind w:firstLine="480"/>
      </w:pPr>
      <w:r>
        <w:t>R4(config-if-gigabitethernet0.4)# encapsulation dot1q 4</w:t>
      </w:r>
    </w:p>
    <w:p w14:paraId="4BA943AF" w14:textId="77777777" w:rsidR="00486432" w:rsidRDefault="00486432" w:rsidP="00486432">
      <w:pPr>
        <w:ind w:firstLine="480"/>
      </w:pPr>
      <w:r>
        <w:t>R4(config-if-gigabitethernet0.4)# exit</w:t>
      </w:r>
    </w:p>
    <w:p w14:paraId="37966CBD" w14:textId="77777777" w:rsidR="00486432" w:rsidRDefault="00486432" w:rsidP="00486432">
      <w:pPr>
        <w:ind w:firstLine="480"/>
      </w:pPr>
      <w:r>
        <w:t>R4(config)#interface gigabitethernet2</w:t>
      </w:r>
    </w:p>
    <w:p w14:paraId="20D6522C" w14:textId="77777777" w:rsidR="00486432" w:rsidRDefault="00486432" w:rsidP="00486432">
      <w:pPr>
        <w:ind w:firstLine="480"/>
      </w:pPr>
      <w:r>
        <w:t>R4(config-if-gigabitethernet2)# ip address 45.1.1.4 255.255.255.0</w:t>
      </w:r>
    </w:p>
    <w:p w14:paraId="591B2EB6" w14:textId="77777777" w:rsidR="00486432" w:rsidRDefault="00486432" w:rsidP="00486432">
      <w:pPr>
        <w:ind w:firstLine="480"/>
      </w:pPr>
      <w:r>
        <w:t>R4(config-if-gigabitethernet2)# exit</w:t>
      </w:r>
    </w:p>
    <w:p w14:paraId="02DBD5F6" w14:textId="77777777" w:rsidR="00486432" w:rsidRDefault="00486432" w:rsidP="00486432">
      <w:pPr>
        <w:ind w:firstLine="480"/>
      </w:pPr>
      <w:r>
        <w:t>R4(config)#router rip</w:t>
      </w:r>
    </w:p>
    <w:p w14:paraId="46ABE9AD" w14:textId="77777777" w:rsidR="00486432" w:rsidRDefault="00486432" w:rsidP="00486432">
      <w:pPr>
        <w:ind w:firstLine="480"/>
      </w:pPr>
      <w:r>
        <w:t>R4(config-rip)# version 2</w:t>
      </w:r>
    </w:p>
    <w:p w14:paraId="4C306B3D" w14:textId="77777777" w:rsidR="00486432" w:rsidRDefault="00486432" w:rsidP="00486432">
      <w:pPr>
        <w:ind w:firstLine="480"/>
      </w:pPr>
      <w:r>
        <w:t>R4(config-rip)# network 14.0.0.0</w:t>
      </w:r>
    </w:p>
    <w:p w14:paraId="788EE863" w14:textId="77777777" w:rsidR="00486432" w:rsidRDefault="00486432" w:rsidP="00486432">
      <w:pPr>
        <w:ind w:firstLine="480"/>
      </w:pPr>
      <w:r>
        <w:t>R4(config-rip)# redistribute ospf 1</w:t>
      </w:r>
    </w:p>
    <w:p w14:paraId="1D760704" w14:textId="77777777" w:rsidR="00486432" w:rsidRDefault="00486432" w:rsidP="00486432">
      <w:pPr>
        <w:ind w:firstLine="480"/>
      </w:pPr>
      <w:r>
        <w:t>R4(config-rip)# no auto-summary</w:t>
      </w:r>
    </w:p>
    <w:p w14:paraId="53F7F167" w14:textId="77777777" w:rsidR="00486432" w:rsidRDefault="00486432" w:rsidP="00486432">
      <w:pPr>
        <w:ind w:firstLine="480"/>
      </w:pPr>
      <w:r>
        <w:t>R4(config-rip)# exit</w:t>
      </w:r>
    </w:p>
    <w:p w14:paraId="69F4EB29" w14:textId="77777777" w:rsidR="00486432" w:rsidRDefault="00486432" w:rsidP="00486432">
      <w:pPr>
        <w:ind w:firstLine="480"/>
      </w:pPr>
      <w:r>
        <w:t>R4(config)#router ospf 1</w:t>
      </w:r>
    </w:p>
    <w:p w14:paraId="73EE6F90" w14:textId="77777777" w:rsidR="00486432" w:rsidRDefault="00486432" w:rsidP="00486432">
      <w:pPr>
        <w:ind w:firstLine="480"/>
      </w:pPr>
      <w:r>
        <w:t>R4(config-ospf)# network 45.1.1.0 0.0.0.255 area 0</w:t>
      </w:r>
    </w:p>
    <w:p w14:paraId="1D3AE831" w14:textId="77777777" w:rsidR="00486432" w:rsidRDefault="00486432" w:rsidP="00486432">
      <w:pPr>
        <w:ind w:firstLine="480"/>
      </w:pPr>
      <w:r>
        <w:t>R4(config-ospf)# redistribute rip</w:t>
      </w:r>
    </w:p>
    <w:p w14:paraId="77EA6375" w14:textId="77777777" w:rsidR="00486432" w:rsidRDefault="00486432" w:rsidP="00486432">
      <w:pPr>
        <w:ind w:firstLine="480"/>
      </w:pPr>
      <w:r>
        <w:t>R4(config-ospf)# exit</w:t>
      </w:r>
    </w:p>
    <w:p w14:paraId="75F68087" w14:textId="77777777" w:rsidR="00486432" w:rsidRDefault="00486432" w:rsidP="00486432">
      <w:pPr>
        <w:ind w:firstLine="480"/>
        <w:rPr>
          <w:b/>
        </w:rPr>
      </w:pPr>
      <w:r w:rsidRPr="009D579E">
        <w:rPr>
          <w:b/>
        </w:rPr>
        <w:t>R5</w:t>
      </w:r>
      <w:r w:rsidRPr="009D579E">
        <w:rPr>
          <w:rFonts w:hint="eastAsia"/>
          <w:b/>
        </w:rPr>
        <w:t>配置</w:t>
      </w:r>
      <w:r w:rsidRPr="009D579E">
        <w:rPr>
          <w:b/>
        </w:rPr>
        <w:t>：</w:t>
      </w:r>
    </w:p>
    <w:p w14:paraId="0CADB328" w14:textId="77777777" w:rsidR="00486432" w:rsidRDefault="00486432" w:rsidP="00486432">
      <w:pPr>
        <w:ind w:firstLine="480"/>
      </w:pPr>
      <w:r>
        <w:t>R5(config)#vlan 35,45</w:t>
      </w:r>
    </w:p>
    <w:p w14:paraId="7EBEBF99" w14:textId="77777777" w:rsidR="00486432" w:rsidRDefault="00486432" w:rsidP="00486432">
      <w:pPr>
        <w:ind w:firstLine="480"/>
      </w:pPr>
      <w:r>
        <w:t>R5(config)#interface fastethernet0/1</w:t>
      </w:r>
    </w:p>
    <w:p w14:paraId="76C94804" w14:textId="77777777" w:rsidR="00486432" w:rsidRDefault="00486432" w:rsidP="00486432">
      <w:pPr>
        <w:ind w:firstLine="480"/>
      </w:pPr>
      <w:r>
        <w:lastRenderedPageBreak/>
        <w:t>R5(config-if-fastethernet0/1)# switchport access vlan 35</w:t>
      </w:r>
    </w:p>
    <w:p w14:paraId="22DCAFF9" w14:textId="77777777" w:rsidR="00486432" w:rsidRDefault="00486432" w:rsidP="00486432">
      <w:pPr>
        <w:ind w:firstLine="480"/>
      </w:pPr>
      <w:r>
        <w:t>R5(config-if-fastethernet0/1)# exit</w:t>
      </w:r>
    </w:p>
    <w:p w14:paraId="0757BA4D" w14:textId="77777777" w:rsidR="00486432" w:rsidRDefault="00486432" w:rsidP="00486432">
      <w:pPr>
        <w:ind w:firstLine="480"/>
      </w:pPr>
      <w:r>
        <w:t>R5(config)#interface fastethernet0/2</w:t>
      </w:r>
    </w:p>
    <w:p w14:paraId="4B92E374" w14:textId="77777777" w:rsidR="00486432" w:rsidRDefault="00486432" w:rsidP="00486432">
      <w:pPr>
        <w:ind w:firstLine="480"/>
      </w:pPr>
      <w:r>
        <w:t>R5(config-if-fastethernet0/2)# switchport access vlan 45</w:t>
      </w:r>
    </w:p>
    <w:p w14:paraId="5D2CBDEB" w14:textId="77777777" w:rsidR="00486432" w:rsidRDefault="00486432" w:rsidP="00486432">
      <w:pPr>
        <w:ind w:firstLine="480"/>
      </w:pPr>
      <w:r>
        <w:t>R5(config-if-fastethernet0/2)# exit</w:t>
      </w:r>
    </w:p>
    <w:p w14:paraId="187EC5FA" w14:textId="77777777" w:rsidR="00486432" w:rsidRDefault="00486432" w:rsidP="00486432">
      <w:pPr>
        <w:ind w:firstLine="480"/>
      </w:pPr>
      <w:r>
        <w:t>R5(config)#interface loopback0</w:t>
      </w:r>
    </w:p>
    <w:p w14:paraId="527DC6FC" w14:textId="77777777" w:rsidR="00486432" w:rsidRDefault="00486432" w:rsidP="00486432">
      <w:pPr>
        <w:ind w:firstLine="480"/>
      </w:pPr>
      <w:r>
        <w:t>R5(config-if-loopback0)# ip address 10.1.2.5 255.255.255.0</w:t>
      </w:r>
    </w:p>
    <w:p w14:paraId="3E47901B" w14:textId="77777777" w:rsidR="00486432" w:rsidRDefault="00486432" w:rsidP="00486432">
      <w:pPr>
        <w:ind w:firstLine="480"/>
      </w:pPr>
      <w:r>
        <w:t>R5(config-if-loopback0)# ip ospf network point-to-point</w:t>
      </w:r>
    </w:p>
    <w:p w14:paraId="5A703E7D" w14:textId="77777777" w:rsidR="00486432" w:rsidRDefault="00486432" w:rsidP="00486432">
      <w:pPr>
        <w:ind w:firstLine="480"/>
      </w:pPr>
      <w:r>
        <w:t>R5(config-if-loopback0)# exit</w:t>
      </w:r>
    </w:p>
    <w:p w14:paraId="1F1A23B8" w14:textId="77777777" w:rsidR="00486432" w:rsidRDefault="00486432" w:rsidP="00486432">
      <w:pPr>
        <w:ind w:firstLine="480"/>
      </w:pPr>
      <w:r>
        <w:t>R5(config)#interface loopback1</w:t>
      </w:r>
    </w:p>
    <w:p w14:paraId="48D9094F" w14:textId="77777777" w:rsidR="00486432" w:rsidRDefault="00486432" w:rsidP="00486432">
      <w:pPr>
        <w:ind w:firstLine="480"/>
      </w:pPr>
      <w:r>
        <w:t>R5(config-if-loopback1)# ip address 192.168.2.5 255.255.255.0</w:t>
      </w:r>
    </w:p>
    <w:p w14:paraId="4946EFC5" w14:textId="77777777" w:rsidR="00486432" w:rsidRDefault="00486432" w:rsidP="00486432">
      <w:pPr>
        <w:ind w:firstLine="480"/>
      </w:pPr>
      <w:r>
        <w:t>R5(config-if-loopback1)# ip ospf network point-to-point</w:t>
      </w:r>
    </w:p>
    <w:p w14:paraId="41692AC3" w14:textId="77777777" w:rsidR="00486432" w:rsidRDefault="00486432" w:rsidP="00486432">
      <w:pPr>
        <w:ind w:firstLine="480"/>
      </w:pPr>
      <w:r>
        <w:t>R5(config-if-loopback1)# exit</w:t>
      </w:r>
    </w:p>
    <w:p w14:paraId="7A9A5EA4" w14:textId="77777777" w:rsidR="00486432" w:rsidRDefault="00486432" w:rsidP="00486432">
      <w:pPr>
        <w:ind w:firstLine="480"/>
      </w:pPr>
      <w:r>
        <w:t>R5(config)#interface vlan35</w:t>
      </w:r>
    </w:p>
    <w:p w14:paraId="0F2DB7B0" w14:textId="77777777" w:rsidR="00486432" w:rsidRDefault="00486432" w:rsidP="00486432">
      <w:pPr>
        <w:ind w:firstLine="480"/>
      </w:pPr>
      <w:r>
        <w:t>R5(config-if-vlan35)# ip address 35.1.1.5 255.255.255.0</w:t>
      </w:r>
    </w:p>
    <w:p w14:paraId="67EC8306" w14:textId="77777777" w:rsidR="00486432" w:rsidRDefault="00486432" w:rsidP="00486432">
      <w:pPr>
        <w:ind w:firstLine="480"/>
      </w:pPr>
      <w:r>
        <w:t>R5(config-if-vlan35)# exit</w:t>
      </w:r>
    </w:p>
    <w:p w14:paraId="776B5DD6" w14:textId="77777777" w:rsidR="00486432" w:rsidRDefault="00486432" w:rsidP="00486432">
      <w:pPr>
        <w:ind w:firstLine="480"/>
      </w:pPr>
      <w:r>
        <w:t>R5(config)#interface vlan45</w:t>
      </w:r>
    </w:p>
    <w:p w14:paraId="6CFBC0B8" w14:textId="77777777" w:rsidR="00486432" w:rsidRDefault="00486432" w:rsidP="00486432">
      <w:pPr>
        <w:ind w:firstLine="480"/>
      </w:pPr>
      <w:r>
        <w:t>R5(config-if-vlan45)# ip address 45.1.1.5 255.255.255.0</w:t>
      </w:r>
    </w:p>
    <w:p w14:paraId="111D34EE" w14:textId="77777777" w:rsidR="00486432" w:rsidRDefault="00486432" w:rsidP="00486432">
      <w:pPr>
        <w:ind w:firstLine="480"/>
      </w:pPr>
      <w:r>
        <w:t xml:space="preserve">R5(config-if-vlan45)# exit                                   </w:t>
      </w:r>
    </w:p>
    <w:p w14:paraId="28843919" w14:textId="77777777" w:rsidR="00486432" w:rsidRDefault="00486432" w:rsidP="00486432">
      <w:pPr>
        <w:ind w:firstLine="480"/>
      </w:pPr>
      <w:r>
        <w:t>R5(config)#router ospf 1</w:t>
      </w:r>
    </w:p>
    <w:p w14:paraId="738F351E" w14:textId="77777777" w:rsidR="00486432" w:rsidRDefault="00486432" w:rsidP="00486432">
      <w:pPr>
        <w:ind w:firstLine="480"/>
      </w:pPr>
      <w:r>
        <w:t>R5(config-ospf)# network 10.1.2.0 0.0.0.255 area 0</w:t>
      </w:r>
    </w:p>
    <w:p w14:paraId="57F5B336" w14:textId="77777777" w:rsidR="00486432" w:rsidRDefault="00486432" w:rsidP="00486432">
      <w:pPr>
        <w:ind w:firstLine="480"/>
      </w:pPr>
      <w:r>
        <w:t>R5(config-ospf)# network 35.1.1.0 0.0.0.255 area 0</w:t>
      </w:r>
    </w:p>
    <w:p w14:paraId="07E90D71" w14:textId="77777777" w:rsidR="00486432" w:rsidRDefault="00486432" w:rsidP="00486432">
      <w:pPr>
        <w:ind w:firstLine="480"/>
      </w:pPr>
      <w:r>
        <w:t>R5(config-ospf)# network 45.1.1.0 0.0.0.255 area 0</w:t>
      </w:r>
    </w:p>
    <w:p w14:paraId="12B54DF8" w14:textId="77777777" w:rsidR="00486432" w:rsidRDefault="00486432" w:rsidP="00486432">
      <w:pPr>
        <w:ind w:firstLine="480"/>
      </w:pPr>
      <w:r>
        <w:t>R5(config-ospf)# network 192.168.2.0 0.0.0.255 area 0</w:t>
      </w:r>
    </w:p>
    <w:p w14:paraId="507CD31F" w14:textId="77777777" w:rsidR="00486432" w:rsidRDefault="00486432" w:rsidP="00486432">
      <w:pPr>
        <w:ind w:firstLine="480"/>
      </w:pPr>
      <w:r>
        <w:t>R5(config-ospf)# exit</w:t>
      </w:r>
    </w:p>
    <w:p w14:paraId="5FBC36A9" w14:textId="77777777" w:rsidR="00486432" w:rsidRPr="009D579E" w:rsidRDefault="00486432" w:rsidP="00486432">
      <w:pPr>
        <w:ind w:firstLine="480"/>
        <w:rPr>
          <w:b/>
        </w:rPr>
      </w:pPr>
      <w:r w:rsidRPr="009D579E">
        <w:rPr>
          <w:b/>
        </w:rPr>
        <w:t>SW</w:t>
      </w:r>
      <w:r w:rsidRPr="009D579E">
        <w:rPr>
          <w:rFonts w:hint="eastAsia"/>
          <w:b/>
        </w:rPr>
        <w:t>配置</w:t>
      </w:r>
      <w:r w:rsidRPr="009D579E">
        <w:rPr>
          <w:b/>
        </w:rPr>
        <w:t>：</w:t>
      </w:r>
    </w:p>
    <w:p w14:paraId="5289C889" w14:textId="77777777" w:rsidR="00486432" w:rsidRDefault="00486432" w:rsidP="00486432">
      <w:pPr>
        <w:ind w:firstLine="480"/>
      </w:pPr>
      <w:r>
        <w:t xml:space="preserve">sw1(config)#vlan 4       </w:t>
      </w:r>
    </w:p>
    <w:p w14:paraId="0ADF1321" w14:textId="77777777" w:rsidR="00486432" w:rsidRDefault="00486432" w:rsidP="00486432">
      <w:pPr>
        <w:ind w:firstLine="480"/>
      </w:pPr>
      <w:r>
        <w:lastRenderedPageBreak/>
        <w:t>sw1(config-vlan4)# exit</w:t>
      </w:r>
    </w:p>
    <w:p w14:paraId="2AED86EC" w14:textId="77777777" w:rsidR="00486432" w:rsidRDefault="00486432" w:rsidP="00486432">
      <w:pPr>
        <w:ind w:firstLine="480"/>
      </w:pPr>
      <w:r>
        <w:t>sw1(config)#interface fastethernet0/2</w:t>
      </w:r>
    </w:p>
    <w:p w14:paraId="755DCC78" w14:textId="77777777" w:rsidR="00486432" w:rsidRDefault="00486432" w:rsidP="00486432">
      <w:pPr>
        <w:ind w:firstLine="480"/>
      </w:pPr>
      <w:r>
        <w:t>sw1(config-if-fastethernet0/2)# switchport access vlan 4</w:t>
      </w:r>
    </w:p>
    <w:p w14:paraId="2A7A1566" w14:textId="77777777" w:rsidR="00486432" w:rsidRDefault="00486432" w:rsidP="00486432">
      <w:pPr>
        <w:ind w:firstLine="480"/>
      </w:pPr>
      <w:r>
        <w:t>sw1(config-if-fastethernet0/2)# exit</w:t>
      </w:r>
    </w:p>
    <w:p w14:paraId="2893C2FF" w14:textId="77777777" w:rsidR="00486432" w:rsidRDefault="00486432" w:rsidP="00486432">
      <w:pPr>
        <w:ind w:firstLine="480"/>
      </w:pPr>
      <w:r>
        <w:t>sw1(config)#interface fastethernet0/4</w:t>
      </w:r>
    </w:p>
    <w:p w14:paraId="47AC7B6A" w14:textId="77777777" w:rsidR="00486432" w:rsidRDefault="00486432" w:rsidP="00486432">
      <w:pPr>
        <w:ind w:firstLine="480"/>
      </w:pPr>
      <w:r>
        <w:t>sw1(config-if-fastethernet0/4)# switchport mode trunk</w:t>
      </w:r>
    </w:p>
    <w:p w14:paraId="3F0775FD" w14:textId="77777777" w:rsidR="00486432" w:rsidRDefault="00486432" w:rsidP="00486432">
      <w:pPr>
        <w:ind w:firstLine="480"/>
      </w:pPr>
      <w:r>
        <w:t>sw1(config-if-fastethernet0/4)# switchport trunk allowed vlan all</w:t>
      </w:r>
    </w:p>
    <w:p w14:paraId="1C4634A4" w14:textId="77777777" w:rsidR="00486432" w:rsidRDefault="00486432" w:rsidP="00486432">
      <w:pPr>
        <w:ind w:firstLine="480"/>
      </w:pPr>
      <w:r>
        <w:t>sw1(config-if-fastethernet0/4)# switchport trunk pvid vlan 1</w:t>
      </w:r>
    </w:p>
    <w:p w14:paraId="4C5E473A" w14:textId="77777777" w:rsidR="00486432" w:rsidRDefault="00486432" w:rsidP="00486432">
      <w:pPr>
        <w:ind w:firstLine="480"/>
      </w:pPr>
      <w:r>
        <w:t>sw1(config-if-fastethernet0/4)# exit</w:t>
      </w:r>
    </w:p>
    <w:p w14:paraId="57DF5921" w14:textId="77777777" w:rsidR="00486432" w:rsidRDefault="00486432" w:rsidP="00486432">
      <w:pPr>
        <w:ind w:firstLine="480"/>
      </w:pPr>
      <w:r>
        <w:rPr>
          <w:rFonts w:hint="eastAsia"/>
        </w:rPr>
        <w:t>配置</w:t>
      </w:r>
      <w:r>
        <w:t>完成后查看隧道状态：</w:t>
      </w:r>
    </w:p>
    <w:p w14:paraId="2E6B37C2" w14:textId="77777777" w:rsidR="00486432" w:rsidRDefault="00486432" w:rsidP="00486432">
      <w:pPr>
        <w:ind w:firstLine="480"/>
      </w:pPr>
      <w:r>
        <w:rPr>
          <w:noProof/>
        </w:rPr>
        <w:drawing>
          <wp:inline distT="0" distB="0" distL="0" distR="0" wp14:anchorId="4592CF35" wp14:editId="2C23EE22">
            <wp:extent cx="5543550" cy="802005"/>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43550" cy="802005"/>
                    </a:xfrm>
                    <a:prstGeom prst="rect">
                      <a:avLst/>
                    </a:prstGeom>
                  </pic:spPr>
                </pic:pic>
              </a:graphicData>
            </a:graphic>
          </wp:inline>
        </w:drawing>
      </w:r>
    </w:p>
    <w:p w14:paraId="6246CF1D" w14:textId="77777777" w:rsidR="00486432" w:rsidRDefault="00486432" w:rsidP="00486432">
      <w:pPr>
        <w:ind w:firstLine="480"/>
        <w:jc w:val="center"/>
      </w:pPr>
      <w:r>
        <w:rPr>
          <w:noProof/>
        </w:rPr>
        <w:drawing>
          <wp:inline distT="0" distB="0" distL="0" distR="0" wp14:anchorId="79736BEF" wp14:editId="5C00AB01">
            <wp:extent cx="5543550" cy="2041525"/>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43550" cy="2041525"/>
                    </a:xfrm>
                    <a:prstGeom prst="rect">
                      <a:avLst/>
                    </a:prstGeom>
                  </pic:spPr>
                </pic:pic>
              </a:graphicData>
            </a:graphic>
          </wp:inline>
        </w:drawing>
      </w:r>
    </w:p>
    <w:p w14:paraId="518469DE" w14:textId="77777777" w:rsidR="00486432" w:rsidRDefault="00486432" w:rsidP="00486432">
      <w:pPr>
        <w:ind w:firstLine="480"/>
        <w:jc w:val="center"/>
      </w:pPr>
      <w:r>
        <w:rPr>
          <w:noProof/>
        </w:rPr>
        <w:drawing>
          <wp:inline distT="0" distB="0" distL="0" distR="0" wp14:anchorId="20AD36E2" wp14:editId="301F36B2">
            <wp:extent cx="5543550" cy="1787525"/>
            <wp:effectExtent l="0" t="0" r="0" b="317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43550" cy="1787525"/>
                    </a:xfrm>
                    <a:prstGeom prst="rect">
                      <a:avLst/>
                    </a:prstGeom>
                  </pic:spPr>
                </pic:pic>
              </a:graphicData>
            </a:graphic>
          </wp:inline>
        </w:drawing>
      </w:r>
    </w:p>
    <w:p w14:paraId="5FDE5DC9" w14:textId="77777777" w:rsidR="00486432" w:rsidRPr="00063EA4" w:rsidRDefault="00486432" w:rsidP="00486432">
      <w:pPr>
        <w:ind w:firstLine="480"/>
      </w:pPr>
      <w:r>
        <w:rPr>
          <w:rFonts w:hint="eastAsia"/>
        </w:rPr>
        <w:t>隧道已建立</w:t>
      </w:r>
      <w:r>
        <w:t>。查看</w:t>
      </w:r>
      <w:r>
        <w:rPr>
          <w:rFonts w:hint="eastAsia"/>
        </w:rPr>
        <w:t>R1</w:t>
      </w:r>
      <w:r>
        <w:rPr>
          <w:rFonts w:hint="eastAsia"/>
        </w:rPr>
        <w:t>的</w:t>
      </w:r>
      <w:r>
        <w:t>路由表：</w:t>
      </w:r>
      <w:r>
        <w:rPr>
          <w:rFonts w:hint="eastAsia"/>
        </w:rPr>
        <w:t>生产</w:t>
      </w:r>
      <w:r>
        <w:t>网段</w:t>
      </w:r>
      <w:r>
        <w:rPr>
          <w:rFonts w:hint="eastAsia"/>
        </w:rPr>
        <w:t>走</w:t>
      </w:r>
      <w:r>
        <w:t>上面，办公网段走下面</w:t>
      </w:r>
      <w:r>
        <w:rPr>
          <w:rFonts w:hint="eastAsia"/>
        </w:rPr>
        <w:t>。</w:t>
      </w:r>
    </w:p>
    <w:p w14:paraId="70C0D6B0" w14:textId="77777777" w:rsidR="00486432" w:rsidRDefault="00486432" w:rsidP="00486432">
      <w:pPr>
        <w:ind w:firstLine="480"/>
        <w:jc w:val="center"/>
      </w:pPr>
      <w:r>
        <w:rPr>
          <w:noProof/>
        </w:rPr>
        <w:lastRenderedPageBreak/>
        <w:drawing>
          <wp:inline distT="0" distB="0" distL="0" distR="0" wp14:anchorId="38822627" wp14:editId="73FE77B0">
            <wp:extent cx="5543550" cy="2469515"/>
            <wp:effectExtent l="0" t="0" r="0" b="698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43550" cy="2469515"/>
                    </a:xfrm>
                    <a:prstGeom prst="rect">
                      <a:avLst/>
                    </a:prstGeom>
                  </pic:spPr>
                </pic:pic>
              </a:graphicData>
            </a:graphic>
          </wp:inline>
        </w:drawing>
      </w:r>
    </w:p>
    <w:p w14:paraId="30F902A4" w14:textId="77777777" w:rsidR="00486432" w:rsidRDefault="00486432" w:rsidP="00486432">
      <w:pPr>
        <w:ind w:firstLine="480"/>
      </w:pPr>
      <w:r>
        <w:rPr>
          <w:rFonts w:hint="eastAsia"/>
        </w:rPr>
        <w:t>R5</w:t>
      </w:r>
      <w:r>
        <w:rPr>
          <w:rFonts w:hint="eastAsia"/>
        </w:rPr>
        <w:t>路由</w:t>
      </w:r>
      <w:r>
        <w:t>表：</w:t>
      </w:r>
    </w:p>
    <w:p w14:paraId="5BE72C36" w14:textId="77777777" w:rsidR="00486432" w:rsidRDefault="00486432" w:rsidP="00486432">
      <w:pPr>
        <w:ind w:firstLine="480"/>
        <w:jc w:val="center"/>
      </w:pPr>
      <w:r>
        <w:rPr>
          <w:noProof/>
        </w:rPr>
        <w:drawing>
          <wp:inline distT="0" distB="0" distL="0" distR="0" wp14:anchorId="04428CC2" wp14:editId="081E9EA9">
            <wp:extent cx="5543550" cy="2071370"/>
            <wp:effectExtent l="0" t="0" r="0" b="508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43550" cy="2071370"/>
                    </a:xfrm>
                    <a:prstGeom prst="rect">
                      <a:avLst/>
                    </a:prstGeom>
                  </pic:spPr>
                </pic:pic>
              </a:graphicData>
            </a:graphic>
          </wp:inline>
        </w:drawing>
      </w:r>
    </w:p>
    <w:p w14:paraId="4E97FD44" w14:textId="77777777" w:rsidR="00486432" w:rsidRDefault="00486432" w:rsidP="00486432">
      <w:pPr>
        <w:ind w:firstLine="480"/>
        <w:jc w:val="center"/>
      </w:pPr>
      <w:r>
        <w:rPr>
          <w:noProof/>
        </w:rPr>
        <w:drawing>
          <wp:inline distT="0" distB="0" distL="0" distR="0" wp14:anchorId="19B96501" wp14:editId="7864A642">
            <wp:extent cx="5543550" cy="183007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43550" cy="1830070"/>
                    </a:xfrm>
                    <a:prstGeom prst="rect">
                      <a:avLst/>
                    </a:prstGeom>
                  </pic:spPr>
                </pic:pic>
              </a:graphicData>
            </a:graphic>
          </wp:inline>
        </w:drawing>
      </w:r>
    </w:p>
    <w:p w14:paraId="37DBF7E4" w14:textId="77777777" w:rsidR="00486432" w:rsidRDefault="00486432" w:rsidP="00486432">
      <w:pPr>
        <w:ind w:firstLine="480"/>
      </w:pPr>
      <w:r>
        <w:rPr>
          <w:rFonts w:hint="eastAsia"/>
        </w:rPr>
        <w:t>现在</w:t>
      </w:r>
      <w:r>
        <w:t>断掉</w:t>
      </w:r>
      <w:r>
        <w:rPr>
          <w:rFonts w:hint="eastAsia"/>
        </w:rPr>
        <w:t>R1</w:t>
      </w:r>
      <w:r>
        <w:rPr>
          <w:rFonts w:hint="eastAsia"/>
        </w:rPr>
        <w:t>的</w:t>
      </w:r>
      <w:r>
        <w:t>g1</w:t>
      </w:r>
      <w:r>
        <w:rPr>
          <w:rFonts w:hint="eastAsia"/>
        </w:rPr>
        <w:t>拨号</w:t>
      </w:r>
      <w:r>
        <w:t>口</w:t>
      </w:r>
      <w:r>
        <w:rPr>
          <w:rFonts w:hint="eastAsia"/>
        </w:rPr>
        <w:t>，</w:t>
      </w:r>
      <w:r>
        <w:t>查看路由表：</w:t>
      </w:r>
      <w:r>
        <w:rPr>
          <w:rFonts w:hint="eastAsia"/>
        </w:rPr>
        <w:t>办公</w:t>
      </w:r>
      <w:r>
        <w:t>网段切换到了</w:t>
      </w:r>
      <w:r>
        <w:rPr>
          <w:rFonts w:hint="eastAsia"/>
        </w:rPr>
        <w:t>g0</w:t>
      </w:r>
      <w:r>
        <w:rPr>
          <w:rFonts w:hint="eastAsia"/>
        </w:rPr>
        <w:t>口</w:t>
      </w:r>
    </w:p>
    <w:p w14:paraId="0CC1A5AC" w14:textId="77777777" w:rsidR="00486432" w:rsidRDefault="00486432" w:rsidP="00486432">
      <w:pPr>
        <w:ind w:firstLine="480"/>
      </w:pPr>
      <w:r>
        <w:rPr>
          <w:noProof/>
        </w:rPr>
        <w:lastRenderedPageBreak/>
        <w:drawing>
          <wp:inline distT="0" distB="0" distL="0" distR="0" wp14:anchorId="484B3C72" wp14:editId="095AAEAB">
            <wp:extent cx="5524500" cy="247650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24500" cy="2476500"/>
                    </a:xfrm>
                    <a:prstGeom prst="rect">
                      <a:avLst/>
                    </a:prstGeom>
                  </pic:spPr>
                </pic:pic>
              </a:graphicData>
            </a:graphic>
          </wp:inline>
        </w:drawing>
      </w:r>
    </w:p>
    <w:p w14:paraId="7BFD61AA" w14:textId="77777777" w:rsidR="00486432" w:rsidRDefault="00486432" w:rsidP="00486432">
      <w:pPr>
        <w:ind w:firstLine="480"/>
      </w:pPr>
      <w:r>
        <w:rPr>
          <w:noProof/>
        </w:rPr>
        <w:drawing>
          <wp:inline distT="0" distB="0" distL="0" distR="0" wp14:anchorId="76EB9402" wp14:editId="469A1247">
            <wp:extent cx="5524500" cy="20955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24500" cy="2095500"/>
                    </a:xfrm>
                    <a:prstGeom prst="rect">
                      <a:avLst/>
                    </a:prstGeom>
                  </pic:spPr>
                </pic:pic>
              </a:graphicData>
            </a:graphic>
          </wp:inline>
        </w:drawing>
      </w:r>
    </w:p>
    <w:p w14:paraId="4298C113" w14:textId="77777777" w:rsidR="00486432" w:rsidRDefault="00486432" w:rsidP="00486432">
      <w:pPr>
        <w:ind w:firstLine="480"/>
        <w:jc w:val="center"/>
      </w:pPr>
      <w:r>
        <w:rPr>
          <w:noProof/>
        </w:rPr>
        <w:drawing>
          <wp:inline distT="0" distB="0" distL="0" distR="0" wp14:anchorId="1FBC09E2" wp14:editId="0BD3DFA6">
            <wp:extent cx="5543550" cy="139827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43550" cy="1398270"/>
                    </a:xfrm>
                    <a:prstGeom prst="rect">
                      <a:avLst/>
                    </a:prstGeom>
                  </pic:spPr>
                </pic:pic>
              </a:graphicData>
            </a:graphic>
          </wp:inline>
        </w:drawing>
      </w:r>
    </w:p>
    <w:p w14:paraId="55AB830E" w14:textId="13693F37" w:rsidR="002B2709" w:rsidRDefault="00486432" w:rsidP="00EB56D6">
      <w:pPr>
        <w:widowControl/>
        <w:spacing w:line="240" w:lineRule="auto"/>
        <w:ind w:firstLineChars="0" w:firstLine="0"/>
        <w:jc w:val="left"/>
        <w:rPr>
          <w:rFonts w:hint="eastAsia"/>
        </w:rPr>
      </w:pPr>
      <w:r>
        <w:br w:type="page"/>
      </w:r>
    </w:p>
    <w:p w14:paraId="06063572" w14:textId="5AECE428" w:rsidR="005E6E53" w:rsidRDefault="00EB56D6" w:rsidP="00BD0BF2">
      <w:pPr>
        <w:pStyle w:val="1"/>
        <w:ind w:firstLine="883"/>
        <w:jc w:val="center"/>
      </w:pPr>
      <w:bookmarkStart w:id="97" w:name="_Toc465170362"/>
      <w:bookmarkStart w:id="98" w:name="_GoBack"/>
      <w:bookmarkEnd w:id="98"/>
      <w:r>
        <w:rPr>
          <w:rFonts w:hint="eastAsia"/>
        </w:rPr>
        <w:lastRenderedPageBreak/>
        <w:t>第五</w:t>
      </w:r>
      <w:r w:rsidR="003D463C">
        <w:rPr>
          <w:rFonts w:hint="eastAsia"/>
        </w:rPr>
        <w:t>章</w:t>
      </w:r>
      <w:r w:rsidR="003D463C">
        <w:rPr>
          <w:rFonts w:hint="eastAsia"/>
        </w:rPr>
        <w:t xml:space="preserve"> </w:t>
      </w:r>
      <w:r w:rsidR="005E6E53">
        <w:rPr>
          <w:rFonts w:hint="eastAsia"/>
        </w:rPr>
        <w:t>无线</w:t>
      </w:r>
      <w:r w:rsidR="005E6E53">
        <w:t>实验部分</w:t>
      </w:r>
      <w:bookmarkEnd w:id="97"/>
    </w:p>
    <w:p w14:paraId="373D1714" w14:textId="77777777" w:rsidR="002B2709" w:rsidRPr="002B2709" w:rsidRDefault="002B2709" w:rsidP="002B2709">
      <w:pPr>
        <w:pStyle w:val="ad"/>
        <w:keepNext/>
        <w:keepLines/>
        <w:numPr>
          <w:ilvl w:val="0"/>
          <w:numId w:val="12"/>
        </w:numPr>
        <w:spacing w:before="260" w:after="260" w:line="416" w:lineRule="auto"/>
        <w:ind w:firstLineChars="0"/>
        <w:outlineLvl w:val="1"/>
        <w:rPr>
          <w:rFonts w:asciiTheme="majorHAnsi" w:eastAsiaTheme="majorEastAsia" w:hAnsiTheme="majorHAnsi" w:cstheme="majorBidi"/>
          <w:b/>
          <w:bCs/>
          <w:vanish/>
          <w:sz w:val="32"/>
          <w:szCs w:val="32"/>
        </w:rPr>
      </w:pPr>
      <w:bookmarkStart w:id="99" w:name="_Toc424757225"/>
      <w:bookmarkStart w:id="100" w:name="_Toc424758245"/>
      <w:bookmarkStart w:id="101" w:name="_Toc424758668"/>
      <w:bookmarkStart w:id="102" w:name="_Toc465166923"/>
      <w:bookmarkStart w:id="103" w:name="_Toc465169938"/>
      <w:bookmarkStart w:id="104" w:name="_Toc465170008"/>
      <w:bookmarkStart w:id="105" w:name="_Toc465170089"/>
      <w:bookmarkStart w:id="106" w:name="_Toc465170159"/>
      <w:bookmarkStart w:id="107" w:name="_Toc465170228"/>
      <w:bookmarkStart w:id="108" w:name="_Toc465170297"/>
      <w:bookmarkStart w:id="109" w:name="_Toc465170363"/>
      <w:bookmarkEnd w:id="99"/>
      <w:bookmarkEnd w:id="100"/>
      <w:bookmarkEnd w:id="101"/>
      <w:bookmarkEnd w:id="102"/>
      <w:bookmarkEnd w:id="103"/>
      <w:bookmarkEnd w:id="104"/>
      <w:bookmarkEnd w:id="105"/>
      <w:bookmarkEnd w:id="106"/>
      <w:bookmarkEnd w:id="107"/>
      <w:bookmarkEnd w:id="108"/>
      <w:bookmarkEnd w:id="109"/>
    </w:p>
    <w:p w14:paraId="3DAB2ABD" w14:textId="77777777" w:rsidR="002B2709" w:rsidRPr="002B2709" w:rsidRDefault="002B2709" w:rsidP="002B2709">
      <w:pPr>
        <w:pStyle w:val="ad"/>
        <w:keepNext/>
        <w:keepLines/>
        <w:numPr>
          <w:ilvl w:val="0"/>
          <w:numId w:val="12"/>
        </w:numPr>
        <w:spacing w:before="260" w:after="260" w:line="416" w:lineRule="auto"/>
        <w:ind w:firstLineChars="0"/>
        <w:outlineLvl w:val="1"/>
        <w:rPr>
          <w:rFonts w:asciiTheme="majorHAnsi" w:eastAsiaTheme="majorEastAsia" w:hAnsiTheme="majorHAnsi" w:cstheme="majorBidi"/>
          <w:b/>
          <w:bCs/>
          <w:vanish/>
          <w:sz w:val="32"/>
          <w:szCs w:val="32"/>
        </w:rPr>
      </w:pPr>
      <w:bookmarkStart w:id="110" w:name="_Toc424757226"/>
      <w:bookmarkStart w:id="111" w:name="_Toc424758246"/>
      <w:bookmarkStart w:id="112" w:name="_Toc424758669"/>
      <w:bookmarkStart w:id="113" w:name="_Toc465166924"/>
      <w:bookmarkStart w:id="114" w:name="_Toc465169939"/>
      <w:bookmarkStart w:id="115" w:name="_Toc465170009"/>
      <w:bookmarkStart w:id="116" w:name="_Toc465170090"/>
      <w:bookmarkStart w:id="117" w:name="_Toc465170160"/>
      <w:bookmarkStart w:id="118" w:name="_Toc465170229"/>
      <w:bookmarkStart w:id="119" w:name="_Toc465170298"/>
      <w:bookmarkStart w:id="120" w:name="_Toc465170364"/>
      <w:bookmarkEnd w:id="110"/>
      <w:bookmarkEnd w:id="111"/>
      <w:bookmarkEnd w:id="112"/>
      <w:bookmarkEnd w:id="113"/>
      <w:bookmarkEnd w:id="114"/>
      <w:bookmarkEnd w:id="115"/>
      <w:bookmarkEnd w:id="116"/>
      <w:bookmarkEnd w:id="117"/>
      <w:bookmarkEnd w:id="118"/>
      <w:bookmarkEnd w:id="119"/>
      <w:bookmarkEnd w:id="120"/>
    </w:p>
    <w:p w14:paraId="6A9371A5" w14:textId="77777777" w:rsidR="002B2709" w:rsidRPr="002B2709" w:rsidRDefault="002B2709" w:rsidP="002B2709">
      <w:pPr>
        <w:pStyle w:val="ad"/>
        <w:keepNext/>
        <w:keepLines/>
        <w:numPr>
          <w:ilvl w:val="0"/>
          <w:numId w:val="11"/>
        </w:numPr>
        <w:spacing w:before="260" w:after="260" w:line="416" w:lineRule="auto"/>
        <w:ind w:firstLineChars="0"/>
        <w:outlineLvl w:val="1"/>
        <w:rPr>
          <w:rFonts w:asciiTheme="majorHAnsi" w:eastAsiaTheme="majorEastAsia" w:hAnsiTheme="majorHAnsi" w:cstheme="majorBidi"/>
          <w:b/>
          <w:bCs/>
          <w:vanish/>
          <w:sz w:val="32"/>
          <w:szCs w:val="32"/>
        </w:rPr>
      </w:pPr>
      <w:bookmarkStart w:id="121" w:name="_Toc424757227"/>
      <w:bookmarkStart w:id="122" w:name="_Toc424758247"/>
      <w:bookmarkStart w:id="123" w:name="_Toc424758670"/>
      <w:bookmarkStart w:id="124" w:name="_Toc465166925"/>
      <w:bookmarkStart w:id="125" w:name="_Toc465169940"/>
      <w:bookmarkStart w:id="126" w:name="_Toc465170010"/>
      <w:bookmarkStart w:id="127" w:name="_Toc465170091"/>
      <w:bookmarkStart w:id="128" w:name="_Toc465170161"/>
      <w:bookmarkStart w:id="129" w:name="_Toc465170230"/>
      <w:bookmarkStart w:id="130" w:name="_Toc465170299"/>
      <w:bookmarkStart w:id="131" w:name="_Toc465170365"/>
      <w:bookmarkEnd w:id="121"/>
      <w:bookmarkEnd w:id="122"/>
      <w:bookmarkEnd w:id="123"/>
      <w:bookmarkEnd w:id="124"/>
      <w:bookmarkEnd w:id="125"/>
      <w:bookmarkEnd w:id="126"/>
      <w:bookmarkEnd w:id="127"/>
      <w:bookmarkEnd w:id="128"/>
      <w:bookmarkEnd w:id="129"/>
      <w:bookmarkEnd w:id="130"/>
      <w:bookmarkEnd w:id="131"/>
    </w:p>
    <w:p w14:paraId="357BB0BE" w14:textId="77777777" w:rsidR="008410C2" w:rsidRDefault="00436AD3" w:rsidP="002B2709">
      <w:pPr>
        <w:pStyle w:val="2"/>
        <w:numPr>
          <w:ilvl w:val="1"/>
          <w:numId w:val="11"/>
        </w:numPr>
      </w:pPr>
      <w:bookmarkStart w:id="132" w:name="_Toc465170366"/>
      <w:r>
        <w:t>AP</w:t>
      </w:r>
      <w:r>
        <w:rPr>
          <w:rFonts w:hint="eastAsia"/>
        </w:rPr>
        <w:t>静态</w:t>
      </w:r>
      <w:r>
        <w:t>注册</w:t>
      </w:r>
      <w:bookmarkEnd w:id="132"/>
    </w:p>
    <w:p w14:paraId="65382EC8" w14:textId="77777777" w:rsidR="008410C2" w:rsidRPr="008410C2" w:rsidRDefault="005E6E53" w:rsidP="008410C2">
      <w:pPr>
        <w:ind w:firstLine="480"/>
        <w:rPr>
          <w:szCs w:val="24"/>
        </w:rPr>
      </w:pPr>
      <w:r w:rsidRPr="008410C2">
        <w:rPr>
          <w:rFonts w:hint="eastAsia"/>
          <w:szCs w:val="24"/>
        </w:rPr>
        <w:t>实验</w:t>
      </w:r>
      <w:r w:rsidRPr="008410C2">
        <w:rPr>
          <w:szCs w:val="24"/>
        </w:rPr>
        <w:t>拓扑如下：</w:t>
      </w:r>
    </w:p>
    <w:p w14:paraId="37678C9E" w14:textId="77777777" w:rsidR="005E6E53" w:rsidRDefault="005E6E53" w:rsidP="005E6E53">
      <w:pPr>
        <w:ind w:firstLine="480"/>
        <w:jc w:val="center"/>
      </w:pPr>
      <w:r>
        <w:rPr>
          <w:noProof/>
        </w:rPr>
        <w:drawing>
          <wp:inline distT="0" distB="0" distL="0" distR="0" wp14:anchorId="0D3168FD" wp14:editId="3B95792B">
            <wp:extent cx="5543550" cy="2818765"/>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43550" cy="2818765"/>
                    </a:xfrm>
                    <a:prstGeom prst="rect">
                      <a:avLst/>
                    </a:prstGeom>
                  </pic:spPr>
                </pic:pic>
              </a:graphicData>
            </a:graphic>
          </wp:inline>
        </w:drawing>
      </w:r>
    </w:p>
    <w:p w14:paraId="1A8A5AB3" w14:textId="77777777" w:rsidR="008410C2" w:rsidRPr="008410C2" w:rsidRDefault="008410C2" w:rsidP="008410C2">
      <w:pPr>
        <w:ind w:firstLine="480"/>
        <w:rPr>
          <w:szCs w:val="24"/>
        </w:rPr>
      </w:pPr>
      <w:r w:rsidRPr="008410C2">
        <w:rPr>
          <w:rFonts w:hint="eastAsia"/>
          <w:szCs w:val="24"/>
        </w:rPr>
        <w:t>实验</w:t>
      </w:r>
      <w:r w:rsidRPr="008410C2">
        <w:rPr>
          <w:szCs w:val="24"/>
        </w:rPr>
        <w:t>要求：</w:t>
      </w:r>
    </w:p>
    <w:p w14:paraId="48C63B93" w14:textId="77777777" w:rsidR="008410C2" w:rsidRPr="008410C2" w:rsidRDefault="008410C2" w:rsidP="007E4898">
      <w:pPr>
        <w:pStyle w:val="ad"/>
        <w:numPr>
          <w:ilvl w:val="0"/>
          <w:numId w:val="2"/>
        </w:numPr>
        <w:ind w:firstLineChars="0"/>
        <w:rPr>
          <w:szCs w:val="24"/>
        </w:rPr>
      </w:pPr>
      <w:r w:rsidRPr="008410C2">
        <w:rPr>
          <w:rFonts w:hint="eastAsia"/>
          <w:szCs w:val="24"/>
        </w:rPr>
        <w:t>所有</w:t>
      </w:r>
      <w:r w:rsidRPr="008410C2">
        <w:rPr>
          <w:szCs w:val="24"/>
        </w:rPr>
        <w:t>网关在</w:t>
      </w:r>
      <w:r w:rsidR="005E1F66">
        <w:rPr>
          <w:rFonts w:hint="eastAsia"/>
          <w:szCs w:val="24"/>
        </w:rPr>
        <w:t>S</w:t>
      </w:r>
      <w:r w:rsidR="005E1F66">
        <w:rPr>
          <w:szCs w:val="24"/>
        </w:rPr>
        <w:t>W</w:t>
      </w:r>
      <w:r w:rsidRPr="008410C2">
        <w:rPr>
          <w:rFonts w:hint="eastAsia"/>
          <w:szCs w:val="24"/>
        </w:rPr>
        <w:t>4120</w:t>
      </w:r>
      <w:r w:rsidRPr="008410C2">
        <w:rPr>
          <w:rFonts w:hint="eastAsia"/>
          <w:szCs w:val="24"/>
        </w:rPr>
        <w:t>上。</w:t>
      </w:r>
    </w:p>
    <w:p w14:paraId="77E8593B" w14:textId="77777777" w:rsidR="008410C2" w:rsidRDefault="008410C2" w:rsidP="007E4898">
      <w:pPr>
        <w:pStyle w:val="ad"/>
        <w:numPr>
          <w:ilvl w:val="0"/>
          <w:numId w:val="2"/>
        </w:numPr>
        <w:ind w:firstLineChars="0"/>
        <w:rPr>
          <w:szCs w:val="24"/>
        </w:rPr>
      </w:pPr>
      <w:r>
        <w:rPr>
          <w:rFonts w:hint="eastAsia"/>
          <w:szCs w:val="24"/>
        </w:rPr>
        <w:t>AP</w:t>
      </w:r>
      <w:r>
        <w:rPr>
          <w:rFonts w:hint="eastAsia"/>
          <w:szCs w:val="24"/>
        </w:rPr>
        <w:t>静态</w:t>
      </w:r>
      <w:r>
        <w:rPr>
          <w:szCs w:val="24"/>
        </w:rPr>
        <w:t>注册</w:t>
      </w:r>
      <w:r>
        <w:rPr>
          <w:rFonts w:hint="eastAsia"/>
          <w:szCs w:val="24"/>
        </w:rPr>
        <w:t>上</w:t>
      </w:r>
      <w:r>
        <w:rPr>
          <w:rFonts w:hint="eastAsia"/>
          <w:szCs w:val="24"/>
        </w:rPr>
        <w:t>AC</w:t>
      </w:r>
      <w:r>
        <w:rPr>
          <w:rFonts w:hint="eastAsia"/>
          <w:szCs w:val="24"/>
        </w:rPr>
        <w:t>。</w:t>
      </w:r>
    </w:p>
    <w:p w14:paraId="27B41CAE" w14:textId="77777777" w:rsidR="008410C2" w:rsidRDefault="008410C2" w:rsidP="007E4898">
      <w:pPr>
        <w:pStyle w:val="ad"/>
        <w:numPr>
          <w:ilvl w:val="0"/>
          <w:numId w:val="2"/>
        </w:numPr>
        <w:ind w:firstLineChars="0"/>
        <w:rPr>
          <w:szCs w:val="24"/>
        </w:rPr>
      </w:pPr>
      <w:r>
        <w:rPr>
          <w:rFonts w:hint="eastAsia"/>
          <w:szCs w:val="24"/>
        </w:rPr>
        <w:t>释放</w:t>
      </w:r>
      <w:r>
        <w:rPr>
          <w:rFonts w:hint="eastAsia"/>
          <w:szCs w:val="24"/>
        </w:rPr>
        <w:t>ssid</w:t>
      </w:r>
      <w:r>
        <w:rPr>
          <w:rFonts w:hint="eastAsia"/>
          <w:szCs w:val="24"/>
        </w:rPr>
        <w:t>为</w:t>
      </w:r>
      <w:r>
        <w:rPr>
          <w:rFonts w:hint="eastAsia"/>
          <w:szCs w:val="24"/>
        </w:rPr>
        <w:t>:mp123</w:t>
      </w:r>
    </w:p>
    <w:p w14:paraId="43BCF695" w14:textId="77777777" w:rsidR="008410C2" w:rsidRDefault="008410C2" w:rsidP="007E4898">
      <w:pPr>
        <w:pStyle w:val="ad"/>
        <w:numPr>
          <w:ilvl w:val="0"/>
          <w:numId w:val="2"/>
        </w:numPr>
        <w:ind w:firstLineChars="0"/>
        <w:rPr>
          <w:szCs w:val="24"/>
        </w:rPr>
      </w:pPr>
      <w:r>
        <w:rPr>
          <w:szCs w:val="24"/>
        </w:rPr>
        <w:t>PC</w:t>
      </w:r>
      <w:r>
        <w:rPr>
          <w:rFonts w:hint="eastAsia"/>
          <w:szCs w:val="24"/>
        </w:rPr>
        <w:t>自动</w:t>
      </w:r>
      <w:r>
        <w:rPr>
          <w:szCs w:val="24"/>
        </w:rPr>
        <w:t>获取</w:t>
      </w:r>
      <w:r>
        <w:rPr>
          <w:szCs w:val="24"/>
        </w:rPr>
        <w:t>ip</w:t>
      </w:r>
      <w:r>
        <w:rPr>
          <w:szCs w:val="24"/>
        </w:rPr>
        <w:t>地址（</w:t>
      </w:r>
      <w:r>
        <w:rPr>
          <w:rFonts w:hint="eastAsia"/>
          <w:szCs w:val="24"/>
        </w:rPr>
        <w:t>30</w:t>
      </w:r>
      <w:r>
        <w:rPr>
          <w:rFonts w:hint="eastAsia"/>
          <w:szCs w:val="24"/>
        </w:rPr>
        <w:t>网段）</w:t>
      </w:r>
    </w:p>
    <w:p w14:paraId="434C94E2" w14:textId="77777777" w:rsidR="008410C2" w:rsidRPr="004F4B45" w:rsidRDefault="008410C2" w:rsidP="007E4898">
      <w:pPr>
        <w:pStyle w:val="ad"/>
        <w:numPr>
          <w:ilvl w:val="0"/>
          <w:numId w:val="2"/>
        </w:numPr>
        <w:ind w:firstLineChars="0"/>
        <w:rPr>
          <w:szCs w:val="24"/>
        </w:rPr>
      </w:pPr>
      <w:r>
        <w:rPr>
          <w:rFonts w:hint="eastAsia"/>
          <w:szCs w:val="24"/>
        </w:rPr>
        <w:t>本地</w:t>
      </w:r>
      <w:r>
        <w:rPr>
          <w:szCs w:val="24"/>
        </w:rPr>
        <w:t>转发。</w:t>
      </w:r>
    </w:p>
    <w:p w14:paraId="6BF88B60" w14:textId="77777777" w:rsidR="008410C2" w:rsidRDefault="008410C2" w:rsidP="00436AD3">
      <w:pPr>
        <w:ind w:firstLine="480"/>
      </w:pPr>
      <w:r>
        <w:rPr>
          <w:rFonts w:hint="eastAsia"/>
        </w:rPr>
        <w:t>实验</w:t>
      </w:r>
      <w:r>
        <w:t>配置：</w:t>
      </w:r>
    </w:p>
    <w:p w14:paraId="3907C395" w14:textId="77777777" w:rsidR="008410C2" w:rsidRDefault="008410C2" w:rsidP="008410C2">
      <w:pPr>
        <w:pStyle w:val="ad"/>
        <w:ind w:left="840" w:firstLineChars="0" w:firstLine="0"/>
        <w:rPr>
          <w:szCs w:val="24"/>
        </w:rPr>
      </w:pPr>
      <w:r>
        <w:rPr>
          <w:rFonts w:hint="eastAsia"/>
          <w:szCs w:val="24"/>
        </w:rPr>
        <w:t>AP</w:t>
      </w:r>
      <w:r>
        <w:rPr>
          <w:rFonts w:hint="eastAsia"/>
          <w:szCs w:val="24"/>
        </w:rPr>
        <w:t>基本</w:t>
      </w:r>
      <w:r>
        <w:rPr>
          <w:szCs w:val="24"/>
        </w:rPr>
        <w:t>配置：</w:t>
      </w:r>
    </w:p>
    <w:p w14:paraId="79E6FF92" w14:textId="77777777" w:rsidR="005E1F66" w:rsidRDefault="00622A7C" w:rsidP="005E1F66">
      <w:pPr>
        <w:pStyle w:val="ad"/>
        <w:ind w:left="840" w:firstLineChars="0" w:firstLine="0"/>
        <w:rPr>
          <w:szCs w:val="24"/>
        </w:rPr>
      </w:pPr>
      <w:r>
        <w:rPr>
          <w:rFonts w:hint="eastAsia"/>
          <w:szCs w:val="24"/>
        </w:rPr>
        <w:t>当</w:t>
      </w:r>
      <w:r>
        <w:rPr>
          <w:rFonts w:hint="eastAsia"/>
          <w:szCs w:val="24"/>
        </w:rPr>
        <w:t>AP</w:t>
      </w:r>
      <w:r>
        <w:rPr>
          <w:rFonts w:hint="eastAsia"/>
          <w:szCs w:val="24"/>
        </w:rPr>
        <w:t>通过</w:t>
      </w:r>
      <w:r>
        <w:rPr>
          <w:rFonts w:hint="eastAsia"/>
          <w:szCs w:val="24"/>
        </w:rPr>
        <w:t>CRT</w:t>
      </w:r>
      <w:r>
        <w:rPr>
          <w:rFonts w:hint="eastAsia"/>
          <w:szCs w:val="24"/>
        </w:rPr>
        <w:t>连接时</w:t>
      </w:r>
      <w:r>
        <w:rPr>
          <w:szCs w:val="24"/>
        </w:rPr>
        <w:t>，波特率设置为</w:t>
      </w:r>
      <w:r>
        <w:rPr>
          <w:rFonts w:hint="eastAsia"/>
          <w:szCs w:val="24"/>
        </w:rPr>
        <w:t>115200</w:t>
      </w:r>
      <w:r>
        <w:rPr>
          <w:rFonts w:hint="eastAsia"/>
          <w:szCs w:val="24"/>
        </w:rPr>
        <w:t>。初始</w:t>
      </w:r>
      <w:r>
        <w:rPr>
          <w:szCs w:val="24"/>
        </w:rPr>
        <w:t>登陆用户名和密码为</w:t>
      </w:r>
      <w:r>
        <w:rPr>
          <w:szCs w:val="24"/>
        </w:rPr>
        <w:t>admin</w:t>
      </w:r>
      <w:r>
        <w:rPr>
          <w:szCs w:val="24"/>
        </w:rPr>
        <w:t>，</w:t>
      </w:r>
      <w:r>
        <w:rPr>
          <w:szCs w:val="24"/>
        </w:rPr>
        <w:t>admin</w:t>
      </w:r>
      <w:r>
        <w:rPr>
          <w:szCs w:val="24"/>
        </w:rPr>
        <w:t>。</w:t>
      </w:r>
    </w:p>
    <w:p w14:paraId="2DE77914" w14:textId="77777777" w:rsidR="004F4B45" w:rsidRPr="004F4B45" w:rsidRDefault="004F4B45" w:rsidP="005E1F66">
      <w:pPr>
        <w:pStyle w:val="ad"/>
        <w:ind w:left="840" w:firstLineChars="0" w:firstLine="0"/>
        <w:rPr>
          <w:b/>
          <w:szCs w:val="24"/>
        </w:rPr>
      </w:pPr>
      <w:r w:rsidRPr="00622A7C">
        <w:rPr>
          <w:szCs w:val="24"/>
        </w:rPr>
        <w:t>MAIPU-WLAN-AP#</w:t>
      </w:r>
      <w:r w:rsidRPr="004F4B45">
        <w:rPr>
          <w:b/>
          <w:szCs w:val="24"/>
        </w:rPr>
        <w:t xml:space="preserve">factory-reset </w:t>
      </w:r>
      <w:r w:rsidRPr="004F4B45">
        <w:rPr>
          <w:b/>
          <w:szCs w:val="24"/>
        </w:rPr>
        <w:tab/>
      </w:r>
      <w:r w:rsidRPr="004F4B45">
        <w:rPr>
          <w:b/>
          <w:szCs w:val="24"/>
        </w:rPr>
        <w:tab/>
        <w:t>//</w:t>
      </w:r>
      <w:r w:rsidRPr="004F4B45">
        <w:rPr>
          <w:rFonts w:hint="eastAsia"/>
          <w:b/>
          <w:szCs w:val="24"/>
        </w:rPr>
        <w:t>将</w:t>
      </w:r>
      <w:r w:rsidRPr="004F4B45">
        <w:rPr>
          <w:b/>
          <w:szCs w:val="24"/>
        </w:rPr>
        <w:t>AP</w:t>
      </w:r>
      <w:r w:rsidRPr="004F4B45">
        <w:rPr>
          <w:rFonts w:hint="eastAsia"/>
          <w:b/>
          <w:szCs w:val="24"/>
        </w:rPr>
        <w:t>恢复</w:t>
      </w:r>
      <w:r w:rsidRPr="004F4B45">
        <w:rPr>
          <w:b/>
          <w:szCs w:val="24"/>
        </w:rPr>
        <w:t>出厂设置</w:t>
      </w:r>
    </w:p>
    <w:p w14:paraId="241CC39E" w14:textId="77777777" w:rsidR="00622A7C" w:rsidRDefault="00622A7C" w:rsidP="00B21919">
      <w:pPr>
        <w:pStyle w:val="ad"/>
        <w:ind w:left="840" w:firstLineChars="0" w:firstLine="0"/>
        <w:rPr>
          <w:szCs w:val="24"/>
        </w:rPr>
      </w:pPr>
      <w:r w:rsidRPr="00622A7C">
        <w:rPr>
          <w:szCs w:val="24"/>
        </w:rPr>
        <w:t xml:space="preserve">MAIPU-WLAN-AP# </w:t>
      </w:r>
      <w:r w:rsidRPr="005E1F66">
        <w:rPr>
          <w:b/>
          <w:szCs w:val="24"/>
        </w:rPr>
        <w:t>set management static-ip 10.1.1.2</w:t>
      </w:r>
      <w:r w:rsidRPr="00622A7C">
        <w:rPr>
          <w:szCs w:val="24"/>
        </w:rPr>
        <w:t xml:space="preserve"> </w:t>
      </w:r>
    </w:p>
    <w:p w14:paraId="7E894595" w14:textId="77777777" w:rsidR="00B21919" w:rsidRPr="00622A7C" w:rsidRDefault="00B21919" w:rsidP="00B21919">
      <w:pPr>
        <w:pStyle w:val="ad"/>
        <w:ind w:left="840" w:firstLineChars="0" w:firstLine="0"/>
        <w:rPr>
          <w:szCs w:val="24"/>
        </w:rPr>
      </w:pPr>
      <w:r>
        <w:rPr>
          <w:szCs w:val="24"/>
        </w:rPr>
        <w:lastRenderedPageBreak/>
        <w:tab/>
      </w:r>
      <w:r>
        <w:rPr>
          <w:szCs w:val="24"/>
        </w:rPr>
        <w:tab/>
      </w:r>
      <w:r>
        <w:rPr>
          <w:szCs w:val="24"/>
        </w:rPr>
        <w:tab/>
        <w:t>//</w:t>
      </w:r>
      <w:r>
        <w:rPr>
          <w:rFonts w:hint="eastAsia"/>
          <w:szCs w:val="24"/>
        </w:rPr>
        <w:t>设置</w:t>
      </w:r>
      <w:r>
        <w:rPr>
          <w:rFonts w:hint="eastAsia"/>
          <w:szCs w:val="24"/>
        </w:rPr>
        <w:t>AP</w:t>
      </w:r>
      <w:r>
        <w:rPr>
          <w:rFonts w:hint="eastAsia"/>
          <w:szCs w:val="24"/>
        </w:rPr>
        <w:t>的</w:t>
      </w:r>
      <w:r>
        <w:rPr>
          <w:szCs w:val="24"/>
        </w:rPr>
        <w:t>静态</w:t>
      </w:r>
      <w:r>
        <w:rPr>
          <w:szCs w:val="24"/>
        </w:rPr>
        <w:t>ip</w:t>
      </w:r>
      <w:r>
        <w:rPr>
          <w:szCs w:val="24"/>
        </w:rPr>
        <w:t>地址为</w:t>
      </w:r>
      <w:r>
        <w:rPr>
          <w:rFonts w:hint="eastAsia"/>
          <w:szCs w:val="24"/>
        </w:rPr>
        <w:t>10.1.1.2</w:t>
      </w:r>
    </w:p>
    <w:p w14:paraId="733F6661" w14:textId="77777777" w:rsidR="00622A7C" w:rsidRPr="005E1F66" w:rsidRDefault="00622A7C" w:rsidP="00B21919">
      <w:pPr>
        <w:pStyle w:val="ad"/>
        <w:ind w:left="840" w:firstLineChars="0" w:firstLine="0"/>
        <w:rPr>
          <w:b/>
          <w:szCs w:val="24"/>
        </w:rPr>
      </w:pPr>
      <w:r w:rsidRPr="00622A7C">
        <w:rPr>
          <w:szCs w:val="24"/>
        </w:rPr>
        <w:t>MAIPU-WLAN-AP#</w:t>
      </w:r>
      <w:r w:rsidRPr="005E1F66">
        <w:rPr>
          <w:b/>
          <w:szCs w:val="24"/>
        </w:rPr>
        <w:t xml:space="preserve"> set management static-mask 255.255.255.0</w:t>
      </w:r>
    </w:p>
    <w:p w14:paraId="62477DD0" w14:textId="77777777" w:rsidR="00B21919" w:rsidRPr="00622A7C" w:rsidRDefault="00B21919" w:rsidP="00B21919">
      <w:pPr>
        <w:pStyle w:val="ad"/>
        <w:ind w:left="840" w:firstLineChars="0" w:firstLine="0"/>
        <w:rPr>
          <w:szCs w:val="24"/>
        </w:rPr>
      </w:pPr>
      <w:r>
        <w:rPr>
          <w:szCs w:val="24"/>
        </w:rPr>
        <w:tab/>
      </w:r>
      <w:r>
        <w:rPr>
          <w:szCs w:val="24"/>
        </w:rPr>
        <w:tab/>
      </w:r>
      <w:r>
        <w:rPr>
          <w:szCs w:val="24"/>
        </w:rPr>
        <w:tab/>
        <w:t>//</w:t>
      </w:r>
      <w:r>
        <w:rPr>
          <w:rFonts w:hint="eastAsia"/>
          <w:szCs w:val="24"/>
        </w:rPr>
        <w:t>设置</w:t>
      </w:r>
      <w:r>
        <w:rPr>
          <w:szCs w:val="24"/>
        </w:rPr>
        <w:t>网络地址掩码</w:t>
      </w:r>
    </w:p>
    <w:p w14:paraId="6BB28806" w14:textId="77777777" w:rsidR="00622A7C" w:rsidRPr="005E1F66" w:rsidRDefault="00622A7C" w:rsidP="00B21919">
      <w:pPr>
        <w:pStyle w:val="ad"/>
        <w:ind w:left="840" w:firstLineChars="0" w:firstLine="0"/>
        <w:rPr>
          <w:b/>
          <w:szCs w:val="24"/>
        </w:rPr>
      </w:pPr>
      <w:r w:rsidRPr="00622A7C">
        <w:rPr>
          <w:szCs w:val="24"/>
        </w:rPr>
        <w:t>MAIPU-WLAN-AP#</w:t>
      </w:r>
      <w:r w:rsidRPr="005E1F66">
        <w:rPr>
          <w:b/>
          <w:szCs w:val="24"/>
        </w:rPr>
        <w:t xml:space="preserve"> set static-ip-route gateway 10.1.1.254 </w:t>
      </w:r>
    </w:p>
    <w:p w14:paraId="3B194ADC" w14:textId="77777777" w:rsidR="00B21919" w:rsidRPr="00622A7C" w:rsidRDefault="00B21919" w:rsidP="00B21919">
      <w:pPr>
        <w:pStyle w:val="ad"/>
        <w:ind w:left="840" w:firstLineChars="0" w:firstLine="0"/>
        <w:rPr>
          <w:szCs w:val="24"/>
        </w:rPr>
      </w:pPr>
      <w:r>
        <w:rPr>
          <w:szCs w:val="24"/>
        </w:rPr>
        <w:tab/>
      </w:r>
      <w:r>
        <w:rPr>
          <w:szCs w:val="24"/>
        </w:rPr>
        <w:tab/>
      </w:r>
      <w:r>
        <w:rPr>
          <w:szCs w:val="24"/>
        </w:rPr>
        <w:tab/>
        <w:t>//</w:t>
      </w:r>
      <w:r>
        <w:rPr>
          <w:rFonts w:hint="eastAsia"/>
          <w:szCs w:val="24"/>
        </w:rPr>
        <w:t>设置</w:t>
      </w:r>
      <w:r>
        <w:rPr>
          <w:rFonts w:hint="eastAsia"/>
          <w:szCs w:val="24"/>
        </w:rPr>
        <w:t>AP</w:t>
      </w:r>
      <w:r>
        <w:rPr>
          <w:rFonts w:hint="eastAsia"/>
          <w:szCs w:val="24"/>
        </w:rPr>
        <w:t>网关</w:t>
      </w:r>
      <w:r>
        <w:rPr>
          <w:szCs w:val="24"/>
        </w:rPr>
        <w:t>地址，该地址为交换机</w:t>
      </w:r>
      <w:r>
        <w:rPr>
          <w:rFonts w:hint="eastAsia"/>
          <w:szCs w:val="24"/>
        </w:rPr>
        <w:t>与</w:t>
      </w:r>
      <w:r>
        <w:rPr>
          <w:rFonts w:hint="eastAsia"/>
          <w:szCs w:val="24"/>
        </w:rPr>
        <w:t>AP</w:t>
      </w:r>
      <w:r>
        <w:rPr>
          <w:rFonts w:hint="eastAsia"/>
          <w:szCs w:val="24"/>
        </w:rPr>
        <w:t>连接</w:t>
      </w:r>
      <w:r>
        <w:rPr>
          <w:szCs w:val="24"/>
        </w:rPr>
        <w:t>的接口地址</w:t>
      </w:r>
    </w:p>
    <w:p w14:paraId="5459BD5A" w14:textId="77777777" w:rsidR="00622A7C" w:rsidRPr="005E1F66" w:rsidRDefault="00622A7C" w:rsidP="00B21919">
      <w:pPr>
        <w:pStyle w:val="ad"/>
        <w:ind w:left="840" w:firstLineChars="0" w:firstLine="0"/>
        <w:rPr>
          <w:b/>
          <w:szCs w:val="24"/>
        </w:rPr>
      </w:pPr>
      <w:r w:rsidRPr="00622A7C">
        <w:rPr>
          <w:szCs w:val="24"/>
        </w:rPr>
        <w:t xml:space="preserve">MAIPU-WLAN-AP# </w:t>
      </w:r>
      <w:r w:rsidRPr="005E1F66">
        <w:rPr>
          <w:b/>
          <w:szCs w:val="24"/>
        </w:rPr>
        <w:t xml:space="preserve">set managed-ap switch-address-1 100.1.1.2 </w:t>
      </w:r>
    </w:p>
    <w:p w14:paraId="11C200F6" w14:textId="77777777" w:rsidR="00B21919" w:rsidRPr="00622A7C" w:rsidRDefault="00B21919" w:rsidP="00B21919">
      <w:pPr>
        <w:pStyle w:val="ad"/>
        <w:ind w:left="840" w:firstLineChars="0" w:firstLine="0"/>
        <w:rPr>
          <w:szCs w:val="24"/>
        </w:rPr>
      </w:pPr>
      <w:r>
        <w:rPr>
          <w:szCs w:val="24"/>
        </w:rPr>
        <w:tab/>
      </w:r>
      <w:r>
        <w:rPr>
          <w:szCs w:val="24"/>
        </w:rPr>
        <w:tab/>
      </w:r>
      <w:r>
        <w:rPr>
          <w:szCs w:val="24"/>
        </w:rPr>
        <w:tab/>
        <w:t>//</w:t>
      </w:r>
      <w:r>
        <w:rPr>
          <w:rFonts w:hint="eastAsia"/>
          <w:szCs w:val="24"/>
        </w:rPr>
        <w:t>设置用于</w:t>
      </w:r>
      <w:r>
        <w:rPr>
          <w:rFonts w:hint="eastAsia"/>
          <w:szCs w:val="24"/>
        </w:rPr>
        <w:t>AP</w:t>
      </w:r>
      <w:r>
        <w:rPr>
          <w:rFonts w:hint="eastAsia"/>
          <w:szCs w:val="24"/>
        </w:rPr>
        <w:t>发现</w:t>
      </w:r>
      <w:r>
        <w:rPr>
          <w:rFonts w:hint="eastAsia"/>
          <w:szCs w:val="24"/>
        </w:rPr>
        <w:t>AC</w:t>
      </w:r>
      <w:r>
        <w:rPr>
          <w:rFonts w:hint="eastAsia"/>
          <w:szCs w:val="24"/>
        </w:rPr>
        <w:t>的</w:t>
      </w:r>
      <w:r>
        <w:rPr>
          <w:szCs w:val="24"/>
        </w:rPr>
        <w:t>地址</w:t>
      </w:r>
    </w:p>
    <w:p w14:paraId="5AAB99FC" w14:textId="77777777" w:rsidR="00622A7C" w:rsidRPr="005E1F66" w:rsidRDefault="00622A7C" w:rsidP="00B21919">
      <w:pPr>
        <w:pStyle w:val="ad"/>
        <w:ind w:left="840" w:firstLineChars="0" w:firstLine="0"/>
        <w:rPr>
          <w:b/>
          <w:szCs w:val="24"/>
        </w:rPr>
      </w:pPr>
      <w:r w:rsidRPr="00622A7C">
        <w:rPr>
          <w:szCs w:val="24"/>
        </w:rPr>
        <w:t>MAIPU-WLAN-AP#</w:t>
      </w:r>
      <w:r w:rsidRPr="005E1F66">
        <w:rPr>
          <w:b/>
          <w:szCs w:val="24"/>
        </w:rPr>
        <w:t xml:space="preserve"> set management dhcp-status down</w:t>
      </w:r>
    </w:p>
    <w:p w14:paraId="043F305E" w14:textId="77777777" w:rsidR="00B21919" w:rsidRPr="00622A7C" w:rsidRDefault="00B21919" w:rsidP="00B21919">
      <w:pPr>
        <w:pStyle w:val="ad"/>
        <w:ind w:left="840" w:firstLineChars="0" w:firstLine="0"/>
        <w:rPr>
          <w:szCs w:val="24"/>
        </w:rPr>
      </w:pPr>
      <w:r>
        <w:rPr>
          <w:szCs w:val="24"/>
        </w:rPr>
        <w:tab/>
      </w:r>
      <w:r>
        <w:rPr>
          <w:szCs w:val="24"/>
        </w:rPr>
        <w:tab/>
      </w:r>
      <w:r>
        <w:rPr>
          <w:szCs w:val="24"/>
        </w:rPr>
        <w:tab/>
        <w:t>//</w:t>
      </w:r>
      <w:r>
        <w:rPr>
          <w:rFonts w:hint="eastAsia"/>
          <w:szCs w:val="24"/>
        </w:rPr>
        <w:t>关闭</w:t>
      </w:r>
      <w:r>
        <w:rPr>
          <w:szCs w:val="24"/>
        </w:rPr>
        <w:t>dhcp</w:t>
      </w:r>
      <w:r>
        <w:rPr>
          <w:szCs w:val="24"/>
        </w:rPr>
        <w:t>地址自动获取功能。</w:t>
      </w:r>
    </w:p>
    <w:p w14:paraId="072F3522" w14:textId="77777777" w:rsidR="00622A7C" w:rsidRDefault="00622A7C" w:rsidP="00622A7C">
      <w:pPr>
        <w:pStyle w:val="ad"/>
        <w:ind w:left="840" w:firstLineChars="0" w:firstLine="0"/>
        <w:rPr>
          <w:szCs w:val="24"/>
        </w:rPr>
      </w:pPr>
      <w:r w:rsidRPr="00622A7C">
        <w:rPr>
          <w:szCs w:val="24"/>
        </w:rPr>
        <w:t>MAIPU-WLAN-AP# save-running</w:t>
      </w:r>
    </w:p>
    <w:p w14:paraId="3916088F" w14:textId="77777777" w:rsidR="00B21919" w:rsidRDefault="00B21919" w:rsidP="00622A7C">
      <w:pPr>
        <w:pStyle w:val="ad"/>
        <w:ind w:left="840" w:firstLineChars="0" w:firstLine="0"/>
        <w:rPr>
          <w:szCs w:val="24"/>
        </w:rPr>
      </w:pPr>
      <w:r>
        <w:rPr>
          <w:szCs w:val="24"/>
        </w:rPr>
        <w:tab/>
      </w:r>
      <w:r>
        <w:rPr>
          <w:szCs w:val="24"/>
        </w:rPr>
        <w:tab/>
      </w:r>
      <w:r>
        <w:rPr>
          <w:szCs w:val="24"/>
        </w:rPr>
        <w:tab/>
        <w:t>//</w:t>
      </w:r>
      <w:r>
        <w:rPr>
          <w:rFonts w:hint="eastAsia"/>
          <w:szCs w:val="24"/>
        </w:rPr>
        <w:t>保存</w:t>
      </w:r>
      <w:r>
        <w:rPr>
          <w:szCs w:val="24"/>
        </w:rPr>
        <w:t>配置</w:t>
      </w:r>
    </w:p>
    <w:p w14:paraId="1D531A10" w14:textId="77777777" w:rsidR="00B21919" w:rsidRDefault="00B21919" w:rsidP="00622A7C">
      <w:pPr>
        <w:pStyle w:val="ad"/>
        <w:ind w:left="840" w:firstLineChars="0" w:firstLine="0"/>
        <w:rPr>
          <w:szCs w:val="24"/>
        </w:rPr>
      </w:pPr>
      <w:r>
        <w:rPr>
          <w:rFonts w:hint="eastAsia"/>
          <w:szCs w:val="24"/>
        </w:rPr>
        <w:t>查看</w:t>
      </w:r>
      <w:r>
        <w:rPr>
          <w:szCs w:val="24"/>
        </w:rPr>
        <w:t>配置命令：</w:t>
      </w:r>
    </w:p>
    <w:p w14:paraId="181B8F90" w14:textId="77777777" w:rsidR="00B21919" w:rsidRPr="00B21919" w:rsidRDefault="00B21919" w:rsidP="00B21919">
      <w:pPr>
        <w:pStyle w:val="ad"/>
        <w:ind w:left="840" w:firstLine="480"/>
        <w:rPr>
          <w:b/>
          <w:szCs w:val="24"/>
        </w:rPr>
      </w:pPr>
      <w:r w:rsidRPr="00B21919">
        <w:rPr>
          <w:szCs w:val="24"/>
        </w:rPr>
        <w:t xml:space="preserve">MAIPU-WLAN-AP# </w:t>
      </w:r>
      <w:r w:rsidRPr="00B21919">
        <w:rPr>
          <w:b/>
          <w:szCs w:val="24"/>
        </w:rPr>
        <w:t>get management</w:t>
      </w:r>
    </w:p>
    <w:p w14:paraId="745F402E" w14:textId="77777777" w:rsidR="005E1F66" w:rsidRDefault="005E1F66" w:rsidP="00B21919">
      <w:pPr>
        <w:pStyle w:val="ad"/>
        <w:ind w:left="840" w:firstLineChars="0" w:firstLine="0"/>
        <w:rPr>
          <w:szCs w:val="24"/>
        </w:rPr>
      </w:pPr>
      <w:r>
        <w:rPr>
          <w:noProof/>
        </w:rPr>
        <w:drawing>
          <wp:inline distT="0" distB="0" distL="0" distR="0" wp14:anchorId="7056367E" wp14:editId="367571BE">
            <wp:extent cx="5257800" cy="2971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57800" cy="2971800"/>
                    </a:xfrm>
                    <a:prstGeom prst="rect">
                      <a:avLst/>
                    </a:prstGeom>
                  </pic:spPr>
                </pic:pic>
              </a:graphicData>
            </a:graphic>
          </wp:inline>
        </w:drawing>
      </w:r>
    </w:p>
    <w:p w14:paraId="052E1FBF" w14:textId="77777777" w:rsidR="00B21919" w:rsidRDefault="00B21919" w:rsidP="00B21919">
      <w:pPr>
        <w:pStyle w:val="ad"/>
        <w:ind w:left="840" w:firstLineChars="0" w:firstLine="0"/>
        <w:rPr>
          <w:szCs w:val="24"/>
        </w:rPr>
      </w:pPr>
      <w:r>
        <w:rPr>
          <w:rFonts w:hint="eastAsia"/>
          <w:szCs w:val="24"/>
        </w:rPr>
        <w:t>查看</w:t>
      </w:r>
      <w:r>
        <w:rPr>
          <w:szCs w:val="24"/>
        </w:rPr>
        <w:t>系统参数：</w:t>
      </w:r>
    </w:p>
    <w:p w14:paraId="55849FC1" w14:textId="77777777" w:rsidR="00B21919" w:rsidRPr="00B21919" w:rsidRDefault="00B21919" w:rsidP="00B21919">
      <w:pPr>
        <w:pStyle w:val="ad"/>
        <w:ind w:left="840" w:firstLine="480"/>
        <w:rPr>
          <w:szCs w:val="24"/>
        </w:rPr>
      </w:pPr>
      <w:r w:rsidRPr="00B21919">
        <w:rPr>
          <w:szCs w:val="24"/>
        </w:rPr>
        <w:t xml:space="preserve">MAIPU-WLAN-AP# </w:t>
      </w:r>
      <w:r w:rsidRPr="005E1F66">
        <w:rPr>
          <w:b/>
          <w:szCs w:val="24"/>
        </w:rPr>
        <w:t xml:space="preserve">get system detail </w:t>
      </w:r>
    </w:p>
    <w:p w14:paraId="5BF17FE2" w14:textId="77777777" w:rsidR="0019370B" w:rsidRDefault="0019370B" w:rsidP="0019370B">
      <w:pPr>
        <w:pStyle w:val="ad"/>
        <w:ind w:left="840" w:firstLineChars="0" w:firstLine="0"/>
        <w:jc w:val="center"/>
        <w:rPr>
          <w:szCs w:val="24"/>
        </w:rPr>
      </w:pPr>
      <w:r>
        <w:rPr>
          <w:noProof/>
        </w:rPr>
        <w:lastRenderedPageBreak/>
        <w:drawing>
          <wp:inline distT="0" distB="0" distL="0" distR="0" wp14:anchorId="52994423" wp14:editId="5CD7E2CE">
            <wp:extent cx="5543550" cy="273177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543550" cy="2731770"/>
                    </a:xfrm>
                    <a:prstGeom prst="rect">
                      <a:avLst/>
                    </a:prstGeom>
                  </pic:spPr>
                </pic:pic>
              </a:graphicData>
            </a:graphic>
          </wp:inline>
        </w:drawing>
      </w:r>
    </w:p>
    <w:p w14:paraId="5AC3F9F6" w14:textId="77777777" w:rsidR="00622F09" w:rsidRPr="004F4B45" w:rsidRDefault="00B21919" w:rsidP="004F4B45">
      <w:pPr>
        <w:pStyle w:val="ad"/>
        <w:ind w:left="840" w:firstLineChars="0" w:firstLine="0"/>
        <w:rPr>
          <w:szCs w:val="24"/>
        </w:rPr>
      </w:pPr>
      <w:r>
        <w:rPr>
          <w:rFonts w:hint="eastAsia"/>
          <w:szCs w:val="24"/>
        </w:rPr>
        <w:t>记下</w:t>
      </w:r>
      <w:r>
        <w:rPr>
          <w:rFonts w:hint="eastAsia"/>
          <w:szCs w:val="24"/>
        </w:rPr>
        <w:t>AP</w:t>
      </w:r>
      <w:r>
        <w:rPr>
          <w:rFonts w:hint="eastAsia"/>
          <w:szCs w:val="24"/>
        </w:rPr>
        <w:t>的</w:t>
      </w:r>
      <w:r>
        <w:rPr>
          <w:szCs w:val="24"/>
        </w:rPr>
        <w:t>硬件地址</w:t>
      </w:r>
      <w:r>
        <w:rPr>
          <w:rFonts w:hint="eastAsia"/>
          <w:szCs w:val="24"/>
        </w:rPr>
        <w:t>base</w:t>
      </w:r>
      <w:r>
        <w:rPr>
          <w:szCs w:val="24"/>
        </w:rPr>
        <w:t>-mac</w:t>
      </w:r>
      <w:r>
        <w:rPr>
          <w:szCs w:val="24"/>
        </w:rPr>
        <w:t>和</w:t>
      </w:r>
      <w:r>
        <w:rPr>
          <w:rFonts w:hint="eastAsia"/>
          <w:szCs w:val="24"/>
        </w:rPr>
        <w:t>设备</w:t>
      </w:r>
      <w:r>
        <w:rPr>
          <w:szCs w:val="24"/>
        </w:rPr>
        <w:t>类型</w:t>
      </w:r>
      <w:r>
        <w:rPr>
          <w:rFonts w:hint="eastAsia"/>
          <w:szCs w:val="24"/>
        </w:rPr>
        <w:t>device</w:t>
      </w:r>
      <w:r>
        <w:rPr>
          <w:szCs w:val="24"/>
        </w:rPr>
        <w:t>-type</w:t>
      </w:r>
      <w:r>
        <w:rPr>
          <w:rFonts w:hint="eastAsia"/>
          <w:szCs w:val="24"/>
        </w:rPr>
        <w:t>参数</w:t>
      </w:r>
      <w:r>
        <w:rPr>
          <w:szCs w:val="24"/>
        </w:rPr>
        <w:t>。</w:t>
      </w:r>
    </w:p>
    <w:p w14:paraId="2B592BAF" w14:textId="77777777" w:rsidR="00554D74" w:rsidRPr="004F4B45" w:rsidRDefault="00554D74" w:rsidP="00B21919">
      <w:pPr>
        <w:pStyle w:val="ad"/>
        <w:ind w:left="840" w:firstLineChars="0" w:firstLine="0"/>
        <w:rPr>
          <w:b/>
          <w:szCs w:val="24"/>
        </w:rPr>
      </w:pPr>
      <w:r w:rsidRPr="004F4B45">
        <w:rPr>
          <w:rFonts w:hint="eastAsia"/>
          <w:b/>
          <w:szCs w:val="24"/>
        </w:rPr>
        <w:t>SW4120</w:t>
      </w:r>
      <w:r w:rsidRPr="004F4B45">
        <w:rPr>
          <w:rFonts w:hint="eastAsia"/>
          <w:b/>
          <w:szCs w:val="24"/>
        </w:rPr>
        <w:t>配置</w:t>
      </w:r>
      <w:r w:rsidRPr="004F4B45">
        <w:rPr>
          <w:b/>
          <w:szCs w:val="24"/>
        </w:rPr>
        <w:t>：</w:t>
      </w:r>
    </w:p>
    <w:p w14:paraId="16ED9FD5" w14:textId="77777777" w:rsidR="00047C00" w:rsidRDefault="00047C00" w:rsidP="00B21919">
      <w:pPr>
        <w:pStyle w:val="ad"/>
        <w:ind w:left="840" w:firstLineChars="0" w:firstLine="0"/>
        <w:rPr>
          <w:szCs w:val="24"/>
        </w:rPr>
      </w:pPr>
      <w:r w:rsidRPr="00047C00">
        <w:rPr>
          <w:szCs w:val="24"/>
        </w:rPr>
        <w:t>SW2(config)#vlan 10,30,100</w:t>
      </w:r>
    </w:p>
    <w:p w14:paraId="35197E41" w14:textId="77777777" w:rsidR="00047C00" w:rsidRPr="00047C00" w:rsidRDefault="00047C00" w:rsidP="00047C00">
      <w:pPr>
        <w:pStyle w:val="ad"/>
        <w:ind w:left="840" w:firstLineChars="0" w:firstLine="0"/>
        <w:rPr>
          <w:szCs w:val="24"/>
        </w:rPr>
      </w:pPr>
      <w:r w:rsidRPr="00047C00">
        <w:rPr>
          <w:szCs w:val="24"/>
        </w:rPr>
        <w:t>SW2(config)#interface fastethernet0/2</w:t>
      </w:r>
    </w:p>
    <w:p w14:paraId="2E0D4F38" w14:textId="77777777" w:rsidR="00047C00" w:rsidRPr="00047C00" w:rsidRDefault="00047C00" w:rsidP="00047C00">
      <w:pPr>
        <w:pStyle w:val="ad"/>
        <w:ind w:left="840" w:firstLineChars="0" w:firstLine="0"/>
        <w:rPr>
          <w:szCs w:val="24"/>
        </w:rPr>
      </w:pPr>
      <w:r w:rsidRPr="00047C00">
        <w:rPr>
          <w:szCs w:val="24"/>
        </w:rPr>
        <w:t>SW2(config-if-fastethernet0/2)# switchport mode trunk</w:t>
      </w:r>
    </w:p>
    <w:p w14:paraId="4FA4D562" w14:textId="77777777" w:rsidR="00047C00" w:rsidRPr="00047C00" w:rsidRDefault="00047C00" w:rsidP="00047C00">
      <w:pPr>
        <w:pStyle w:val="ad"/>
        <w:ind w:left="840" w:firstLineChars="0" w:firstLine="0"/>
        <w:rPr>
          <w:szCs w:val="24"/>
        </w:rPr>
      </w:pPr>
      <w:r w:rsidRPr="00047C00">
        <w:rPr>
          <w:szCs w:val="24"/>
        </w:rPr>
        <w:t>SW2(config-if-fastethernet0/2)# switchport trunk allowed vlan all</w:t>
      </w:r>
    </w:p>
    <w:p w14:paraId="019AF9BB" w14:textId="77777777" w:rsidR="00047C00" w:rsidRPr="00047C00" w:rsidRDefault="00047C00" w:rsidP="00047C00">
      <w:pPr>
        <w:pStyle w:val="ad"/>
        <w:ind w:left="840" w:firstLineChars="0" w:firstLine="0"/>
        <w:rPr>
          <w:b/>
          <w:i/>
          <w:szCs w:val="24"/>
        </w:rPr>
      </w:pPr>
      <w:r w:rsidRPr="00047C00">
        <w:rPr>
          <w:szCs w:val="24"/>
        </w:rPr>
        <w:t xml:space="preserve">SW2(config-if-fastethernet0/2)# </w:t>
      </w:r>
      <w:r w:rsidRPr="00047C00">
        <w:rPr>
          <w:b/>
          <w:i/>
          <w:szCs w:val="24"/>
        </w:rPr>
        <w:t>switchport trunk pvid vlan 10</w:t>
      </w:r>
    </w:p>
    <w:p w14:paraId="316B2857" w14:textId="77777777" w:rsidR="00047C00" w:rsidRPr="00622F09" w:rsidRDefault="00047C00" w:rsidP="00047C00">
      <w:pPr>
        <w:pStyle w:val="ad"/>
        <w:ind w:left="840" w:firstLineChars="0" w:firstLine="0"/>
        <w:rPr>
          <w:b/>
          <w:szCs w:val="24"/>
        </w:rPr>
      </w:pPr>
      <w:r w:rsidRPr="00622F09">
        <w:rPr>
          <w:b/>
          <w:szCs w:val="24"/>
        </w:rPr>
        <w:tab/>
        <w:t>//</w:t>
      </w:r>
      <w:r w:rsidRPr="00622F09">
        <w:rPr>
          <w:rFonts w:hint="eastAsia"/>
          <w:b/>
          <w:szCs w:val="24"/>
        </w:rPr>
        <w:t>此处端口模式</w:t>
      </w:r>
      <w:r w:rsidRPr="00622F09">
        <w:rPr>
          <w:b/>
          <w:szCs w:val="24"/>
        </w:rPr>
        <w:t>为</w:t>
      </w:r>
      <w:r w:rsidRPr="00622F09">
        <w:rPr>
          <w:b/>
          <w:szCs w:val="24"/>
        </w:rPr>
        <w:t>trunk</w:t>
      </w:r>
      <w:r w:rsidRPr="00622F09">
        <w:rPr>
          <w:b/>
          <w:szCs w:val="24"/>
        </w:rPr>
        <w:t>，且</w:t>
      </w:r>
      <w:r w:rsidRPr="00622F09">
        <w:rPr>
          <w:b/>
          <w:szCs w:val="24"/>
        </w:rPr>
        <w:t>pvid</w:t>
      </w:r>
      <w:r w:rsidRPr="00622F09">
        <w:rPr>
          <w:b/>
          <w:szCs w:val="24"/>
        </w:rPr>
        <w:t>为</w:t>
      </w:r>
      <w:r w:rsidRPr="00622F09">
        <w:rPr>
          <w:b/>
          <w:szCs w:val="24"/>
        </w:rPr>
        <w:t>vlan10</w:t>
      </w:r>
      <w:r w:rsidRPr="00622F09">
        <w:rPr>
          <w:rFonts w:hint="eastAsia"/>
          <w:b/>
          <w:szCs w:val="24"/>
        </w:rPr>
        <w:t>，</w:t>
      </w:r>
      <w:r w:rsidRPr="00622F09">
        <w:rPr>
          <w:b/>
          <w:szCs w:val="24"/>
        </w:rPr>
        <w:t>是因为</w:t>
      </w:r>
      <w:r w:rsidRPr="00622F09">
        <w:rPr>
          <w:rFonts w:hint="eastAsia"/>
          <w:b/>
          <w:szCs w:val="24"/>
        </w:rPr>
        <w:t>pc</w:t>
      </w:r>
      <w:r w:rsidRPr="00622F09">
        <w:rPr>
          <w:rFonts w:hint="eastAsia"/>
          <w:b/>
          <w:szCs w:val="24"/>
        </w:rPr>
        <w:t>获取</w:t>
      </w:r>
      <w:r w:rsidRPr="00622F09">
        <w:rPr>
          <w:b/>
          <w:szCs w:val="24"/>
        </w:rPr>
        <w:t>的地址</w:t>
      </w:r>
      <w:r w:rsidRPr="00622F09">
        <w:rPr>
          <w:rFonts w:hint="eastAsia"/>
          <w:b/>
          <w:szCs w:val="24"/>
        </w:rPr>
        <w:t>和</w:t>
      </w:r>
      <w:r w:rsidRPr="00622F09">
        <w:rPr>
          <w:rFonts w:hint="eastAsia"/>
          <w:b/>
          <w:szCs w:val="24"/>
        </w:rPr>
        <w:t>AP</w:t>
      </w:r>
      <w:r w:rsidRPr="00622F09">
        <w:rPr>
          <w:rFonts w:hint="eastAsia"/>
          <w:b/>
          <w:szCs w:val="24"/>
        </w:rPr>
        <w:t>的</w:t>
      </w:r>
      <w:r w:rsidRPr="00622F09">
        <w:rPr>
          <w:b/>
          <w:szCs w:val="24"/>
        </w:rPr>
        <w:t>ip</w:t>
      </w:r>
      <w:r w:rsidRPr="00622F09">
        <w:rPr>
          <w:b/>
          <w:szCs w:val="24"/>
        </w:rPr>
        <w:t>地址不是在同一</w:t>
      </w:r>
      <w:r w:rsidRPr="00622F09">
        <w:rPr>
          <w:b/>
          <w:szCs w:val="24"/>
        </w:rPr>
        <w:t>vlan</w:t>
      </w:r>
      <w:r w:rsidRPr="00622F09">
        <w:rPr>
          <w:b/>
          <w:szCs w:val="24"/>
        </w:rPr>
        <w:t>，且</w:t>
      </w:r>
      <w:r w:rsidR="00622F09" w:rsidRPr="00622F09">
        <w:rPr>
          <w:rFonts w:hint="eastAsia"/>
          <w:b/>
          <w:szCs w:val="24"/>
        </w:rPr>
        <w:t>均需要</w:t>
      </w:r>
      <w:r w:rsidR="00622F09" w:rsidRPr="00622F09">
        <w:rPr>
          <w:b/>
          <w:szCs w:val="24"/>
        </w:rPr>
        <w:t>和</w:t>
      </w:r>
      <w:r w:rsidR="00622F09" w:rsidRPr="00622F09">
        <w:rPr>
          <w:rFonts w:hint="eastAsia"/>
          <w:b/>
          <w:szCs w:val="24"/>
        </w:rPr>
        <w:t>AC</w:t>
      </w:r>
      <w:r w:rsidR="00622F09" w:rsidRPr="00622F09">
        <w:rPr>
          <w:rFonts w:hint="eastAsia"/>
          <w:b/>
          <w:szCs w:val="24"/>
        </w:rPr>
        <w:t>通信。</w:t>
      </w:r>
    </w:p>
    <w:p w14:paraId="76F76E4A" w14:textId="77777777" w:rsidR="00047C00" w:rsidRPr="00047C00" w:rsidRDefault="00047C00" w:rsidP="00047C00">
      <w:pPr>
        <w:pStyle w:val="ad"/>
        <w:ind w:left="840" w:firstLineChars="0" w:firstLine="0"/>
        <w:rPr>
          <w:szCs w:val="24"/>
        </w:rPr>
      </w:pPr>
      <w:r w:rsidRPr="00047C00">
        <w:rPr>
          <w:szCs w:val="24"/>
        </w:rPr>
        <w:t>SW2(config-if-fastethernet0/2)# exit</w:t>
      </w:r>
    </w:p>
    <w:p w14:paraId="0D4F0CAD" w14:textId="77777777" w:rsidR="00047C00" w:rsidRPr="00047C00" w:rsidRDefault="00047C00" w:rsidP="00047C00">
      <w:pPr>
        <w:pStyle w:val="ad"/>
        <w:ind w:left="840" w:firstLineChars="0" w:firstLine="0"/>
        <w:rPr>
          <w:szCs w:val="24"/>
        </w:rPr>
      </w:pPr>
      <w:r w:rsidRPr="00047C00">
        <w:rPr>
          <w:szCs w:val="24"/>
        </w:rPr>
        <w:t>SW2(config)#interface fastethernet0/4</w:t>
      </w:r>
    </w:p>
    <w:p w14:paraId="2CA6076A" w14:textId="77777777" w:rsidR="00047C00" w:rsidRPr="00047C00" w:rsidRDefault="00047C00" w:rsidP="00047C00">
      <w:pPr>
        <w:pStyle w:val="ad"/>
        <w:ind w:left="840" w:firstLineChars="0" w:firstLine="0"/>
        <w:rPr>
          <w:szCs w:val="24"/>
        </w:rPr>
      </w:pPr>
      <w:r w:rsidRPr="00047C00">
        <w:rPr>
          <w:szCs w:val="24"/>
        </w:rPr>
        <w:t>SW2(config-if-fastethernet0/4)# switchport mode trunk</w:t>
      </w:r>
    </w:p>
    <w:p w14:paraId="78773AAE" w14:textId="77777777" w:rsidR="00047C00" w:rsidRPr="00047C00" w:rsidRDefault="00047C00" w:rsidP="00047C00">
      <w:pPr>
        <w:pStyle w:val="ad"/>
        <w:ind w:left="840" w:firstLineChars="0" w:firstLine="0"/>
        <w:rPr>
          <w:szCs w:val="24"/>
        </w:rPr>
      </w:pPr>
      <w:r w:rsidRPr="00047C00">
        <w:rPr>
          <w:szCs w:val="24"/>
        </w:rPr>
        <w:t>SW2(config-if-fastethernet0/4)# switchport trunk allowed vlan all</w:t>
      </w:r>
    </w:p>
    <w:p w14:paraId="111328DD" w14:textId="77777777" w:rsidR="00554D74" w:rsidRDefault="00047C00" w:rsidP="00047C00">
      <w:pPr>
        <w:pStyle w:val="ad"/>
        <w:ind w:left="840" w:firstLineChars="0" w:firstLine="0"/>
        <w:rPr>
          <w:szCs w:val="24"/>
        </w:rPr>
      </w:pPr>
      <w:r w:rsidRPr="00047C00">
        <w:rPr>
          <w:szCs w:val="24"/>
        </w:rPr>
        <w:t>SW2(config-if-fastethernet0/4)# exit</w:t>
      </w:r>
    </w:p>
    <w:p w14:paraId="27135F4F" w14:textId="77777777" w:rsidR="00047C00" w:rsidRPr="00047C00" w:rsidRDefault="00047C00" w:rsidP="00047C00">
      <w:pPr>
        <w:pStyle w:val="ad"/>
        <w:ind w:left="840" w:firstLineChars="0" w:firstLine="0"/>
        <w:rPr>
          <w:szCs w:val="24"/>
        </w:rPr>
      </w:pPr>
      <w:r w:rsidRPr="00047C00">
        <w:rPr>
          <w:szCs w:val="24"/>
        </w:rPr>
        <w:t>SW2(config)#interface vlan10</w:t>
      </w:r>
    </w:p>
    <w:p w14:paraId="2D3C15F1" w14:textId="77777777" w:rsidR="00047C00" w:rsidRDefault="00047C00" w:rsidP="00047C00">
      <w:pPr>
        <w:pStyle w:val="ad"/>
        <w:ind w:left="840" w:firstLineChars="0" w:firstLine="0"/>
        <w:rPr>
          <w:szCs w:val="24"/>
        </w:rPr>
      </w:pPr>
      <w:r w:rsidRPr="00047C00">
        <w:rPr>
          <w:szCs w:val="24"/>
        </w:rPr>
        <w:t>SW2(config-if-vlan10)# ip address 10.1.1.254 255.255.255.0</w:t>
      </w:r>
    </w:p>
    <w:p w14:paraId="752299E3" w14:textId="77777777" w:rsidR="00622F09" w:rsidRPr="00047C00" w:rsidRDefault="00622F09" w:rsidP="00047C00">
      <w:pPr>
        <w:pStyle w:val="ad"/>
        <w:ind w:left="840" w:firstLineChars="0" w:firstLine="0"/>
        <w:rPr>
          <w:szCs w:val="24"/>
        </w:rPr>
      </w:pPr>
      <w:r>
        <w:rPr>
          <w:szCs w:val="24"/>
        </w:rPr>
        <w:tab/>
      </w:r>
      <w:r>
        <w:rPr>
          <w:szCs w:val="24"/>
        </w:rPr>
        <w:tab/>
      </w:r>
      <w:r>
        <w:rPr>
          <w:szCs w:val="24"/>
        </w:rPr>
        <w:tab/>
        <w:t>//</w:t>
      </w:r>
      <w:r>
        <w:rPr>
          <w:rFonts w:hint="eastAsia"/>
          <w:szCs w:val="24"/>
        </w:rPr>
        <w:t>该</w:t>
      </w:r>
      <w:r>
        <w:rPr>
          <w:szCs w:val="24"/>
        </w:rPr>
        <w:t>vlan10 ip</w:t>
      </w:r>
      <w:r>
        <w:rPr>
          <w:szCs w:val="24"/>
        </w:rPr>
        <w:t>地址</w:t>
      </w:r>
      <w:r>
        <w:rPr>
          <w:rFonts w:hint="eastAsia"/>
          <w:szCs w:val="24"/>
        </w:rPr>
        <w:t>作为</w:t>
      </w:r>
      <w:r>
        <w:rPr>
          <w:rFonts w:hint="eastAsia"/>
          <w:szCs w:val="24"/>
        </w:rPr>
        <w:t>AP</w:t>
      </w:r>
      <w:r>
        <w:rPr>
          <w:rFonts w:hint="eastAsia"/>
          <w:szCs w:val="24"/>
        </w:rPr>
        <w:t>的</w:t>
      </w:r>
      <w:r>
        <w:rPr>
          <w:szCs w:val="24"/>
        </w:rPr>
        <w:t>网关</w:t>
      </w:r>
    </w:p>
    <w:p w14:paraId="4B76836A" w14:textId="77777777" w:rsidR="00047C00" w:rsidRPr="00047C00" w:rsidRDefault="00047C00" w:rsidP="00047C00">
      <w:pPr>
        <w:pStyle w:val="ad"/>
        <w:ind w:left="840" w:firstLineChars="0" w:firstLine="0"/>
        <w:rPr>
          <w:szCs w:val="24"/>
        </w:rPr>
      </w:pPr>
      <w:r w:rsidRPr="00047C00">
        <w:rPr>
          <w:szCs w:val="24"/>
        </w:rPr>
        <w:lastRenderedPageBreak/>
        <w:t>SW2(config-if-vlan10)# exit</w:t>
      </w:r>
    </w:p>
    <w:p w14:paraId="1C9C4D5B" w14:textId="77777777" w:rsidR="00047C00" w:rsidRPr="00047C00" w:rsidRDefault="00047C00" w:rsidP="00047C00">
      <w:pPr>
        <w:pStyle w:val="ad"/>
        <w:ind w:left="840" w:firstLineChars="0" w:firstLine="0"/>
        <w:rPr>
          <w:szCs w:val="24"/>
        </w:rPr>
      </w:pPr>
      <w:r w:rsidRPr="00047C00">
        <w:rPr>
          <w:szCs w:val="24"/>
        </w:rPr>
        <w:t>SW2(config)#interface vlan30</w:t>
      </w:r>
    </w:p>
    <w:p w14:paraId="3350595A" w14:textId="77777777" w:rsidR="00047C00" w:rsidRDefault="00047C00" w:rsidP="00047C00">
      <w:pPr>
        <w:pStyle w:val="ad"/>
        <w:ind w:left="840" w:firstLineChars="0" w:firstLine="0"/>
        <w:rPr>
          <w:szCs w:val="24"/>
        </w:rPr>
      </w:pPr>
      <w:r w:rsidRPr="00047C00">
        <w:rPr>
          <w:szCs w:val="24"/>
        </w:rPr>
        <w:t>SW2(config-if-vlan30)# ip address 30.1.1.254 255.255.255.0</w:t>
      </w:r>
    </w:p>
    <w:p w14:paraId="2C809B80" w14:textId="77777777" w:rsidR="00622F09" w:rsidRPr="00047C00" w:rsidRDefault="00622F09" w:rsidP="00047C00">
      <w:pPr>
        <w:pStyle w:val="ad"/>
        <w:ind w:left="840" w:firstLineChars="0" w:firstLine="0"/>
        <w:rPr>
          <w:szCs w:val="24"/>
        </w:rPr>
      </w:pPr>
      <w:r>
        <w:rPr>
          <w:szCs w:val="24"/>
        </w:rPr>
        <w:tab/>
      </w:r>
      <w:r>
        <w:rPr>
          <w:szCs w:val="24"/>
        </w:rPr>
        <w:tab/>
      </w:r>
      <w:r>
        <w:rPr>
          <w:szCs w:val="24"/>
        </w:rPr>
        <w:tab/>
        <w:t>//</w:t>
      </w:r>
      <w:r>
        <w:rPr>
          <w:rFonts w:hint="eastAsia"/>
          <w:szCs w:val="24"/>
        </w:rPr>
        <w:t>该</w:t>
      </w:r>
      <w:r>
        <w:rPr>
          <w:szCs w:val="24"/>
        </w:rPr>
        <w:t>vlan30 IP</w:t>
      </w:r>
      <w:r>
        <w:rPr>
          <w:szCs w:val="24"/>
        </w:rPr>
        <w:t>地址作为客户端网关。</w:t>
      </w:r>
    </w:p>
    <w:p w14:paraId="5CDA541E" w14:textId="77777777" w:rsidR="00047C00" w:rsidRPr="00047C00" w:rsidRDefault="00047C00" w:rsidP="00047C00">
      <w:pPr>
        <w:pStyle w:val="ad"/>
        <w:ind w:left="840" w:firstLineChars="0" w:firstLine="0"/>
        <w:rPr>
          <w:szCs w:val="24"/>
        </w:rPr>
      </w:pPr>
      <w:r w:rsidRPr="00047C00">
        <w:rPr>
          <w:szCs w:val="24"/>
        </w:rPr>
        <w:t>SW2(config-if-vlan30)# exit</w:t>
      </w:r>
    </w:p>
    <w:p w14:paraId="3ED9DBD7" w14:textId="77777777" w:rsidR="00047C00" w:rsidRPr="00047C00" w:rsidRDefault="00047C00" w:rsidP="00047C00">
      <w:pPr>
        <w:pStyle w:val="ad"/>
        <w:ind w:left="840" w:firstLineChars="0" w:firstLine="0"/>
        <w:rPr>
          <w:szCs w:val="24"/>
        </w:rPr>
      </w:pPr>
      <w:r w:rsidRPr="00047C00">
        <w:rPr>
          <w:szCs w:val="24"/>
        </w:rPr>
        <w:t>SW2(config)#interface vlan100</w:t>
      </w:r>
    </w:p>
    <w:p w14:paraId="46D391E2" w14:textId="77777777" w:rsidR="00047C00" w:rsidRDefault="00047C00" w:rsidP="00047C00">
      <w:pPr>
        <w:pStyle w:val="ad"/>
        <w:ind w:left="840" w:firstLineChars="0" w:firstLine="0"/>
        <w:rPr>
          <w:szCs w:val="24"/>
        </w:rPr>
      </w:pPr>
      <w:r w:rsidRPr="00047C00">
        <w:rPr>
          <w:szCs w:val="24"/>
        </w:rPr>
        <w:t>SW2(config-if-vlan100)# ip address 100.1.1.254 255.255.255.0</w:t>
      </w:r>
    </w:p>
    <w:p w14:paraId="3D906F95" w14:textId="77777777" w:rsidR="00622F09" w:rsidRPr="00047C00" w:rsidRDefault="00622F09" w:rsidP="00047C00">
      <w:pPr>
        <w:pStyle w:val="ad"/>
        <w:ind w:left="840" w:firstLineChars="0" w:firstLine="0"/>
        <w:rPr>
          <w:szCs w:val="24"/>
        </w:rPr>
      </w:pPr>
      <w:r>
        <w:rPr>
          <w:szCs w:val="24"/>
        </w:rPr>
        <w:tab/>
      </w:r>
      <w:r>
        <w:rPr>
          <w:szCs w:val="24"/>
        </w:rPr>
        <w:tab/>
      </w:r>
      <w:r>
        <w:rPr>
          <w:szCs w:val="24"/>
        </w:rPr>
        <w:tab/>
        <w:t>//</w:t>
      </w:r>
      <w:r>
        <w:rPr>
          <w:rFonts w:hint="eastAsia"/>
          <w:szCs w:val="24"/>
        </w:rPr>
        <w:t>vlan</w:t>
      </w:r>
      <w:r>
        <w:rPr>
          <w:szCs w:val="24"/>
        </w:rPr>
        <w:t>100 IP</w:t>
      </w:r>
      <w:r>
        <w:rPr>
          <w:szCs w:val="24"/>
        </w:rPr>
        <w:t>地址作为</w:t>
      </w:r>
      <w:r>
        <w:rPr>
          <w:rFonts w:hint="eastAsia"/>
          <w:szCs w:val="24"/>
        </w:rPr>
        <w:t>AC</w:t>
      </w:r>
      <w:r>
        <w:rPr>
          <w:rFonts w:hint="eastAsia"/>
          <w:szCs w:val="24"/>
        </w:rPr>
        <w:t>网关</w:t>
      </w:r>
      <w:r>
        <w:rPr>
          <w:szCs w:val="24"/>
        </w:rPr>
        <w:t>。</w:t>
      </w:r>
    </w:p>
    <w:p w14:paraId="691570DB" w14:textId="77777777" w:rsidR="00047C00" w:rsidRPr="00047C00" w:rsidRDefault="00047C00" w:rsidP="00047C00">
      <w:pPr>
        <w:pStyle w:val="ad"/>
        <w:ind w:left="840" w:firstLineChars="0" w:firstLine="0"/>
        <w:rPr>
          <w:szCs w:val="24"/>
        </w:rPr>
      </w:pPr>
      <w:r>
        <w:rPr>
          <w:szCs w:val="24"/>
        </w:rPr>
        <w:t>SW2(config-if-vlan100)# exit</w:t>
      </w:r>
      <w:r w:rsidRPr="00047C00">
        <w:rPr>
          <w:szCs w:val="24"/>
        </w:rPr>
        <w:t xml:space="preserve">                                   </w:t>
      </w:r>
    </w:p>
    <w:p w14:paraId="76977791" w14:textId="77777777" w:rsidR="00047C00" w:rsidRPr="00047C00" w:rsidRDefault="00047C00" w:rsidP="00047C00">
      <w:pPr>
        <w:pStyle w:val="ad"/>
        <w:ind w:left="840" w:firstLineChars="0" w:firstLine="0"/>
        <w:rPr>
          <w:szCs w:val="24"/>
        </w:rPr>
      </w:pPr>
      <w:r w:rsidRPr="00047C00">
        <w:rPr>
          <w:szCs w:val="24"/>
        </w:rPr>
        <w:t>SW2(config)#ip dhcp pool p1</w:t>
      </w:r>
      <w:r w:rsidR="00622F09">
        <w:rPr>
          <w:szCs w:val="24"/>
        </w:rPr>
        <w:tab/>
      </w:r>
      <w:r w:rsidR="00622F09">
        <w:rPr>
          <w:szCs w:val="24"/>
        </w:rPr>
        <w:tab/>
      </w:r>
      <w:r w:rsidR="00622F09">
        <w:rPr>
          <w:szCs w:val="24"/>
        </w:rPr>
        <w:tab/>
        <w:t>//</w:t>
      </w:r>
      <w:r w:rsidR="00622F09">
        <w:rPr>
          <w:rFonts w:hint="eastAsia"/>
          <w:szCs w:val="24"/>
        </w:rPr>
        <w:t>配置</w:t>
      </w:r>
      <w:r w:rsidR="00622F09">
        <w:rPr>
          <w:szCs w:val="24"/>
        </w:rPr>
        <w:t>用于分配给客户端的</w:t>
      </w:r>
      <w:r w:rsidR="00622F09">
        <w:rPr>
          <w:szCs w:val="24"/>
        </w:rPr>
        <w:t>ip</w:t>
      </w:r>
      <w:r w:rsidR="00622F09">
        <w:rPr>
          <w:szCs w:val="24"/>
        </w:rPr>
        <w:t>地址</w:t>
      </w:r>
      <w:r w:rsidR="00622F09">
        <w:rPr>
          <w:rFonts w:hint="eastAsia"/>
          <w:szCs w:val="24"/>
        </w:rPr>
        <w:t>池。</w:t>
      </w:r>
    </w:p>
    <w:p w14:paraId="2BD2F91A" w14:textId="77777777" w:rsidR="00047C00" w:rsidRPr="00047C00" w:rsidRDefault="00047C00" w:rsidP="00047C00">
      <w:pPr>
        <w:pStyle w:val="ad"/>
        <w:ind w:left="840" w:firstLineChars="0" w:firstLine="0"/>
        <w:rPr>
          <w:szCs w:val="24"/>
        </w:rPr>
      </w:pPr>
      <w:r w:rsidRPr="00047C00">
        <w:rPr>
          <w:szCs w:val="24"/>
        </w:rPr>
        <w:t>SW2(dhcp-config)# range 30.1.1.1 30.1.1.253 255.255.255.0</w:t>
      </w:r>
    </w:p>
    <w:p w14:paraId="57AB24FF" w14:textId="77777777" w:rsidR="00047C00" w:rsidRPr="00047C00" w:rsidRDefault="00047C00" w:rsidP="00047C00">
      <w:pPr>
        <w:pStyle w:val="ad"/>
        <w:ind w:left="840" w:firstLineChars="0" w:firstLine="0"/>
        <w:rPr>
          <w:szCs w:val="24"/>
        </w:rPr>
      </w:pPr>
      <w:r w:rsidRPr="00047C00">
        <w:rPr>
          <w:szCs w:val="24"/>
        </w:rPr>
        <w:t xml:space="preserve">SW2(dhcp-config)# default-router 30.1.1.254 </w:t>
      </w:r>
    </w:p>
    <w:p w14:paraId="5BB74093" w14:textId="77777777" w:rsidR="00047C00" w:rsidRPr="004F4B45" w:rsidRDefault="00047C00" w:rsidP="004F4B45">
      <w:pPr>
        <w:pStyle w:val="ad"/>
        <w:ind w:left="840" w:firstLineChars="0" w:firstLine="0"/>
        <w:rPr>
          <w:szCs w:val="24"/>
        </w:rPr>
      </w:pPr>
      <w:r w:rsidRPr="00047C00">
        <w:rPr>
          <w:szCs w:val="24"/>
        </w:rPr>
        <w:t>SW2(dhcp-config)# exit</w:t>
      </w:r>
    </w:p>
    <w:p w14:paraId="20351D7F" w14:textId="77777777" w:rsidR="00622F09" w:rsidRPr="004F4B45" w:rsidRDefault="00095803" w:rsidP="00047C00">
      <w:pPr>
        <w:pStyle w:val="ad"/>
        <w:ind w:left="840" w:firstLineChars="0" w:firstLine="0"/>
        <w:rPr>
          <w:b/>
          <w:szCs w:val="24"/>
        </w:rPr>
      </w:pPr>
      <w:r w:rsidRPr="004F4B45">
        <w:rPr>
          <w:rFonts w:hint="eastAsia"/>
          <w:b/>
          <w:szCs w:val="24"/>
        </w:rPr>
        <w:t>AC60</w:t>
      </w:r>
      <w:r w:rsidR="00622F09" w:rsidRPr="004F4B45">
        <w:rPr>
          <w:rFonts w:hint="eastAsia"/>
          <w:b/>
          <w:szCs w:val="24"/>
        </w:rPr>
        <w:t>00</w:t>
      </w:r>
      <w:r w:rsidR="00622F09" w:rsidRPr="004F4B45">
        <w:rPr>
          <w:rFonts w:hint="eastAsia"/>
          <w:b/>
          <w:szCs w:val="24"/>
        </w:rPr>
        <w:t>配置：</w:t>
      </w:r>
    </w:p>
    <w:p w14:paraId="30B95FAA" w14:textId="77777777" w:rsidR="00622F09" w:rsidRPr="00622F09" w:rsidRDefault="00622F09" w:rsidP="00622F09">
      <w:pPr>
        <w:pStyle w:val="ad"/>
        <w:ind w:left="840" w:firstLineChars="0" w:firstLine="0"/>
        <w:rPr>
          <w:szCs w:val="24"/>
        </w:rPr>
      </w:pPr>
      <w:r w:rsidRPr="00622F09">
        <w:rPr>
          <w:szCs w:val="24"/>
        </w:rPr>
        <w:t>WNC6000-1000-AC(v2)#config t</w:t>
      </w:r>
    </w:p>
    <w:p w14:paraId="5297BE05" w14:textId="77777777" w:rsidR="00622F09" w:rsidRPr="00622F09" w:rsidRDefault="00622F09" w:rsidP="00622F09">
      <w:pPr>
        <w:pStyle w:val="ad"/>
        <w:ind w:left="840" w:firstLineChars="0" w:firstLine="0"/>
        <w:rPr>
          <w:szCs w:val="24"/>
        </w:rPr>
      </w:pPr>
      <w:r w:rsidRPr="00622F09">
        <w:rPr>
          <w:szCs w:val="24"/>
        </w:rPr>
        <w:t>WNC6000-1000-AC(v2)(config)#no interface vlan1</w:t>
      </w:r>
    </w:p>
    <w:p w14:paraId="2261A7AD" w14:textId="77777777" w:rsidR="00622F09" w:rsidRPr="00622F09" w:rsidRDefault="00622F09" w:rsidP="00622F09">
      <w:pPr>
        <w:pStyle w:val="ad"/>
        <w:ind w:left="840" w:firstLineChars="0" w:firstLine="0"/>
        <w:rPr>
          <w:szCs w:val="24"/>
        </w:rPr>
      </w:pPr>
      <w:r w:rsidRPr="00622F09">
        <w:rPr>
          <w:szCs w:val="24"/>
        </w:rPr>
        <w:t>WNC6000-1000-AC(v2)(config)#vlan 100</w:t>
      </w:r>
    </w:p>
    <w:p w14:paraId="176A53DE" w14:textId="77777777" w:rsidR="00622F09" w:rsidRPr="00622F09" w:rsidRDefault="00622F09" w:rsidP="00622F09">
      <w:pPr>
        <w:pStyle w:val="ad"/>
        <w:ind w:left="840" w:firstLineChars="0" w:firstLine="0"/>
        <w:rPr>
          <w:szCs w:val="24"/>
        </w:rPr>
      </w:pPr>
      <w:r w:rsidRPr="00622F09">
        <w:rPr>
          <w:szCs w:val="24"/>
        </w:rPr>
        <w:t>WNC6000-1000-AC(v2)(config-vlan100)#exit</w:t>
      </w:r>
    </w:p>
    <w:p w14:paraId="65203214" w14:textId="77777777" w:rsidR="00622F09" w:rsidRPr="00622F09" w:rsidRDefault="00622F09" w:rsidP="00622F09">
      <w:pPr>
        <w:pStyle w:val="ad"/>
        <w:ind w:left="840" w:firstLineChars="0" w:firstLine="0"/>
        <w:rPr>
          <w:szCs w:val="24"/>
        </w:rPr>
      </w:pPr>
      <w:r w:rsidRPr="00622F09">
        <w:rPr>
          <w:szCs w:val="24"/>
        </w:rPr>
        <w:t>WNC6000-1000-AC(v2)(config)#interface vlan 100</w:t>
      </w:r>
    </w:p>
    <w:p w14:paraId="1F2E1F94" w14:textId="77777777" w:rsidR="00622F09" w:rsidRDefault="00622F09" w:rsidP="00622F09">
      <w:pPr>
        <w:pStyle w:val="ad"/>
        <w:ind w:left="840" w:firstLineChars="0" w:firstLine="0"/>
        <w:rPr>
          <w:szCs w:val="24"/>
        </w:rPr>
      </w:pPr>
      <w:r w:rsidRPr="00622F09">
        <w:rPr>
          <w:szCs w:val="24"/>
        </w:rPr>
        <w:t>WNC6000-1000-AC(v2)(config-if-vlan100)#ip address 100.1.1.2 255.255.255.0</w:t>
      </w:r>
    </w:p>
    <w:p w14:paraId="477E4356" w14:textId="77777777" w:rsidR="005E1F66" w:rsidRPr="00622F09" w:rsidRDefault="005E1F66" w:rsidP="00622F09">
      <w:pPr>
        <w:pStyle w:val="ad"/>
        <w:ind w:left="840" w:firstLineChars="0" w:firstLine="0"/>
        <w:rPr>
          <w:szCs w:val="24"/>
        </w:rPr>
      </w:pPr>
      <w:r>
        <w:rPr>
          <w:szCs w:val="24"/>
        </w:rPr>
        <w:tab/>
      </w:r>
      <w:r>
        <w:rPr>
          <w:szCs w:val="24"/>
        </w:rPr>
        <w:tab/>
      </w:r>
      <w:r>
        <w:rPr>
          <w:szCs w:val="24"/>
        </w:rPr>
        <w:tab/>
        <w:t>//</w:t>
      </w:r>
      <w:r>
        <w:rPr>
          <w:rFonts w:hint="eastAsia"/>
          <w:szCs w:val="24"/>
        </w:rPr>
        <w:t>配置</w:t>
      </w:r>
      <w:r>
        <w:rPr>
          <w:rFonts w:hint="eastAsia"/>
          <w:szCs w:val="24"/>
        </w:rPr>
        <w:t>AC</w:t>
      </w:r>
      <w:r>
        <w:rPr>
          <w:rFonts w:hint="eastAsia"/>
          <w:szCs w:val="24"/>
        </w:rPr>
        <w:t>管理</w:t>
      </w:r>
      <w:r>
        <w:rPr>
          <w:szCs w:val="24"/>
        </w:rPr>
        <w:t>vlan ip</w:t>
      </w:r>
      <w:r>
        <w:rPr>
          <w:szCs w:val="24"/>
        </w:rPr>
        <w:t>地址。</w:t>
      </w:r>
    </w:p>
    <w:p w14:paraId="51EA1A86" w14:textId="77777777" w:rsidR="00622F09" w:rsidRPr="00622F09" w:rsidRDefault="00622F09" w:rsidP="00622F09">
      <w:pPr>
        <w:pStyle w:val="ad"/>
        <w:ind w:left="840" w:firstLineChars="0" w:firstLine="0"/>
        <w:rPr>
          <w:szCs w:val="24"/>
        </w:rPr>
      </w:pPr>
      <w:r w:rsidRPr="00622F09">
        <w:rPr>
          <w:szCs w:val="24"/>
        </w:rPr>
        <w:t>WNC6000-1000-AC(v2)(config-if-vlan100)#exit</w:t>
      </w:r>
    </w:p>
    <w:p w14:paraId="1D08702E" w14:textId="77777777" w:rsidR="00622F09" w:rsidRPr="00622F09" w:rsidRDefault="00622F09" w:rsidP="00622F09">
      <w:pPr>
        <w:pStyle w:val="ad"/>
        <w:ind w:left="840" w:firstLineChars="0" w:firstLine="0"/>
        <w:rPr>
          <w:szCs w:val="24"/>
        </w:rPr>
      </w:pPr>
      <w:r w:rsidRPr="00622F09">
        <w:rPr>
          <w:szCs w:val="24"/>
        </w:rPr>
        <w:t>WNC6000-1000-AC(v2)(config)#interface ethernet 1/0/9</w:t>
      </w:r>
    </w:p>
    <w:p w14:paraId="67C464F5" w14:textId="77777777" w:rsidR="00622F09" w:rsidRPr="00622F09" w:rsidRDefault="00622F09" w:rsidP="00622F09">
      <w:pPr>
        <w:pStyle w:val="ad"/>
        <w:ind w:left="840" w:firstLineChars="0" w:firstLine="0"/>
        <w:rPr>
          <w:szCs w:val="24"/>
        </w:rPr>
      </w:pPr>
      <w:r w:rsidRPr="00622F09">
        <w:rPr>
          <w:szCs w:val="24"/>
        </w:rPr>
        <w:t xml:space="preserve">WNC6000-1000-AC(v2)(config-if-ethernet1/0/9)#switchport mode trunk </w:t>
      </w:r>
    </w:p>
    <w:p w14:paraId="7461F972" w14:textId="77777777" w:rsidR="00622F09" w:rsidRPr="00622F09" w:rsidRDefault="00622F09" w:rsidP="00622F09">
      <w:pPr>
        <w:pStyle w:val="ad"/>
        <w:ind w:left="840" w:firstLineChars="0" w:firstLine="0"/>
        <w:rPr>
          <w:szCs w:val="24"/>
        </w:rPr>
      </w:pPr>
      <w:r w:rsidRPr="00622F09">
        <w:rPr>
          <w:szCs w:val="24"/>
        </w:rPr>
        <w:t xml:space="preserve">WNC6000-1000-AC(v2)(config-if-ethernet1/0/9)#switchport trunk allowed vlan all </w:t>
      </w:r>
    </w:p>
    <w:p w14:paraId="6DAB8093" w14:textId="77777777" w:rsidR="00622F09" w:rsidRPr="00622F09" w:rsidRDefault="00622F09" w:rsidP="00622F09">
      <w:pPr>
        <w:pStyle w:val="ad"/>
        <w:ind w:left="840" w:firstLineChars="0" w:firstLine="0"/>
        <w:rPr>
          <w:szCs w:val="24"/>
        </w:rPr>
      </w:pPr>
      <w:r w:rsidRPr="00622F09">
        <w:rPr>
          <w:szCs w:val="24"/>
        </w:rPr>
        <w:t>WNC6000-1000-AC(v2)(config-if-ethernet1/0/9)#exit</w:t>
      </w:r>
    </w:p>
    <w:p w14:paraId="67707279" w14:textId="77777777" w:rsidR="00622F09" w:rsidRDefault="00622F09" w:rsidP="00622F09">
      <w:pPr>
        <w:pStyle w:val="ad"/>
        <w:ind w:left="840" w:firstLineChars="0" w:firstLine="0"/>
        <w:rPr>
          <w:szCs w:val="24"/>
        </w:rPr>
      </w:pPr>
      <w:r w:rsidRPr="00622F09">
        <w:rPr>
          <w:szCs w:val="24"/>
        </w:rPr>
        <w:lastRenderedPageBreak/>
        <w:t xml:space="preserve">WNC6000-1000-AC(v2)(config)#ip route 0.0.0.0 0.0.0.0 100.1.1.254 </w:t>
      </w:r>
    </w:p>
    <w:p w14:paraId="5FE47B86" w14:textId="77777777" w:rsidR="005E1F66" w:rsidRPr="005E1F66" w:rsidRDefault="005E1F66" w:rsidP="00622F09">
      <w:pPr>
        <w:pStyle w:val="ad"/>
        <w:ind w:left="840" w:firstLineChars="0" w:firstLine="0"/>
        <w:rPr>
          <w:b/>
          <w:szCs w:val="24"/>
        </w:rPr>
      </w:pPr>
      <w:r>
        <w:rPr>
          <w:szCs w:val="24"/>
        </w:rPr>
        <w:tab/>
      </w:r>
      <w:r>
        <w:rPr>
          <w:szCs w:val="24"/>
        </w:rPr>
        <w:tab/>
      </w:r>
      <w:r w:rsidRPr="005E1F66">
        <w:rPr>
          <w:b/>
          <w:szCs w:val="24"/>
        </w:rPr>
        <w:tab/>
      </w:r>
      <w:r w:rsidR="004F4B45">
        <w:rPr>
          <w:b/>
          <w:szCs w:val="24"/>
        </w:rPr>
        <w:tab/>
      </w:r>
      <w:r w:rsidR="004F4B45">
        <w:rPr>
          <w:b/>
          <w:szCs w:val="24"/>
        </w:rPr>
        <w:tab/>
      </w:r>
      <w:r w:rsidR="004F4B45">
        <w:rPr>
          <w:b/>
          <w:szCs w:val="24"/>
        </w:rPr>
        <w:tab/>
      </w:r>
      <w:r w:rsidR="004F4B45">
        <w:rPr>
          <w:b/>
          <w:szCs w:val="24"/>
        </w:rPr>
        <w:tab/>
      </w:r>
      <w:r w:rsidR="004F4B45">
        <w:rPr>
          <w:b/>
          <w:szCs w:val="24"/>
        </w:rPr>
        <w:tab/>
      </w:r>
      <w:r w:rsidR="004F4B45">
        <w:rPr>
          <w:b/>
          <w:szCs w:val="24"/>
        </w:rPr>
        <w:tab/>
      </w:r>
      <w:r w:rsidR="004F4B45">
        <w:rPr>
          <w:b/>
          <w:szCs w:val="24"/>
        </w:rPr>
        <w:tab/>
      </w:r>
      <w:r w:rsidRPr="005E1F66">
        <w:rPr>
          <w:b/>
          <w:szCs w:val="24"/>
        </w:rPr>
        <w:t>//</w:t>
      </w:r>
      <w:r w:rsidRPr="005E1F66">
        <w:rPr>
          <w:rFonts w:hint="eastAsia"/>
          <w:b/>
          <w:szCs w:val="24"/>
        </w:rPr>
        <w:t>配置</w:t>
      </w:r>
      <w:r w:rsidRPr="005E1F66">
        <w:rPr>
          <w:rFonts w:hint="eastAsia"/>
          <w:b/>
          <w:szCs w:val="24"/>
        </w:rPr>
        <w:t>AC</w:t>
      </w:r>
      <w:r w:rsidRPr="005E1F66">
        <w:rPr>
          <w:rFonts w:hint="eastAsia"/>
          <w:b/>
          <w:szCs w:val="24"/>
        </w:rPr>
        <w:t>缺省</w:t>
      </w:r>
      <w:r w:rsidRPr="005E1F66">
        <w:rPr>
          <w:b/>
          <w:szCs w:val="24"/>
        </w:rPr>
        <w:t>路由。</w:t>
      </w:r>
    </w:p>
    <w:p w14:paraId="5B63AF46" w14:textId="77777777" w:rsidR="00622F09" w:rsidRPr="00622F09" w:rsidRDefault="00622F09" w:rsidP="00622F09">
      <w:pPr>
        <w:pStyle w:val="ad"/>
        <w:ind w:left="840" w:firstLineChars="0" w:firstLine="0"/>
        <w:rPr>
          <w:szCs w:val="24"/>
        </w:rPr>
      </w:pPr>
      <w:r w:rsidRPr="00622F09">
        <w:rPr>
          <w:szCs w:val="24"/>
        </w:rPr>
        <w:t>WNC6000-1000-AC(v2)(config)#wireless</w:t>
      </w:r>
    </w:p>
    <w:p w14:paraId="1A480A57" w14:textId="77777777" w:rsidR="00622F09" w:rsidRPr="00622F09" w:rsidRDefault="00622F09" w:rsidP="00622F09">
      <w:pPr>
        <w:pStyle w:val="ad"/>
        <w:ind w:left="840" w:firstLineChars="0" w:firstLine="0"/>
        <w:rPr>
          <w:szCs w:val="24"/>
        </w:rPr>
      </w:pPr>
      <w:r w:rsidRPr="00622F09">
        <w:rPr>
          <w:szCs w:val="24"/>
        </w:rPr>
        <w:t xml:space="preserve">WNC6000-1000-AC(v2)(config-wireless)#enable </w:t>
      </w:r>
    </w:p>
    <w:p w14:paraId="58C17363" w14:textId="77777777" w:rsidR="005E1F66" w:rsidRPr="005E1F66" w:rsidRDefault="00622F09" w:rsidP="00622F09">
      <w:pPr>
        <w:pStyle w:val="ad"/>
        <w:ind w:left="840" w:firstLineChars="0" w:firstLine="0"/>
        <w:rPr>
          <w:b/>
          <w:szCs w:val="24"/>
        </w:rPr>
      </w:pPr>
      <w:r w:rsidRPr="00622F09">
        <w:rPr>
          <w:szCs w:val="24"/>
        </w:rPr>
        <w:t>WNC6000-1000-AC(v2)(config-wireless)#</w:t>
      </w:r>
      <w:r w:rsidRPr="005E1F66">
        <w:rPr>
          <w:b/>
          <w:szCs w:val="24"/>
        </w:rPr>
        <w:t>no auto-ip-assign</w:t>
      </w:r>
    </w:p>
    <w:p w14:paraId="10747742" w14:textId="77777777" w:rsidR="00622F09" w:rsidRPr="00622F09" w:rsidRDefault="005E1F66" w:rsidP="00622F09">
      <w:pPr>
        <w:pStyle w:val="ad"/>
        <w:ind w:left="840" w:firstLineChars="0" w:firstLine="0"/>
        <w:rPr>
          <w:szCs w:val="24"/>
        </w:rPr>
      </w:pPr>
      <w:r w:rsidRPr="005E1F66">
        <w:rPr>
          <w:b/>
          <w:szCs w:val="24"/>
        </w:rPr>
        <w:tab/>
      </w:r>
      <w:r w:rsidRPr="005E1F66">
        <w:rPr>
          <w:b/>
          <w:szCs w:val="24"/>
        </w:rPr>
        <w:tab/>
      </w:r>
      <w:r w:rsidRPr="005E1F66">
        <w:rPr>
          <w:b/>
          <w:szCs w:val="24"/>
        </w:rPr>
        <w:tab/>
      </w:r>
      <w:r w:rsidR="004F4B45">
        <w:rPr>
          <w:b/>
          <w:szCs w:val="24"/>
        </w:rPr>
        <w:tab/>
      </w:r>
      <w:r w:rsidR="004F4B45">
        <w:rPr>
          <w:b/>
          <w:szCs w:val="24"/>
        </w:rPr>
        <w:tab/>
      </w:r>
      <w:r w:rsidR="004F4B45">
        <w:rPr>
          <w:b/>
          <w:szCs w:val="24"/>
        </w:rPr>
        <w:tab/>
      </w:r>
      <w:r w:rsidRPr="005E1F66">
        <w:rPr>
          <w:b/>
          <w:szCs w:val="24"/>
        </w:rPr>
        <w:t>//</w:t>
      </w:r>
      <w:r w:rsidRPr="005E1F66">
        <w:rPr>
          <w:rFonts w:hint="eastAsia"/>
          <w:b/>
          <w:szCs w:val="24"/>
        </w:rPr>
        <w:t>关闭</w:t>
      </w:r>
      <w:r w:rsidRPr="005E1F66">
        <w:rPr>
          <w:rFonts w:hint="eastAsia"/>
          <w:b/>
          <w:szCs w:val="24"/>
        </w:rPr>
        <w:t>AC</w:t>
      </w:r>
      <w:r w:rsidRPr="005E1F66">
        <w:rPr>
          <w:rFonts w:hint="eastAsia"/>
          <w:b/>
          <w:szCs w:val="24"/>
        </w:rPr>
        <w:t>自动</w:t>
      </w:r>
      <w:r w:rsidRPr="005E1F66">
        <w:rPr>
          <w:b/>
          <w:szCs w:val="24"/>
        </w:rPr>
        <w:t>IP</w:t>
      </w:r>
      <w:r w:rsidRPr="005E1F66">
        <w:rPr>
          <w:b/>
          <w:szCs w:val="24"/>
        </w:rPr>
        <w:t>地址分配。</w:t>
      </w:r>
      <w:r w:rsidR="00622F09" w:rsidRPr="005E1F66">
        <w:rPr>
          <w:b/>
          <w:szCs w:val="24"/>
        </w:rPr>
        <w:t xml:space="preserve"> </w:t>
      </w:r>
    </w:p>
    <w:p w14:paraId="5F0FCDBB" w14:textId="77777777" w:rsidR="00622F09" w:rsidRPr="00622F09" w:rsidRDefault="00622F09" w:rsidP="00622F09">
      <w:pPr>
        <w:pStyle w:val="ad"/>
        <w:ind w:left="840" w:firstLineChars="0" w:firstLine="0"/>
        <w:rPr>
          <w:szCs w:val="24"/>
        </w:rPr>
      </w:pPr>
      <w:r w:rsidRPr="00622F09">
        <w:rPr>
          <w:szCs w:val="24"/>
        </w:rPr>
        <w:t xml:space="preserve">WNC6000-1000-AC(v2)(config-wireless)#static-ip 100.1.1.2 </w:t>
      </w:r>
    </w:p>
    <w:p w14:paraId="7C5465F5" w14:textId="77777777" w:rsidR="00622F09" w:rsidRPr="005E1F66" w:rsidRDefault="00622F09" w:rsidP="00622F09">
      <w:pPr>
        <w:pStyle w:val="ad"/>
        <w:ind w:left="840" w:firstLineChars="0" w:firstLine="0"/>
        <w:rPr>
          <w:b/>
          <w:szCs w:val="24"/>
        </w:rPr>
      </w:pPr>
      <w:r w:rsidRPr="00622F09">
        <w:rPr>
          <w:szCs w:val="24"/>
        </w:rPr>
        <w:t>WNC6000-1000-AC(v2)(config-wireless)#</w:t>
      </w:r>
      <w:r w:rsidRPr="005E1F66">
        <w:rPr>
          <w:b/>
          <w:szCs w:val="24"/>
        </w:rPr>
        <w:t>ap database 00-01-7a-e8-f2-40</w:t>
      </w:r>
    </w:p>
    <w:p w14:paraId="4CD85ED7" w14:textId="77777777" w:rsidR="005E1F66" w:rsidRPr="005E1F66" w:rsidRDefault="005E1F66" w:rsidP="00622F09">
      <w:pPr>
        <w:pStyle w:val="ad"/>
        <w:ind w:left="840" w:firstLineChars="0" w:firstLine="0"/>
        <w:rPr>
          <w:b/>
          <w:szCs w:val="24"/>
        </w:rPr>
      </w:pPr>
      <w:r w:rsidRPr="005E1F66">
        <w:rPr>
          <w:b/>
          <w:szCs w:val="24"/>
        </w:rPr>
        <w:tab/>
      </w:r>
      <w:r w:rsidRPr="005E1F66">
        <w:rPr>
          <w:b/>
          <w:szCs w:val="24"/>
        </w:rPr>
        <w:tab/>
      </w:r>
      <w:r w:rsidRPr="005E1F66">
        <w:rPr>
          <w:b/>
          <w:szCs w:val="24"/>
        </w:rPr>
        <w:tab/>
        <w:t>//</w:t>
      </w:r>
      <w:r w:rsidRPr="005E1F66">
        <w:rPr>
          <w:rFonts w:hint="eastAsia"/>
          <w:b/>
          <w:szCs w:val="24"/>
        </w:rPr>
        <w:t>将</w:t>
      </w:r>
      <w:r w:rsidRPr="005E1F66">
        <w:rPr>
          <w:rFonts w:hint="eastAsia"/>
          <w:b/>
          <w:szCs w:val="24"/>
        </w:rPr>
        <w:t>AP</w:t>
      </w:r>
      <w:r w:rsidRPr="005E1F66">
        <w:rPr>
          <w:rFonts w:hint="eastAsia"/>
          <w:b/>
          <w:szCs w:val="24"/>
        </w:rPr>
        <w:t>硬件</w:t>
      </w:r>
      <w:r w:rsidRPr="005E1F66">
        <w:rPr>
          <w:b/>
          <w:szCs w:val="24"/>
        </w:rPr>
        <w:t>地址添加到</w:t>
      </w:r>
      <w:r w:rsidRPr="005E1F66">
        <w:rPr>
          <w:rFonts w:hint="eastAsia"/>
          <w:b/>
          <w:szCs w:val="24"/>
        </w:rPr>
        <w:t>AC</w:t>
      </w:r>
      <w:r w:rsidRPr="005E1F66">
        <w:rPr>
          <w:rFonts w:hint="eastAsia"/>
          <w:b/>
          <w:szCs w:val="24"/>
        </w:rPr>
        <w:t>数据</w:t>
      </w:r>
      <w:r w:rsidRPr="005E1F66">
        <w:rPr>
          <w:b/>
          <w:szCs w:val="24"/>
        </w:rPr>
        <w:t>库</w:t>
      </w:r>
      <w:r>
        <w:rPr>
          <w:rFonts w:hint="eastAsia"/>
          <w:b/>
          <w:szCs w:val="24"/>
        </w:rPr>
        <w:t>。</w:t>
      </w:r>
      <w:r w:rsidR="00EC4F00">
        <w:rPr>
          <w:rFonts w:hint="eastAsia"/>
          <w:b/>
          <w:szCs w:val="24"/>
        </w:rPr>
        <w:t>默认</w:t>
      </w:r>
      <w:r w:rsidR="00EC4F00">
        <w:rPr>
          <w:b/>
          <w:szCs w:val="24"/>
        </w:rPr>
        <w:t>对应</w:t>
      </w:r>
      <w:r w:rsidR="00EC4F00">
        <w:rPr>
          <w:b/>
          <w:szCs w:val="24"/>
        </w:rPr>
        <w:t>profile1</w:t>
      </w:r>
    </w:p>
    <w:p w14:paraId="23BB3B3E" w14:textId="77777777" w:rsidR="00622F09" w:rsidRPr="00622F09" w:rsidRDefault="00622F09" w:rsidP="00622F09">
      <w:pPr>
        <w:pStyle w:val="ad"/>
        <w:ind w:left="840" w:firstLineChars="0" w:firstLine="0"/>
        <w:rPr>
          <w:szCs w:val="24"/>
        </w:rPr>
      </w:pPr>
      <w:r w:rsidRPr="00622F09">
        <w:rPr>
          <w:szCs w:val="24"/>
        </w:rPr>
        <w:t>WNC6000-1000-AC(v2)(config-ap)#exit</w:t>
      </w:r>
    </w:p>
    <w:p w14:paraId="60DC8AE5" w14:textId="77777777" w:rsidR="00622F09" w:rsidRPr="00622F09" w:rsidRDefault="00622F09" w:rsidP="00622F09">
      <w:pPr>
        <w:pStyle w:val="ad"/>
        <w:ind w:left="840" w:firstLineChars="0" w:firstLine="0"/>
        <w:rPr>
          <w:szCs w:val="24"/>
        </w:rPr>
      </w:pPr>
      <w:r w:rsidRPr="00622F09">
        <w:rPr>
          <w:szCs w:val="24"/>
        </w:rPr>
        <w:t>WNC6000-1000-AC(v2)(config-wireless)#ap profile 1</w:t>
      </w:r>
    </w:p>
    <w:p w14:paraId="07C95713" w14:textId="77777777" w:rsidR="00622F09" w:rsidRPr="005E1F66" w:rsidRDefault="00622F09" w:rsidP="00622F09">
      <w:pPr>
        <w:pStyle w:val="ad"/>
        <w:ind w:left="840" w:firstLineChars="0" w:firstLine="0"/>
        <w:rPr>
          <w:b/>
          <w:szCs w:val="24"/>
        </w:rPr>
      </w:pPr>
      <w:r w:rsidRPr="00622F09">
        <w:rPr>
          <w:szCs w:val="24"/>
        </w:rPr>
        <w:t>WNC6000-1000-AC(v2)(config-ap-profile)#</w:t>
      </w:r>
      <w:r w:rsidRPr="005E1F66">
        <w:rPr>
          <w:b/>
          <w:szCs w:val="24"/>
        </w:rPr>
        <w:t>hwtype 7</w:t>
      </w:r>
      <w:r w:rsidR="005E1F66" w:rsidRPr="005E1F66">
        <w:rPr>
          <w:b/>
          <w:szCs w:val="24"/>
        </w:rPr>
        <w:tab/>
        <w:t>//</w:t>
      </w:r>
      <w:r w:rsidR="005E1F66" w:rsidRPr="005E1F66">
        <w:rPr>
          <w:rFonts w:hint="eastAsia"/>
          <w:b/>
          <w:szCs w:val="24"/>
        </w:rPr>
        <w:t>添加</w:t>
      </w:r>
      <w:r w:rsidR="005E1F66" w:rsidRPr="005E1F66">
        <w:rPr>
          <w:rFonts w:hint="eastAsia"/>
          <w:b/>
          <w:szCs w:val="24"/>
        </w:rPr>
        <w:t>AP</w:t>
      </w:r>
      <w:r w:rsidR="005E1F66" w:rsidRPr="005E1F66">
        <w:rPr>
          <w:rFonts w:hint="eastAsia"/>
          <w:b/>
          <w:szCs w:val="24"/>
        </w:rPr>
        <w:t>硬件类型</w:t>
      </w:r>
    </w:p>
    <w:p w14:paraId="521E2C3F" w14:textId="77777777" w:rsidR="00622F09" w:rsidRPr="00622F09" w:rsidRDefault="00622F09" w:rsidP="00622F09">
      <w:pPr>
        <w:pStyle w:val="ad"/>
        <w:ind w:left="840" w:firstLineChars="0" w:firstLine="0"/>
        <w:rPr>
          <w:szCs w:val="24"/>
        </w:rPr>
      </w:pPr>
      <w:r w:rsidRPr="00622F09">
        <w:rPr>
          <w:szCs w:val="24"/>
        </w:rPr>
        <w:t>WNC6000-1000-AC(v2)(config-ap-profile)#exit</w:t>
      </w:r>
    </w:p>
    <w:p w14:paraId="6A945D80" w14:textId="77777777" w:rsidR="00622F09" w:rsidRPr="00622F09" w:rsidRDefault="00622F09" w:rsidP="00622F09">
      <w:pPr>
        <w:pStyle w:val="ad"/>
        <w:ind w:left="840" w:firstLineChars="0" w:firstLine="0"/>
        <w:rPr>
          <w:szCs w:val="24"/>
        </w:rPr>
      </w:pPr>
      <w:r w:rsidRPr="00622F09">
        <w:rPr>
          <w:szCs w:val="24"/>
        </w:rPr>
        <w:t xml:space="preserve">WNC6000-1000-AC(v2)(config-wireless)#network 1 </w:t>
      </w:r>
    </w:p>
    <w:p w14:paraId="58D3F7ED" w14:textId="77777777" w:rsidR="00622F09" w:rsidRPr="005E1F66" w:rsidRDefault="00622F09" w:rsidP="00622F09">
      <w:pPr>
        <w:pStyle w:val="ad"/>
        <w:ind w:left="840" w:firstLineChars="0" w:firstLine="0"/>
        <w:rPr>
          <w:b/>
          <w:szCs w:val="24"/>
        </w:rPr>
      </w:pPr>
      <w:r w:rsidRPr="00622F09">
        <w:rPr>
          <w:szCs w:val="24"/>
        </w:rPr>
        <w:t>WNC6000-1000-AC(v2)(config-network)#</w:t>
      </w:r>
      <w:r w:rsidRPr="005E1F66">
        <w:rPr>
          <w:b/>
          <w:szCs w:val="24"/>
        </w:rPr>
        <w:t xml:space="preserve">ssid mp123 </w:t>
      </w:r>
    </w:p>
    <w:p w14:paraId="56DB25AC" w14:textId="77777777" w:rsidR="005E1F66" w:rsidRPr="005E1F66" w:rsidRDefault="005E1F66" w:rsidP="00622F09">
      <w:pPr>
        <w:pStyle w:val="ad"/>
        <w:ind w:left="840" w:firstLineChars="0" w:firstLine="0"/>
        <w:rPr>
          <w:b/>
          <w:szCs w:val="24"/>
        </w:rPr>
      </w:pPr>
      <w:r w:rsidRPr="005E1F66">
        <w:rPr>
          <w:b/>
          <w:szCs w:val="24"/>
        </w:rPr>
        <w:tab/>
      </w:r>
      <w:r w:rsidRPr="005E1F66">
        <w:rPr>
          <w:b/>
          <w:szCs w:val="24"/>
        </w:rPr>
        <w:tab/>
      </w:r>
      <w:r w:rsidRPr="005E1F66">
        <w:rPr>
          <w:b/>
          <w:szCs w:val="24"/>
        </w:rPr>
        <w:tab/>
      </w:r>
      <w:r w:rsidRPr="005E1F66">
        <w:rPr>
          <w:b/>
          <w:szCs w:val="24"/>
        </w:rPr>
        <w:tab/>
      </w:r>
      <w:r w:rsidRPr="005E1F66">
        <w:rPr>
          <w:b/>
          <w:szCs w:val="24"/>
        </w:rPr>
        <w:tab/>
        <w:t>//</w:t>
      </w:r>
      <w:r w:rsidRPr="005E1F66">
        <w:rPr>
          <w:rFonts w:hint="eastAsia"/>
          <w:b/>
          <w:szCs w:val="24"/>
        </w:rPr>
        <w:t>配置</w:t>
      </w:r>
      <w:r w:rsidRPr="005E1F66">
        <w:rPr>
          <w:rFonts w:hint="eastAsia"/>
          <w:b/>
          <w:szCs w:val="24"/>
        </w:rPr>
        <w:t>ssid</w:t>
      </w:r>
      <w:r w:rsidRPr="005E1F66">
        <w:rPr>
          <w:rFonts w:hint="eastAsia"/>
          <w:b/>
          <w:szCs w:val="24"/>
        </w:rPr>
        <w:t>为</w:t>
      </w:r>
      <w:r w:rsidRPr="005E1F66">
        <w:rPr>
          <w:rFonts w:hint="eastAsia"/>
          <w:b/>
          <w:szCs w:val="24"/>
        </w:rPr>
        <w:t>mp123</w:t>
      </w:r>
    </w:p>
    <w:p w14:paraId="30412AE0" w14:textId="77777777" w:rsidR="00622F09" w:rsidRPr="005E1F66" w:rsidRDefault="00622F09" w:rsidP="00622F09">
      <w:pPr>
        <w:pStyle w:val="ad"/>
        <w:ind w:left="840" w:firstLineChars="0" w:firstLine="0"/>
        <w:rPr>
          <w:b/>
          <w:szCs w:val="24"/>
        </w:rPr>
      </w:pPr>
      <w:r w:rsidRPr="00622F09">
        <w:rPr>
          <w:szCs w:val="24"/>
        </w:rPr>
        <w:t>WNC6000-1000-AC(v2)(config-network)#</w:t>
      </w:r>
      <w:r w:rsidRPr="005E1F66">
        <w:rPr>
          <w:b/>
          <w:szCs w:val="24"/>
        </w:rPr>
        <w:t>vlan 30</w:t>
      </w:r>
    </w:p>
    <w:p w14:paraId="4F16A2B9" w14:textId="77777777" w:rsidR="005E1F66" w:rsidRPr="005E1F66" w:rsidRDefault="005E1F66" w:rsidP="00622F09">
      <w:pPr>
        <w:pStyle w:val="ad"/>
        <w:ind w:left="840" w:firstLineChars="0" w:firstLine="0"/>
        <w:rPr>
          <w:b/>
          <w:szCs w:val="24"/>
        </w:rPr>
      </w:pPr>
      <w:r w:rsidRPr="005E1F66">
        <w:rPr>
          <w:b/>
          <w:szCs w:val="24"/>
        </w:rPr>
        <w:tab/>
      </w:r>
      <w:r w:rsidRPr="005E1F66">
        <w:rPr>
          <w:b/>
          <w:szCs w:val="24"/>
        </w:rPr>
        <w:tab/>
      </w:r>
      <w:r w:rsidRPr="005E1F66">
        <w:rPr>
          <w:b/>
          <w:szCs w:val="24"/>
        </w:rPr>
        <w:tab/>
      </w:r>
      <w:r w:rsidRPr="005E1F66">
        <w:rPr>
          <w:b/>
          <w:szCs w:val="24"/>
        </w:rPr>
        <w:tab/>
      </w:r>
      <w:r w:rsidRPr="005E1F66">
        <w:rPr>
          <w:b/>
          <w:szCs w:val="24"/>
        </w:rPr>
        <w:tab/>
      </w:r>
      <w:r w:rsidRPr="005E1F66">
        <w:rPr>
          <w:rFonts w:hint="eastAsia"/>
          <w:b/>
          <w:szCs w:val="24"/>
        </w:rPr>
        <w:t>//</w:t>
      </w:r>
      <w:r w:rsidRPr="005E1F66">
        <w:rPr>
          <w:rFonts w:hint="eastAsia"/>
          <w:b/>
          <w:szCs w:val="24"/>
        </w:rPr>
        <w:t>下发</w:t>
      </w:r>
      <w:r w:rsidRPr="005E1F66">
        <w:rPr>
          <w:b/>
          <w:szCs w:val="24"/>
        </w:rPr>
        <w:t>到用户的</w:t>
      </w:r>
      <w:r w:rsidRPr="005E1F66">
        <w:rPr>
          <w:b/>
          <w:szCs w:val="24"/>
        </w:rPr>
        <w:t>IP</w:t>
      </w:r>
      <w:r w:rsidRPr="005E1F66">
        <w:rPr>
          <w:b/>
          <w:szCs w:val="24"/>
        </w:rPr>
        <w:t>地址段属于</w:t>
      </w:r>
      <w:r w:rsidRPr="005E1F66">
        <w:rPr>
          <w:b/>
          <w:szCs w:val="24"/>
        </w:rPr>
        <w:t>vlan30</w:t>
      </w:r>
    </w:p>
    <w:p w14:paraId="326D7AC2" w14:textId="77777777" w:rsidR="00622F09" w:rsidRDefault="00622F09" w:rsidP="00622F09">
      <w:pPr>
        <w:pStyle w:val="ad"/>
        <w:ind w:left="840" w:firstLineChars="0" w:firstLine="0"/>
        <w:rPr>
          <w:szCs w:val="24"/>
        </w:rPr>
      </w:pPr>
      <w:r w:rsidRPr="00622F09">
        <w:rPr>
          <w:szCs w:val="24"/>
        </w:rPr>
        <w:t>WNC6000-1000-AC(v2)(config-network)#end</w:t>
      </w:r>
    </w:p>
    <w:p w14:paraId="2D0B3F5E" w14:textId="77777777" w:rsidR="0019370B" w:rsidRDefault="0019370B" w:rsidP="00622F09">
      <w:pPr>
        <w:pStyle w:val="ad"/>
        <w:ind w:left="840" w:firstLineChars="0" w:firstLine="0"/>
        <w:rPr>
          <w:szCs w:val="24"/>
        </w:rPr>
      </w:pPr>
      <w:r w:rsidRPr="0019370B">
        <w:rPr>
          <w:szCs w:val="24"/>
        </w:rPr>
        <w:t>WNC6000-1000-AC(v2)#</w:t>
      </w:r>
      <w:r w:rsidRPr="0019370B">
        <w:rPr>
          <w:b/>
          <w:szCs w:val="24"/>
        </w:rPr>
        <w:t>wireless ap profile apply 1</w:t>
      </w:r>
    </w:p>
    <w:p w14:paraId="238AB94A" w14:textId="77777777" w:rsidR="0019370B" w:rsidRDefault="0019370B" w:rsidP="0019370B">
      <w:pPr>
        <w:pStyle w:val="ad"/>
        <w:ind w:left="2940" w:firstLineChars="0"/>
        <w:rPr>
          <w:szCs w:val="24"/>
        </w:rPr>
      </w:pPr>
      <w:r>
        <w:rPr>
          <w:rFonts w:hint="eastAsia"/>
          <w:szCs w:val="24"/>
        </w:rPr>
        <w:t>//</w:t>
      </w:r>
      <w:r>
        <w:rPr>
          <w:szCs w:val="24"/>
        </w:rPr>
        <w:t>下发配置</w:t>
      </w:r>
      <w:r>
        <w:rPr>
          <w:rFonts w:hint="eastAsia"/>
          <w:szCs w:val="24"/>
        </w:rPr>
        <w:t>给</w:t>
      </w:r>
      <w:r>
        <w:rPr>
          <w:rFonts w:hint="eastAsia"/>
          <w:szCs w:val="24"/>
        </w:rPr>
        <w:t>AP</w:t>
      </w:r>
      <w:r>
        <w:rPr>
          <w:rFonts w:hint="eastAsia"/>
          <w:szCs w:val="24"/>
        </w:rPr>
        <w:t>。</w:t>
      </w:r>
    </w:p>
    <w:p w14:paraId="1BF311F1" w14:textId="77777777" w:rsidR="00195463" w:rsidRPr="00195463" w:rsidRDefault="00195463" w:rsidP="00436AD3">
      <w:pPr>
        <w:ind w:firstLine="480"/>
      </w:pPr>
      <w:r>
        <w:rPr>
          <w:rFonts w:hint="eastAsia"/>
        </w:rPr>
        <w:t>结果</w:t>
      </w:r>
      <w:r>
        <w:t>验证：</w:t>
      </w:r>
    </w:p>
    <w:p w14:paraId="57041E05" w14:textId="77777777" w:rsidR="00C12B49" w:rsidRPr="00195463" w:rsidRDefault="00C12B49" w:rsidP="00195463">
      <w:pPr>
        <w:pStyle w:val="ad"/>
        <w:ind w:left="840" w:firstLineChars="0" w:firstLine="0"/>
        <w:rPr>
          <w:szCs w:val="24"/>
        </w:rPr>
      </w:pPr>
      <w:r>
        <w:rPr>
          <w:rFonts w:hint="eastAsia"/>
          <w:szCs w:val="24"/>
        </w:rPr>
        <w:t>在</w:t>
      </w:r>
      <w:r>
        <w:rPr>
          <w:rFonts w:hint="eastAsia"/>
          <w:szCs w:val="24"/>
        </w:rPr>
        <w:t>AC</w:t>
      </w:r>
      <w:r>
        <w:rPr>
          <w:rFonts w:hint="eastAsia"/>
          <w:szCs w:val="24"/>
        </w:rPr>
        <w:t>上</w:t>
      </w:r>
      <w:r>
        <w:rPr>
          <w:szCs w:val="24"/>
        </w:rPr>
        <w:t>查看</w:t>
      </w:r>
      <w:r>
        <w:rPr>
          <w:rFonts w:hint="eastAsia"/>
          <w:szCs w:val="24"/>
        </w:rPr>
        <w:t>AP</w:t>
      </w:r>
      <w:r>
        <w:rPr>
          <w:rFonts w:hint="eastAsia"/>
          <w:szCs w:val="24"/>
        </w:rPr>
        <w:t>状态</w:t>
      </w:r>
      <w:r>
        <w:rPr>
          <w:rFonts w:hint="eastAsia"/>
          <w:szCs w:val="24"/>
        </w:rPr>
        <w:t>:</w:t>
      </w:r>
      <w:r w:rsidR="00195463" w:rsidRPr="00195463">
        <w:rPr>
          <w:szCs w:val="24"/>
        </w:rPr>
        <w:t xml:space="preserve"> </w:t>
      </w:r>
      <w:r w:rsidR="00195463" w:rsidRPr="0019370B">
        <w:rPr>
          <w:szCs w:val="24"/>
        </w:rPr>
        <w:t>WNC6000-1000-AC(v2)#show wireless ap status</w:t>
      </w:r>
    </w:p>
    <w:p w14:paraId="54008CFE" w14:textId="77777777" w:rsidR="00C12B49" w:rsidRDefault="0019370B" w:rsidP="00195463">
      <w:pPr>
        <w:pStyle w:val="ad"/>
        <w:ind w:left="840" w:firstLineChars="0" w:firstLine="0"/>
        <w:jc w:val="center"/>
        <w:rPr>
          <w:szCs w:val="24"/>
        </w:rPr>
      </w:pPr>
      <w:r>
        <w:rPr>
          <w:noProof/>
        </w:rPr>
        <w:drawing>
          <wp:inline distT="0" distB="0" distL="0" distR="0" wp14:anchorId="6124EED9" wp14:editId="60EBD7E4">
            <wp:extent cx="5543550" cy="97472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543550" cy="974725"/>
                    </a:xfrm>
                    <a:prstGeom prst="rect">
                      <a:avLst/>
                    </a:prstGeom>
                  </pic:spPr>
                </pic:pic>
              </a:graphicData>
            </a:graphic>
          </wp:inline>
        </w:drawing>
      </w:r>
    </w:p>
    <w:p w14:paraId="342DCAAF" w14:textId="77777777" w:rsidR="00195463" w:rsidRDefault="00195463" w:rsidP="00195463">
      <w:pPr>
        <w:pStyle w:val="ad"/>
        <w:ind w:left="840" w:firstLineChars="0" w:firstLine="0"/>
        <w:rPr>
          <w:szCs w:val="24"/>
        </w:rPr>
      </w:pPr>
      <w:r>
        <w:rPr>
          <w:rFonts w:hint="eastAsia"/>
          <w:szCs w:val="24"/>
        </w:rPr>
        <w:lastRenderedPageBreak/>
        <w:t>可以</w:t>
      </w:r>
      <w:r>
        <w:rPr>
          <w:szCs w:val="24"/>
        </w:rPr>
        <w:t>看到</w:t>
      </w:r>
      <w:r>
        <w:rPr>
          <w:rFonts w:hint="eastAsia"/>
          <w:szCs w:val="24"/>
        </w:rPr>
        <w:t>AP</w:t>
      </w:r>
      <w:r>
        <w:rPr>
          <w:rFonts w:hint="eastAsia"/>
          <w:szCs w:val="24"/>
        </w:rPr>
        <w:t>已</w:t>
      </w:r>
      <w:r>
        <w:rPr>
          <w:szCs w:val="24"/>
        </w:rPr>
        <w:t>成功注册到</w:t>
      </w:r>
      <w:r>
        <w:rPr>
          <w:rFonts w:hint="eastAsia"/>
          <w:szCs w:val="24"/>
        </w:rPr>
        <w:t>AC</w:t>
      </w:r>
      <w:r>
        <w:rPr>
          <w:rFonts w:hint="eastAsia"/>
          <w:szCs w:val="24"/>
        </w:rPr>
        <w:t>上</w:t>
      </w:r>
      <w:r>
        <w:rPr>
          <w:szCs w:val="24"/>
        </w:rPr>
        <w:t>，且</w:t>
      </w:r>
      <w:r>
        <w:rPr>
          <w:rFonts w:hint="eastAsia"/>
          <w:szCs w:val="24"/>
        </w:rPr>
        <w:t>配置已</w:t>
      </w:r>
      <w:r>
        <w:rPr>
          <w:szCs w:val="24"/>
        </w:rPr>
        <w:t>下发成功</w:t>
      </w:r>
      <w:r>
        <w:rPr>
          <w:rFonts w:hint="eastAsia"/>
          <w:szCs w:val="24"/>
        </w:rPr>
        <w:t>。</w:t>
      </w:r>
    </w:p>
    <w:p w14:paraId="5BC57051" w14:textId="77777777" w:rsidR="00195463" w:rsidRDefault="00195463" w:rsidP="00195463">
      <w:pPr>
        <w:pStyle w:val="ad"/>
        <w:ind w:left="840" w:firstLineChars="0" w:firstLine="0"/>
        <w:rPr>
          <w:szCs w:val="24"/>
        </w:rPr>
      </w:pPr>
      <w:r>
        <w:rPr>
          <w:rFonts w:hint="eastAsia"/>
          <w:szCs w:val="24"/>
        </w:rPr>
        <w:t>我们在</w:t>
      </w:r>
      <w:r>
        <w:rPr>
          <w:rFonts w:hint="eastAsia"/>
          <w:szCs w:val="24"/>
        </w:rPr>
        <w:t>PC</w:t>
      </w:r>
      <w:r>
        <w:rPr>
          <w:rFonts w:hint="eastAsia"/>
          <w:szCs w:val="24"/>
        </w:rPr>
        <w:t>机</w:t>
      </w:r>
      <w:r>
        <w:rPr>
          <w:szCs w:val="24"/>
        </w:rPr>
        <w:t>上打开无线网络可以看到：</w:t>
      </w:r>
    </w:p>
    <w:p w14:paraId="4072BDF9" w14:textId="77777777" w:rsidR="00195463" w:rsidRDefault="00195463" w:rsidP="00195463">
      <w:pPr>
        <w:pStyle w:val="ad"/>
        <w:ind w:left="840" w:firstLineChars="0" w:firstLine="0"/>
        <w:jc w:val="center"/>
        <w:rPr>
          <w:szCs w:val="24"/>
        </w:rPr>
      </w:pPr>
      <w:r>
        <w:rPr>
          <w:noProof/>
        </w:rPr>
        <w:drawing>
          <wp:inline distT="0" distB="0" distL="0" distR="0" wp14:anchorId="52C63698" wp14:editId="19294D39">
            <wp:extent cx="2990850" cy="380047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90850" cy="3800475"/>
                    </a:xfrm>
                    <a:prstGeom prst="rect">
                      <a:avLst/>
                    </a:prstGeom>
                  </pic:spPr>
                </pic:pic>
              </a:graphicData>
            </a:graphic>
          </wp:inline>
        </w:drawing>
      </w:r>
    </w:p>
    <w:p w14:paraId="0CEEDE8A" w14:textId="77777777" w:rsidR="00195463" w:rsidRDefault="00195463" w:rsidP="00195463">
      <w:pPr>
        <w:pStyle w:val="ad"/>
        <w:ind w:left="840" w:firstLineChars="0" w:firstLine="0"/>
        <w:rPr>
          <w:szCs w:val="24"/>
        </w:rPr>
      </w:pPr>
      <w:r>
        <w:rPr>
          <w:szCs w:val="24"/>
        </w:rPr>
        <w:t>S</w:t>
      </w:r>
      <w:r>
        <w:rPr>
          <w:rFonts w:hint="eastAsia"/>
          <w:szCs w:val="24"/>
        </w:rPr>
        <w:t>sid</w:t>
      </w:r>
      <w:r>
        <w:rPr>
          <w:rFonts w:hint="eastAsia"/>
          <w:szCs w:val="24"/>
        </w:rPr>
        <w:t>名</w:t>
      </w:r>
      <w:r>
        <w:rPr>
          <w:szCs w:val="24"/>
        </w:rPr>
        <w:t>为</w:t>
      </w:r>
      <w:r>
        <w:rPr>
          <w:rFonts w:hint="eastAsia"/>
          <w:szCs w:val="24"/>
        </w:rPr>
        <w:t>mp123</w:t>
      </w:r>
      <w:r>
        <w:rPr>
          <w:szCs w:val="24"/>
        </w:rPr>
        <w:t>的网络</w:t>
      </w:r>
      <w:r>
        <w:rPr>
          <w:rFonts w:hint="eastAsia"/>
          <w:szCs w:val="24"/>
        </w:rPr>
        <w:t>出现</w:t>
      </w:r>
      <w:r>
        <w:rPr>
          <w:szCs w:val="24"/>
        </w:rPr>
        <w:t>在列表中，连接上该网络。</w:t>
      </w:r>
    </w:p>
    <w:p w14:paraId="42DC08E2" w14:textId="77777777" w:rsidR="00195463" w:rsidRDefault="00195463" w:rsidP="00195463">
      <w:pPr>
        <w:pStyle w:val="ad"/>
        <w:ind w:left="840" w:firstLineChars="0" w:firstLine="0"/>
        <w:jc w:val="center"/>
        <w:rPr>
          <w:szCs w:val="24"/>
        </w:rPr>
      </w:pPr>
      <w:r>
        <w:rPr>
          <w:noProof/>
        </w:rPr>
        <w:lastRenderedPageBreak/>
        <w:drawing>
          <wp:inline distT="0" distB="0" distL="0" distR="0" wp14:anchorId="60843BAD" wp14:editId="4BF24FFC">
            <wp:extent cx="3648075" cy="3971925"/>
            <wp:effectExtent l="0" t="0" r="952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48075" cy="3971925"/>
                    </a:xfrm>
                    <a:prstGeom prst="rect">
                      <a:avLst/>
                    </a:prstGeom>
                  </pic:spPr>
                </pic:pic>
              </a:graphicData>
            </a:graphic>
          </wp:inline>
        </w:drawing>
      </w:r>
    </w:p>
    <w:p w14:paraId="0E4D9B26" w14:textId="77777777" w:rsidR="00195463" w:rsidRDefault="00195463" w:rsidP="00195463">
      <w:pPr>
        <w:pStyle w:val="ad"/>
        <w:ind w:left="840" w:firstLineChars="0" w:firstLine="0"/>
        <w:jc w:val="center"/>
        <w:rPr>
          <w:szCs w:val="24"/>
        </w:rPr>
      </w:pPr>
      <w:r>
        <w:rPr>
          <w:noProof/>
        </w:rPr>
        <w:drawing>
          <wp:inline distT="0" distB="0" distL="0" distR="0" wp14:anchorId="29F36538" wp14:editId="797ED3AE">
            <wp:extent cx="5543550" cy="30391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43550" cy="3039110"/>
                    </a:xfrm>
                    <a:prstGeom prst="rect">
                      <a:avLst/>
                    </a:prstGeom>
                  </pic:spPr>
                </pic:pic>
              </a:graphicData>
            </a:graphic>
          </wp:inline>
        </w:drawing>
      </w:r>
    </w:p>
    <w:p w14:paraId="5245BA80" w14:textId="77777777" w:rsidR="00195463" w:rsidRDefault="00195463" w:rsidP="00256D60">
      <w:pPr>
        <w:pStyle w:val="ad"/>
        <w:ind w:left="839" w:firstLine="480"/>
        <w:rPr>
          <w:szCs w:val="24"/>
        </w:rPr>
      </w:pPr>
      <w:r>
        <w:rPr>
          <w:rFonts w:hint="eastAsia"/>
          <w:szCs w:val="24"/>
        </w:rPr>
        <w:t>PC</w:t>
      </w:r>
      <w:r>
        <w:rPr>
          <w:rFonts w:hint="eastAsia"/>
          <w:szCs w:val="24"/>
        </w:rPr>
        <w:t>机</w:t>
      </w:r>
      <w:r>
        <w:rPr>
          <w:szCs w:val="24"/>
        </w:rPr>
        <w:t>已获取</w:t>
      </w:r>
      <w:r w:rsidR="00256D60">
        <w:rPr>
          <w:rFonts w:hint="eastAsia"/>
          <w:szCs w:val="24"/>
        </w:rPr>
        <w:t>到</w:t>
      </w:r>
      <w:r w:rsidR="00256D60">
        <w:rPr>
          <w:rFonts w:hint="eastAsia"/>
          <w:szCs w:val="24"/>
        </w:rPr>
        <w:t>30</w:t>
      </w:r>
      <w:r w:rsidR="00256D60">
        <w:rPr>
          <w:rFonts w:hint="eastAsia"/>
          <w:szCs w:val="24"/>
        </w:rPr>
        <w:t>网段</w:t>
      </w:r>
      <w:r w:rsidR="00256D60">
        <w:rPr>
          <w:szCs w:val="24"/>
        </w:rPr>
        <w:t>的地址</w:t>
      </w:r>
      <w:r w:rsidR="00256D60">
        <w:rPr>
          <w:rFonts w:hint="eastAsia"/>
          <w:szCs w:val="24"/>
        </w:rPr>
        <w:t>及其</w:t>
      </w:r>
      <w:r w:rsidR="00256D60">
        <w:rPr>
          <w:szCs w:val="24"/>
        </w:rPr>
        <w:t>网关</w:t>
      </w:r>
      <w:r w:rsidR="00256D60">
        <w:rPr>
          <w:rFonts w:hint="eastAsia"/>
          <w:szCs w:val="24"/>
        </w:rPr>
        <w:t>信息</w:t>
      </w:r>
      <w:r w:rsidR="00256D60">
        <w:rPr>
          <w:szCs w:val="24"/>
        </w:rPr>
        <w:t>。</w:t>
      </w:r>
    </w:p>
    <w:p w14:paraId="58109518" w14:textId="77777777" w:rsidR="00256D60" w:rsidRDefault="00256D60" w:rsidP="00256D60">
      <w:pPr>
        <w:pStyle w:val="ad"/>
        <w:ind w:left="839" w:firstLine="480"/>
        <w:rPr>
          <w:szCs w:val="24"/>
        </w:rPr>
      </w:pPr>
      <w:r>
        <w:rPr>
          <w:rFonts w:hint="eastAsia"/>
          <w:szCs w:val="24"/>
        </w:rPr>
        <w:t>在</w:t>
      </w:r>
      <w:r>
        <w:rPr>
          <w:rFonts w:hint="eastAsia"/>
          <w:szCs w:val="24"/>
        </w:rPr>
        <w:t>PC</w:t>
      </w:r>
      <w:r>
        <w:rPr>
          <w:rFonts w:hint="eastAsia"/>
          <w:szCs w:val="24"/>
        </w:rPr>
        <w:t>机</w:t>
      </w:r>
      <w:r>
        <w:rPr>
          <w:szCs w:val="24"/>
        </w:rPr>
        <w:t>上</w:t>
      </w:r>
      <w:r>
        <w:rPr>
          <w:rFonts w:hint="eastAsia"/>
          <w:szCs w:val="24"/>
        </w:rPr>
        <w:t>ping AC</w:t>
      </w:r>
      <w:r>
        <w:rPr>
          <w:rFonts w:hint="eastAsia"/>
          <w:szCs w:val="24"/>
        </w:rPr>
        <w:t>地址</w:t>
      </w:r>
      <w:r>
        <w:rPr>
          <w:szCs w:val="24"/>
        </w:rPr>
        <w:t>看其能否</w:t>
      </w:r>
      <w:r>
        <w:rPr>
          <w:rFonts w:hint="eastAsia"/>
          <w:szCs w:val="24"/>
        </w:rPr>
        <w:t>与</w:t>
      </w:r>
      <w:r>
        <w:rPr>
          <w:rFonts w:hint="eastAsia"/>
          <w:szCs w:val="24"/>
        </w:rPr>
        <w:t>AC</w:t>
      </w:r>
      <w:r>
        <w:rPr>
          <w:szCs w:val="24"/>
        </w:rPr>
        <w:t>通信。</w:t>
      </w:r>
    </w:p>
    <w:p w14:paraId="0F349655" w14:textId="77777777" w:rsidR="00256D60" w:rsidRDefault="00256D60" w:rsidP="00256D60">
      <w:pPr>
        <w:pStyle w:val="ad"/>
        <w:ind w:left="840" w:firstLineChars="0" w:firstLine="0"/>
        <w:jc w:val="center"/>
        <w:rPr>
          <w:szCs w:val="24"/>
        </w:rPr>
      </w:pPr>
      <w:r>
        <w:rPr>
          <w:noProof/>
        </w:rPr>
        <w:lastRenderedPageBreak/>
        <w:drawing>
          <wp:inline distT="0" distB="0" distL="0" distR="0" wp14:anchorId="118BBF36" wp14:editId="39333DFA">
            <wp:extent cx="5543550" cy="1936115"/>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543550" cy="1936115"/>
                    </a:xfrm>
                    <a:prstGeom prst="rect">
                      <a:avLst/>
                    </a:prstGeom>
                  </pic:spPr>
                </pic:pic>
              </a:graphicData>
            </a:graphic>
          </wp:inline>
        </w:drawing>
      </w:r>
    </w:p>
    <w:p w14:paraId="6F7801D5" w14:textId="77777777" w:rsidR="006356F0" w:rsidRPr="006356F0" w:rsidRDefault="006356F0" w:rsidP="006356F0">
      <w:pPr>
        <w:widowControl/>
        <w:spacing w:line="240" w:lineRule="auto"/>
        <w:ind w:firstLineChars="0" w:firstLine="0"/>
        <w:jc w:val="left"/>
        <w:rPr>
          <w:szCs w:val="24"/>
        </w:rPr>
      </w:pPr>
      <w:r>
        <w:rPr>
          <w:szCs w:val="24"/>
        </w:rPr>
        <w:br w:type="page"/>
      </w:r>
    </w:p>
    <w:p w14:paraId="69EB491A" w14:textId="77777777" w:rsidR="00256D60" w:rsidRDefault="00256D60" w:rsidP="002B2709">
      <w:pPr>
        <w:pStyle w:val="2"/>
        <w:numPr>
          <w:ilvl w:val="1"/>
          <w:numId w:val="11"/>
        </w:numPr>
      </w:pPr>
      <w:bookmarkStart w:id="133" w:name="_Toc465170367"/>
      <w:r w:rsidRPr="00256D60">
        <w:lastRenderedPageBreak/>
        <w:t>AC</w:t>
      </w:r>
      <w:r w:rsidRPr="00256D60">
        <w:rPr>
          <w:rFonts w:hint="eastAsia"/>
        </w:rPr>
        <w:t>集中</w:t>
      </w:r>
      <w:r w:rsidRPr="00256D60">
        <w:t>转发</w:t>
      </w:r>
      <w:bookmarkEnd w:id="133"/>
    </w:p>
    <w:p w14:paraId="02606D0D" w14:textId="77777777" w:rsidR="00256D60" w:rsidRDefault="00F6379A" w:rsidP="00256D60">
      <w:pPr>
        <w:pStyle w:val="ad"/>
        <w:ind w:left="840" w:firstLineChars="0" w:firstLine="0"/>
        <w:rPr>
          <w:szCs w:val="24"/>
        </w:rPr>
      </w:pPr>
      <w:r>
        <w:rPr>
          <w:rFonts w:hint="eastAsia"/>
          <w:szCs w:val="24"/>
        </w:rPr>
        <w:t>在</w:t>
      </w:r>
      <w:r>
        <w:rPr>
          <w:szCs w:val="24"/>
        </w:rPr>
        <w:t>上面</w:t>
      </w:r>
      <w:r>
        <w:rPr>
          <w:rFonts w:hint="eastAsia"/>
          <w:szCs w:val="24"/>
        </w:rPr>
        <w:t>的</w:t>
      </w:r>
      <w:r>
        <w:rPr>
          <w:szCs w:val="24"/>
        </w:rPr>
        <w:t>实验基础上</w:t>
      </w:r>
      <w:r>
        <w:rPr>
          <w:rFonts w:hint="eastAsia"/>
          <w:szCs w:val="24"/>
        </w:rPr>
        <w:t>统一</w:t>
      </w:r>
      <w:r>
        <w:rPr>
          <w:szCs w:val="24"/>
        </w:rPr>
        <w:t>由</w:t>
      </w:r>
      <w:r>
        <w:rPr>
          <w:rFonts w:hint="eastAsia"/>
          <w:szCs w:val="24"/>
        </w:rPr>
        <w:t>AC</w:t>
      </w:r>
      <w:r>
        <w:rPr>
          <w:szCs w:val="24"/>
        </w:rPr>
        <w:t>集中转发用户数据流量。</w:t>
      </w:r>
    </w:p>
    <w:p w14:paraId="48442FD7" w14:textId="77777777" w:rsidR="00D447E5" w:rsidRPr="00256D60" w:rsidRDefault="00D447E5" w:rsidP="00256D60">
      <w:pPr>
        <w:pStyle w:val="ad"/>
        <w:ind w:left="840" w:firstLineChars="0" w:firstLine="0"/>
        <w:rPr>
          <w:szCs w:val="24"/>
        </w:rPr>
      </w:pPr>
      <w:r>
        <w:rPr>
          <w:rFonts w:hint="eastAsia"/>
          <w:szCs w:val="24"/>
        </w:rPr>
        <w:t>AC</w:t>
      </w:r>
      <w:r>
        <w:rPr>
          <w:rFonts w:hint="eastAsia"/>
          <w:szCs w:val="24"/>
        </w:rPr>
        <w:t>上</w:t>
      </w:r>
      <w:r>
        <w:rPr>
          <w:szCs w:val="24"/>
        </w:rPr>
        <w:t>需要增加的配置：</w:t>
      </w:r>
    </w:p>
    <w:p w14:paraId="7AEC13B6" w14:textId="77777777" w:rsidR="00256D60" w:rsidRPr="00256D60" w:rsidRDefault="00256D60" w:rsidP="00256D60">
      <w:pPr>
        <w:pStyle w:val="ad"/>
        <w:ind w:left="840" w:firstLineChars="0" w:firstLine="0"/>
        <w:rPr>
          <w:szCs w:val="24"/>
        </w:rPr>
      </w:pPr>
      <w:r w:rsidRPr="00256D60">
        <w:rPr>
          <w:szCs w:val="24"/>
        </w:rPr>
        <w:t xml:space="preserve">WNC6000-1000-AC(v2)(config)#wireless </w:t>
      </w:r>
    </w:p>
    <w:p w14:paraId="4DBD1E55" w14:textId="77777777" w:rsidR="00256D60" w:rsidRDefault="00256D60" w:rsidP="00256D60">
      <w:pPr>
        <w:pStyle w:val="ad"/>
        <w:ind w:left="840" w:firstLineChars="0" w:firstLine="0"/>
        <w:rPr>
          <w:szCs w:val="24"/>
        </w:rPr>
      </w:pPr>
      <w:r w:rsidRPr="00256D60">
        <w:rPr>
          <w:szCs w:val="24"/>
        </w:rPr>
        <w:t xml:space="preserve">WNC6000-1000-AC(v2)(config-wireless)#l2tunnel vlan-list </w:t>
      </w:r>
      <w:r w:rsidR="00DC56DF">
        <w:rPr>
          <w:szCs w:val="24"/>
        </w:rPr>
        <w:t>add1,</w:t>
      </w:r>
      <w:r w:rsidRPr="00256D60">
        <w:rPr>
          <w:szCs w:val="24"/>
        </w:rPr>
        <w:t>30</w:t>
      </w:r>
    </w:p>
    <w:p w14:paraId="6B418E66" w14:textId="77777777" w:rsidR="00256D60" w:rsidRPr="00256D60" w:rsidRDefault="00256D60" w:rsidP="00256D60">
      <w:pPr>
        <w:pStyle w:val="ad"/>
        <w:ind w:left="840" w:firstLineChars="0" w:firstLine="0"/>
        <w:rPr>
          <w:szCs w:val="24"/>
        </w:rPr>
      </w:pPr>
      <w:r>
        <w:rPr>
          <w:szCs w:val="24"/>
        </w:rPr>
        <w:tab/>
      </w:r>
      <w:r>
        <w:rPr>
          <w:szCs w:val="24"/>
        </w:rPr>
        <w:tab/>
      </w:r>
      <w:r>
        <w:rPr>
          <w:szCs w:val="24"/>
        </w:rPr>
        <w:tab/>
      </w:r>
      <w:r>
        <w:rPr>
          <w:szCs w:val="24"/>
        </w:rPr>
        <w:tab/>
        <w:t>//</w:t>
      </w:r>
      <w:r w:rsidR="00F6379A">
        <w:rPr>
          <w:rFonts w:hint="eastAsia"/>
          <w:szCs w:val="24"/>
        </w:rPr>
        <w:t>配置</w:t>
      </w:r>
      <w:r w:rsidR="00F6379A">
        <w:rPr>
          <w:szCs w:val="24"/>
        </w:rPr>
        <w:t>vlan30</w:t>
      </w:r>
      <w:r w:rsidR="00F6379A">
        <w:rPr>
          <w:rFonts w:hint="eastAsia"/>
          <w:szCs w:val="24"/>
        </w:rPr>
        <w:t>用户</w:t>
      </w:r>
      <w:r w:rsidR="00F6379A">
        <w:rPr>
          <w:szCs w:val="24"/>
        </w:rPr>
        <w:t>为集中转发。</w:t>
      </w:r>
    </w:p>
    <w:p w14:paraId="4D00D1FF" w14:textId="77777777" w:rsidR="00256D60" w:rsidRPr="00256D60" w:rsidRDefault="00256D60" w:rsidP="00256D60">
      <w:pPr>
        <w:pStyle w:val="ad"/>
        <w:ind w:left="840" w:firstLineChars="0" w:firstLine="0"/>
        <w:rPr>
          <w:szCs w:val="24"/>
        </w:rPr>
      </w:pPr>
      <w:r w:rsidRPr="00256D60">
        <w:rPr>
          <w:szCs w:val="24"/>
        </w:rPr>
        <w:t>WNC6000-1000-AC(v2)(config-wireless)#no enable</w:t>
      </w:r>
    </w:p>
    <w:p w14:paraId="3384EFB1" w14:textId="77777777" w:rsidR="00256D60" w:rsidRDefault="00256D60" w:rsidP="00256D60">
      <w:pPr>
        <w:pStyle w:val="ad"/>
        <w:ind w:left="840" w:firstLineChars="0" w:firstLine="0"/>
        <w:rPr>
          <w:szCs w:val="24"/>
        </w:rPr>
      </w:pPr>
      <w:r w:rsidRPr="00256D60">
        <w:rPr>
          <w:szCs w:val="24"/>
        </w:rPr>
        <w:t>WNC6000-1000-AC(v2)(config-wireless)#enable</w:t>
      </w:r>
    </w:p>
    <w:p w14:paraId="0DEC1ACB" w14:textId="77777777" w:rsidR="00F6379A" w:rsidRDefault="0064772A" w:rsidP="002B2709">
      <w:pPr>
        <w:pStyle w:val="2"/>
        <w:numPr>
          <w:ilvl w:val="1"/>
          <w:numId w:val="11"/>
        </w:numPr>
      </w:pPr>
      <w:bookmarkStart w:id="134" w:name="_Toc465170368"/>
      <w:r>
        <w:rPr>
          <w:rFonts w:hint="eastAsia"/>
        </w:rPr>
        <w:t>同一</w:t>
      </w:r>
      <w:r>
        <w:rPr>
          <w:rFonts w:hint="eastAsia"/>
        </w:rPr>
        <w:t>AP</w:t>
      </w:r>
      <w:r w:rsidR="00F6379A">
        <w:t>同时释放两个</w:t>
      </w:r>
      <w:r w:rsidR="00F6379A">
        <w:t>ssid</w:t>
      </w:r>
      <w:bookmarkEnd w:id="134"/>
    </w:p>
    <w:p w14:paraId="35CC87C8" w14:textId="77777777" w:rsidR="00F6379A" w:rsidRDefault="00F6379A" w:rsidP="00F6379A">
      <w:pPr>
        <w:pStyle w:val="ad"/>
        <w:ind w:left="840" w:firstLineChars="0" w:firstLine="0"/>
        <w:rPr>
          <w:szCs w:val="24"/>
        </w:rPr>
      </w:pPr>
      <w:r w:rsidRPr="00F6379A">
        <w:rPr>
          <w:rFonts w:hint="eastAsia"/>
          <w:szCs w:val="24"/>
        </w:rPr>
        <w:t>实验</w:t>
      </w:r>
      <w:r w:rsidRPr="00F6379A">
        <w:rPr>
          <w:szCs w:val="24"/>
        </w:rPr>
        <w:t>拓扑同实验一，在实验一的配置基础上实现一颗</w:t>
      </w:r>
      <w:r w:rsidRPr="00F6379A">
        <w:rPr>
          <w:rFonts w:hint="eastAsia"/>
          <w:szCs w:val="24"/>
        </w:rPr>
        <w:t>AP</w:t>
      </w:r>
      <w:r w:rsidRPr="00F6379A">
        <w:rPr>
          <w:rFonts w:hint="eastAsia"/>
          <w:szCs w:val="24"/>
        </w:rPr>
        <w:t>释放</w:t>
      </w:r>
      <w:r w:rsidR="00EC4F00">
        <w:rPr>
          <w:rFonts w:hint="eastAsia"/>
          <w:szCs w:val="24"/>
        </w:rPr>
        <w:t>两</w:t>
      </w:r>
      <w:r w:rsidRPr="00F6379A">
        <w:rPr>
          <w:szCs w:val="24"/>
        </w:rPr>
        <w:t>个</w:t>
      </w:r>
      <w:r w:rsidRPr="00F6379A">
        <w:rPr>
          <w:rFonts w:hint="eastAsia"/>
          <w:szCs w:val="24"/>
        </w:rPr>
        <w:t>SSID</w:t>
      </w:r>
      <w:r w:rsidRPr="00F6379A">
        <w:rPr>
          <w:rFonts w:hint="eastAsia"/>
          <w:szCs w:val="24"/>
        </w:rPr>
        <w:t>。</w:t>
      </w:r>
      <w:r w:rsidRPr="00F6379A">
        <w:rPr>
          <w:szCs w:val="24"/>
        </w:rPr>
        <w:t>且</w:t>
      </w:r>
      <w:r w:rsidR="00D447E5">
        <w:rPr>
          <w:rFonts w:hint="eastAsia"/>
          <w:szCs w:val="24"/>
        </w:rPr>
        <w:t>SSID</w:t>
      </w:r>
      <w:r w:rsidRPr="00F6379A">
        <w:rPr>
          <w:rFonts w:hint="eastAsia"/>
          <w:szCs w:val="24"/>
        </w:rPr>
        <w:t>1</w:t>
      </w:r>
      <w:r w:rsidRPr="00F6379A">
        <w:rPr>
          <w:rFonts w:hint="eastAsia"/>
          <w:szCs w:val="24"/>
        </w:rPr>
        <w:t>：</w:t>
      </w:r>
      <w:r w:rsidRPr="00F6379A">
        <w:rPr>
          <w:szCs w:val="24"/>
        </w:rPr>
        <w:t>vlan30</w:t>
      </w:r>
      <w:r w:rsidRPr="00F6379A">
        <w:rPr>
          <w:rFonts w:hint="eastAsia"/>
          <w:szCs w:val="24"/>
        </w:rPr>
        <w:t>使用</w:t>
      </w:r>
      <w:r w:rsidRPr="00F6379A">
        <w:rPr>
          <w:szCs w:val="24"/>
        </w:rPr>
        <w:t>本地转发，</w:t>
      </w:r>
      <w:r w:rsidR="00D447E5">
        <w:rPr>
          <w:szCs w:val="24"/>
        </w:rPr>
        <w:t>SSID</w:t>
      </w:r>
      <w:r w:rsidRPr="00F6379A">
        <w:rPr>
          <w:szCs w:val="24"/>
        </w:rPr>
        <w:t>2:vlan40</w:t>
      </w:r>
      <w:r w:rsidRPr="00F6379A">
        <w:rPr>
          <w:rFonts w:hint="eastAsia"/>
          <w:szCs w:val="24"/>
        </w:rPr>
        <w:t>使用</w:t>
      </w:r>
      <w:r w:rsidRPr="00F6379A">
        <w:rPr>
          <w:szCs w:val="24"/>
        </w:rPr>
        <w:t>集中转发。</w:t>
      </w:r>
      <w:r w:rsidR="00D447E5">
        <w:rPr>
          <w:szCs w:val="24"/>
        </w:rPr>
        <w:t>SSID</w:t>
      </w:r>
      <w:r w:rsidR="00D447E5">
        <w:rPr>
          <w:rFonts w:hint="eastAsia"/>
          <w:szCs w:val="24"/>
        </w:rPr>
        <w:t>2</w:t>
      </w:r>
      <w:r w:rsidR="00D447E5">
        <w:rPr>
          <w:rFonts w:hint="eastAsia"/>
          <w:szCs w:val="24"/>
        </w:rPr>
        <w:t>网段</w:t>
      </w:r>
      <w:r w:rsidR="00D447E5">
        <w:rPr>
          <w:szCs w:val="24"/>
        </w:rPr>
        <w:t>为</w:t>
      </w:r>
      <w:r w:rsidR="00D447E5">
        <w:rPr>
          <w:rFonts w:hint="eastAsia"/>
          <w:szCs w:val="24"/>
        </w:rPr>
        <w:t>40.1.1.0</w:t>
      </w:r>
      <w:r w:rsidR="00D447E5">
        <w:rPr>
          <w:szCs w:val="24"/>
        </w:rPr>
        <w:t>/</w:t>
      </w:r>
      <w:r w:rsidR="00D447E5">
        <w:rPr>
          <w:rFonts w:hint="eastAsia"/>
          <w:szCs w:val="24"/>
        </w:rPr>
        <w:t>24</w:t>
      </w:r>
      <w:r w:rsidR="00D447E5">
        <w:rPr>
          <w:rFonts w:hint="eastAsia"/>
          <w:szCs w:val="24"/>
        </w:rPr>
        <w:t>。</w:t>
      </w:r>
    </w:p>
    <w:p w14:paraId="0281D9AE" w14:textId="77777777" w:rsidR="00834DC9" w:rsidRDefault="00834DC9" w:rsidP="00436AD3">
      <w:pPr>
        <w:ind w:firstLine="480"/>
      </w:pPr>
      <w:r>
        <w:rPr>
          <w:rFonts w:hint="eastAsia"/>
        </w:rPr>
        <w:t>基础</w:t>
      </w:r>
      <w:r>
        <w:t>配置：</w:t>
      </w:r>
    </w:p>
    <w:p w14:paraId="4A888967" w14:textId="77777777" w:rsidR="00FE0AD4" w:rsidRPr="00FE0AD4" w:rsidRDefault="00FE0AD4" w:rsidP="00FE0AD4">
      <w:pPr>
        <w:pStyle w:val="ad"/>
        <w:ind w:left="840" w:firstLineChars="0" w:firstLine="0"/>
        <w:rPr>
          <w:szCs w:val="24"/>
        </w:rPr>
      </w:pPr>
      <w:r w:rsidRPr="003744AD">
        <w:rPr>
          <w:rFonts w:hint="eastAsia"/>
          <w:b/>
          <w:szCs w:val="24"/>
        </w:rPr>
        <w:t>SW4120</w:t>
      </w:r>
      <w:r w:rsidRPr="003744AD">
        <w:rPr>
          <w:rFonts w:hint="eastAsia"/>
          <w:b/>
          <w:szCs w:val="24"/>
        </w:rPr>
        <w:t>需要</w:t>
      </w:r>
      <w:r w:rsidRPr="003744AD">
        <w:rPr>
          <w:b/>
          <w:szCs w:val="24"/>
        </w:rPr>
        <w:t>增加的配置</w:t>
      </w:r>
      <w:r>
        <w:rPr>
          <w:szCs w:val="24"/>
        </w:rPr>
        <w:t>：</w:t>
      </w:r>
    </w:p>
    <w:p w14:paraId="730C202A" w14:textId="77777777" w:rsidR="00FE0AD4" w:rsidRPr="00FE0AD4" w:rsidRDefault="00FE0AD4" w:rsidP="00FE0AD4">
      <w:pPr>
        <w:pStyle w:val="ad"/>
        <w:ind w:left="840" w:firstLineChars="0" w:firstLine="0"/>
        <w:rPr>
          <w:szCs w:val="24"/>
        </w:rPr>
      </w:pPr>
      <w:r w:rsidRPr="00FE0AD4">
        <w:rPr>
          <w:szCs w:val="24"/>
        </w:rPr>
        <w:t>SW2(config)#vlan 40</w:t>
      </w:r>
    </w:p>
    <w:p w14:paraId="333AE3BE" w14:textId="77777777" w:rsidR="00FE0AD4" w:rsidRPr="00FE0AD4" w:rsidRDefault="00FE0AD4" w:rsidP="00FE0AD4">
      <w:pPr>
        <w:pStyle w:val="ad"/>
        <w:ind w:left="840" w:firstLineChars="0" w:firstLine="0"/>
        <w:rPr>
          <w:szCs w:val="24"/>
        </w:rPr>
      </w:pPr>
      <w:r w:rsidRPr="00FE0AD4">
        <w:rPr>
          <w:szCs w:val="24"/>
        </w:rPr>
        <w:t>SW2(config-vlan40)#exit</w:t>
      </w:r>
    </w:p>
    <w:p w14:paraId="753FCCDB" w14:textId="77777777" w:rsidR="00FE0AD4" w:rsidRPr="00FE0AD4" w:rsidRDefault="00FE0AD4" w:rsidP="00FE0AD4">
      <w:pPr>
        <w:pStyle w:val="ad"/>
        <w:ind w:left="840" w:firstLineChars="0" w:firstLine="0"/>
        <w:rPr>
          <w:szCs w:val="24"/>
        </w:rPr>
      </w:pPr>
      <w:r w:rsidRPr="00FE0AD4">
        <w:rPr>
          <w:szCs w:val="24"/>
        </w:rPr>
        <w:t>SW2(config)#interface vlan40</w:t>
      </w:r>
    </w:p>
    <w:p w14:paraId="2BA2EFC9" w14:textId="77777777" w:rsidR="00FE0AD4" w:rsidRPr="00FE0AD4" w:rsidRDefault="00FE0AD4" w:rsidP="00FE0AD4">
      <w:pPr>
        <w:pStyle w:val="ad"/>
        <w:ind w:left="840" w:firstLineChars="0" w:firstLine="0"/>
        <w:rPr>
          <w:szCs w:val="24"/>
        </w:rPr>
      </w:pPr>
      <w:r w:rsidRPr="00FE0AD4">
        <w:rPr>
          <w:szCs w:val="24"/>
        </w:rPr>
        <w:t>SW2(config-if-vlan40)#ip address 40.1.1.254 24</w:t>
      </w:r>
    </w:p>
    <w:p w14:paraId="24D5C02C" w14:textId="77777777" w:rsidR="00FE0AD4" w:rsidRPr="00FE0AD4" w:rsidRDefault="00FE0AD4" w:rsidP="00FE0AD4">
      <w:pPr>
        <w:pStyle w:val="ad"/>
        <w:ind w:left="840" w:firstLineChars="0" w:firstLine="0"/>
        <w:rPr>
          <w:szCs w:val="24"/>
        </w:rPr>
      </w:pPr>
      <w:r w:rsidRPr="00FE0AD4">
        <w:rPr>
          <w:szCs w:val="24"/>
        </w:rPr>
        <w:t>SW2(config-if-vlan40)#exit</w:t>
      </w:r>
    </w:p>
    <w:p w14:paraId="373A1CC5" w14:textId="77777777" w:rsidR="00FE0AD4" w:rsidRPr="00FE0AD4" w:rsidRDefault="00FE0AD4" w:rsidP="00FE0AD4">
      <w:pPr>
        <w:pStyle w:val="ad"/>
        <w:ind w:left="840" w:firstLineChars="0" w:firstLine="0"/>
        <w:rPr>
          <w:szCs w:val="24"/>
        </w:rPr>
      </w:pPr>
      <w:r w:rsidRPr="00FE0AD4">
        <w:rPr>
          <w:szCs w:val="24"/>
        </w:rPr>
        <w:t xml:space="preserve">SW2(config)#ip dhcp pool p2 </w:t>
      </w:r>
    </w:p>
    <w:p w14:paraId="4B6E81AA" w14:textId="77777777" w:rsidR="00FE0AD4" w:rsidRPr="00FE0AD4" w:rsidRDefault="00FE0AD4" w:rsidP="00FE0AD4">
      <w:pPr>
        <w:pStyle w:val="ad"/>
        <w:ind w:left="840" w:firstLineChars="0" w:firstLine="0"/>
        <w:rPr>
          <w:szCs w:val="24"/>
        </w:rPr>
      </w:pPr>
      <w:r w:rsidRPr="00FE0AD4">
        <w:rPr>
          <w:szCs w:val="24"/>
        </w:rPr>
        <w:t>SW2(dhcp-config)#range 40.1.1.1 40.1.1.253 255.255.255.0</w:t>
      </w:r>
    </w:p>
    <w:p w14:paraId="69713743" w14:textId="77777777" w:rsidR="00FE0AD4" w:rsidRPr="00FE0AD4" w:rsidRDefault="00FE0AD4" w:rsidP="00FE0AD4">
      <w:pPr>
        <w:pStyle w:val="ad"/>
        <w:ind w:left="840" w:firstLineChars="0" w:firstLine="0"/>
        <w:rPr>
          <w:szCs w:val="24"/>
        </w:rPr>
      </w:pPr>
      <w:r w:rsidRPr="00FE0AD4">
        <w:rPr>
          <w:szCs w:val="24"/>
        </w:rPr>
        <w:t>SW2(dhcp-config)#default-router 40.1.1.254</w:t>
      </w:r>
    </w:p>
    <w:p w14:paraId="376203BF" w14:textId="77777777" w:rsidR="00FE0AD4" w:rsidRPr="004F4B45" w:rsidRDefault="00FE0AD4" w:rsidP="004F4B45">
      <w:pPr>
        <w:pStyle w:val="ad"/>
        <w:ind w:left="840" w:firstLineChars="0" w:firstLine="0"/>
        <w:rPr>
          <w:szCs w:val="24"/>
        </w:rPr>
      </w:pPr>
      <w:r w:rsidRPr="00FE0AD4">
        <w:rPr>
          <w:szCs w:val="24"/>
        </w:rPr>
        <w:t>SW2(dhcp-config)#exit</w:t>
      </w:r>
    </w:p>
    <w:p w14:paraId="46367A46" w14:textId="77777777" w:rsidR="00FE0AD4" w:rsidRPr="004F4B45" w:rsidRDefault="00D447E5" w:rsidP="00FE0AD4">
      <w:pPr>
        <w:pStyle w:val="ad"/>
        <w:ind w:left="840" w:firstLineChars="0" w:firstLine="0"/>
        <w:rPr>
          <w:b/>
          <w:szCs w:val="24"/>
        </w:rPr>
      </w:pPr>
      <w:r w:rsidRPr="004F4B45">
        <w:rPr>
          <w:rFonts w:hint="eastAsia"/>
          <w:b/>
          <w:szCs w:val="24"/>
        </w:rPr>
        <w:t>AC</w:t>
      </w:r>
      <w:r w:rsidRPr="004F4B45">
        <w:rPr>
          <w:rFonts w:hint="eastAsia"/>
          <w:b/>
          <w:szCs w:val="24"/>
        </w:rPr>
        <w:t>上</w:t>
      </w:r>
      <w:r w:rsidRPr="004F4B45">
        <w:rPr>
          <w:b/>
          <w:szCs w:val="24"/>
        </w:rPr>
        <w:t>需要增加的配置：</w:t>
      </w:r>
    </w:p>
    <w:p w14:paraId="32FD98A3" w14:textId="77777777" w:rsidR="00FE0AD4" w:rsidRPr="00FE0AD4" w:rsidRDefault="00FE0AD4" w:rsidP="00FE0AD4">
      <w:pPr>
        <w:pStyle w:val="ad"/>
        <w:ind w:left="840" w:firstLineChars="0" w:firstLine="0"/>
        <w:rPr>
          <w:szCs w:val="24"/>
        </w:rPr>
      </w:pPr>
      <w:r w:rsidRPr="00FE0AD4">
        <w:rPr>
          <w:szCs w:val="24"/>
        </w:rPr>
        <w:lastRenderedPageBreak/>
        <w:t xml:space="preserve">WNC6000-1000-AC(v2)(config)#wireless              </w:t>
      </w:r>
    </w:p>
    <w:p w14:paraId="45D56A73" w14:textId="77777777" w:rsidR="00FE0AD4" w:rsidRPr="00FE0AD4" w:rsidRDefault="00FE0AD4" w:rsidP="00FE0AD4">
      <w:pPr>
        <w:pStyle w:val="ad"/>
        <w:ind w:left="840" w:firstLineChars="0" w:firstLine="0"/>
        <w:rPr>
          <w:szCs w:val="24"/>
        </w:rPr>
      </w:pPr>
      <w:r w:rsidRPr="00FE0AD4">
        <w:rPr>
          <w:szCs w:val="24"/>
        </w:rPr>
        <w:t>WNC6000-1000-AC(v2)(config-wireless)#ap profile 1</w:t>
      </w:r>
    </w:p>
    <w:p w14:paraId="27619153" w14:textId="77777777" w:rsidR="00FE0AD4" w:rsidRPr="00FE0AD4" w:rsidRDefault="00FE0AD4" w:rsidP="00FE0AD4">
      <w:pPr>
        <w:pStyle w:val="ad"/>
        <w:ind w:left="840" w:firstLineChars="0" w:firstLine="0"/>
        <w:rPr>
          <w:szCs w:val="24"/>
        </w:rPr>
      </w:pPr>
      <w:r w:rsidRPr="00FE0AD4">
        <w:rPr>
          <w:szCs w:val="24"/>
        </w:rPr>
        <w:t>WNC6000-1000-AC(v2)(config-ap-profile)#radio 1</w:t>
      </w:r>
    </w:p>
    <w:p w14:paraId="6510E4EF" w14:textId="77777777" w:rsidR="00FE0AD4" w:rsidRPr="00FE0AD4" w:rsidRDefault="00FE0AD4" w:rsidP="00FE0AD4">
      <w:pPr>
        <w:pStyle w:val="ad"/>
        <w:ind w:left="840" w:firstLineChars="0" w:firstLine="0"/>
        <w:rPr>
          <w:szCs w:val="24"/>
        </w:rPr>
      </w:pPr>
      <w:r w:rsidRPr="00FE0AD4">
        <w:rPr>
          <w:szCs w:val="24"/>
        </w:rPr>
        <w:t>WNC6000-1000-AC(v2)(config-ap-profile-radio)#vap 1</w:t>
      </w:r>
    </w:p>
    <w:p w14:paraId="542B7F1D" w14:textId="77777777" w:rsidR="00FE0AD4" w:rsidRPr="004F4B45" w:rsidRDefault="00FE0AD4" w:rsidP="004F4B45">
      <w:pPr>
        <w:pStyle w:val="ad"/>
        <w:ind w:left="840" w:firstLineChars="0" w:firstLine="0"/>
        <w:rPr>
          <w:szCs w:val="24"/>
        </w:rPr>
      </w:pPr>
      <w:r w:rsidRPr="00FE0AD4">
        <w:rPr>
          <w:szCs w:val="24"/>
        </w:rPr>
        <w:t xml:space="preserve">WNC6000-1000-AC(v2)(config-ap-profile-vap)#enable </w:t>
      </w:r>
      <w:r w:rsidR="004F4B45">
        <w:rPr>
          <w:szCs w:val="24"/>
        </w:rPr>
        <w:tab/>
      </w:r>
      <w:r w:rsidR="004F4B45">
        <w:rPr>
          <w:szCs w:val="24"/>
        </w:rPr>
        <w:tab/>
      </w:r>
      <w:r w:rsidRPr="004F4B45">
        <w:rPr>
          <w:b/>
          <w:szCs w:val="24"/>
        </w:rPr>
        <w:t>//</w:t>
      </w:r>
      <w:r w:rsidRPr="004F4B45">
        <w:rPr>
          <w:rFonts w:hint="eastAsia"/>
          <w:b/>
          <w:szCs w:val="24"/>
        </w:rPr>
        <w:t>使能</w:t>
      </w:r>
      <w:r w:rsidRPr="004F4B45">
        <w:rPr>
          <w:b/>
          <w:szCs w:val="24"/>
        </w:rPr>
        <w:t>vap1</w:t>
      </w:r>
    </w:p>
    <w:p w14:paraId="23B850A8" w14:textId="77777777" w:rsidR="00FE0AD4" w:rsidRPr="00FE0AD4" w:rsidRDefault="00FE0AD4" w:rsidP="00FE0AD4">
      <w:pPr>
        <w:pStyle w:val="ad"/>
        <w:ind w:left="840" w:firstLineChars="0" w:firstLine="0"/>
        <w:rPr>
          <w:szCs w:val="24"/>
        </w:rPr>
      </w:pPr>
      <w:r w:rsidRPr="00FE0AD4">
        <w:rPr>
          <w:szCs w:val="24"/>
        </w:rPr>
        <w:t>WNC6000-1000-AC(v2)(config-ap-profile-vap)#exit</w:t>
      </w:r>
    </w:p>
    <w:p w14:paraId="70FAFDB1" w14:textId="77777777" w:rsidR="00FE0AD4" w:rsidRPr="00FE0AD4" w:rsidRDefault="00FE0AD4" w:rsidP="00FE0AD4">
      <w:pPr>
        <w:pStyle w:val="ad"/>
        <w:ind w:left="840" w:firstLineChars="0" w:firstLine="0"/>
        <w:rPr>
          <w:szCs w:val="24"/>
        </w:rPr>
      </w:pPr>
      <w:r w:rsidRPr="00FE0AD4">
        <w:rPr>
          <w:szCs w:val="24"/>
        </w:rPr>
        <w:t>WNC6000-1000-AC(v2)(config-ap-profile-radio)#exit</w:t>
      </w:r>
    </w:p>
    <w:p w14:paraId="67E36623" w14:textId="77777777" w:rsidR="00FE0AD4" w:rsidRPr="00FE0AD4" w:rsidRDefault="00FE0AD4" w:rsidP="00FE0AD4">
      <w:pPr>
        <w:pStyle w:val="ad"/>
        <w:ind w:left="840" w:firstLineChars="0" w:firstLine="0"/>
        <w:rPr>
          <w:szCs w:val="24"/>
        </w:rPr>
      </w:pPr>
      <w:r w:rsidRPr="00FE0AD4">
        <w:rPr>
          <w:szCs w:val="24"/>
        </w:rPr>
        <w:t>WNC6000-1000-AC(v2)(config-ap-profile)#exit</w:t>
      </w:r>
    </w:p>
    <w:p w14:paraId="19D229DA" w14:textId="77777777" w:rsidR="00FE0AD4" w:rsidRPr="00FE0AD4" w:rsidRDefault="00FE0AD4" w:rsidP="00FE0AD4">
      <w:pPr>
        <w:pStyle w:val="ad"/>
        <w:ind w:left="840" w:firstLineChars="0" w:firstLine="0"/>
        <w:rPr>
          <w:szCs w:val="24"/>
        </w:rPr>
      </w:pPr>
      <w:r w:rsidRPr="00FE0AD4">
        <w:rPr>
          <w:szCs w:val="24"/>
        </w:rPr>
        <w:t>WNC6000-1000-AC(v2)(config-wireless)#network 2</w:t>
      </w:r>
    </w:p>
    <w:p w14:paraId="2E9C6192" w14:textId="77777777" w:rsidR="00FE0AD4" w:rsidRPr="00EC4F00" w:rsidRDefault="00FE0AD4" w:rsidP="00FE0AD4">
      <w:pPr>
        <w:pStyle w:val="ad"/>
        <w:ind w:left="840" w:firstLineChars="0" w:firstLine="0"/>
        <w:rPr>
          <w:b/>
          <w:szCs w:val="24"/>
        </w:rPr>
      </w:pPr>
      <w:r w:rsidRPr="00FE0AD4">
        <w:rPr>
          <w:szCs w:val="24"/>
        </w:rPr>
        <w:t>WNC6000-1000-AC(v2)(config-network)#</w:t>
      </w:r>
      <w:r w:rsidRPr="00EC4F00">
        <w:rPr>
          <w:b/>
          <w:szCs w:val="24"/>
        </w:rPr>
        <w:t>ssid mp321</w:t>
      </w:r>
    </w:p>
    <w:p w14:paraId="4057DB8E" w14:textId="77777777" w:rsidR="001271FB" w:rsidRPr="00EC4F00" w:rsidRDefault="001271FB" w:rsidP="00FE0AD4">
      <w:pPr>
        <w:pStyle w:val="ad"/>
        <w:ind w:left="840" w:firstLineChars="0" w:firstLine="0"/>
        <w:rPr>
          <w:b/>
          <w:szCs w:val="24"/>
        </w:rPr>
      </w:pPr>
      <w:r>
        <w:rPr>
          <w:szCs w:val="24"/>
        </w:rPr>
        <w:tab/>
      </w:r>
      <w:r>
        <w:rPr>
          <w:szCs w:val="24"/>
        </w:rPr>
        <w:tab/>
      </w:r>
      <w:r>
        <w:rPr>
          <w:szCs w:val="24"/>
        </w:rPr>
        <w:tab/>
      </w:r>
      <w:r>
        <w:rPr>
          <w:szCs w:val="24"/>
        </w:rPr>
        <w:tab/>
        <w:t xml:space="preserve"> </w:t>
      </w:r>
      <w:r w:rsidR="00EC4F00">
        <w:rPr>
          <w:szCs w:val="24"/>
        </w:rPr>
        <w:tab/>
      </w:r>
      <w:r w:rsidR="00EC4F00">
        <w:rPr>
          <w:szCs w:val="24"/>
        </w:rPr>
        <w:tab/>
      </w:r>
      <w:r w:rsidR="00EC4F00">
        <w:rPr>
          <w:szCs w:val="24"/>
        </w:rPr>
        <w:tab/>
      </w:r>
      <w:r w:rsidR="00EC4F00">
        <w:rPr>
          <w:szCs w:val="24"/>
        </w:rPr>
        <w:tab/>
      </w:r>
      <w:r w:rsidRPr="00EC4F00">
        <w:rPr>
          <w:b/>
          <w:szCs w:val="24"/>
        </w:rPr>
        <w:t>//</w:t>
      </w:r>
      <w:r w:rsidRPr="00EC4F00">
        <w:rPr>
          <w:rFonts w:hint="eastAsia"/>
          <w:b/>
          <w:szCs w:val="24"/>
        </w:rPr>
        <w:t>设置</w:t>
      </w:r>
      <w:r w:rsidRPr="00EC4F00">
        <w:rPr>
          <w:b/>
          <w:szCs w:val="24"/>
        </w:rPr>
        <w:t>network2 ssid</w:t>
      </w:r>
      <w:r w:rsidRPr="00EC4F00">
        <w:rPr>
          <w:rFonts w:hint="eastAsia"/>
          <w:b/>
          <w:szCs w:val="24"/>
        </w:rPr>
        <w:t>为</w:t>
      </w:r>
      <w:r w:rsidRPr="00EC4F00">
        <w:rPr>
          <w:rFonts w:hint="eastAsia"/>
          <w:b/>
          <w:szCs w:val="24"/>
        </w:rPr>
        <w:t>mp321</w:t>
      </w:r>
    </w:p>
    <w:p w14:paraId="058EB54D" w14:textId="77777777" w:rsidR="00FE0AD4" w:rsidRDefault="00FE0AD4" w:rsidP="00FE0AD4">
      <w:pPr>
        <w:pStyle w:val="ad"/>
        <w:ind w:left="840" w:firstLineChars="0" w:firstLine="0"/>
        <w:rPr>
          <w:szCs w:val="24"/>
        </w:rPr>
      </w:pPr>
      <w:r w:rsidRPr="00FE0AD4">
        <w:rPr>
          <w:szCs w:val="24"/>
        </w:rPr>
        <w:t>WNC6000-1000-AC(v2)(config-network)#vlan 40</w:t>
      </w:r>
    </w:p>
    <w:p w14:paraId="4ECDEEDD" w14:textId="77777777" w:rsidR="001271FB" w:rsidRPr="00FE0AD4" w:rsidRDefault="001271FB" w:rsidP="00FE0AD4">
      <w:pPr>
        <w:pStyle w:val="ad"/>
        <w:ind w:left="840" w:firstLineChars="0" w:firstLine="0"/>
        <w:rPr>
          <w:szCs w:val="24"/>
        </w:rPr>
      </w:pPr>
      <w:r>
        <w:rPr>
          <w:szCs w:val="24"/>
        </w:rPr>
        <w:tab/>
      </w:r>
      <w:r>
        <w:rPr>
          <w:szCs w:val="24"/>
        </w:rPr>
        <w:tab/>
      </w:r>
      <w:r>
        <w:rPr>
          <w:szCs w:val="24"/>
        </w:rPr>
        <w:tab/>
      </w:r>
      <w:r>
        <w:rPr>
          <w:szCs w:val="24"/>
        </w:rPr>
        <w:tab/>
      </w:r>
      <w:r>
        <w:rPr>
          <w:szCs w:val="24"/>
        </w:rPr>
        <w:tab/>
      </w:r>
      <w:r>
        <w:rPr>
          <w:rFonts w:hint="eastAsia"/>
          <w:szCs w:val="24"/>
        </w:rPr>
        <w:t>//</w:t>
      </w:r>
      <w:r>
        <w:rPr>
          <w:szCs w:val="24"/>
        </w:rPr>
        <w:t>ssid</w:t>
      </w:r>
      <w:r>
        <w:rPr>
          <w:rFonts w:hint="eastAsia"/>
          <w:szCs w:val="24"/>
        </w:rPr>
        <w:t>为</w:t>
      </w:r>
      <w:r>
        <w:rPr>
          <w:rFonts w:hint="eastAsia"/>
          <w:szCs w:val="24"/>
        </w:rPr>
        <w:t>mp321</w:t>
      </w:r>
      <w:r>
        <w:rPr>
          <w:rFonts w:hint="eastAsia"/>
          <w:szCs w:val="24"/>
        </w:rPr>
        <w:t>，</w:t>
      </w:r>
      <w:r>
        <w:rPr>
          <w:szCs w:val="24"/>
        </w:rPr>
        <w:t>分配给用户的网段为</w:t>
      </w:r>
      <w:r>
        <w:rPr>
          <w:rFonts w:hint="eastAsia"/>
          <w:szCs w:val="24"/>
        </w:rPr>
        <w:t>40</w:t>
      </w:r>
      <w:r>
        <w:rPr>
          <w:rFonts w:hint="eastAsia"/>
          <w:szCs w:val="24"/>
        </w:rPr>
        <w:t>网段</w:t>
      </w:r>
      <w:r>
        <w:rPr>
          <w:szCs w:val="24"/>
        </w:rPr>
        <w:t>。</w:t>
      </w:r>
    </w:p>
    <w:p w14:paraId="4D516E59" w14:textId="77777777" w:rsidR="00FE0AD4" w:rsidRPr="00FE0AD4" w:rsidRDefault="00FE0AD4" w:rsidP="00FE0AD4">
      <w:pPr>
        <w:pStyle w:val="ad"/>
        <w:ind w:left="840" w:firstLineChars="0" w:firstLine="0"/>
        <w:rPr>
          <w:szCs w:val="24"/>
        </w:rPr>
      </w:pPr>
      <w:r w:rsidRPr="00FE0AD4">
        <w:rPr>
          <w:szCs w:val="24"/>
        </w:rPr>
        <w:t>WNC6000-1000-AC(v2)(config-network)#exit</w:t>
      </w:r>
    </w:p>
    <w:p w14:paraId="480332E9" w14:textId="77777777" w:rsidR="001271FB" w:rsidRPr="001271FB" w:rsidRDefault="00FE0AD4" w:rsidP="001271FB">
      <w:pPr>
        <w:pStyle w:val="ad"/>
        <w:ind w:left="840" w:firstLineChars="0" w:firstLine="0"/>
        <w:rPr>
          <w:szCs w:val="24"/>
        </w:rPr>
      </w:pPr>
      <w:r w:rsidRPr="00FE0AD4">
        <w:rPr>
          <w:szCs w:val="24"/>
        </w:rPr>
        <w:t xml:space="preserve">WNC6000-1000-AC(v2)(config-wireless)#no l2tunnel vlan-list </w:t>
      </w:r>
    </w:p>
    <w:p w14:paraId="3DC4E1AC" w14:textId="77777777" w:rsidR="00FE0AD4" w:rsidRPr="003744AD" w:rsidRDefault="00FE0AD4" w:rsidP="00FE0AD4">
      <w:pPr>
        <w:pStyle w:val="ad"/>
        <w:ind w:left="840" w:firstLineChars="0" w:firstLine="0"/>
        <w:rPr>
          <w:b/>
          <w:szCs w:val="24"/>
        </w:rPr>
      </w:pPr>
      <w:r w:rsidRPr="00FE0AD4">
        <w:rPr>
          <w:szCs w:val="24"/>
        </w:rPr>
        <w:t>WNC6000-1000-AC(v2)(config-wireless)#</w:t>
      </w:r>
      <w:r w:rsidRPr="003744AD">
        <w:rPr>
          <w:b/>
          <w:szCs w:val="24"/>
        </w:rPr>
        <w:t xml:space="preserve">l2tunnel vlan-list </w:t>
      </w:r>
      <w:r w:rsidR="00DC56DF">
        <w:rPr>
          <w:b/>
          <w:szCs w:val="24"/>
        </w:rPr>
        <w:t>add 1,</w:t>
      </w:r>
      <w:r w:rsidRPr="003744AD">
        <w:rPr>
          <w:b/>
          <w:szCs w:val="24"/>
        </w:rPr>
        <w:t>40</w:t>
      </w:r>
    </w:p>
    <w:p w14:paraId="451252D5" w14:textId="77777777" w:rsidR="001271FB" w:rsidRPr="003744AD" w:rsidRDefault="001271FB" w:rsidP="00FE0AD4">
      <w:pPr>
        <w:pStyle w:val="ad"/>
        <w:ind w:left="840" w:firstLineChars="0" w:firstLine="0"/>
        <w:rPr>
          <w:b/>
          <w:szCs w:val="24"/>
        </w:rPr>
      </w:pPr>
      <w:r w:rsidRPr="003744AD">
        <w:rPr>
          <w:b/>
          <w:szCs w:val="24"/>
        </w:rPr>
        <w:tab/>
      </w:r>
      <w:r w:rsidRPr="003744AD">
        <w:rPr>
          <w:b/>
          <w:szCs w:val="24"/>
        </w:rPr>
        <w:tab/>
      </w:r>
      <w:r w:rsidRPr="003744AD">
        <w:rPr>
          <w:b/>
          <w:szCs w:val="24"/>
        </w:rPr>
        <w:tab/>
      </w:r>
      <w:r w:rsidRPr="003744AD">
        <w:rPr>
          <w:b/>
          <w:szCs w:val="24"/>
        </w:rPr>
        <w:tab/>
      </w:r>
      <w:r w:rsidRPr="003744AD">
        <w:rPr>
          <w:b/>
          <w:szCs w:val="24"/>
        </w:rPr>
        <w:tab/>
        <w:t>//</w:t>
      </w:r>
      <w:r w:rsidRPr="003744AD">
        <w:rPr>
          <w:rFonts w:hint="eastAsia"/>
          <w:b/>
          <w:szCs w:val="24"/>
        </w:rPr>
        <w:t>设置</w:t>
      </w:r>
      <w:r w:rsidRPr="003744AD">
        <w:rPr>
          <w:rFonts w:hint="eastAsia"/>
          <w:b/>
          <w:szCs w:val="24"/>
        </w:rPr>
        <w:t>ssid</w:t>
      </w:r>
      <w:r w:rsidRPr="003744AD">
        <w:rPr>
          <w:rFonts w:hint="eastAsia"/>
          <w:b/>
          <w:szCs w:val="24"/>
        </w:rPr>
        <w:t>为</w:t>
      </w:r>
      <w:r w:rsidRPr="003744AD">
        <w:rPr>
          <w:rFonts w:hint="eastAsia"/>
          <w:b/>
          <w:szCs w:val="24"/>
        </w:rPr>
        <w:t>mp321</w:t>
      </w:r>
      <w:r w:rsidRPr="003744AD">
        <w:rPr>
          <w:rFonts w:hint="eastAsia"/>
          <w:b/>
          <w:szCs w:val="24"/>
        </w:rPr>
        <w:t>的</w:t>
      </w:r>
      <w:r w:rsidRPr="003744AD">
        <w:rPr>
          <w:b/>
          <w:szCs w:val="24"/>
        </w:rPr>
        <w:t>用户采用集中转发。</w:t>
      </w:r>
    </w:p>
    <w:p w14:paraId="6B009CED" w14:textId="77777777" w:rsidR="00FE0AD4" w:rsidRPr="00FE0AD4" w:rsidRDefault="00FE0AD4" w:rsidP="00FE0AD4">
      <w:pPr>
        <w:pStyle w:val="ad"/>
        <w:ind w:left="840" w:firstLineChars="0" w:firstLine="0"/>
        <w:rPr>
          <w:szCs w:val="24"/>
        </w:rPr>
      </w:pPr>
      <w:r w:rsidRPr="00FE0AD4">
        <w:rPr>
          <w:szCs w:val="24"/>
        </w:rPr>
        <w:t>WNC6000-1000-AC(v2)(config-wireless)#exit</w:t>
      </w:r>
    </w:p>
    <w:p w14:paraId="1191315A" w14:textId="77777777" w:rsidR="00FE0AD4" w:rsidRPr="00FE0AD4" w:rsidRDefault="00FE0AD4" w:rsidP="00FE0AD4">
      <w:pPr>
        <w:pStyle w:val="ad"/>
        <w:ind w:left="840" w:firstLineChars="0" w:firstLine="0"/>
        <w:rPr>
          <w:szCs w:val="24"/>
        </w:rPr>
      </w:pPr>
      <w:r w:rsidRPr="00FE0AD4">
        <w:rPr>
          <w:szCs w:val="24"/>
        </w:rPr>
        <w:t>WNC6000-1000-AC(v2)(config)#exit</w:t>
      </w:r>
    </w:p>
    <w:p w14:paraId="0A1F09EA" w14:textId="77777777" w:rsidR="00F6379A" w:rsidRDefault="00FE0AD4" w:rsidP="00FE0AD4">
      <w:pPr>
        <w:pStyle w:val="ad"/>
        <w:ind w:left="840" w:firstLineChars="0" w:firstLine="0"/>
        <w:rPr>
          <w:szCs w:val="24"/>
        </w:rPr>
      </w:pPr>
      <w:r w:rsidRPr="00FE0AD4">
        <w:rPr>
          <w:szCs w:val="24"/>
        </w:rPr>
        <w:t>WNC6000-1000-AC(v2)#wireless ap profile apply 1</w:t>
      </w:r>
    </w:p>
    <w:p w14:paraId="63CBFCAB" w14:textId="77777777" w:rsidR="001271FB" w:rsidRDefault="001271FB" w:rsidP="00FE0AD4">
      <w:pPr>
        <w:pStyle w:val="ad"/>
        <w:ind w:left="840" w:firstLineChars="0" w:firstLine="0"/>
        <w:rPr>
          <w:szCs w:val="24"/>
        </w:rPr>
      </w:pPr>
      <w:r>
        <w:rPr>
          <w:szCs w:val="24"/>
        </w:rPr>
        <w:tab/>
      </w:r>
      <w:r>
        <w:rPr>
          <w:szCs w:val="24"/>
        </w:rPr>
        <w:tab/>
      </w:r>
      <w:r>
        <w:rPr>
          <w:szCs w:val="24"/>
        </w:rPr>
        <w:tab/>
      </w:r>
      <w:r>
        <w:rPr>
          <w:szCs w:val="24"/>
        </w:rPr>
        <w:tab/>
      </w:r>
      <w:r>
        <w:rPr>
          <w:szCs w:val="24"/>
        </w:rPr>
        <w:tab/>
        <w:t>//</w:t>
      </w:r>
      <w:r>
        <w:rPr>
          <w:rFonts w:hint="eastAsia"/>
          <w:szCs w:val="24"/>
        </w:rPr>
        <w:t>将</w:t>
      </w:r>
      <w:r>
        <w:rPr>
          <w:szCs w:val="24"/>
        </w:rPr>
        <w:t>配置重新下发到</w:t>
      </w:r>
      <w:r>
        <w:rPr>
          <w:rFonts w:hint="eastAsia"/>
          <w:szCs w:val="24"/>
        </w:rPr>
        <w:t>AP</w:t>
      </w:r>
      <w:r>
        <w:rPr>
          <w:rFonts w:hint="eastAsia"/>
          <w:szCs w:val="24"/>
        </w:rPr>
        <w:t>。</w:t>
      </w:r>
    </w:p>
    <w:p w14:paraId="23A921D6" w14:textId="77777777" w:rsidR="001271FB" w:rsidRDefault="001271FB" w:rsidP="00436AD3">
      <w:pPr>
        <w:ind w:firstLine="480"/>
      </w:pPr>
      <w:r>
        <w:rPr>
          <w:rFonts w:hint="eastAsia"/>
        </w:rPr>
        <w:t>验证</w:t>
      </w:r>
      <w:r>
        <w:t>：</w:t>
      </w:r>
    </w:p>
    <w:p w14:paraId="2A83CFEE" w14:textId="77777777" w:rsidR="00B033D7" w:rsidRPr="006E7308" w:rsidRDefault="00B033D7" w:rsidP="006E7308">
      <w:pPr>
        <w:pStyle w:val="ad"/>
        <w:ind w:left="840" w:firstLineChars="0" w:firstLine="0"/>
        <w:rPr>
          <w:szCs w:val="24"/>
        </w:rPr>
      </w:pPr>
      <w:r w:rsidRPr="006E7308">
        <w:rPr>
          <w:rFonts w:hint="eastAsia"/>
          <w:szCs w:val="24"/>
        </w:rPr>
        <w:t>当</w:t>
      </w:r>
      <w:r w:rsidRPr="006E7308">
        <w:rPr>
          <w:rFonts w:hint="eastAsia"/>
          <w:szCs w:val="24"/>
        </w:rPr>
        <w:t>AC</w:t>
      </w:r>
      <w:r w:rsidRPr="006E7308">
        <w:rPr>
          <w:rFonts w:hint="eastAsia"/>
          <w:szCs w:val="24"/>
        </w:rPr>
        <w:t>下发</w:t>
      </w:r>
      <w:r w:rsidRPr="006E7308">
        <w:rPr>
          <w:szCs w:val="24"/>
        </w:rPr>
        <w:t>配置</w:t>
      </w:r>
      <w:r w:rsidRPr="006E7308">
        <w:rPr>
          <w:rFonts w:hint="eastAsia"/>
          <w:szCs w:val="24"/>
        </w:rPr>
        <w:t>到</w:t>
      </w:r>
      <w:r w:rsidRPr="006E7308">
        <w:rPr>
          <w:rFonts w:hint="eastAsia"/>
          <w:szCs w:val="24"/>
        </w:rPr>
        <w:t>AP</w:t>
      </w:r>
      <w:r w:rsidRPr="006E7308">
        <w:rPr>
          <w:rFonts w:hint="eastAsia"/>
          <w:szCs w:val="24"/>
        </w:rPr>
        <w:t>成功</w:t>
      </w:r>
      <w:r w:rsidRPr="006E7308">
        <w:rPr>
          <w:szCs w:val="24"/>
        </w:rPr>
        <w:t>后，打开</w:t>
      </w:r>
      <w:r w:rsidRPr="006E7308">
        <w:rPr>
          <w:rFonts w:hint="eastAsia"/>
          <w:szCs w:val="24"/>
        </w:rPr>
        <w:t>PC</w:t>
      </w:r>
      <w:r w:rsidRPr="006E7308">
        <w:rPr>
          <w:rFonts w:hint="eastAsia"/>
          <w:szCs w:val="24"/>
        </w:rPr>
        <w:t>机</w:t>
      </w:r>
      <w:r w:rsidRPr="006E7308">
        <w:rPr>
          <w:szCs w:val="24"/>
        </w:rPr>
        <w:t>的无线网络当</w:t>
      </w:r>
      <w:r w:rsidRPr="006E7308">
        <w:rPr>
          <w:rFonts w:hint="eastAsia"/>
          <w:szCs w:val="24"/>
        </w:rPr>
        <w:t>搜索</w:t>
      </w:r>
      <w:r w:rsidRPr="006E7308">
        <w:rPr>
          <w:szCs w:val="24"/>
        </w:rPr>
        <w:t>到如下</w:t>
      </w:r>
      <w:r w:rsidRPr="006E7308">
        <w:rPr>
          <w:rFonts w:hint="eastAsia"/>
          <w:szCs w:val="24"/>
        </w:rPr>
        <w:t>图</w:t>
      </w:r>
      <w:r w:rsidRPr="006E7308">
        <w:rPr>
          <w:szCs w:val="24"/>
        </w:rPr>
        <w:t>所示</w:t>
      </w:r>
      <w:r w:rsidRPr="006E7308">
        <w:rPr>
          <w:rFonts w:hint="eastAsia"/>
          <w:szCs w:val="24"/>
        </w:rPr>
        <w:t>ssid</w:t>
      </w:r>
      <w:r w:rsidRPr="006E7308">
        <w:rPr>
          <w:rFonts w:hint="eastAsia"/>
          <w:szCs w:val="24"/>
        </w:rPr>
        <w:t>后</w:t>
      </w:r>
      <w:r w:rsidRPr="006E7308">
        <w:rPr>
          <w:szCs w:val="24"/>
        </w:rPr>
        <w:t>，连接上</w:t>
      </w:r>
      <w:r w:rsidRPr="006E7308">
        <w:rPr>
          <w:rFonts w:hint="eastAsia"/>
          <w:szCs w:val="24"/>
        </w:rPr>
        <w:t>mp321</w:t>
      </w:r>
      <w:r w:rsidRPr="006E7308">
        <w:rPr>
          <w:rFonts w:hint="eastAsia"/>
          <w:szCs w:val="24"/>
        </w:rPr>
        <w:t>。</w:t>
      </w:r>
    </w:p>
    <w:p w14:paraId="1DCCB85A" w14:textId="77777777" w:rsidR="001271FB" w:rsidRDefault="00B033D7" w:rsidP="001271FB">
      <w:pPr>
        <w:ind w:firstLine="480"/>
        <w:jc w:val="center"/>
      </w:pPr>
      <w:r>
        <w:rPr>
          <w:noProof/>
        </w:rPr>
        <w:lastRenderedPageBreak/>
        <w:drawing>
          <wp:inline distT="0" distB="0" distL="0" distR="0" wp14:anchorId="7DDD84F8" wp14:editId="3643268A">
            <wp:extent cx="3438525" cy="378142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38525" cy="3781425"/>
                    </a:xfrm>
                    <a:prstGeom prst="rect">
                      <a:avLst/>
                    </a:prstGeom>
                  </pic:spPr>
                </pic:pic>
              </a:graphicData>
            </a:graphic>
          </wp:inline>
        </w:drawing>
      </w:r>
    </w:p>
    <w:p w14:paraId="51C914D5" w14:textId="77777777" w:rsidR="00B033D7" w:rsidRDefault="00B033D7" w:rsidP="00B033D7">
      <w:pPr>
        <w:ind w:firstLine="480"/>
        <w:jc w:val="center"/>
      </w:pPr>
      <w:r>
        <w:rPr>
          <w:noProof/>
        </w:rPr>
        <w:drawing>
          <wp:inline distT="0" distB="0" distL="0" distR="0" wp14:anchorId="492A4D21" wp14:editId="76DDD263">
            <wp:extent cx="3676650" cy="390525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76650" cy="3905250"/>
                    </a:xfrm>
                    <a:prstGeom prst="rect">
                      <a:avLst/>
                    </a:prstGeom>
                  </pic:spPr>
                </pic:pic>
              </a:graphicData>
            </a:graphic>
          </wp:inline>
        </w:drawing>
      </w:r>
    </w:p>
    <w:p w14:paraId="2A311BCD" w14:textId="77777777" w:rsidR="00B033D7" w:rsidRDefault="00B033D7" w:rsidP="00B033D7">
      <w:pPr>
        <w:ind w:firstLine="480"/>
        <w:jc w:val="center"/>
      </w:pPr>
      <w:r>
        <w:rPr>
          <w:noProof/>
        </w:rPr>
        <w:lastRenderedPageBreak/>
        <w:drawing>
          <wp:inline distT="0" distB="0" distL="0" distR="0" wp14:anchorId="36DD1348" wp14:editId="5A39799C">
            <wp:extent cx="5543550" cy="2494915"/>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543550" cy="2494915"/>
                    </a:xfrm>
                    <a:prstGeom prst="rect">
                      <a:avLst/>
                    </a:prstGeom>
                  </pic:spPr>
                </pic:pic>
              </a:graphicData>
            </a:graphic>
          </wp:inline>
        </w:drawing>
      </w:r>
    </w:p>
    <w:p w14:paraId="39045AF2" w14:textId="77777777" w:rsidR="00B033D7" w:rsidRPr="006E7308" w:rsidRDefault="00B033D7" w:rsidP="006E7308">
      <w:pPr>
        <w:pStyle w:val="ad"/>
        <w:ind w:left="840" w:firstLineChars="0" w:firstLine="0"/>
        <w:rPr>
          <w:szCs w:val="24"/>
        </w:rPr>
      </w:pPr>
      <w:r w:rsidRPr="006E7308">
        <w:rPr>
          <w:rFonts w:hint="eastAsia"/>
          <w:szCs w:val="24"/>
        </w:rPr>
        <w:t>上图</w:t>
      </w:r>
      <w:r w:rsidRPr="006E7308">
        <w:rPr>
          <w:szCs w:val="24"/>
        </w:rPr>
        <w:t>表明</w:t>
      </w:r>
      <w:r w:rsidRPr="006E7308">
        <w:rPr>
          <w:rFonts w:hint="eastAsia"/>
          <w:szCs w:val="24"/>
        </w:rPr>
        <w:t>PC</w:t>
      </w:r>
      <w:r w:rsidRPr="006E7308">
        <w:rPr>
          <w:rFonts w:hint="eastAsia"/>
          <w:szCs w:val="24"/>
        </w:rPr>
        <w:t>机</w:t>
      </w:r>
      <w:r w:rsidRPr="006E7308">
        <w:rPr>
          <w:szCs w:val="24"/>
        </w:rPr>
        <w:t>获取到了</w:t>
      </w:r>
      <w:r w:rsidRPr="006E7308">
        <w:rPr>
          <w:szCs w:val="24"/>
        </w:rPr>
        <w:t xml:space="preserve">Vlan40 </w:t>
      </w:r>
      <w:r w:rsidRPr="006E7308">
        <w:rPr>
          <w:rFonts w:hint="eastAsia"/>
          <w:szCs w:val="24"/>
        </w:rPr>
        <w:t>网段</w:t>
      </w:r>
      <w:r w:rsidRPr="006E7308">
        <w:rPr>
          <w:szCs w:val="24"/>
        </w:rPr>
        <w:t>的</w:t>
      </w:r>
      <w:r w:rsidRPr="006E7308">
        <w:rPr>
          <w:szCs w:val="24"/>
        </w:rPr>
        <w:t>ip</w:t>
      </w:r>
      <w:r w:rsidRPr="006E7308">
        <w:rPr>
          <w:szCs w:val="24"/>
        </w:rPr>
        <w:t>地址</w:t>
      </w:r>
      <w:r w:rsidRPr="006E7308">
        <w:rPr>
          <w:rFonts w:hint="eastAsia"/>
          <w:szCs w:val="24"/>
        </w:rPr>
        <w:t>及其</w:t>
      </w:r>
      <w:r w:rsidRPr="006E7308">
        <w:rPr>
          <w:szCs w:val="24"/>
        </w:rPr>
        <w:t>网关信息。</w:t>
      </w:r>
    </w:p>
    <w:p w14:paraId="7721B6B9" w14:textId="77777777" w:rsidR="006E7308" w:rsidRDefault="0064772A" w:rsidP="0064772A">
      <w:pPr>
        <w:widowControl/>
        <w:spacing w:line="240" w:lineRule="auto"/>
        <w:ind w:firstLineChars="0" w:firstLine="0"/>
        <w:jc w:val="left"/>
      </w:pPr>
      <w:r>
        <w:br w:type="page"/>
      </w:r>
    </w:p>
    <w:p w14:paraId="636BDBFA" w14:textId="77777777" w:rsidR="00B033D7" w:rsidRDefault="006E7308" w:rsidP="002B2709">
      <w:pPr>
        <w:pStyle w:val="2"/>
        <w:numPr>
          <w:ilvl w:val="1"/>
          <w:numId w:val="11"/>
        </w:numPr>
      </w:pPr>
      <w:bookmarkStart w:id="135" w:name="_Toc465170369"/>
      <w:r>
        <w:rPr>
          <w:rFonts w:hint="eastAsia"/>
        </w:rPr>
        <w:lastRenderedPageBreak/>
        <w:t>AC</w:t>
      </w:r>
      <w:r>
        <w:rPr>
          <w:rFonts w:hint="eastAsia"/>
        </w:rPr>
        <w:t>管理</w:t>
      </w:r>
      <w:r>
        <w:t>多</w:t>
      </w:r>
      <w:r>
        <w:rPr>
          <w:rFonts w:hint="eastAsia"/>
        </w:rPr>
        <w:t>AP</w:t>
      </w:r>
      <w:bookmarkEnd w:id="135"/>
    </w:p>
    <w:p w14:paraId="3BE300EE" w14:textId="77777777" w:rsidR="006E7308" w:rsidRPr="006E7308" w:rsidRDefault="006E7308" w:rsidP="006E7308">
      <w:pPr>
        <w:pStyle w:val="ad"/>
        <w:ind w:left="840" w:firstLineChars="0" w:firstLine="0"/>
        <w:rPr>
          <w:szCs w:val="24"/>
        </w:rPr>
      </w:pPr>
      <w:r w:rsidRPr="006E7308">
        <w:rPr>
          <w:rFonts w:hint="eastAsia"/>
          <w:szCs w:val="24"/>
        </w:rPr>
        <w:t>实验</w:t>
      </w:r>
      <w:r w:rsidRPr="006E7308">
        <w:rPr>
          <w:szCs w:val="24"/>
        </w:rPr>
        <w:t>要求：</w:t>
      </w:r>
    </w:p>
    <w:p w14:paraId="0EA76EA6" w14:textId="77777777" w:rsidR="006E7308" w:rsidRPr="006E7308" w:rsidRDefault="006E7308" w:rsidP="006E7308">
      <w:pPr>
        <w:pStyle w:val="ad"/>
        <w:ind w:left="840" w:firstLineChars="0" w:firstLine="0"/>
        <w:rPr>
          <w:szCs w:val="24"/>
        </w:rPr>
      </w:pPr>
      <w:r w:rsidRPr="006E7308">
        <w:rPr>
          <w:rFonts w:hint="eastAsia"/>
          <w:szCs w:val="24"/>
        </w:rPr>
        <w:t>在</w:t>
      </w:r>
      <w:r w:rsidRPr="006E7308">
        <w:rPr>
          <w:szCs w:val="24"/>
        </w:rPr>
        <w:t>实验一的拓扑基础上另外增加一</w:t>
      </w:r>
      <w:r w:rsidRPr="006E7308">
        <w:rPr>
          <w:rFonts w:hint="eastAsia"/>
          <w:szCs w:val="24"/>
        </w:rPr>
        <w:t>颗</w:t>
      </w:r>
      <w:r w:rsidRPr="006E7308">
        <w:rPr>
          <w:rFonts w:hint="eastAsia"/>
          <w:szCs w:val="24"/>
        </w:rPr>
        <w:t>AP</w:t>
      </w:r>
      <w:r w:rsidRPr="006E7308">
        <w:rPr>
          <w:rFonts w:hint="eastAsia"/>
          <w:szCs w:val="24"/>
        </w:rPr>
        <w:t>，并</w:t>
      </w:r>
      <w:r w:rsidRPr="006E7308">
        <w:rPr>
          <w:szCs w:val="24"/>
        </w:rPr>
        <w:t>由</w:t>
      </w:r>
      <w:r w:rsidRPr="006E7308">
        <w:rPr>
          <w:rFonts w:hint="eastAsia"/>
          <w:szCs w:val="24"/>
        </w:rPr>
        <w:t>AC</w:t>
      </w:r>
      <w:r w:rsidRPr="006E7308">
        <w:rPr>
          <w:rFonts w:hint="eastAsia"/>
          <w:szCs w:val="24"/>
        </w:rPr>
        <w:t>统一</w:t>
      </w:r>
      <w:r w:rsidRPr="006E7308">
        <w:rPr>
          <w:szCs w:val="24"/>
        </w:rPr>
        <w:t>管理</w:t>
      </w:r>
      <w:r w:rsidRPr="006E7308">
        <w:rPr>
          <w:rFonts w:hint="eastAsia"/>
          <w:szCs w:val="24"/>
        </w:rPr>
        <w:t>。</w:t>
      </w:r>
    </w:p>
    <w:p w14:paraId="484C9505" w14:textId="77777777" w:rsidR="006E7308" w:rsidRPr="006E7308" w:rsidRDefault="006E7308" w:rsidP="006E7308">
      <w:pPr>
        <w:pStyle w:val="ad"/>
        <w:ind w:left="840" w:firstLineChars="0" w:firstLine="0"/>
        <w:rPr>
          <w:szCs w:val="24"/>
        </w:rPr>
      </w:pPr>
      <w:r w:rsidRPr="006E7308">
        <w:rPr>
          <w:szCs w:val="24"/>
        </w:rPr>
        <w:t>AP-1</w:t>
      </w:r>
      <w:r w:rsidRPr="006E7308">
        <w:rPr>
          <w:rFonts w:hint="eastAsia"/>
          <w:szCs w:val="24"/>
        </w:rPr>
        <w:t>释放</w:t>
      </w:r>
      <w:r w:rsidRPr="006E7308">
        <w:rPr>
          <w:szCs w:val="24"/>
        </w:rPr>
        <w:t>的</w:t>
      </w:r>
      <w:r w:rsidRPr="006E7308">
        <w:rPr>
          <w:rFonts w:hint="eastAsia"/>
          <w:szCs w:val="24"/>
        </w:rPr>
        <w:t>ssid</w:t>
      </w:r>
      <w:r w:rsidRPr="006E7308">
        <w:rPr>
          <w:rFonts w:hint="eastAsia"/>
          <w:szCs w:val="24"/>
        </w:rPr>
        <w:t>为</w:t>
      </w:r>
      <w:r w:rsidRPr="006E7308">
        <w:rPr>
          <w:szCs w:val="24"/>
        </w:rPr>
        <w:t>vlan30</w:t>
      </w:r>
      <w:r w:rsidRPr="006E7308">
        <w:rPr>
          <w:rFonts w:hint="eastAsia"/>
          <w:szCs w:val="24"/>
        </w:rPr>
        <w:t>，采用</w:t>
      </w:r>
      <w:r w:rsidRPr="006E7308">
        <w:rPr>
          <w:szCs w:val="24"/>
        </w:rPr>
        <w:t>本</w:t>
      </w:r>
      <w:r w:rsidRPr="006E7308">
        <w:rPr>
          <w:rFonts w:hint="eastAsia"/>
          <w:szCs w:val="24"/>
        </w:rPr>
        <w:t>地</w:t>
      </w:r>
      <w:r w:rsidRPr="006E7308">
        <w:rPr>
          <w:szCs w:val="24"/>
        </w:rPr>
        <w:t>转发。</w:t>
      </w:r>
    </w:p>
    <w:p w14:paraId="3CFDBBEE" w14:textId="77777777" w:rsidR="006E7308" w:rsidRDefault="006E7308" w:rsidP="006E7308">
      <w:pPr>
        <w:pStyle w:val="ad"/>
        <w:ind w:left="840" w:firstLineChars="0" w:firstLine="0"/>
        <w:rPr>
          <w:szCs w:val="24"/>
        </w:rPr>
      </w:pPr>
      <w:r w:rsidRPr="006E7308">
        <w:rPr>
          <w:rFonts w:hint="eastAsia"/>
          <w:szCs w:val="24"/>
        </w:rPr>
        <w:t>AP-2</w:t>
      </w:r>
      <w:r w:rsidRPr="006E7308">
        <w:rPr>
          <w:rFonts w:hint="eastAsia"/>
          <w:szCs w:val="24"/>
        </w:rPr>
        <w:t>释放</w:t>
      </w:r>
      <w:r w:rsidRPr="006E7308">
        <w:rPr>
          <w:szCs w:val="24"/>
        </w:rPr>
        <w:t>的</w:t>
      </w:r>
      <w:r w:rsidRPr="006E7308">
        <w:rPr>
          <w:szCs w:val="24"/>
        </w:rPr>
        <w:t>ssid</w:t>
      </w:r>
      <w:r w:rsidRPr="006E7308">
        <w:rPr>
          <w:rFonts w:hint="eastAsia"/>
          <w:szCs w:val="24"/>
        </w:rPr>
        <w:t>为</w:t>
      </w:r>
      <w:r w:rsidRPr="006E7308">
        <w:rPr>
          <w:rFonts w:hint="eastAsia"/>
          <w:szCs w:val="24"/>
        </w:rPr>
        <w:t>vlan</w:t>
      </w:r>
      <w:r w:rsidRPr="006E7308">
        <w:rPr>
          <w:szCs w:val="24"/>
        </w:rPr>
        <w:t>40</w:t>
      </w:r>
      <w:r w:rsidRPr="006E7308">
        <w:rPr>
          <w:rFonts w:hint="eastAsia"/>
          <w:szCs w:val="24"/>
        </w:rPr>
        <w:t>，</w:t>
      </w:r>
      <w:r w:rsidRPr="006E7308">
        <w:rPr>
          <w:szCs w:val="24"/>
        </w:rPr>
        <w:t>采用集中转发。</w:t>
      </w:r>
    </w:p>
    <w:p w14:paraId="6D1F6E81" w14:textId="77777777" w:rsidR="00E43CA9" w:rsidRDefault="00E43CA9" w:rsidP="006E7308">
      <w:pPr>
        <w:pStyle w:val="ad"/>
        <w:ind w:left="840" w:firstLineChars="0" w:firstLine="0"/>
        <w:rPr>
          <w:szCs w:val="24"/>
        </w:rPr>
      </w:pPr>
      <w:r>
        <w:rPr>
          <w:rFonts w:hint="eastAsia"/>
          <w:szCs w:val="24"/>
        </w:rPr>
        <w:t>实验</w:t>
      </w:r>
      <w:r>
        <w:rPr>
          <w:szCs w:val="24"/>
        </w:rPr>
        <w:t>拓扑：</w:t>
      </w:r>
    </w:p>
    <w:p w14:paraId="69DF2AEB" w14:textId="77777777" w:rsidR="006E7308" w:rsidRDefault="00E43CA9" w:rsidP="00E43CA9">
      <w:pPr>
        <w:pStyle w:val="ad"/>
        <w:ind w:left="840" w:firstLineChars="0" w:firstLine="0"/>
        <w:jc w:val="center"/>
        <w:rPr>
          <w:szCs w:val="24"/>
        </w:rPr>
      </w:pPr>
      <w:r>
        <w:rPr>
          <w:noProof/>
        </w:rPr>
        <w:drawing>
          <wp:inline distT="0" distB="0" distL="0" distR="0" wp14:anchorId="69FB484F" wp14:editId="6811FB74">
            <wp:extent cx="5543550" cy="2848610"/>
            <wp:effectExtent l="0" t="0" r="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43550" cy="2848610"/>
                    </a:xfrm>
                    <a:prstGeom prst="rect">
                      <a:avLst/>
                    </a:prstGeom>
                  </pic:spPr>
                </pic:pic>
              </a:graphicData>
            </a:graphic>
          </wp:inline>
        </w:drawing>
      </w:r>
    </w:p>
    <w:p w14:paraId="317E747B" w14:textId="77777777" w:rsidR="00E43CA9" w:rsidRDefault="00E43CA9" w:rsidP="00436AD3">
      <w:pPr>
        <w:ind w:firstLine="480"/>
      </w:pPr>
      <w:r>
        <w:rPr>
          <w:rFonts w:hint="eastAsia"/>
        </w:rPr>
        <w:t>基本</w:t>
      </w:r>
      <w:r>
        <w:t>配置：</w:t>
      </w:r>
    </w:p>
    <w:p w14:paraId="5B4756DE" w14:textId="77777777" w:rsidR="00E43CA9" w:rsidRDefault="00E43CA9" w:rsidP="00E43CA9">
      <w:pPr>
        <w:pStyle w:val="ad"/>
        <w:ind w:left="840" w:firstLineChars="0" w:firstLine="0"/>
        <w:rPr>
          <w:szCs w:val="24"/>
        </w:rPr>
      </w:pPr>
      <w:r>
        <w:rPr>
          <w:rFonts w:hint="eastAsia"/>
          <w:szCs w:val="24"/>
        </w:rPr>
        <w:t>AP1</w:t>
      </w:r>
      <w:r>
        <w:rPr>
          <w:rFonts w:hint="eastAsia"/>
          <w:szCs w:val="24"/>
        </w:rPr>
        <w:t>配置</w:t>
      </w:r>
      <w:r>
        <w:rPr>
          <w:szCs w:val="24"/>
        </w:rPr>
        <w:t>不变</w:t>
      </w:r>
      <w:r>
        <w:rPr>
          <w:rFonts w:hint="eastAsia"/>
          <w:szCs w:val="24"/>
        </w:rPr>
        <w:t>：</w:t>
      </w:r>
    </w:p>
    <w:p w14:paraId="5ADC67BA" w14:textId="77777777" w:rsidR="00E43CA9" w:rsidRDefault="00C50625" w:rsidP="00E43CA9">
      <w:pPr>
        <w:pStyle w:val="ad"/>
        <w:ind w:left="840" w:firstLineChars="0" w:firstLine="0"/>
        <w:rPr>
          <w:szCs w:val="24"/>
        </w:rPr>
      </w:pPr>
      <w:r>
        <w:rPr>
          <w:rFonts w:hint="eastAsia"/>
          <w:szCs w:val="24"/>
        </w:rPr>
        <w:t>AP2</w:t>
      </w:r>
      <w:r>
        <w:rPr>
          <w:rFonts w:hint="eastAsia"/>
          <w:szCs w:val="24"/>
        </w:rPr>
        <w:t>配置</w:t>
      </w:r>
      <w:r>
        <w:rPr>
          <w:szCs w:val="24"/>
        </w:rPr>
        <w:t>：</w:t>
      </w:r>
    </w:p>
    <w:p w14:paraId="548425AF" w14:textId="77777777" w:rsidR="00C50625" w:rsidRDefault="00C50625" w:rsidP="00C50625">
      <w:pPr>
        <w:pStyle w:val="ad"/>
        <w:ind w:left="840" w:firstLineChars="0" w:firstLine="0"/>
        <w:rPr>
          <w:szCs w:val="24"/>
        </w:rPr>
      </w:pPr>
      <w:r w:rsidRPr="00622A7C">
        <w:rPr>
          <w:szCs w:val="24"/>
        </w:rPr>
        <w:t xml:space="preserve">MAIPU-WLAN-AP# </w:t>
      </w:r>
      <w:r>
        <w:rPr>
          <w:b/>
          <w:szCs w:val="24"/>
        </w:rPr>
        <w:t>set management static-ip 2</w:t>
      </w:r>
      <w:r w:rsidRPr="005E1F66">
        <w:rPr>
          <w:b/>
          <w:szCs w:val="24"/>
        </w:rPr>
        <w:t>0.1.1.2</w:t>
      </w:r>
      <w:r w:rsidRPr="00622A7C">
        <w:rPr>
          <w:szCs w:val="24"/>
        </w:rPr>
        <w:t xml:space="preserve"> </w:t>
      </w:r>
    </w:p>
    <w:p w14:paraId="6CA67F9E" w14:textId="77777777" w:rsidR="00C50625" w:rsidRPr="00622A7C" w:rsidRDefault="00C50625" w:rsidP="00C50625">
      <w:pPr>
        <w:pStyle w:val="ad"/>
        <w:ind w:left="840" w:firstLineChars="0" w:firstLine="0"/>
        <w:rPr>
          <w:szCs w:val="24"/>
        </w:rPr>
      </w:pPr>
      <w:r>
        <w:rPr>
          <w:szCs w:val="24"/>
        </w:rPr>
        <w:tab/>
      </w:r>
      <w:r>
        <w:rPr>
          <w:szCs w:val="24"/>
        </w:rPr>
        <w:tab/>
      </w:r>
      <w:r>
        <w:rPr>
          <w:szCs w:val="24"/>
        </w:rPr>
        <w:tab/>
        <w:t>//</w:t>
      </w:r>
      <w:r>
        <w:rPr>
          <w:rFonts w:hint="eastAsia"/>
          <w:szCs w:val="24"/>
        </w:rPr>
        <w:t>设置</w:t>
      </w:r>
      <w:r>
        <w:rPr>
          <w:rFonts w:hint="eastAsia"/>
          <w:szCs w:val="24"/>
        </w:rPr>
        <w:t>AP</w:t>
      </w:r>
      <w:r>
        <w:rPr>
          <w:rFonts w:hint="eastAsia"/>
          <w:szCs w:val="24"/>
        </w:rPr>
        <w:t>的</w:t>
      </w:r>
      <w:r>
        <w:rPr>
          <w:szCs w:val="24"/>
        </w:rPr>
        <w:t>静态</w:t>
      </w:r>
      <w:r>
        <w:rPr>
          <w:szCs w:val="24"/>
        </w:rPr>
        <w:t>ip</w:t>
      </w:r>
      <w:r>
        <w:rPr>
          <w:szCs w:val="24"/>
        </w:rPr>
        <w:t>地址为</w:t>
      </w:r>
      <w:r w:rsidR="00DD46CD">
        <w:rPr>
          <w:rFonts w:hint="eastAsia"/>
          <w:szCs w:val="24"/>
        </w:rPr>
        <w:t>2</w:t>
      </w:r>
      <w:r>
        <w:rPr>
          <w:rFonts w:hint="eastAsia"/>
          <w:szCs w:val="24"/>
        </w:rPr>
        <w:t>0.1.1.2</w:t>
      </w:r>
    </w:p>
    <w:p w14:paraId="4A7AB075" w14:textId="77777777" w:rsidR="00C50625" w:rsidRPr="005E1F66" w:rsidRDefault="00C50625" w:rsidP="00C50625">
      <w:pPr>
        <w:pStyle w:val="ad"/>
        <w:ind w:left="840" w:firstLineChars="0" w:firstLine="0"/>
        <w:rPr>
          <w:b/>
          <w:szCs w:val="24"/>
        </w:rPr>
      </w:pPr>
      <w:r w:rsidRPr="00622A7C">
        <w:rPr>
          <w:szCs w:val="24"/>
        </w:rPr>
        <w:t>MAIPU-WLAN-AP#</w:t>
      </w:r>
      <w:r w:rsidRPr="005E1F66">
        <w:rPr>
          <w:b/>
          <w:szCs w:val="24"/>
        </w:rPr>
        <w:t xml:space="preserve"> set management static-mask 255.255.255.0</w:t>
      </w:r>
    </w:p>
    <w:p w14:paraId="5FD04D3F" w14:textId="77777777" w:rsidR="00C50625" w:rsidRPr="00622A7C" w:rsidRDefault="00C50625" w:rsidP="00C50625">
      <w:pPr>
        <w:pStyle w:val="ad"/>
        <w:ind w:left="840" w:firstLineChars="0" w:firstLine="0"/>
        <w:rPr>
          <w:szCs w:val="24"/>
        </w:rPr>
      </w:pPr>
      <w:r>
        <w:rPr>
          <w:szCs w:val="24"/>
        </w:rPr>
        <w:tab/>
      </w:r>
      <w:r>
        <w:rPr>
          <w:szCs w:val="24"/>
        </w:rPr>
        <w:tab/>
      </w:r>
      <w:r>
        <w:rPr>
          <w:szCs w:val="24"/>
        </w:rPr>
        <w:tab/>
        <w:t>//</w:t>
      </w:r>
      <w:r>
        <w:rPr>
          <w:rFonts w:hint="eastAsia"/>
          <w:szCs w:val="24"/>
        </w:rPr>
        <w:t>设置</w:t>
      </w:r>
      <w:r>
        <w:rPr>
          <w:szCs w:val="24"/>
        </w:rPr>
        <w:t>网络地址掩码</w:t>
      </w:r>
    </w:p>
    <w:p w14:paraId="5530546F" w14:textId="77777777" w:rsidR="00C50625" w:rsidRPr="005E1F66" w:rsidRDefault="00C50625" w:rsidP="00C50625">
      <w:pPr>
        <w:pStyle w:val="ad"/>
        <w:ind w:left="840" w:firstLineChars="0" w:firstLine="0"/>
        <w:rPr>
          <w:b/>
          <w:szCs w:val="24"/>
        </w:rPr>
      </w:pPr>
      <w:r w:rsidRPr="00622A7C">
        <w:rPr>
          <w:szCs w:val="24"/>
        </w:rPr>
        <w:t>MAIPU-WLAN-AP#</w:t>
      </w:r>
      <w:r>
        <w:rPr>
          <w:b/>
          <w:szCs w:val="24"/>
        </w:rPr>
        <w:t xml:space="preserve"> set static-ip-route gateway 2</w:t>
      </w:r>
      <w:r w:rsidRPr="005E1F66">
        <w:rPr>
          <w:b/>
          <w:szCs w:val="24"/>
        </w:rPr>
        <w:t xml:space="preserve">0.1.1.254 </w:t>
      </w:r>
    </w:p>
    <w:p w14:paraId="3A240B67" w14:textId="77777777" w:rsidR="00C50625" w:rsidRPr="00622A7C" w:rsidRDefault="00C50625" w:rsidP="00C50625">
      <w:pPr>
        <w:pStyle w:val="ad"/>
        <w:ind w:left="840" w:firstLineChars="0" w:firstLine="0"/>
        <w:rPr>
          <w:szCs w:val="24"/>
        </w:rPr>
      </w:pPr>
      <w:r>
        <w:rPr>
          <w:szCs w:val="24"/>
        </w:rPr>
        <w:tab/>
      </w:r>
      <w:r>
        <w:rPr>
          <w:szCs w:val="24"/>
        </w:rPr>
        <w:tab/>
      </w:r>
      <w:r>
        <w:rPr>
          <w:szCs w:val="24"/>
        </w:rPr>
        <w:tab/>
        <w:t>//</w:t>
      </w:r>
      <w:r>
        <w:rPr>
          <w:rFonts w:hint="eastAsia"/>
          <w:szCs w:val="24"/>
        </w:rPr>
        <w:t>设置</w:t>
      </w:r>
      <w:r>
        <w:rPr>
          <w:rFonts w:hint="eastAsia"/>
          <w:szCs w:val="24"/>
        </w:rPr>
        <w:t>AP</w:t>
      </w:r>
      <w:r>
        <w:rPr>
          <w:rFonts w:hint="eastAsia"/>
          <w:szCs w:val="24"/>
        </w:rPr>
        <w:t>网关</w:t>
      </w:r>
      <w:r>
        <w:rPr>
          <w:szCs w:val="24"/>
        </w:rPr>
        <w:t>地址，该地址为交换机</w:t>
      </w:r>
      <w:r>
        <w:rPr>
          <w:rFonts w:hint="eastAsia"/>
          <w:szCs w:val="24"/>
        </w:rPr>
        <w:t>与</w:t>
      </w:r>
      <w:r>
        <w:rPr>
          <w:rFonts w:hint="eastAsia"/>
          <w:szCs w:val="24"/>
        </w:rPr>
        <w:t>AP</w:t>
      </w:r>
      <w:r>
        <w:rPr>
          <w:rFonts w:hint="eastAsia"/>
          <w:szCs w:val="24"/>
        </w:rPr>
        <w:t>连接</w:t>
      </w:r>
      <w:r>
        <w:rPr>
          <w:szCs w:val="24"/>
        </w:rPr>
        <w:t>的接口地址</w:t>
      </w:r>
    </w:p>
    <w:p w14:paraId="13D64989" w14:textId="77777777" w:rsidR="00C50625" w:rsidRPr="005E1F66" w:rsidRDefault="00C50625" w:rsidP="00C50625">
      <w:pPr>
        <w:pStyle w:val="ad"/>
        <w:ind w:left="840" w:firstLineChars="0" w:firstLine="0"/>
        <w:rPr>
          <w:b/>
          <w:szCs w:val="24"/>
        </w:rPr>
      </w:pPr>
      <w:r w:rsidRPr="00622A7C">
        <w:rPr>
          <w:szCs w:val="24"/>
        </w:rPr>
        <w:t xml:space="preserve">MAIPU-WLAN-AP# </w:t>
      </w:r>
      <w:r w:rsidRPr="005E1F66">
        <w:rPr>
          <w:b/>
          <w:szCs w:val="24"/>
        </w:rPr>
        <w:t xml:space="preserve">set managed-ap switch-address-1 100.1.1.2 </w:t>
      </w:r>
    </w:p>
    <w:p w14:paraId="1ECFBB74" w14:textId="77777777" w:rsidR="00C50625" w:rsidRPr="00622A7C" w:rsidRDefault="00C50625" w:rsidP="00C50625">
      <w:pPr>
        <w:pStyle w:val="ad"/>
        <w:ind w:left="840" w:firstLineChars="0" w:firstLine="0"/>
        <w:rPr>
          <w:szCs w:val="24"/>
        </w:rPr>
      </w:pPr>
      <w:r>
        <w:rPr>
          <w:szCs w:val="24"/>
        </w:rPr>
        <w:lastRenderedPageBreak/>
        <w:tab/>
      </w:r>
      <w:r>
        <w:rPr>
          <w:szCs w:val="24"/>
        </w:rPr>
        <w:tab/>
      </w:r>
      <w:r>
        <w:rPr>
          <w:szCs w:val="24"/>
        </w:rPr>
        <w:tab/>
        <w:t>//</w:t>
      </w:r>
      <w:r>
        <w:rPr>
          <w:rFonts w:hint="eastAsia"/>
          <w:szCs w:val="24"/>
        </w:rPr>
        <w:t>设置用于</w:t>
      </w:r>
      <w:r>
        <w:rPr>
          <w:rFonts w:hint="eastAsia"/>
          <w:szCs w:val="24"/>
        </w:rPr>
        <w:t>AP</w:t>
      </w:r>
      <w:r>
        <w:rPr>
          <w:rFonts w:hint="eastAsia"/>
          <w:szCs w:val="24"/>
        </w:rPr>
        <w:t>发现</w:t>
      </w:r>
      <w:r>
        <w:rPr>
          <w:rFonts w:hint="eastAsia"/>
          <w:szCs w:val="24"/>
        </w:rPr>
        <w:t>AC</w:t>
      </w:r>
      <w:r>
        <w:rPr>
          <w:rFonts w:hint="eastAsia"/>
          <w:szCs w:val="24"/>
        </w:rPr>
        <w:t>的</w:t>
      </w:r>
      <w:r>
        <w:rPr>
          <w:szCs w:val="24"/>
        </w:rPr>
        <w:t>地址</w:t>
      </w:r>
    </w:p>
    <w:p w14:paraId="22570AD6" w14:textId="77777777" w:rsidR="00C50625" w:rsidRPr="005E1F66" w:rsidRDefault="00C50625" w:rsidP="00C50625">
      <w:pPr>
        <w:pStyle w:val="ad"/>
        <w:ind w:left="840" w:firstLineChars="0" w:firstLine="0"/>
        <w:rPr>
          <w:b/>
          <w:szCs w:val="24"/>
        </w:rPr>
      </w:pPr>
      <w:r w:rsidRPr="00622A7C">
        <w:rPr>
          <w:szCs w:val="24"/>
        </w:rPr>
        <w:t>MAIPU-WLAN-AP#</w:t>
      </w:r>
      <w:r w:rsidRPr="005E1F66">
        <w:rPr>
          <w:b/>
          <w:szCs w:val="24"/>
        </w:rPr>
        <w:t xml:space="preserve"> set management dhcp-status down</w:t>
      </w:r>
    </w:p>
    <w:p w14:paraId="00478857" w14:textId="77777777" w:rsidR="00C50625" w:rsidRPr="00622A7C" w:rsidRDefault="00C50625" w:rsidP="00C50625">
      <w:pPr>
        <w:pStyle w:val="ad"/>
        <w:ind w:left="840" w:firstLineChars="0" w:firstLine="0"/>
        <w:rPr>
          <w:szCs w:val="24"/>
        </w:rPr>
      </w:pPr>
      <w:r>
        <w:rPr>
          <w:szCs w:val="24"/>
        </w:rPr>
        <w:tab/>
      </w:r>
      <w:r>
        <w:rPr>
          <w:szCs w:val="24"/>
        </w:rPr>
        <w:tab/>
      </w:r>
      <w:r>
        <w:rPr>
          <w:szCs w:val="24"/>
        </w:rPr>
        <w:tab/>
        <w:t>//</w:t>
      </w:r>
      <w:r>
        <w:rPr>
          <w:rFonts w:hint="eastAsia"/>
          <w:szCs w:val="24"/>
        </w:rPr>
        <w:t>关闭</w:t>
      </w:r>
      <w:r>
        <w:rPr>
          <w:szCs w:val="24"/>
        </w:rPr>
        <w:t>dhcp</w:t>
      </w:r>
      <w:r>
        <w:rPr>
          <w:szCs w:val="24"/>
        </w:rPr>
        <w:t>地址自动获取功能。</w:t>
      </w:r>
    </w:p>
    <w:p w14:paraId="534627DA" w14:textId="77777777" w:rsidR="00C50625" w:rsidRDefault="00C50625" w:rsidP="00C50625">
      <w:pPr>
        <w:pStyle w:val="ad"/>
        <w:ind w:left="840" w:firstLineChars="0" w:firstLine="0"/>
        <w:rPr>
          <w:szCs w:val="24"/>
        </w:rPr>
      </w:pPr>
      <w:r w:rsidRPr="00622A7C">
        <w:rPr>
          <w:szCs w:val="24"/>
        </w:rPr>
        <w:t>MAIPU-WLAN-AP# save-running</w:t>
      </w:r>
    </w:p>
    <w:p w14:paraId="4573C384" w14:textId="77777777" w:rsidR="00C50625" w:rsidRDefault="00C50625" w:rsidP="00C50625">
      <w:pPr>
        <w:pStyle w:val="ad"/>
        <w:ind w:left="840" w:firstLineChars="0" w:firstLine="0"/>
        <w:rPr>
          <w:szCs w:val="24"/>
        </w:rPr>
      </w:pPr>
      <w:r>
        <w:rPr>
          <w:rFonts w:hint="eastAsia"/>
          <w:szCs w:val="24"/>
        </w:rPr>
        <w:t>查看</w:t>
      </w:r>
      <w:r>
        <w:rPr>
          <w:rFonts w:hint="eastAsia"/>
          <w:szCs w:val="24"/>
        </w:rPr>
        <w:t>AP</w:t>
      </w:r>
      <w:r>
        <w:rPr>
          <w:rFonts w:hint="eastAsia"/>
          <w:szCs w:val="24"/>
        </w:rPr>
        <w:t>系统</w:t>
      </w:r>
      <w:r>
        <w:rPr>
          <w:szCs w:val="24"/>
        </w:rPr>
        <w:t>信息：</w:t>
      </w:r>
    </w:p>
    <w:p w14:paraId="052087B5" w14:textId="77777777" w:rsidR="00C50625" w:rsidRDefault="00C50625" w:rsidP="00C50625">
      <w:pPr>
        <w:pStyle w:val="ad"/>
        <w:ind w:left="840" w:firstLineChars="0" w:firstLine="0"/>
        <w:jc w:val="center"/>
        <w:rPr>
          <w:szCs w:val="24"/>
        </w:rPr>
      </w:pPr>
      <w:r>
        <w:rPr>
          <w:noProof/>
        </w:rPr>
        <w:drawing>
          <wp:inline distT="0" distB="0" distL="0" distR="0" wp14:anchorId="14E87B8B" wp14:editId="35D83446">
            <wp:extent cx="5543550" cy="280098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43550" cy="2800985"/>
                    </a:xfrm>
                    <a:prstGeom prst="rect">
                      <a:avLst/>
                    </a:prstGeom>
                  </pic:spPr>
                </pic:pic>
              </a:graphicData>
            </a:graphic>
          </wp:inline>
        </w:drawing>
      </w:r>
    </w:p>
    <w:p w14:paraId="4C02DBAF" w14:textId="77777777" w:rsidR="0052062D" w:rsidRDefault="0052062D" w:rsidP="0052062D">
      <w:pPr>
        <w:pStyle w:val="ad"/>
        <w:ind w:left="840" w:firstLineChars="0" w:firstLine="0"/>
        <w:rPr>
          <w:szCs w:val="24"/>
        </w:rPr>
      </w:pPr>
      <w:r>
        <w:rPr>
          <w:rFonts w:hint="eastAsia"/>
          <w:szCs w:val="24"/>
        </w:rPr>
        <w:t>仍然记录</w:t>
      </w:r>
      <w:r>
        <w:rPr>
          <w:szCs w:val="24"/>
        </w:rPr>
        <w:t>下该</w:t>
      </w:r>
      <w:r>
        <w:rPr>
          <w:rFonts w:hint="eastAsia"/>
          <w:szCs w:val="24"/>
        </w:rPr>
        <w:t>AP</w:t>
      </w:r>
      <w:r>
        <w:rPr>
          <w:rFonts w:hint="eastAsia"/>
          <w:szCs w:val="24"/>
        </w:rPr>
        <w:t>的</w:t>
      </w:r>
      <w:r>
        <w:rPr>
          <w:szCs w:val="24"/>
        </w:rPr>
        <w:t>硬件地址信息。</w:t>
      </w:r>
    </w:p>
    <w:p w14:paraId="24B29381" w14:textId="77777777" w:rsidR="00C50625" w:rsidRDefault="00C50625" w:rsidP="00C50625">
      <w:pPr>
        <w:pStyle w:val="ad"/>
        <w:ind w:left="840" w:firstLineChars="0" w:firstLine="0"/>
        <w:rPr>
          <w:szCs w:val="24"/>
        </w:rPr>
      </w:pPr>
      <w:r>
        <w:rPr>
          <w:rFonts w:hint="eastAsia"/>
          <w:szCs w:val="24"/>
        </w:rPr>
        <w:t>交换机</w:t>
      </w:r>
      <w:r>
        <w:rPr>
          <w:szCs w:val="24"/>
        </w:rPr>
        <w:t>上的配置：</w:t>
      </w:r>
    </w:p>
    <w:p w14:paraId="71D187EA" w14:textId="77777777" w:rsidR="00DD46CD" w:rsidRDefault="00DD46CD" w:rsidP="00DD46CD">
      <w:pPr>
        <w:pStyle w:val="ad"/>
        <w:ind w:left="840" w:firstLineChars="0" w:firstLine="0"/>
        <w:rPr>
          <w:szCs w:val="24"/>
        </w:rPr>
      </w:pPr>
      <w:r w:rsidRPr="00047C00">
        <w:rPr>
          <w:szCs w:val="24"/>
        </w:rPr>
        <w:t>SW2(config)#vlan 10,30,</w:t>
      </w:r>
      <w:r>
        <w:rPr>
          <w:szCs w:val="24"/>
        </w:rPr>
        <w:t>20,</w:t>
      </w:r>
      <w:r w:rsidRPr="00047C00">
        <w:rPr>
          <w:szCs w:val="24"/>
        </w:rPr>
        <w:t>100</w:t>
      </w:r>
    </w:p>
    <w:p w14:paraId="0E5803DD" w14:textId="77777777" w:rsidR="00DD46CD" w:rsidRPr="00047C00" w:rsidRDefault="00DD46CD" w:rsidP="00DD46CD">
      <w:pPr>
        <w:pStyle w:val="ad"/>
        <w:ind w:left="840" w:firstLineChars="0" w:firstLine="0"/>
        <w:rPr>
          <w:szCs w:val="24"/>
        </w:rPr>
      </w:pPr>
      <w:r w:rsidRPr="00047C00">
        <w:rPr>
          <w:szCs w:val="24"/>
        </w:rPr>
        <w:t>SW2(config)#interface fastethernet0/2</w:t>
      </w:r>
    </w:p>
    <w:p w14:paraId="6198DF78" w14:textId="77777777" w:rsidR="00DD46CD" w:rsidRPr="00047C00" w:rsidRDefault="00DD46CD" w:rsidP="00DD46CD">
      <w:pPr>
        <w:pStyle w:val="ad"/>
        <w:ind w:left="840" w:firstLineChars="0" w:firstLine="0"/>
        <w:rPr>
          <w:szCs w:val="24"/>
        </w:rPr>
      </w:pPr>
      <w:r w:rsidRPr="00047C00">
        <w:rPr>
          <w:szCs w:val="24"/>
        </w:rPr>
        <w:t>SW2(config-if-fastethernet0/2)# switchport mode trunk</w:t>
      </w:r>
    </w:p>
    <w:p w14:paraId="40C1E28C" w14:textId="77777777" w:rsidR="00DD46CD" w:rsidRPr="00047C00" w:rsidRDefault="00DD46CD" w:rsidP="00DD46CD">
      <w:pPr>
        <w:pStyle w:val="ad"/>
        <w:ind w:left="840" w:firstLineChars="0" w:firstLine="0"/>
        <w:rPr>
          <w:szCs w:val="24"/>
        </w:rPr>
      </w:pPr>
      <w:r w:rsidRPr="00047C00">
        <w:rPr>
          <w:szCs w:val="24"/>
        </w:rPr>
        <w:t>SW2(config-if-fastethernet0/2)# switchport trunk allowed vlan all</w:t>
      </w:r>
    </w:p>
    <w:p w14:paraId="691CFA89" w14:textId="77777777" w:rsidR="00DD46CD" w:rsidRPr="00047C00" w:rsidRDefault="00DD46CD" w:rsidP="00DD46CD">
      <w:pPr>
        <w:pStyle w:val="ad"/>
        <w:ind w:left="840" w:firstLineChars="0" w:firstLine="0"/>
        <w:rPr>
          <w:b/>
          <w:i/>
          <w:szCs w:val="24"/>
        </w:rPr>
      </w:pPr>
      <w:r w:rsidRPr="00047C00">
        <w:rPr>
          <w:szCs w:val="24"/>
        </w:rPr>
        <w:t xml:space="preserve">SW2(config-if-fastethernet0/2)# </w:t>
      </w:r>
      <w:r w:rsidRPr="00047C00">
        <w:rPr>
          <w:b/>
          <w:i/>
          <w:szCs w:val="24"/>
        </w:rPr>
        <w:t>switchport trunk pvid vlan 10</w:t>
      </w:r>
    </w:p>
    <w:p w14:paraId="17C44645" w14:textId="77777777" w:rsidR="00DD46CD" w:rsidRPr="00622F09" w:rsidRDefault="00DD46CD" w:rsidP="00DD46CD">
      <w:pPr>
        <w:pStyle w:val="ad"/>
        <w:ind w:left="840" w:firstLineChars="0" w:firstLine="0"/>
        <w:rPr>
          <w:b/>
          <w:szCs w:val="24"/>
        </w:rPr>
      </w:pPr>
      <w:r w:rsidRPr="00622F09">
        <w:rPr>
          <w:b/>
          <w:szCs w:val="24"/>
        </w:rPr>
        <w:tab/>
        <w:t>//</w:t>
      </w:r>
      <w:r w:rsidRPr="00622F09">
        <w:rPr>
          <w:rFonts w:hint="eastAsia"/>
          <w:b/>
          <w:szCs w:val="24"/>
        </w:rPr>
        <w:t>此处端口模式</w:t>
      </w:r>
      <w:r w:rsidRPr="00622F09">
        <w:rPr>
          <w:b/>
          <w:szCs w:val="24"/>
        </w:rPr>
        <w:t>为</w:t>
      </w:r>
      <w:r w:rsidRPr="00622F09">
        <w:rPr>
          <w:b/>
          <w:szCs w:val="24"/>
        </w:rPr>
        <w:t>trunk</w:t>
      </w:r>
      <w:r w:rsidRPr="00622F09">
        <w:rPr>
          <w:b/>
          <w:szCs w:val="24"/>
        </w:rPr>
        <w:t>，且</w:t>
      </w:r>
      <w:r w:rsidRPr="00622F09">
        <w:rPr>
          <w:b/>
          <w:szCs w:val="24"/>
        </w:rPr>
        <w:t>pvid</w:t>
      </w:r>
      <w:r w:rsidRPr="00622F09">
        <w:rPr>
          <w:b/>
          <w:szCs w:val="24"/>
        </w:rPr>
        <w:t>为</w:t>
      </w:r>
      <w:r w:rsidRPr="00622F09">
        <w:rPr>
          <w:b/>
          <w:szCs w:val="24"/>
        </w:rPr>
        <w:t>vlan10</w:t>
      </w:r>
      <w:r w:rsidRPr="00622F09">
        <w:rPr>
          <w:rFonts w:hint="eastAsia"/>
          <w:b/>
          <w:szCs w:val="24"/>
        </w:rPr>
        <w:t>，</w:t>
      </w:r>
      <w:r w:rsidRPr="00622F09">
        <w:rPr>
          <w:b/>
          <w:szCs w:val="24"/>
        </w:rPr>
        <w:t>是因为</w:t>
      </w:r>
      <w:r w:rsidRPr="00622F09">
        <w:rPr>
          <w:rFonts w:hint="eastAsia"/>
          <w:b/>
          <w:szCs w:val="24"/>
        </w:rPr>
        <w:t>pc</w:t>
      </w:r>
      <w:r w:rsidRPr="00622F09">
        <w:rPr>
          <w:rFonts w:hint="eastAsia"/>
          <w:b/>
          <w:szCs w:val="24"/>
        </w:rPr>
        <w:t>获取</w:t>
      </w:r>
      <w:r w:rsidRPr="00622F09">
        <w:rPr>
          <w:b/>
          <w:szCs w:val="24"/>
        </w:rPr>
        <w:t>的地址</w:t>
      </w:r>
      <w:r w:rsidRPr="00622F09">
        <w:rPr>
          <w:rFonts w:hint="eastAsia"/>
          <w:b/>
          <w:szCs w:val="24"/>
        </w:rPr>
        <w:t>和</w:t>
      </w:r>
      <w:r w:rsidRPr="00622F09">
        <w:rPr>
          <w:rFonts w:hint="eastAsia"/>
          <w:b/>
          <w:szCs w:val="24"/>
        </w:rPr>
        <w:t>AP</w:t>
      </w:r>
      <w:r w:rsidRPr="00622F09">
        <w:rPr>
          <w:rFonts w:hint="eastAsia"/>
          <w:b/>
          <w:szCs w:val="24"/>
        </w:rPr>
        <w:t>的</w:t>
      </w:r>
      <w:r w:rsidRPr="00622F09">
        <w:rPr>
          <w:b/>
          <w:szCs w:val="24"/>
        </w:rPr>
        <w:t>ip</w:t>
      </w:r>
      <w:r w:rsidRPr="00622F09">
        <w:rPr>
          <w:b/>
          <w:szCs w:val="24"/>
        </w:rPr>
        <w:t>地址不是在同一</w:t>
      </w:r>
      <w:r w:rsidRPr="00622F09">
        <w:rPr>
          <w:b/>
          <w:szCs w:val="24"/>
        </w:rPr>
        <w:t>vlan</w:t>
      </w:r>
      <w:r w:rsidRPr="00622F09">
        <w:rPr>
          <w:b/>
          <w:szCs w:val="24"/>
        </w:rPr>
        <w:t>，且</w:t>
      </w:r>
      <w:r w:rsidRPr="00622F09">
        <w:rPr>
          <w:rFonts w:hint="eastAsia"/>
          <w:b/>
          <w:szCs w:val="24"/>
        </w:rPr>
        <w:t>均需要</w:t>
      </w:r>
      <w:r w:rsidRPr="00622F09">
        <w:rPr>
          <w:b/>
          <w:szCs w:val="24"/>
        </w:rPr>
        <w:t>和</w:t>
      </w:r>
      <w:r w:rsidRPr="00622F09">
        <w:rPr>
          <w:rFonts w:hint="eastAsia"/>
          <w:b/>
          <w:szCs w:val="24"/>
        </w:rPr>
        <w:t>AC</w:t>
      </w:r>
      <w:r w:rsidRPr="00622F09">
        <w:rPr>
          <w:rFonts w:hint="eastAsia"/>
          <w:b/>
          <w:szCs w:val="24"/>
        </w:rPr>
        <w:t>通信。</w:t>
      </w:r>
    </w:p>
    <w:p w14:paraId="5FC87924" w14:textId="77777777" w:rsidR="00DD46CD" w:rsidRPr="00047C00" w:rsidRDefault="00DD46CD" w:rsidP="00DD46CD">
      <w:pPr>
        <w:pStyle w:val="ad"/>
        <w:ind w:left="840" w:firstLineChars="0" w:firstLine="0"/>
        <w:rPr>
          <w:szCs w:val="24"/>
        </w:rPr>
      </w:pPr>
      <w:r w:rsidRPr="00047C00">
        <w:rPr>
          <w:szCs w:val="24"/>
        </w:rPr>
        <w:t>SW2(config-if-fastethernet0/2)# exit</w:t>
      </w:r>
    </w:p>
    <w:p w14:paraId="28DC3D23" w14:textId="77777777" w:rsidR="00DD46CD" w:rsidRPr="00047C00" w:rsidRDefault="00DD46CD" w:rsidP="00DD46CD">
      <w:pPr>
        <w:pStyle w:val="ad"/>
        <w:ind w:left="840" w:firstLineChars="0" w:firstLine="0"/>
        <w:rPr>
          <w:szCs w:val="24"/>
        </w:rPr>
      </w:pPr>
      <w:r w:rsidRPr="00047C00">
        <w:rPr>
          <w:szCs w:val="24"/>
        </w:rPr>
        <w:t>SW2(config)#interface fastethernet0/4</w:t>
      </w:r>
    </w:p>
    <w:p w14:paraId="24222023" w14:textId="77777777" w:rsidR="00DD46CD" w:rsidRPr="00047C00" w:rsidRDefault="00DD46CD" w:rsidP="00DD46CD">
      <w:pPr>
        <w:pStyle w:val="ad"/>
        <w:ind w:left="840" w:firstLineChars="0" w:firstLine="0"/>
        <w:rPr>
          <w:szCs w:val="24"/>
        </w:rPr>
      </w:pPr>
      <w:r w:rsidRPr="00047C00">
        <w:rPr>
          <w:szCs w:val="24"/>
        </w:rPr>
        <w:t>SW2(config-if-fastethernet0/4)# switchport mode trunk</w:t>
      </w:r>
    </w:p>
    <w:p w14:paraId="4C37AFF0" w14:textId="77777777" w:rsidR="00DD46CD" w:rsidRPr="00047C00" w:rsidRDefault="00DD46CD" w:rsidP="00DD46CD">
      <w:pPr>
        <w:pStyle w:val="ad"/>
        <w:ind w:left="840" w:firstLineChars="0" w:firstLine="0"/>
        <w:rPr>
          <w:szCs w:val="24"/>
        </w:rPr>
      </w:pPr>
      <w:r w:rsidRPr="00047C00">
        <w:rPr>
          <w:szCs w:val="24"/>
        </w:rPr>
        <w:lastRenderedPageBreak/>
        <w:t>SW2(config-if-fastethernet0/4)# switchport trunk allowed vlan all</w:t>
      </w:r>
    </w:p>
    <w:p w14:paraId="0F656022" w14:textId="77777777" w:rsidR="00DD46CD" w:rsidRDefault="00DD46CD" w:rsidP="00DD46CD">
      <w:pPr>
        <w:pStyle w:val="ad"/>
        <w:ind w:left="840" w:firstLineChars="0" w:firstLine="0"/>
        <w:rPr>
          <w:szCs w:val="24"/>
        </w:rPr>
      </w:pPr>
      <w:r w:rsidRPr="00047C00">
        <w:rPr>
          <w:szCs w:val="24"/>
        </w:rPr>
        <w:t>SW2(config-if-fastethernet0/4)# exit</w:t>
      </w:r>
    </w:p>
    <w:p w14:paraId="3F25B8F1" w14:textId="77777777" w:rsidR="00DD46CD" w:rsidRPr="00047C00" w:rsidRDefault="00DD46CD" w:rsidP="00DD46CD">
      <w:pPr>
        <w:pStyle w:val="ad"/>
        <w:ind w:left="840" w:firstLineChars="0" w:firstLine="0"/>
        <w:rPr>
          <w:szCs w:val="24"/>
        </w:rPr>
      </w:pPr>
      <w:r w:rsidRPr="00047C00">
        <w:rPr>
          <w:szCs w:val="24"/>
        </w:rPr>
        <w:t>SW2(config)#interface vlan10</w:t>
      </w:r>
    </w:p>
    <w:p w14:paraId="2534BF0F" w14:textId="77777777" w:rsidR="00DD46CD" w:rsidRDefault="00DD46CD" w:rsidP="00DD46CD">
      <w:pPr>
        <w:pStyle w:val="ad"/>
        <w:ind w:left="840" w:firstLineChars="0" w:firstLine="0"/>
        <w:rPr>
          <w:szCs w:val="24"/>
        </w:rPr>
      </w:pPr>
      <w:r w:rsidRPr="00047C00">
        <w:rPr>
          <w:szCs w:val="24"/>
        </w:rPr>
        <w:t>SW2(config-if-vlan10)# ip address 10.1.1.254 255.255.255.0</w:t>
      </w:r>
    </w:p>
    <w:p w14:paraId="73925D31" w14:textId="77777777" w:rsidR="00DD46CD" w:rsidRPr="00047C00" w:rsidRDefault="00DD46CD" w:rsidP="00DD46CD">
      <w:pPr>
        <w:pStyle w:val="ad"/>
        <w:ind w:left="840" w:firstLineChars="0" w:firstLine="0"/>
        <w:rPr>
          <w:szCs w:val="24"/>
        </w:rPr>
      </w:pPr>
      <w:r>
        <w:rPr>
          <w:szCs w:val="24"/>
        </w:rPr>
        <w:tab/>
      </w:r>
      <w:r>
        <w:rPr>
          <w:szCs w:val="24"/>
        </w:rPr>
        <w:tab/>
      </w:r>
      <w:r>
        <w:rPr>
          <w:szCs w:val="24"/>
        </w:rPr>
        <w:tab/>
        <w:t>//</w:t>
      </w:r>
      <w:r>
        <w:rPr>
          <w:rFonts w:hint="eastAsia"/>
          <w:szCs w:val="24"/>
        </w:rPr>
        <w:t>该</w:t>
      </w:r>
      <w:r>
        <w:rPr>
          <w:szCs w:val="24"/>
        </w:rPr>
        <w:t>vlan10 ip</w:t>
      </w:r>
      <w:r>
        <w:rPr>
          <w:szCs w:val="24"/>
        </w:rPr>
        <w:t>地址</w:t>
      </w:r>
      <w:r>
        <w:rPr>
          <w:rFonts w:hint="eastAsia"/>
          <w:szCs w:val="24"/>
        </w:rPr>
        <w:t>作为</w:t>
      </w:r>
      <w:r>
        <w:rPr>
          <w:rFonts w:hint="eastAsia"/>
          <w:szCs w:val="24"/>
        </w:rPr>
        <w:t>AP</w:t>
      </w:r>
      <w:r>
        <w:rPr>
          <w:rFonts w:hint="eastAsia"/>
          <w:szCs w:val="24"/>
        </w:rPr>
        <w:t>的</w:t>
      </w:r>
      <w:r>
        <w:rPr>
          <w:szCs w:val="24"/>
        </w:rPr>
        <w:t>网关</w:t>
      </w:r>
    </w:p>
    <w:p w14:paraId="510E0A39" w14:textId="77777777" w:rsidR="00DD46CD" w:rsidRPr="00047C00" w:rsidRDefault="00DD46CD" w:rsidP="00DD46CD">
      <w:pPr>
        <w:pStyle w:val="ad"/>
        <w:ind w:left="840" w:firstLineChars="0" w:firstLine="0"/>
        <w:rPr>
          <w:szCs w:val="24"/>
        </w:rPr>
      </w:pPr>
      <w:r w:rsidRPr="00047C00">
        <w:rPr>
          <w:szCs w:val="24"/>
        </w:rPr>
        <w:t>SW2(config-if-vlan10)# exit</w:t>
      </w:r>
    </w:p>
    <w:p w14:paraId="22AB1C6D" w14:textId="77777777" w:rsidR="00DD46CD" w:rsidRPr="00047C00" w:rsidRDefault="00DD46CD" w:rsidP="00DD46CD">
      <w:pPr>
        <w:pStyle w:val="ad"/>
        <w:ind w:left="840" w:firstLineChars="0" w:firstLine="0"/>
        <w:rPr>
          <w:szCs w:val="24"/>
        </w:rPr>
      </w:pPr>
      <w:r w:rsidRPr="00047C00">
        <w:rPr>
          <w:szCs w:val="24"/>
        </w:rPr>
        <w:t>SW2(config)#interface vlan30</w:t>
      </w:r>
    </w:p>
    <w:p w14:paraId="196E54C5" w14:textId="77777777" w:rsidR="00DD46CD" w:rsidRDefault="00DD46CD" w:rsidP="00DD46CD">
      <w:pPr>
        <w:pStyle w:val="ad"/>
        <w:ind w:left="840" w:firstLineChars="0" w:firstLine="0"/>
        <w:rPr>
          <w:szCs w:val="24"/>
        </w:rPr>
      </w:pPr>
      <w:r w:rsidRPr="00047C00">
        <w:rPr>
          <w:szCs w:val="24"/>
        </w:rPr>
        <w:t>SW2(config-if-vlan30)# ip address 30.1.1.254 255.255.255.0</w:t>
      </w:r>
    </w:p>
    <w:p w14:paraId="38B6D4DF" w14:textId="77777777" w:rsidR="00DD46CD" w:rsidRPr="00047C00" w:rsidRDefault="00DD46CD" w:rsidP="00DD46CD">
      <w:pPr>
        <w:pStyle w:val="ad"/>
        <w:ind w:left="840" w:firstLineChars="0" w:firstLine="0"/>
        <w:rPr>
          <w:szCs w:val="24"/>
        </w:rPr>
      </w:pPr>
      <w:r>
        <w:rPr>
          <w:szCs w:val="24"/>
        </w:rPr>
        <w:tab/>
      </w:r>
      <w:r>
        <w:rPr>
          <w:szCs w:val="24"/>
        </w:rPr>
        <w:tab/>
      </w:r>
      <w:r>
        <w:rPr>
          <w:szCs w:val="24"/>
        </w:rPr>
        <w:tab/>
        <w:t>//</w:t>
      </w:r>
      <w:r>
        <w:rPr>
          <w:rFonts w:hint="eastAsia"/>
          <w:szCs w:val="24"/>
        </w:rPr>
        <w:t>该</w:t>
      </w:r>
      <w:r>
        <w:rPr>
          <w:szCs w:val="24"/>
        </w:rPr>
        <w:t>vlan30 IP</w:t>
      </w:r>
      <w:r>
        <w:rPr>
          <w:szCs w:val="24"/>
        </w:rPr>
        <w:t>地址作为客户端网关。</w:t>
      </w:r>
    </w:p>
    <w:p w14:paraId="5911378B" w14:textId="77777777" w:rsidR="00DD46CD" w:rsidRPr="00047C00" w:rsidRDefault="00DD46CD" w:rsidP="00DD46CD">
      <w:pPr>
        <w:pStyle w:val="ad"/>
        <w:ind w:left="840" w:firstLineChars="0" w:firstLine="0"/>
        <w:rPr>
          <w:szCs w:val="24"/>
        </w:rPr>
      </w:pPr>
      <w:r w:rsidRPr="00047C00">
        <w:rPr>
          <w:szCs w:val="24"/>
        </w:rPr>
        <w:t>SW2(config-if-vlan30)# exit</w:t>
      </w:r>
    </w:p>
    <w:p w14:paraId="048CA2BF" w14:textId="77777777" w:rsidR="00DD46CD" w:rsidRPr="00047C00" w:rsidRDefault="00DD46CD" w:rsidP="00DD46CD">
      <w:pPr>
        <w:pStyle w:val="ad"/>
        <w:ind w:left="840" w:firstLineChars="0" w:firstLine="0"/>
        <w:rPr>
          <w:szCs w:val="24"/>
        </w:rPr>
      </w:pPr>
      <w:r w:rsidRPr="00047C00">
        <w:rPr>
          <w:szCs w:val="24"/>
        </w:rPr>
        <w:t>SW2(config)#interface vlan100</w:t>
      </w:r>
    </w:p>
    <w:p w14:paraId="224C254C" w14:textId="77777777" w:rsidR="00DD46CD" w:rsidRDefault="00DD46CD" w:rsidP="00DD46CD">
      <w:pPr>
        <w:pStyle w:val="ad"/>
        <w:ind w:left="840" w:firstLineChars="0" w:firstLine="0"/>
        <w:rPr>
          <w:szCs w:val="24"/>
        </w:rPr>
      </w:pPr>
      <w:r w:rsidRPr="00047C00">
        <w:rPr>
          <w:szCs w:val="24"/>
        </w:rPr>
        <w:t>SW2(config-if-vlan100)# ip address 100.1.1.254 255.255.255.0</w:t>
      </w:r>
    </w:p>
    <w:p w14:paraId="5E3F9904" w14:textId="77777777" w:rsidR="00DD46CD" w:rsidRPr="00047C00" w:rsidRDefault="00DD46CD" w:rsidP="00DD46CD">
      <w:pPr>
        <w:pStyle w:val="ad"/>
        <w:ind w:left="840" w:firstLineChars="0" w:firstLine="0"/>
        <w:rPr>
          <w:szCs w:val="24"/>
        </w:rPr>
      </w:pPr>
      <w:r>
        <w:rPr>
          <w:szCs w:val="24"/>
        </w:rPr>
        <w:tab/>
      </w:r>
      <w:r>
        <w:rPr>
          <w:szCs w:val="24"/>
        </w:rPr>
        <w:tab/>
      </w:r>
      <w:r>
        <w:rPr>
          <w:szCs w:val="24"/>
        </w:rPr>
        <w:tab/>
        <w:t>//</w:t>
      </w:r>
      <w:r>
        <w:rPr>
          <w:rFonts w:hint="eastAsia"/>
          <w:szCs w:val="24"/>
        </w:rPr>
        <w:t>vlan</w:t>
      </w:r>
      <w:r>
        <w:rPr>
          <w:szCs w:val="24"/>
        </w:rPr>
        <w:t>100 IP</w:t>
      </w:r>
      <w:r>
        <w:rPr>
          <w:szCs w:val="24"/>
        </w:rPr>
        <w:t>地址作为</w:t>
      </w:r>
      <w:r>
        <w:rPr>
          <w:rFonts w:hint="eastAsia"/>
          <w:szCs w:val="24"/>
        </w:rPr>
        <w:t>AC</w:t>
      </w:r>
      <w:r>
        <w:rPr>
          <w:rFonts w:hint="eastAsia"/>
          <w:szCs w:val="24"/>
        </w:rPr>
        <w:t>网关</w:t>
      </w:r>
      <w:r>
        <w:rPr>
          <w:szCs w:val="24"/>
        </w:rPr>
        <w:t>。</w:t>
      </w:r>
    </w:p>
    <w:p w14:paraId="48DE2870" w14:textId="77777777" w:rsidR="00DD46CD" w:rsidRDefault="00DD46CD" w:rsidP="00DD46CD">
      <w:pPr>
        <w:pStyle w:val="ad"/>
        <w:ind w:left="840" w:firstLineChars="0" w:firstLine="0"/>
        <w:rPr>
          <w:szCs w:val="24"/>
        </w:rPr>
      </w:pPr>
      <w:r>
        <w:rPr>
          <w:szCs w:val="24"/>
        </w:rPr>
        <w:t>SW2(config-if-vlan100)# exit</w:t>
      </w:r>
      <w:r w:rsidRPr="00047C00">
        <w:rPr>
          <w:szCs w:val="24"/>
        </w:rPr>
        <w:t xml:space="preserve">                                   </w:t>
      </w:r>
    </w:p>
    <w:p w14:paraId="0DC21F71" w14:textId="77777777" w:rsidR="00EC4F00" w:rsidRDefault="00EC4F00" w:rsidP="00EC4F00">
      <w:pPr>
        <w:pStyle w:val="ad"/>
        <w:ind w:left="840" w:firstLineChars="0" w:firstLine="0"/>
        <w:rPr>
          <w:szCs w:val="24"/>
        </w:rPr>
      </w:pPr>
      <w:r w:rsidRPr="00C50625">
        <w:rPr>
          <w:szCs w:val="24"/>
        </w:rPr>
        <w:t>SW2(config)#interface vlan20</w:t>
      </w:r>
    </w:p>
    <w:p w14:paraId="6B3CE1DA" w14:textId="77777777" w:rsidR="00EC4F00" w:rsidRPr="00C50625" w:rsidRDefault="00EC4F00" w:rsidP="00EC4F00">
      <w:pPr>
        <w:pStyle w:val="ad"/>
        <w:ind w:left="840" w:firstLineChars="0" w:firstLine="0"/>
        <w:rPr>
          <w:szCs w:val="24"/>
        </w:rPr>
      </w:pPr>
      <w:r w:rsidRPr="00C50625">
        <w:rPr>
          <w:szCs w:val="24"/>
        </w:rPr>
        <w:t>SW2(config-if-vlan20)#ip address 20.1.1.254 255.255.255.0</w:t>
      </w:r>
    </w:p>
    <w:p w14:paraId="19B1640E" w14:textId="77777777" w:rsidR="00EC4F00" w:rsidRPr="00EC4F00" w:rsidRDefault="00EC4F00" w:rsidP="00EC4F00">
      <w:pPr>
        <w:pStyle w:val="ad"/>
        <w:ind w:left="840" w:firstLineChars="0" w:firstLine="0"/>
        <w:rPr>
          <w:szCs w:val="24"/>
        </w:rPr>
      </w:pPr>
      <w:r>
        <w:rPr>
          <w:szCs w:val="24"/>
        </w:rPr>
        <w:t>SW2(config-if-vlan20)#exit</w:t>
      </w:r>
    </w:p>
    <w:p w14:paraId="45582A4D" w14:textId="77777777" w:rsidR="00DD46CD" w:rsidRPr="00047C00" w:rsidRDefault="00DD46CD" w:rsidP="00DD46CD">
      <w:pPr>
        <w:pStyle w:val="ad"/>
        <w:ind w:left="840" w:firstLineChars="0" w:firstLine="0"/>
        <w:rPr>
          <w:szCs w:val="24"/>
        </w:rPr>
      </w:pPr>
      <w:r w:rsidRPr="00047C00">
        <w:rPr>
          <w:szCs w:val="24"/>
        </w:rPr>
        <w:t>SW2(config)#ip dhcp pool p1</w:t>
      </w:r>
      <w:r>
        <w:rPr>
          <w:szCs w:val="24"/>
        </w:rPr>
        <w:tab/>
      </w:r>
      <w:r>
        <w:rPr>
          <w:szCs w:val="24"/>
        </w:rPr>
        <w:tab/>
      </w:r>
      <w:r>
        <w:rPr>
          <w:szCs w:val="24"/>
        </w:rPr>
        <w:tab/>
        <w:t>//</w:t>
      </w:r>
      <w:r>
        <w:rPr>
          <w:rFonts w:hint="eastAsia"/>
          <w:szCs w:val="24"/>
        </w:rPr>
        <w:t>配置</w:t>
      </w:r>
      <w:r>
        <w:rPr>
          <w:szCs w:val="24"/>
        </w:rPr>
        <w:t>用于分配给客户端的</w:t>
      </w:r>
      <w:r>
        <w:rPr>
          <w:szCs w:val="24"/>
        </w:rPr>
        <w:t>ip</w:t>
      </w:r>
      <w:r>
        <w:rPr>
          <w:szCs w:val="24"/>
        </w:rPr>
        <w:t>地址</w:t>
      </w:r>
      <w:r>
        <w:rPr>
          <w:rFonts w:hint="eastAsia"/>
          <w:szCs w:val="24"/>
        </w:rPr>
        <w:t>池。</w:t>
      </w:r>
    </w:p>
    <w:p w14:paraId="625BB52C" w14:textId="77777777" w:rsidR="00DD46CD" w:rsidRPr="00047C00" w:rsidRDefault="00DD46CD" w:rsidP="00DD46CD">
      <w:pPr>
        <w:pStyle w:val="ad"/>
        <w:ind w:left="840" w:firstLineChars="0" w:firstLine="0"/>
        <w:rPr>
          <w:szCs w:val="24"/>
        </w:rPr>
      </w:pPr>
      <w:r w:rsidRPr="00047C00">
        <w:rPr>
          <w:szCs w:val="24"/>
        </w:rPr>
        <w:t>SW2(dhcp-config)# range 30.1.1.1 30.1.1.253 255.255.255.0</w:t>
      </w:r>
    </w:p>
    <w:p w14:paraId="734233B8" w14:textId="77777777" w:rsidR="00DD46CD" w:rsidRPr="00047C00" w:rsidRDefault="00DD46CD" w:rsidP="00DD46CD">
      <w:pPr>
        <w:pStyle w:val="ad"/>
        <w:ind w:left="840" w:firstLineChars="0" w:firstLine="0"/>
        <w:rPr>
          <w:szCs w:val="24"/>
        </w:rPr>
      </w:pPr>
      <w:r w:rsidRPr="00047C00">
        <w:rPr>
          <w:szCs w:val="24"/>
        </w:rPr>
        <w:t xml:space="preserve">SW2(dhcp-config)# default-router 30.1.1.254 </w:t>
      </w:r>
    </w:p>
    <w:p w14:paraId="4DC718C6" w14:textId="77777777" w:rsidR="00DD46CD" w:rsidRDefault="00DD46CD" w:rsidP="00DD46CD">
      <w:pPr>
        <w:pStyle w:val="ad"/>
        <w:ind w:left="840" w:firstLineChars="0" w:firstLine="0"/>
        <w:rPr>
          <w:szCs w:val="24"/>
        </w:rPr>
      </w:pPr>
      <w:r w:rsidRPr="00047C00">
        <w:rPr>
          <w:szCs w:val="24"/>
        </w:rPr>
        <w:t>SW2(dhcp-config)# exit</w:t>
      </w:r>
    </w:p>
    <w:p w14:paraId="6A0E3261" w14:textId="77777777" w:rsidR="00EC4F00" w:rsidRPr="00EC4F00" w:rsidRDefault="00EC4F00" w:rsidP="00EC4F00">
      <w:pPr>
        <w:pStyle w:val="ad"/>
        <w:ind w:left="840" w:firstLineChars="0" w:firstLine="0"/>
        <w:rPr>
          <w:szCs w:val="24"/>
        </w:rPr>
      </w:pPr>
      <w:r w:rsidRPr="00EC4F00">
        <w:rPr>
          <w:szCs w:val="24"/>
        </w:rPr>
        <w:t>SW2(config)#ip dhcp pool p2</w:t>
      </w:r>
    </w:p>
    <w:p w14:paraId="3DAF93E5" w14:textId="77777777" w:rsidR="00EC4F00" w:rsidRPr="00EC4F00" w:rsidRDefault="00EC4F00" w:rsidP="00EC4F00">
      <w:pPr>
        <w:pStyle w:val="ad"/>
        <w:ind w:left="840" w:firstLineChars="0" w:firstLine="0"/>
        <w:rPr>
          <w:szCs w:val="24"/>
        </w:rPr>
      </w:pPr>
      <w:r w:rsidRPr="00EC4F00">
        <w:rPr>
          <w:szCs w:val="24"/>
        </w:rPr>
        <w:t>SW2(dhcp-config)# range 40.1.1.1 40.1.1.253 255.255.255.0</w:t>
      </w:r>
    </w:p>
    <w:p w14:paraId="13C99E2C" w14:textId="77777777" w:rsidR="00EC4F00" w:rsidRPr="00EC4F00" w:rsidRDefault="00EC4F00" w:rsidP="00EC4F00">
      <w:pPr>
        <w:pStyle w:val="ad"/>
        <w:ind w:left="840" w:firstLineChars="0" w:firstLine="0"/>
        <w:rPr>
          <w:szCs w:val="24"/>
        </w:rPr>
      </w:pPr>
      <w:r w:rsidRPr="00EC4F00">
        <w:rPr>
          <w:szCs w:val="24"/>
        </w:rPr>
        <w:t xml:space="preserve">SW2(dhcp-config)# default-router 40.1.1.254 </w:t>
      </w:r>
    </w:p>
    <w:p w14:paraId="38C5B9A1" w14:textId="77777777" w:rsidR="00EC4F00" w:rsidRPr="00DD46CD" w:rsidRDefault="00EC4F00" w:rsidP="00EC4F00">
      <w:pPr>
        <w:pStyle w:val="ad"/>
        <w:ind w:left="840" w:firstLineChars="0" w:firstLine="0"/>
        <w:rPr>
          <w:szCs w:val="24"/>
        </w:rPr>
      </w:pPr>
      <w:r w:rsidRPr="00EC4F00">
        <w:rPr>
          <w:szCs w:val="24"/>
        </w:rPr>
        <w:t>SW2(dhcp-config)# exit</w:t>
      </w:r>
    </w:p>
    <w:p w14:paraId="146F1F72" w14:textId="77777777" w:rsidR="00C50625" w:rsidRDefault="00C50625" w:rsidP="00C50625">
      <w:pPr>
        <w:pStyle w:val="ad"/>
        <w:ind w:left="840" w:firstLineChars="0" w:firstLine="0"/>
        <w:rPr>
          <w:szCs w:val="24"/>
        </w:rPr>
      </w:pPr>
      <w:r w:rsidRPr="00C50625">
        <w:rPr>
          <w:szCs w:val="24"/>
        </w:rPr>
        <w:t>SW2(config)#interface fa0/6</w:t>
      </w:r>
    </w:p>
    <w:p w14:paraId="0616169C" w14:textId="77777777" w:rsidR="00C50625" w:rsidRPr="00C50625" w:rsidRDefault="00C50625" w:rsidP="00C50625">
      <w:pPr>
        <w:pStyle w:val="ad"/>
        <w:ind w:left="840" w:firstLineChars="0" w:firstLine="0"/>
        <w:rPr>
          <w:szCs w:val="24"/>
        </w:rPr>
      </w:pPr>
      <w:r w:rsidRPr="00C50625">
        <w:rPr>
          <w:szCs w:val="24"/>
        </w:rPr>
        <w:t>SW2(config-if-fastethernet0/6)#switchport mode trunk</w:t>
      </w:r>
    </w:p>
    <w:p w14:paraId="186E0902" w14:textId="77777777" w:rsidR="00C50625" w:rsidRPr="00C50625" w:rsidRDefault="00C50625" w:rsidP="00C50625">
      <w:pPr>
        <w:pStyle w:val="ad"/>
        <w:ind w:left="840" w:firstLineChars="0" w:firstLine="0"/>
        <w:rPr>
          <w:szCs w:val="24"/>
        </w:rPr>
      </w:pPr>
      <w:r w:rsidRPr="00C50625">
        <w:rPr>
          <w:szCs w:val="24"/>
        </w:rPr>
        <w:lastRenderedPageBreak/>
        <w:t>SW2(config-if-fastethernet0/6)#switchport trunk allowed vlan all</w:t>
      </w:r>
    </w:p>
    <w:p w14:paraId="505C5D41" w14:textId="77777777" w:rsidR="00C50625" w:rsidRDefault="00C50625" w:rsidP="00C50625">
      <w:pPr>
        <w:pStyle w:val="ad"/>
        <w:ind w:left="840" w:firstLineChars="0" w:firstLine="0"/>
        <w:rPr>
          <w:szCs w:val="24"/>
        </w:rPr>
      </w:pPr>
      <w:r w:rsidRPr="00C50625">
        <w:rPr>
          <w:szCs w:val="24"/>
        </w:rPr>
        <w:t>SW2(config-if-fastethernet0/6)#switchport trunk pvid vlan 20</w:t>
      </w:r>
    </w:p>
    <w:p w14:paraId="0272640E" w14:textId="77777777" w:rsidR="0052062D" w:rsidRDefault="0052062D" w:rsidP="00C50625">
      <w:pPr>
        <w:pStyle w:val="ad"/>
        <w:ind w:left="840" w:firstLineChars="0" w:firstLine="0"/>
        <w:rPr>
          <w:szCs w:val="24"/>
        </w:rPr>
      </w:pPr>
      <w:r>
        <w:rPr>
          <w:szCs w:val="24"/>
        </w:rPr>
        <w:t>AC</w:t>
      </w:r>
      <w:r>
        <w:rPr>
          <w:rFonts w:hint="eastAsia"/>
          <w:szCs w:val="24"/>
        </w:rPr>
        <w:t>配置</w:t>
      </w:r>
      <w:r>
        <w:rPr>
          <w:szCs w:val="24"/>
        </w:rPr>
        <w:t>：</w:t>
      </w:r>
    </w:p>
    <w:p w14:paraId="79750D9A" w14:textId="77777777" w:rsidR="0052062D" w:rsidRPr="00622F09" w:rsidRDefault="0052062D" w:rsidP="0052062D">
      <w:pPr>
        <w:pStyle w:val="ad"/>
        <w:ind w:left="840" w:firstLineChars="0" w:firstLine="0"/>
        <w:rPr>
          <w:szCs w:val="24"/>
        </w:rPr>
      </w:pPr>
      <w:r w:rsidRPr="00622F09">
        <w:rPr>
          <w:szCs w:val="24"/>
        </w:rPr>
        <w:t>WNC6000-1000-AC(v2)#config t</w:t>
      </w:r>
    </w:p>
    <w:p w14:paraId="1A97C6B5" w14:textId="77777777" w:rsidR="0052062D" w:rsidRPr="00622F09" w:rsidRDefault="0052062D" w:rsidP="0052062D">
      <w:pPr>
        <w:pStyle w:val="ad"/>
        <w:ind w:left="840" w:firstLineChars="0" w:firstLine="0"/>
        <w:rPr>
          <w:szCs w:val="24"/>
        </w:rPr>
      </w:pPr>
      <w:r w:rsidRPr="00622F09">
        <w:rPr>
          <w:szCs w:val="24"/>
        </w:rPr>
        <w:t>WNC6000-1000-AC(v2)(config)#no interface vlan1</w:t>
      </w:r>
    </w:p>
    <w:p w14:paraId="4BAEDE9A" w14:textId="77777777" w:rsidR="0052062D" w:rsidRPr="00622F09" w:rsidRDefault="0052062D" w:rsidP="0052062D">
      <w:pPr>
        <w:pStyle w:val="ad"/>
        <w:ind w:left="840" w:firstLineChars="0" w:firstLine="0"/>
        <w:rPr>
          <w:szCs w:val="24"/>
        </w:rPr>
      </w:pPr>
      <w:r w:rsidRPr="00622F09">
        <w:rPr>
          <w:szCs w:val="24"/>
        </w:rPr>
        <w:t>WNC6000-1000-AC(v2)(config)#vlan 100</w:t>
      </w:r>
    </w:p>
    <w:p w14:paraId="0E9E936A" w14:textId="77777777" w:rsidR="0052062D" w:rsidRPr="00622F09" w:rsidRDefault="0052062D" w:rsidP="0052062D">
      <w:pPr>
        <w:pStyle w:val="ad"/>
        <w:ind w:left="840" w:firstLineChars="0" w:firstLine="0"/>
        <w:rPr>
          <w:szCs w:val="24"/>
        </w:rPr>
      </w:pPr>
      <w:r w:rsidRPr="00622F09">
        <w:rPr>
          <w:szCs w:val="24"/>
        </w:rPr>
        <w:t>WNC6000-1000-AC(v2)(config-vlan100)#exit</w:t>
      </w:r>
    </w:p>
    <w:p w14:paraId="7489F856" w14:textId="77777777" w:rsidR="0052062D" w:rsidRPr="00622F09" w:rsidRDefault="0052062D" w:rsidP="0052062D">
      <w:pPr>
        <w:pStyle w:val="ad"/>
        <w:ind w:left="840" w:firstLineChars="0" w:firstLine="0"/>
        <w:rPr>
          <w:szCs w:val="24"/>
        </w:rPr>
      </w:pPr>
      <w:r w:rsidRPr="00622F09">
        <w:rPr>
          <w:szCs w:val="24"/>
        </w:rPr>
        <w:t>WNC6000-1000-AC(v2)(config)#interface vlan 100</w:t>
      </w:r>
    </w:p>
    <w:p w14:paraId="6C08E93C" w14:textId="77777777" w:rsidR="0052062D" w:rsidRDefault="0052062D" w:rsidP="0052062D">
      <w:pPr>
        <w:pStyle w:val="ad"/>
        <w:ind w:left="840" w:firstLineChars="0" w:firstLine="0"/>
        <w:rPr>
          <w:szCs w:val="24"/>
        </w:rPr>
      </w:pPr>
      <w:r w:rsidRPr="00622F09">
        <w:rPr>
          <w:szCs w:val="24"/>
        </w:rPr>
        <w:t>WNC6000-1000-AC(v2)(config-if-vlan100)#ip address 100.1.1.2 255.255.255.0</w:t>
      </w:r>
    </w:p>
    <w:p w14:paraId="2CE89583" w14:textId="77777777" w:rsidR="0052062D" w:rsidRPr="00622F09" w:rsidRDefault="0052062D" w:rsidP="0052062D">
      <w:pPr>
        <w:pStyle w:val="ad"/>
        <w:ind w:left="840" w:firstLineChars="0" w:firstLine="0"/>
        <w:rPr>
          <w:szCs w:val="24"/>
        </w:rPr>
      </w:pPr>
      <w:r>
        <w:rPr>
          <w:szCs w:val="24"/>
        </w:rPr>
        <w:tab/>
      </w:r>
      <w:r>
        <w:rPr>
          <w:szCs w:val="24"/>
        </w:rPr>
        <w:tab/>
      </w:r>
      <w:r>
        <w:rPr>
          <w:szCs w:val="24"/>
        </w:rPr>
        <w:tab/>
        <w:t>//</w:t>
      </w:r>
      <w:r>
        <w:rPr>
          <w:rFonts w:hint="eastAsia"/>
          <w:szCs w:val="24"/>
        </w:rPr>
        <w:t>配置</w:t>
      </w:r>
      <w:r>
        <w:rPr>
          <w:rFonts w:hint="eastAsia"/>
          <w:szCs w:val="24"/>
        </w:rPr>
        <w:t>AC</w:t>
      </w:r>
      <w:r>
        <w:rPr>
          <w:rFonts w:hint="eastAsia"/>
          <w:szCs w:val="24"/>
        </w:rPr>
        <w:t>管理</w:t>
      </w:r>
      <w:r>
        <w:rPr>
          <w:szCs w:val="24"/>
        </w:rPr>
        <w:t>vlan ip</w:t>
      </w:r>
      <w:r>
        <w:rPr>
          <w:szCs w:val="24"/>
        </w:rPr>
        <w:t>地址。</w:t>
      </w:r>
    </w:p>
    <w:p w14:paraId="71BCA006" w14:textId="77777777" w:rsidR="0052062D" w:rsidRPr="00622F09" w:rsidRDefault="0052062D" w:rsidP="0052062D">
      <w:pPr>
        <w:pStyle w:val="ad"/>
        <w:ind w:left="840" w:firstLineChars="0" w:firstLine="0"/>
        <w:rPr>
          <w:szCs w:val="24"/>
        </w:rPr>
      </w:pPr>
      <w:r w:rsidRPr="00622F09">
        <w:rPr>
          <w:szCs w:val="24"/>
        </w:rPr>
        <w:t>WNC6000-1000-AC(v2)(config-if-vlan100)#exit</w:t>
      </w:r>
    </w:p>
    <w:p w14:paraId="6C53F36C" w14:textId="77777777" w:rsidR="0052062D" w:rsidRPr="00622F09" w:rsidRDefault="0052062D" w:rsidP="0052062D">
      <w:pPr>
        <w:pStyle w:val="ad"/>
        <w:ind w:left="840" w:firstLineChars="0" w:firstLine="0"/>
        <w:rPr>
          <w:szCs w:val="24"/>
        </w:rPr>
      </w:pPr>
      <w:r w:rsidRPr="00622F09">
        <w:rPr>
          <w:szCs w:val="24"/>
        </w:rPr>
        <w:t>WNC6000-1000-AC(v2)(config)#interface ethernet 1/0/9</w:t>
      </w:r>
    </w:p>
    <w:p w14:paraId="6BAE7024" w14:textId="77777777" w:rsidR="0052062D" w:rsidRPr="00622F09" w:rsidRDefault="0052062D" w:rsidP="0052062D">
      <w:pPr>
        <w:pStyle w:val="ad"/>
        <w:ind w:left="840" w:firstLineChars="0" w:firstLine="0"/>
        <w:rPr>
          <w:szCs w:val="24"/>
        </w:rPr>
      </w:pPr>
      <w:r w:rsidRPr="00622F09">
        <w:rPr>
          <w:szCs w:val="24"/>
        </w:rPr>
        <w:t xml:space="preserve">WNC6000-1000-AC(v2)(config-if-ethernet1/0/9)#switchport mode trunk </w:t>
      </w:r>
    </w:p>
    <w:p w14:paraId="1E11034D" w14:textId="77777777" w:rsidR="0052062D" w:rsidRPr="00622F09" w:rsidRDefault="0052062D" w:rsidP="0052062D">
      <w:pPr>
        <w:pStyle w:val="ad"/>
        <w:ind w:left="840" w:firstLineChars="0" w:firstLine="0"/>
        <w:rPr>
          <w:szCs w:val="24"/>
        </w:rPr>
      </w:pPr>
      <w:r w:rsidRPr="00622F09">
        <w:rPr>
          <w:szCs w:val="24"/>
        </w:rPr>
        <w:t xml:space="preserve">WNC6000-1000-AC(v2)(config-if-ethernet1/0/9)#switchport trunk allowed vlan all </w:t>
      </w:r>
    </w:p>
    <w:p w14:paraId="0DB85BF2" w14:textId="77777777" w:rsidR="0052062D" w:rsidRPr="00622F09" w:rsidRDefault="0052062D" w:rsidP="0052062D">
      <w:pPr>
        <w:pStyle w:val="ad"/>
        <w:ind w:left="840" w:firstLineChars="0" w:firstLine="0"/>
        <w:rPr>
          <w:szCs w:val="24"/>
        </w:rPr>
      </w:pPr>
      <w:r w:rsidRPr="00622F09">
        <w:rPr>
          <w:szCs w:val="24"/>
        </w:rPr>
        <w:t>WNC6000-1000-AC(v2)(config-if-ethernet1/0/9)#exit</w:t>
      </w:r>
    </w:p>
    <w:p w14:paraId="74AC0484" w14:textId="77777777" w:rsidR="0052062D" w:rsidRDefault="0052062D" w:rsidP="0052062D">
      <w:pPr>
        <w:pStyle w:val="ad"/>
        <w:ind w:left="840" w:firstLineChars="0" w:firstLine="0"/>
        <w:rPr>
          <w:szCs w:val="24"/>
        </w:rPr>
      </w:pPr>
      <w:r w:rsidRPr="00622F09">
        <w:rPr>
          <w:szCs w:val="24"/>
        </w:rPr>
        <w:t xml:space="preserve">WNC6000-1000-AC(v2)(config)#ip route 0.0.0.0 0.0.0.0 100.1.1.254 </w:t>
      </w:r>
    </w:p>
    <w:p w14:paraId="06361F3D" w14:textId="77777777" w:rsidR="0052062D" w:rsidRPr="005E1F66" w:rsidRDefault="0052062D" w:rsidP="0052062D">
      <w:pPr>
        <w:pStyle w:val="ad"/>
        <w:ind w:left="840" w:firstLineChars="0" w:firstLine="0"/>
        <w:rPr>
          <w:b/>
          <w:szCs w:val="24"/>
        </w:rPr>
      </w:pPr>
      <w:r>
        <w:rPr>
          <w:szCs w:val="24"/>
        </w:rPr>
        <w:tab/>
      </w:r>
      <w:r>
        <w:rPr>
          <w:szCs w:val="24"/>
        </w:rPr>
        <w:tab/>
      </w:r>
      <w:r w:rsidRPr="005E1F66">
        <w:rPr>
          <w:b/>
          <w:szCs w:val="24"/>
        </w:rPr>
        <w:tab/>
        <w:t>//</w:t>
      </w:r>
      <w:r w:rsidRPr="005E1F66">
        <w:rPr>
          <w:rFonts w:hint="eastAsia"/>
          <w:b/>
          <w:szCs w:val="24"/>
        </w:rPr>
        <w:t>配置</w:t>
      </w:r>
      <w:r w:rsidRPr="005E1F66">
        <w:rPr>
          <w:rFonts w:hint="eastAsia"/>
          <w:b/>
          <w:szCs w:val="24"/>
        </w:rPr>
        <w:t>AC</w:t>
      </w:r>
      <w:r w:rsidRPr="005E1F66">
        <w:rPr>
          <w:rFonts w:hint="eastAsia"/>
          <w:b/>
          <w:szCs w:val="24"/>
        </w:rPr>
        <w:t>缺省</w:t>
      </w:r>
      <w:r w:rsidRPr="005E1F66">
        <w:rPr>
          <w:b/>
          <w:szCs w:val="24"/>
        </w:rPr>
        <w:t>路由。</w:t>
      </w:r>
    </w:p>
    <w:p w14:paraId="65590E32" w14:textId="77777777" w:rsidR="0052062D" w:rsidRPr="00622F09" w:rsidRDefault="0052062D" w:rsidP="0052062D">
      <w:pPr>
        <w:pStyle w:val="ad"/>
        <w:ind w:left="840" w:firstLineChars="0" w:firstLine="0"/>
        <w:rPr>
          <w:szCs w:val="24"/>
        </w:rPr>
      </w:pPr>
      <w:r w:rsidRPr="00622F09">
        <w:rPr>
          <w:szCs w:val="24"/>
        </w:rPr>
        <w:t>WNC6000-1000-AC(v2)(config)#wireless</w:t>
      </w:r>
    </w:p>
    <w:p w14:paraId="2482865B" w14:textId="77777777" w:rsidR="0052062D" w:rsidRPr="00622F09" w:rsidRDefault="0052062D" w:rsidP="0052062D">
      <w:pPr>
        <w:pStyle w:val="ad"/>
        <w:ind w:left="840" w:firstLineChars="0" w:firstLine="0"/>
        <w:rPr>
          <w:szCs w:val="24"/>
        </w:rPr>
      </w:pPr>
      <w:r w:rsidRPr="00622F09">
        <w:rPr>
          <w:szCs w:val="24"/>
        </w:rPr>
        <w:t xml:space="preserve">WNC6000-1000-AC(v2)(config-wireless)#enable </w:t>
      </w:r>
    </w:p>
    <w:p w14:paraId="3E692401" w14:textId="77777777" w:rsidR="0052062D" w:rsidRPr="005E1F66" w:rsidRDefault="0052062D" w:rsidP="0052062D">
      <w:pPr>
        <w:pStyle w:val="ad"/>
        <w:ind w:left="840" w:firstLineChars="0" w:firstLine="0"/>
        <w:rPr>
          <w:b/>
          <w:szCs w:val="24"/>
        </w:rPr>
      </w:pPr>
      <w:r w:rsidRPr="00622F09">
        <w:rPr>
          <w:szCs w:val="24"/>
        </w:rPr>
        <w:t>WNC6000-1000-AC(v2)(config-wireless)#</w:t>
      </w:r>
      <w:r w:rsidRPr="005E1F66">
        <w:rPr>
          <w:b/>
          <w:szCs w:val="24"/>
        </w:rPr>
        <w:t>no auto-ip-assign</w:t>
      </w:r>
    </w:p>
    <w:p w14:paraId="6297171F" w14:textId="77777777" w:rsidR="0052062D" w:rsidRPr="00622F09" w:rsidRDefault="0052062D" w:rsidP="0052062D">
      <w:pPr>
        <w:pStyle w:val="ad"/>
        <w:ind w:left="840" w:firstLineChars="0" w:firstLine="0"/>
        <w:rPr>
          <w:szCs w:val="24"/>
        </w:rPr>
      </w:pPr>
      <w:r w:rsidRPr="005E1F66">
        <w:rPr>
          <w:b/>
          <w:szCs w:val="24"/>
        </w:rPr>
        <w:tab/>
      </w:r>
      <w:r w:rsidRPr="005E1F66">
        <w:rPr>
          <w:b/>
          <w:szCs w:val="24"/>
        </w:rPr>
        <w:tab/>
      </w:r>
      <w:r w:rsidRPr="005E1F66">
        <w:rPr>
          <w:b/>
          <w:szCs w:val="24"/>
        </w:rPr>
        <w:tab/>
        <w:t>//</w:t>
      </w:r>
      <w:r w:rsidRPr="005E1F66">
        <w:rPr>
          <w:rFonts w:hint="eastAsia"/>
          <w:b/>
          <w:szCs w:val="24"/>
        </w:rPr>
        <w:t>关闭</w:t>
      </w:r>
      <w:r w:rsidRPr="005E1F66">
        <w:rPr>
          <w:rFonts w:hint="eastAsia"/>
          <w:b/>
          <w:szCs w:val="24"/>
        </w:rPr>
        <w:t>AC</w:t>
      </w:r>
      <w:r w:rsidRPr="005E1F66">
        <w:rPr>
          <w:rFonts w:hint="eastAsia"/>
          <w:b/>
          <w:szCs w:val="24"/>
        </w:rPr>
        <w:t>自动</w:t>
      </w:r>
      <w:r w:rsidRPr="005E1F66">
        <w:rPr>
          <w:b/>
          <w:szCs w:val="24"/>
        </w:rPr>
        <w:t>IP</w:t>
      </w:r>
      <w:r w:rsidRPr="005E1F66">
        <w:rPr>
          <w:b/>
          <w:szCs w:val="24"/>
        </w:rPr>
        <w:t>地址分配。</w:t>
      </w:r>
      <w:r w:rsidRPr="005E1F66">
        <w:rPr>
          <w:b/>
          <w:szCs w:val="24"/>
        </w:rPr>
        <w:t xml:space="preserve"> </w:t>
      </w:r>
    </w:p>
    <w:p w14:paraId="595EFB84" w14:textId="77777777" w:rsidR="0052062D" w:rsidRPr="00622F09" w:rsidRDefault="0052062D" w:rsidP="0052062D">
      <w:pPr>
        <w:pStyle w:val="ad"/>
        <w:ind w:left="840" w:firstLineChars="0" w:firstLine="0"/>
        <w:rPr>
          <w:szCs w:val="24"/>
        </w:rPr>
      </w:pPr>
      <w:r w:rsidRPr="00622F09">
        <w:rPr>
          <w:szCs w:val="24"/>
        </w:rPr>
        <w:t xml:space="preserve">WNC6000-1000-AC(v2)(config-wireless)#static-ip 100.1.1.2 </w:t>
      </w:r>
    </w:p>
    <w:p w14:paraId="2BE3EF70" w14:textId="77777777" w:rsidR="0052062D" w:rsidRPr="005E1F66" w:rsidRDefault="0052062D" w:rsidP="0052062D">
      <w:pPr>
        <w:pStyle w:val="ad"/>
        <w:ind w:left="840" w:firstLineChars="0" w:firstLine="0"/>
        <w:rPr>
          <w:b/>
          <w:szCs w:val="24"/>
        </w:rPr>
      </w:pPr>
      <w:r w:rsidRPr="00622F09">
        <w:rPr>
          <w:szCs w:val="24"/>
        </w:rPr>
        <w:t>WNC6000-1000-AC(v2)(config-wireless)#</w:t>
      </w:r>
      <w:r w:rsidRPr="005E1F66">
        <w:rPr>
          <w:b/>
          <w:szCs w:val="24"/>
        </w:rPr>
        <w:t>ap database 00-01-7a-e8-f2-40</w:t>
      </w:r>
    </w:p>
    <w:p w14:paraId="62657886" w14:textId="77777777" w:rsidR="0052062D" w:rsidRPr="005E1F66" w:rsidRDefault="0052062D" w:rsidP="0052062D">
      <w:pPr>
        <w:pStyle w:val="ad"/>
        <w:ind w:left="840" w:firstLineChars="0" w:firstLine="0"/>
        <w:rPr>
          <w:b/>
          <w:szCs w:val="24"/>
        </w:rPr>
      </w:pPr>
      <w:r w:rsidRPr="005E1F66">
        <w:rPr>
          <w:b/>
          <w:szCs w:val="24"/>
        </w:rPr>
        <w:tab/>
      </w:r>
      <w:r w:rsidRPr="005E1F66">
        <w:rPr>
          <w:b/>
          <w:szCs w:val="24"/>
        </w:rPr>
        <w:tab/>
      </w:r>
      <w:r w:rsidRPr="005E1F66">
        <w:rPr>
          <w:b/>
          <w:szCs w:val="24"/>
        </w:rPr>
        <w:tab/>
        <w:t>//</w:t>
      </w:r>
      <w:r w:rsidRPr="005E1F66">
        <w:rPr>
          <w:rFonts w:hint="eastAsia"/>
          <w:b/>
          <w:szCs w:val="24"/>
        </w:rPr>
        <w:t>将</w:t>
      </w:r>
      <w:r w:rsidRPr="005E1F66">
        <w:rPr>
          <w:rFonts w:hint="eastAsia"/>
          <w:b/>
          <w:szCs w:val="24"/>
        </w:rPr>
        <w:t>AP</w:t>
      </w:r>
      <w:r w:rsidR="00CF5181">
        <w:rPr>
          <w:b/>
          <w:szCs w:val="24"/>
        </w:rPr>
        <w:t>1</w:t>
      </w:r>
      <w:r w:rsidRPr="005E1F66">
        <w:rPr>
          <w:rFonts w:hint="eastAsia"/>
          <w:b/>
          <w:szCs w:val="24"/>
        </w:rPr>
        <w:t>硬件</w:t>
      </w:r>
      <w:r w:rsidRPr="005E1F66">
        <w:rPr>
          <w:b/>
          <w:szCs w:val="24"/>
        </w:rPr>
        <w:t>地址添加到</w:t>
      </w:r>
      <w:r w:rsidRPr="005E1F66">
        <w:rPr>
          <w:rFonts w:hint="eastAsia"/>
          <w:b/>
          <w:szCs w:val="24"/>
        </w:rPr>
        <w:t>AC</w:t>
      </w:r>
      <w:r w:rsidRPr="005E1F66">
        <w:rPr>
          <w:rFonts w:hint="eastAsia"/>
          <w:b/>
          <w:szCs w:val="24"/>
        </w:rPr>
        <w:t>数据</w:t>
      </w:r>
      <w:r w:rsidRPr="005E1F66">
        <w:rPr>
          <w:b/>
          <w:szCs w:val="24"/>
        </w:rPr>
        <w:t>库</w:t>
      </w:r>
      <w:r>
        <w:rPr>
          <w:rFonts w:hint="eastAsia"/>
          <w:b/>
          <w:szCs w:val="24"/>
        </w:rPr>
        <w:t>。</w:t>
      </w:r>
    </w:p>
    <w:p w14:paraId="69CD888A" w14:textId="77777777" w:rsidR="0052062D" w:rsidRPr="00622F09" w:rsidRDefault="0052062D" w:rsidP="0052062D">
      <w:pPr>
        <w:pStyle w:val="ad"/>
        <w:ind w:left="840" w:firstLineChars="0" w:firstLine="0"/>
        <w:rPr>
          <w:szCs w:val="24"/>
        </w:rPr>
      </w:pPr>
      <w:r w:rsidRPr="00622F09">
        <w:rPr>
          <w:szCs w:val="24"/>
        </w:rPr>
        <w:t>WNC6000-1000-AC(v2)(config-ap)#exit</w:t>
      </w:r>
    </w:p>
    <w:p w14:paraId="0CFC0A80" w14:textId="77777777" w:rsidR="0052062D" w:rsidRPr="00622F09" w:rsidRDefault="0052062D" w:rsidP="0052062D">
      <w:pPr>
        <w:pStyle w:val="ad"/>
        <w:ind w:left="840" w:firstLineChars="0" w:firstLine="0"/>
        <w:rPr>
          <w:szCs w:val="24"/>
        </w:rPr>
      </w:pPr>
      <w:r w:rsidRPr="00622F09">
        <w:rPr>
          <w:szCs w:val="24"/>
        </w:rPr>
        <w:t>WNC6000-1000-AC(v2)(config-wireless)#ap profile 1</w:t>
      </w:r>
    </w:p>
    <w:p w14:paraId="3C2B8759" w14:textId="77777777" w:rsidR="0052062D" w:rsidRPr="005E1F66" w:rsidRDefault="0052062D" w:rsidP="0052062D">
      <w:pPr>
        <w:pStyle w:val="ad"/>
        <w:ind w:left="840" w:firstLineChars="0" w:firstLine="0"/>
        <w:rPr>
          <w:b/>
          <w:szCs w:val="24"/>
        </w:rPr>
      </w:pPr>
      <w:r w:rsidRPr="00622F09">
        <w:rPr>
          <w:szCs w:val="24"/>
        </w:rPr>
        <w:lastRenderedPageBreak/>
        <w:t>WNC6000-1000-AC(v2)(config-ap-profile)#</w:t>
      </w:r>
      <w:r w:rsidRPr="005E1F66">
        <w:rPr>
          <w:b/>
          <w:szCs w:val="24"/>
        </w:rPr>
        <w:t>hwtype 7</w:t>
      </w:r>
      <w:r w:rsidRPr="005E1F66">
        <w:rPr>
          <w:b/>
          <w:szCs w:val="24"/>
        </w:rPr>
        <w:tab/>
        <w:t>//</w:t>
      </w:r>
      <w:r w:rsidRPr="005E1F66">
        <w:rPr>
          <w:rFonts w:hint="eastAsia"/>
          <w:b/>
          <w:szCs w:val="24"/>
        </w:rPr>
        <w:t>添加</w:t>
      </w:r>
      <w:r w:rsidRPr="005E1F66">
        <w:rPr>
          <w:rFonts w:hint="eastAsia"/>
          <w:b/>
          <w:szCs w:val="24"/>
        </w:rPr>
        <w:t>AP</w:t>
      </w:r>
      <w:r w:rsidR="00CF5181">
        <w:rPr>
          <w:b/>
          <w:szCs w:val="24"/>
        </w:rPr>
        <w:t>1</w:t>
      </w:r>
      <w:r w:rsidRPr="005E1F66">
        <w:rPr>
          <w:rFonts w:hint="eastAsia"/>
          <w:b/>
          <w:szCs w:val="24"/>
        </w:rPr>
        <w:t>硬件类型</w:t>
      </w:r>
    </w:p>
    <w:p w14:paraId="6CF439AC" w14:textId="77777777" w:rsidR="0052062D" w:rsidRPr="00622F09" w:rsidRDefault="0052062D" w:rsidP="0052062D">
      <w:pPr>
        <w:pStyle w:val="ad"/>
        <w:ind w:left="840" w:firstLineChars="0" w:firstLine="0"/>
        <w:rPr>
          <w:szCs w:val="24"/>
        </w:rPr>
      </w:pPr>
      <w:r w:rsidRPr="00622F09">
        <w:rPr>
          <w:szCs w:val="24"/>
        </w:rPr>
        <w:t>WNC6000-1000-AC(v2)(config-ap-profile)#exit</w:t>
      </w:r>
    </w:p>
    <w:p w14:paraId="70555B3D" w14:textId="77777777" w:rsidR="0052062D" w:rsidRPr="00622F09" w:rsidRDefault="0052062D" w:rsidP="0052062D">
      <w:pPr>
        <w:pStyle w:val="ad"/>
        <w:ind w:left="840" w:firstLineChars="0" w:firstLine="0"/>
        <w:rPr>
          <w:szCs w:val="24"/>
        </w:rPr>
      </w:pPr>
      <w:r w:rsidRPr="00622F09">
        <w:rPr>
          <w:szCs w:val="24"/>
        </w:rPr>
        <w:t xml:space="preserve">WNC6000-1000-AC(v2)(config-wireless)#network 1 </w:t>
      </w:r>
    </w:p>
    <w:p w14:paraId="159A38C3" w14:textId="77777777" w:rsidR="0052062D" w:rsidRPr="005E1F66" w:rsidRDefault="0052062D" w:rsidP="0052062D">
      <w:pPr>
        <w:pStyle w:val="ad"/>
        <w:ind w:left="840" w:firstLineChars="0" w:firstLine="0"/>
        <w:rPr>
          <w:b/>
          <w:szCs w:val="24"/>
        </w:rPr>
      </w:pPr>
      <w:r w:rsidRPr="00622F09">
        <w:rPr>
          <w:szCs w:val="24"/>
        </w:rPr>
        <w:t>WNC6000-1000-AC(v2)(config-network)#</w:t>
      </w:r>
      <w:r w:rsidRPr="005E1F66">
        <w:rPr>
          <w:b/>
          <w:szCs w:val="24"/>
        </w:rPr>
        <w:t xml:space="preserve">ssid mp123 </w:t>
      </w:r>
    </w:p>
    <w:p w14:paraId="58803F38" w14:textId="77777777" w:rsidR="0052062D" w:rsidRPr="005E1F66" w:rsidRDefault="0052062D" w:rsidP="0052062D">
      <w:pPr>
        <w:pStyle w:val="ad"/>
        <w:ind w:left="840" w:firstLineChars="0" w:firstLine="0"/>
        <w:rPr>
          <w:b/>
          <w:szCs w:val="24"/>
        </w:rPr>
      </w:pPr>
      <w:r w:rsidRPr="005E1F66">
        <w:rPr>
          <w:b/>
          <w:szCs w:val="24"/>
        </w:rPr>
        <w:tab/>
      </w:r>
      <w:r w:rsidRPr="005E1F66">
        <w:rPr>
          <w:b/>
          <w:szCs w:val="24"/>
        </w:rPr>
        <w:tab/>
      </w:r>
      <w:r w:rsidRPr="005E1F66">
        <w:rPr>
          <w:b/>
          <w:szCs w:val="24"/>
        </w:rPr>
        <w:tab/>
      </w:r>
      <w:r w:rsidRPr="005E1F66">
        <w:rPr>
          <w:b/>
          <w:szCs w:val="24"/>
        </w:rPr>
        <w:tab/>
      </w:r>
      <w:r w:rsidRPr="005E1F66">
        <w:rPr>
          <w:b/>
          <w:szCs w:val="24"/>
        </w:rPr>
        <w:tab/>
        <w:t>//</w:t>
      </w:r>
      <w:r w:rsidRPr="005E1F66">
        <w:rPr>
          <w:rFonts w:hint="eastAsia"/>
          <w:b/>
          <w:szCs w:val="24"/>
        </w:rPr>
        <w:t>配置</w:t>
      </w:r>
      <w:r w:rsidRPr="005E1F66">
        <w:rPr>
          <w:rFonts w:hint="eastAsia"/>
          <w:b/>
          <w:szCs w:val="24"/>
        </w:rPr>
        <w:t>ssid</w:t>
      </w:r>
      <w:r w:rsidRPr="005E1F66">
        <w:rPr>
          <w:rFonts w:hint="eastAsia"/>
          <w:b/>
          <w:szCs w:val="24"/>
        </w:rPr>
        <w:t>为</w:t>
      </w:r>
      <w:r w:rsidRPr="005E1F66">
        <w:rPr>
          <w:rFonts w:hint="eastAsia"/>
          <w:b/>
          <w:szCs w:val="24"/>
        </w:rPr>
        <w:t>mp123</w:t>
      </w:r>
    </w:p>
    <w:p w14:paraId="4B0631E4" w14:textId="77777777" w:rsidR="0052062D" w:rsidRPr="005E1F66" w:rsidRDefault="0052062D" w:rsidP="0052062D">
      <w:pPr>
        <w:pStyle w:val="ad"/>
        <w:ind w:left="840" w:firstLineChars="0" w:firstLine="0"/>
        <w:rPr>
          <w:b/>
          <w:szCs w:val="24"/>
        </w:rPr>
      </w:pPr>
      <w:r w:rsidRPr="00622F09">
        <w:rPr>
          <w:szCs w:val="24"/>
        </w:rPr>
        <w:t>WNC6000-1000-AC(v2)(config-network)#</w:t>
      </w:r>
      <w:r w:rsidRPr="005E1F66">
        <w:rPr>
          <w:b/>
          <w:szCs w:val="24"/>
        </w:rPr>
        <w:t>vlan 30</w:t>
      </w:r>
    </w:p>
    <w:p w14:paraId="47B4DCE8" w14:textId="77777777" w:rsidR="0052062D" w:rsidRPr="005E1F66" w:rsidRDefault="0052062D" w:rsidP="0052062D">
      <w:pPr>
        <w:pStyle w:val="ad"/>
        <w:ind w:left="840" w:firstLineChars="0" w:firstLine="0"/>
        <w:rPr>
          <w:b/>
          <w:szCs w:val="24"/>
        </w:rPr>
      </w:pPr>
      <w:r w:rsidRPr="005E1F66">
        <w:rPr>
          <w:b/>
          <w:szCs w:val="24"/>
        </w:rPr>
        <w:tab/>
      </w:r>
      <w:r w:rsidRPr="005E1F66">
        <w:rPr>
          <w:b/>
          <w:szCs w:val="24"/>
        </w:rPr>
        <w:tab/>
      </w:r>
      <w:r w:rsidRPr="005E1F66">
        <w:rPr>
          <w:b/>
          <w:szCs w:val="24"/>
        </w:rPr>
        <w:tab/>
      </w:r>
      <w:r w:rsidRPr="005E1F66">
        <w:rPr>
          <w:b/>
          <w:szCs w:val="24"/>
        </w:rPr>
        <w:tab/>
      </w:r>
      <w:r w:rsidRPr="005E1F66">
        <w:rPr>
          <w:b/>
          <w:szCs w:val="24"/>
        </w:rPr>
        <w:tab/>
      </w:r>
      <w:r w:rsidRPr="005E1F66">
        <w:rPr>
          <w:rFonts w:hint="eastAsia"/>
          <w:b/>
          <w:szCs w:val="24"/>
        </w:rPr>
        <w:t>//</w:t>
      </w:r>
      <w:r w:rsidRPr="005E1F66">
        <w:rPr>
          <w:rFonts w:hint="eastAsia"/>
          <w:b/>
          <w:szCs w:val="24"/>
        </w:rPr>
        <w:t>下发</w:t>
      </w:r>
      <w:r w:rsidRPr="005E1F66">
        <w:rPr>
          <w:b/>
          <w:szCs w:val="24"/>
        </w:rPr>
        <w:t>到</w:t>
      </w:r>
      <w:r w:rsidR="00CF5181">
        <w:rPr>
          <w:rFonts w:hint="eastAsia"/>
          <w:b/>
          <w:szCs w:val="24"/>
        </w:rPr>
        <w:t>AP1</w:t>
      </w:r>
      <w:r w:rsidR="00CF5181">
        <w:rPr>
          <w:rFonts w:hint="eastAsia"/>
          <w:b/>
          <w:szCs w:val="24"/>
        </w:rPr>
        <w:t>的</w:t>
      </w:r>
      <w:r w:rsidRPr="005E1F66">
        <w:rPr>
          <w:b/>
          <w:szCs w:val="24"/>
        </w:rPr>
        <w:t>用户的</w:t>
      </w:r>
      <w:r w:rsidRPr="005E1F66">
        <w:rPr>
          <w:b/>
          <w:szCs w:val="24"/>
        </w:rPr>
        <w:t>IP</w:t>
      </w:r>
      <w:r w:rsidRPr="005E1F66">
        <w:rPr>
          <w:b/>
          <w:szCs w:val="24"/>
        </w:rPr>
        <w:t>地址段属于</w:t>
      </w:r>
      <w:r w:rsidRPr="005E1F66">
        <w:rPr>
          <w:b/>
          <w:szCs w:val="24"/>
        </w:rPr>
        <w:t>vlan30</w:t>
      </w:r>
    </w:p>
    <w:p w14:paraId="008B8B66" w14:textId="77777777" w:rsidR="0052062D" w:rsidRPr="004A5242" w:rsidRDefault="0052062D" w:rsidP="004A5242">
      <w:pPr>
        <w:pStyle w:val="ad"/>
        <w:ind w:left="840" w:firstLineChars="0" w:firstLine="0"/>
        <w:rPr>
          <w:szCs w:val="24"/>
        </w:rPr>
      </w:pPr>
      <w:r w:rsidRPr="00622F09">
        <w:rPr>
          <w:szCs w:val="24"/>
        </w:rPr>
        <w:t>WNC6000</w:t>
      </w:r>
      <w:r w:rsidR="00CF5181">
        <w:rPr>
          <w:szCs w:val="24"/>
        </w:rPr>
        <w:t>-1000-AC(v2)(config-network)#exit</w:t>
      </w:r>
    </w:p>
    <w:p w14:paraId="046F76BD" w14:textId="77777777" w:rsidR="0052062D" w:rsidRDefault="0052062D" w:rsidP="00C50625">
      <w:pPr>
        <w:pStyle w:val="ad"/>
        <w:ind w:left="840" w:firstLineChars="0" w:firstLine="0"/>
        <w:rPr>
          <w:szCs w:val="24"/>
        </w:rPr>
      </w:pPr>
      <w:r w:rsidRPr="0052062D">
        <w:rPr>
          <w:szCs w:val="24"/>
        </w:rPr>
        <w:t>WNC6000-1000-AC(v2)(config-wireless)#ap database 00-01-7a-e8-b2-20</w:t>
      </w:r>
    </w:p>
    <w:p w14:paraId="432AEA5B" w14:textId="77777777" w:rsidR="00CF5181" w:rsidRPr="00CF5181" w:rsidRDefault="00CF5181" w:rsidP="00C50625">
      <w:pPr>
        <w:pStyle w:val="ad"/>
        <w:ind w:left="840" w:firstLineChars="0" w:firstLine="0"/>
        <w:rPr>
          <w:b/>
          <w:szCs w:val="24"/>
        </w:rPr>
      </w:pPr>
      <w:r>
        <w:rPr>
          <w:szCs w:val="24"/>
        </w:rPr>
        <w:tab/>
      </w:r>
      <w:r>
        <w:rPr>
          <w:szCs w:val="24"/>
        </w:rPr>
        <w:tab/>
      </w:r>
      <w:r>
        <w:rPr>
          <w:szCs w:val="24"/>
        </w:rPr>
        <w:tab/>
      </w:r>
      <w:r>
        <w:rPr>
          <w:szCs w:val="24"/>
        </w:rPr>
        <w:tab/>
      </w:r>
      <w:r>
        <w:rPr>
          <w:szCs w:val="24"/>
        </w:rPr>
        <w:tab/>
      </w:r>
      <w:r>
        <w:rPr>
          <w:szCs w:val="24"/>
        </w:rPr>
        <w:tab/>
      </w:r>
      <w:r>
        <w:rPr>
          <w:szCs w:val="24"/>
        </w:rPr>
        <w:tab/>
      </w:r>
      <w:r w:rsidRPr="00CF5181">
        <w:rPr>
          <w:b/>
          <w:szCs w:val="24"/>
        </w:rPr>
        <w:t>//</w:t>
      </w:r>
      <w:r w:rsidRPr="00CF5181">
        <w:rPr>
          <w:rFonts w:hint="eastAsia"/>
          <w:b/>
          <w:szCs w:val="24"/>
        </w:rPr>
        <w:t>添加</w:t>
      </w:r>
      <w:r w:rsidRPr="00CF5181">
        <w:rPr>
          <w:rFonts w:hint="eastAsia"/>
          <w:b/>
          <w:szCs w:val="24"/>
        </w:rPr>
        <w:t>AP2</w:t>
      </w:r>
      <w:r w:rsidRPr="00CF5181">
        <w:rPr>
          <w:rFonts w:hint="eastAsia"/>
          <w:b/>
          <w:szCs w:val="24"/>
        </w:rPr>
        <w:t>的</w:t>
      </w:r>
      <w:r w:rsidRPr="00CF5181">
        <w:rPr>
          <w:b/>
          <w:szCs w:val="24"/>
        </w:rPr>
        <w:t>硬件地址到数据库</w:t>
      </w:r>
    </w:p>
    <w:p w14:paraId="606D8526" w14:textId="77777777" w:rsidR="0052062D" w:rsidRPr="00CF5181" w:rsidRDefault="0052062D" w:rsidP="00C50625">
      <w:pPr>
        <w:pStyle w:val="ad"/>
        <w:ind w:left="840" w:firstLineChars="0" w:firstLine="0"/>
        <w:rPr>
          <w:b/>
          <w:szCs w:val="24"/>
        </w:rPr>
      </w:pPr>
      <w:r w:rsidRPr="0052062D">
        <w:rPr>
          <w:szCs w:val="24"/>
        </w:rPr>
        <w:t>WNC6000-1000-AC(v2)(config-ap)#</w:t>
      </w:r>
      <w:r w:rsidRPr="00CF5181">
        <w:rPr>
          <w:b/>
          <w:szCs w:val="24"/>
        </w:rPr>
        <w:t>profile 2</w:t>
      </w:r>
    </w:p>
    <w:p w14:paraId="6499E675" w14:textId="77777777" w:rsidR="00CF5181" w:rsidRPr="00CF5181" w:rsidRDefault="00CF5181" w:rsidP="00C50625">
      <w:pPr>
        <w:pStyle w:val="ad"/>
        <w:ind w:left="840" w:firstLineChars="0" w:firstLine="0"/>
        <w:rPr>
          <w:b/>
          <w:szCs w:val="24"/>
        </w:rPr>
      </w:pPr>
      <w:r w:rsidRPr="00CF5181">
        <w:rPr>
          <w:b/>
          <w:szCs w:val="24"/>
        </w:rPr>
        <w:tab/>
      </w:r>
      <w:r w:rsidRPr="00CF5181">
        <w:rPr>
          <w:b/>
          <w:szCs w:val="24"/>
        </w:rPr>
        <w:tab/>
      </w:r>
      <w:r w:rsidRPr="00CF5181">
        <w:rPr>
          <w:b/>
          <w:szCs w:val="24"/>
        </w:rPr>
        <w:tab/>
      </w:r>
      <w:r w:rsidRPr="00CF5181">
        <w:rPr>
          <w:b/>
          <w:szCs w:val="24"/>
        </w:rPr>
        <w:tab/>
      </w:r>
      <w:r w:rsidRPr="00CF5181">
        <w:rPr>
          <w:b/>
          <w:szCs w:val="24"/>
        </w:rPr>
        <w:tab/>
      </w:r>
      <w:r w:rsidRPr="00CF5181">
        <w:rPr>
          <w:b/>
          <w:szCs w:val="24"/>
        </w:rPr>
        <w:tab/>
      </w:r>
      <w:r w:rsidRPr="00CF5181">
        <w:rPr>
          <w:b/>
          <w:szCs w:val="24"/>
        </w:rPr>
        <w:tab/>
        <w:t>//</w:t>
      </w:r>
      <w:r w:rsidRPr="00CF5181">
        <w:rPr>
          <w:rFonts w:hint="eastAsia"/>
          <w:b/>
          <w:szCs w:val="24"/>
        </w:rPr>
        <w:t>将</w:t>
      </w:r>
      <w:r w:rsidRPr="00CF5181">
        <w:rPr>
          <w:rFonts w:hint="eastAsia"/>
          <w:b/>
          <w:szCs w:val="24"/>
        </w:rPr>
        <w:t>AP2</w:t>
      </w:r>
      <w:r w:rsidRPr="00CF5181">
        <w:rPr>
          <w:rFonts w:hint="eastAsia"/>
          <w:b/>
          <w:szCs w:val="24"/>
        </w:rPr>
        <w:t>与</w:t>
      </w:r>
      <w:r w:rsidRPr="00CF5181">
        <w:rPr>
          <w:b/>
          <w:szCs w:val="24"/>
        </w:rPr>
        <w:t>profile 2</w:t>
      </w:r>
      <w:r w:rsidRPr="00CF5181">
        <w:rPr>
          <w:rFonts w:hint="eastAsia"/>
          <w:b/>
          <w:szCs w:val="24"/>
        </w:rPr>
        <w:t>对应</w:t>
      </w:r>
      <w:r w:rsidRPr="00CF5181">
        <w:rPr>
          <w:b/>
          <w:szCs w:val="24"/>
        </w:rPr>
        <w:t>。</w:t>
      </w:r>
    </w:p>
    <w:p w14:paraId="7F2B06AB" w14:textId="77777777" w:rsidR="0052062D" w:rsidRPr="0052062D" w:rsidRDefault="0052062D" w:rsidP="00C45DEB">
      <w:pPr>
        <w:pStyle w:val="ad"/>
        <w:ind w:left="840" w:firstLineChars="0" w:firstLine="0"/>
        <w:rPr>
          <w:szCs w:val="24"/>
        </w:rPr>
      </w:pPr>
      <w:r w:rsidRPr="0052062D">
        <w:rPr>
          <w:szCs w:val="24"/>
        </w:rPr>
        <w:t>WNC6000-1000-AC(v2)(config-ap)#exit</w:t>
      </w:r>
    </w:p>
    <w:p w14:paraId="30ABCB1A" w14:textId="77777777" w:rsidR="0052062D" w:rsidRPr="00C45DEB" w:rsidRDefault="0052062D" w:rsidP="00C45DEB">
      <w:pPr>
        <w:pStyle w:val="ad"/>
        <w:ind w:left="840" w:firstLineChars="0" w:firstLine="0"/>
        <w:rPr>
          <w:b/>
          <w:szCs w:val="24"/>
        </w:rPr>
      </w:pPr>
      <w:r w:rsidRPr="0052062D">
        <w:rPr>
          <w:szCs w:val="24"/>
        </w:rPr>
        <w:t>WNC6000-1000-AC(v2)(config-wireless)#</w:t>
      </w:r>
      <w:r w:rsidRPr="00C45DEB">
        <w:rPr>
          <w:b/>
          <w:szCs w:val="24"/>
        </w:rPr>
        <w:t>network 2</w:t>
      </w:r>
    </w:p>
    <w:p w14:paraId="499B7D63" w14:textId="77777777" w:rsidR="0052062D" w:rsidRPr="0052062D" w:rsidRDefault="0052062D" w:rsidP="00C45DEB">
      <w:pPr>
        <w:pStyle w:val="ad"/>
        <w:ind w:left="840" w:firstLineChars="0" w:firstLine="0"/>
        <w:rPr>
          <w:szCs w:val="24"/>
        </w:rPr>
      </w:pPr>
      <w:r w:rsidRPr="0052062D">
        <w:rPr>
          <w:szCs w:val="24"/>
        </w:rPr>
        <w:t>WNC6000-1000-AC(v2)(config-network)#</w:t>
      </w:r>
      <w:r w:rsidRPr="00C45DEB">
        <w:rPr>
          <w:b/>
          <w:szCs w:val="24"/>
        </w:rPr>
        <w:t xml:space="preserve">ssid mp456 </w:t>
      </w:r>
    </w:p>
    <w:p w14:paraId="6D2609BE" w14:textId="77777777" w:rsidR="0052062D" w:rsidRPr="00C45DEB" w:rsidRDefault="0052062D" w:rsidP="00C45DEB">
      <w:pPr>
        <w:pStyle w:val="ad"/>
        <w:ind w:left="840" w:firstLineChars="0" w:firstLine="0"/>
        <w:rPr>
          <w:b/>
          <w:szCs w:val="24"/>
        </w:rPr>
      </w:pPr>
      <w:r w:rsidRPr="0052062D">
        <w:rPr>
          <w:szCs w:val="24"/>
        </w:rPr>
        <w:t>WNC6000-1000-AC(v2</w:t>
      </w:r>
      <w:r w:rsidR="00CF5181">
        <w:rPr>
          <w:szCs w:val="24"/>
        </w:rPr>
        <w:t>)(config-network)#</w:t>
      </w:r>
      <w:r w:rsidR="00CF5181" w:rsidRPr="00C45DEB">
        <w:rPr>
          <w:b/>
          <w:szCs w:val="24"/>
        </w:rPr>
        <w:t>vlan 40</w:t>
      </w:r>
    </w:p>
    <w:p w14:paraId="6750A280" w14:textId="77777777" w:rsidR="0052062D" w:rsidRPr="00C45DEB" w:rsidRDefault="0052062D" w:rsidP="0052062D">
      <w:pPr>
        <w:pStyle w:val="ad"/>
        <w:ind w:left="840" w:firstLineChars="0" w:firstLine="0"/>
        <w:rPr>
          <w:szCs w:val="24"/>
        </w:rPr>
      </w:pPr>
      <w:r w:rsidRPr="00C45DEB">
        <w:rPr>
          <w:szCs w:val="24"/>
        </w:rPr>
        <w:t>WNC6000-1000-AC(v2)(config-network)#exit</w:t>
      </w:r>
    </w:p>
    <w:p w14:paraId="1B76F8AC" w14:textId="77777777" w:rsidR="00DD46CD" w:rsidRPr="008C14A1" w:rsidRDefault="00DD46CD" w:rsidP="0052062D">
      <w:pPr>
        <w:pStyle w:val="ad"/>
        <w:ind w:left="840" w:firstLineChars="0" w:firstLine="0"/>
        <w:rPr>
          <w:b/>
          <w:szCs w:val="24"/>
        </w:rPr>
      </w:pPr>
      <w:r w:rsidRPr="00DD46CD">
        <w:rPr>
          <w:szCs w:val="24"/>
        </w:rPr>
        <w:t>WNC6000-1000-AC(v2)(config-wireless)#</w:t>
      </w:r>
      <w:r w:rsidRPr="008C14A1">
        <w:rPr>
          <w:b/>
          <w:szCs w:val="24"/>
        </w:rPr>
        <w:t xml:space="preserve">l2tunnel vlan-list </w:t>
      </w:r>
      <w:r w:rsidR="00DC56DF">
        <w:rPr>
          <w:b/>
          <w:szCs w:val="24"/>
        </w:rPr>
        <w:t>add 1,</w:t>
      </w:r>
      <w:r w:rsidRPr="008C14A1">
        <w:rPr>
          <w:b/>
          <w:szCs w:val="24"/>
        </w:rPr>
        <w:t>40</w:t>
      </w:r>
    </w:p>
    <w:p w14:paraId="3E2E8EBD" w14:textId="77777777" w:rsidR="008C14A1" w:rsidRPr="008C14A1" w:rsidRDefault="008C14A1" w:rsidP="0052062D">
      <w:pPr>
        <w:pStyle w:val="ad"/>
        <w:ind w:left="840" w:firstLineChars="0" w:firstLine="0"/>
        <w:rPr>
          <w:b/>
          <w:szCs w:val="24"/>
        </w:rPr>
      </w:pPr>
      <w:r w:rsidRPr="008C14A1">
        <w:rPr>
          <w:b/>
          <w:szCs w:val="24"/>
        </w:rPr>
        <w:tab/>
      </w:r>
      <w:r w:rsidRPr="008C14A1">
        <w:rPr>
          <w:b/>
          <w:szCs w:val="24"/>
        </w:rPr>
        <w:tab/>
      </w:r>
      <w:r w:rsidRPr="008C14A1">
        <w:rPr>
          <w:b/>
          <w:szCs w:val="24"/>
        </w:rPr>
        <w:tab/>
      </w:r>
      <w:r w:rsidRPr="008C14A1">
        <w:rPr>
          <w:b/>
          <w:szCs w:val="24"/>
        </w:rPr>
        <w:tab/>
      </w:r>
      <w:r w:rsidRPr="008C14A1">
        <w:rPr>
          <w:b/>
          <w:szCs w:val="24"/>
        </w:rPr>
        <w:tab/>
      </w:r>
      <w:r w:rsidRPr="008C14A1">
        <w:rPr>
          <w:b/>
          <w:szCs w:val="24"/>
        </w:rPr>
        <w:tab/>
      </w:r>
      <w:r w:rsidRPr="008C14A1">
        <w:rPr>
          <w:b/>
          <w:szCs w:val="24"/>
        </w:rPr>
        <w:tab/>
        <w:t>//</w:t>
      </w:r>
      <w:r w:rsidRPr="008C14A1">
        <w:rPr>
          <w:rFonts w:hint="eastAsia"/>
          <w:b/>
          <w:szCs w:val="24"/>
        </w:rPr>
        <w:t>将</w:t>
      </w:r>
      <w:r w:rsidRPr="008C14A1">
        <w:rPr>
          <w:rFonts w:hint="eastAsia"/>
          <w:b/>
          <w:szCs w:val="24"/>
        </w:rPr>
        <w:t>vlan</w:t>
      </w:r>
      <w:r w:rsidRPr="008C14A1">
        <w:rPr>
          <w:b/>
          <w:szCs w:val="24"/>
        </w:rPr>
        <w:t>40</w:t>
      </w:r>
      <w:r w:rsidRPr="008C14A1">
        <w:rPr>
          <w:rFonts w:hint="eastAsia"/>
          <w:b/>
          <w:szCs w:val="24"/>
        </w:rPr>
        <w:t>的</w:t>
      </w:r>
      <w:r w:rsidRPr="008C14A1">
        <w:rPr>
          <w:b/>
          <w:szCs w:val="24"/>
        </w:rPr>
        <w:t>用户集中下发。</w:t>
      </w:r>
    </w:p>
    <w:p w14:paraId="1B26C19A" w14:textId="77777777" w:rsidR="0052062D" w:rsidRPr="0052062D" w:rsidRDefault="0052062D" w:rsidP="00C45DEB">
      <w:pPr>
        <w:pStyle w:val="ad"/>
        <w:ind w:left="840" w:firstLineChars="0" w:firstLine="0"/>
        <w:rPr>
          <w:szCs w:val="24"/>
        </w:rPr>
      </w:pPr>
      <w:r w:rsidRPr="0052062D">
        <w:rPr>
          <w:szCs w:val="24"/>
        </w:rPr>
        <w:t>WNC6000-1000-AC(v2)(config-wireless)#ap profile 2</w:t>
      </w:r>
    </w:p>
    <w:p w14:paraId="38DDFBB9" w14:textId="77777777" w:rsidR="0052062D" w:rsidRPr="0052062D" w:rsidRDefault="0052062D" w:rsidP="00C45DEB">
      <w:pPr>
        <w:pStyle w:val="ad"/>
        <w:ind w:left="840" w:firstLineChars="0" w:firstLine="0"/>
        <w:rPr>
          <w:szCs w:val="24"/>
        </w:rPr>
      </w:pPr>
      <w:r w:rsidRPr="0052062D">
        <w:rPr>
          <w:szCs w:val="24"/>
        </w:rPr>
        <w:t>WNC6000-1000-AC(v2)(config-ap-profile)#radio 1</w:t>
      </w:r>
    </w:p>
    <w:p w14:paraId="370ECCB0" w14:textId="77777777" w:rsidR="0052062D" w:rsidRPr="008C14A1" w:rsidRDefault="0052062D" w:rsidP="00C45DEB">
      <w:pPr>
        <w:pStyle w:val="ad"/>
        <w:ind w:left="840" w:firstLineChars="0" w:firstLine="0"/>
        <w:rPr>
          <w:b/>
          <w:szCs w:val="24"/>
        </w:rPr>
      </w:pPr>
      <w:r w:rsidRPr="0052062D">
        <w:rPr>
          <w:szCs w:val="24"/>
        </w:rPr>
        <w:t>WNC6000-1000-AC(v2)(config-ap-profile-radio)#</w:t>
      </w:r>
      <w:r w:rsidRPr="008C14A1">
        <w:rPr>
          <w:b/>
          <w:szCs w:val="24"/>
        </w:rPr>
        <w:t>vap 1</w:t>
      </w:r>
    </w:p>
    <w:p w14:paraId="4DCF45AB" w14:textId="77777777" w:rsidR="008C14A1" w:rsidRPr="008C14A1" w:rsidRDefault="008C14A1" w:rsidP="0052062D">
      <w:pPr>
        <w:pStyle w:val="ad"/>
        <w:ind w:left="840" w:firstLine="480"/>
        <w:rPr>
          <w:b/>
          <w:szCs w:val="24"/>
        </w:rPr>
      </w:pPr>
      <w:r w:rsidRPr="008C14A1">
        <w:rPr>
          <w:b/>
          <w:szCs w:val="24"/>
        </w:rPr>
        <w:tab/>
      </w:r>
      <w:r w:rsidRPr="008C14A1">
        <w:rPr>
          <w:b/>
          <w:szCs w:val="24"/>
        </w:rPr>
        <w:tab/>
      </w:r>
      <w:r w:rsidRPr="008C14A1">
        <w:rPr>
          <w:b/>
          <w:szCs w:val="24"/>
        </w:rPr>
        <w:tab/>
      </w:r>
      <w:r w:rsidRPr="008C14A1">
        <w:rPr>
          <w:b/>
          <w:szCs w:val="24"/>
        </w:rPr>
        <w:tab/>
      </w:r>
      <w:r w:rsidRPr="008C14A1">
        <w:rPr>
          <w:b/>
          <w:szCs w:val="24"/>
        </w:rPr>
        <w:tab/>
      </w:r>
      <w:r w:rsidRPr="008C14A1">
        <w:rPr>
          <w:b/>
          <w:szCs w:val="24"/>
        </w:rPr>
        <w:tab/>
        <w:t>//</w:t>
      </w:r>
      <w:r w:rsidRPr="008C14A1">
        <w:rPr>
          <w:rFonts w:hint="eastAsia"/>
          <w:b/>
          <w:szCs w:val="24"/>
        </w:rPr>
        <w:t>使能</w:t>
      </w:r>
      <w:r w:rsidRPr="008C14A1">
        <w:rPr>
          <w:b/>
          <w:szCs w:val="24"/>
        </w:rPr>
        <w:t>vap1</w:t>
      </w:r>
    </w:p>
    <w:p w14:paraId="23B080C6" w14:textId="77777777" w:rsidR="0052062D" w:rsidRDefault="0052062D" w:rsidP="0052062D">
      <w:pPr>
        <w:pStyle w:val="ad"/>
        <w:ind w:left="840" w:firstLineChars="0" w:firstLine="0"/>
        <w:rPr>
          <w:szCs w:val="24"/>
        </w:rPr>
      </w:pPr>
      <w:r w:rsidRPr="0052062D">
        <w:rPr>
          <w:szCs w:val="24"/>
        </w:rPr>
        <w:t>WNC6000-1000-AC(v2)(config-ap-profile-vap)#enable</w:t>
      </w:r>
    </w:p>
    <w:p w14:paraId="4548E2A1" w14:textId="77777777" w:rsidR="00DD46CD" w:rsidRDefault="008C14A1" w:rsidP="0052062D">
      <w:pPr>
        <w:pStyle w:val="ad"/>
        <w:ind w:left="840" w:firstLineChars="0" w:firstLine="0"/>
        <w:rPr>
          <w:szCs w:val="24"/>
        </w:rPr>
      </w:pPr>
      <w:r w:rsidRPr="008C14A1">
        <w:rPr>
          <w:szCs w:val="24"/>
        </w:rPr>
        <w:t>WNC6000-1000-AC(v2)#wireless ap profile apply 1</w:t>
      </w:r>
    </w:p>
    <w:p w14:paraId="182B04E5" w14:textId="77777777" w:rsidR="008C14A1" w:rsidRPr="008C14A1" w:rsidRDefault="008C14A1" w:rsidP="0052062D">
      <w:pPr>
        <w:pStyle w:val="ad"/>
        <w:ind w:left="840" w:firstLineChars="0" w:firstLine="0"/>
        <w:rPr>
          <w:b/>
          <w:szCs w:val="24"/>
        </w:rPr>
      </w:pPr>
      <w:r>
        <w:rPr>
          <w:szCs w:val="24"/>
        </w:rPr>
        <w:tab/>
      </w:r>
      <w:r>
        <w:rPr>
          <w:szCs w:val="24"/>
        </w:rPr>
        <w:tab/>
      </w:r>
      <w:r>
        <w:rPr>
          <w:szCs w:val="24"/>
        </w:rPr>
        <w:tab/>
      </w:r>
      <w:r>
        <w:rPr>
          <w:szCs w:val="24"/>
        </w:rPr>
        <w:tab/>
      </w:r>
      <w:r>
        <w:rPr>
          <w:szCs w:val="24"/>
        </w:rPr>
        <w:tab/>
      </w:r>
      <w:r>
        <w:rPr>
          <w:szCs w:val="24"/>
        </w:rPr>
        <w:tab/>
      </w:r>
      <w:r>
        <w:rPr>
          <w:szCs w:val="24"/>
        </w:rPr>
        <w:tab/>
      </w:r>
      <w:r w:rsidRPr="008C14A1">
        <w:rPr>
          <w:b/>
          <w:szCs w:val="24"/>
        </w:rPr>
        <w:t>//</w:t>
      </w:r>
      <w:r w:rsidRPr="008C14A1">
        <w:rPr>
          <w:rFonts w:hint="eastAsia"/>
          <w:b/>
          <w:szCs w:val="24"/>
        </w:rPr>
        <w:t>下发</w:t>
      </w:r>
      <w:r w:rsidR="00427ED6">
        <w:rPr>
          <w:rFonts w:hint="eastAsia"/>
          <w:b/>
          <w:szCs w:val="24"/>
        </w:rPr>
        <w:t>配置</w:t>
      </w:r>
      <w:r w:rsidRPr="008C14A1">
        <w:rPr>
          <w:rFonts w:hint="eastAsia"/>
          <w:b/>
          <w:szCs w:val="24"/>
        </w:rPr>
        <w:t>profile</w:t>
      </w:r>
      <w:r w:rsidRPr="008C14A1">
        <w:rPr>
          <w:b/>
          <w:szCs w:val="24"/>
        </w:rPr>
        <w:t>1</w:t>
      </w:r>
    </w:p>
    <w:p w14:paraId="456786D4" w14:textId="77777777" w:rsidR="008C14A1" w:rsidRDefault="008C14A1" w:rsidP="0052062D">
      <w:pPr>
        <w:pStyle w:val="ad"/>
        <w:ind w:left="840" w:firstLineChars="0" w:firstLine="0"/>
        <w:rPr>
          <w:szCs w:val="24"/>
        </w:rPr>
      </w:pPr>
      <w:r w:rsidRPr="008C14A1">
        <w:rPr>
          <w:szCs w:val="24"/>
        </w:rPr>
        <w:t>WNC6000-1000-AC</w:t>
      </w:r>
      <w:r>
        <w:rPr>
          <w:szCs w:val="24"/>
        </w:rPr>
        <w:t>(v2)#wireless ap profile apply 2</w:t>
      </w:r>
    </w:p>
    <w:p w14:paraId="2FAC515A" w14:textId="77777777" w:rsidR="008C14A1" w:rsidRDefault="008C14A1" w:rsidP="0052062D">
      <w:pPr>
        <w:pStyle w:val="ad"/>
        <w:ind w:left="840" w:firstLineChars="0" w:firstLine="0"/>
        <w:rPr>
          <w:b/>
          <w:szCs w:val="24"/>
        </w:rPr>
      </w:pPr>
      <w:r>
        <w:rPr>
          <w:szCs w:val="24"/>
        </w:rPr>
        <w:lastRenderedPageBreak/>
        <w:tab/>
      </w:r>
      <w:r>
        <w:rPr>
          <w:szCs w:val="24"/>
        </w:rPr>
        <w:tab/>
      </w:r>
      <w:r>
        <w:rPr>
          <w:szCs w:val="24"/>
        </w:rPr>
        <w:tab/>
      </w:r>
      <w:r>
        <w:rPr>
          <w:szCs w:val="24"/>
        </w:rPr>
        <w:tab/>
      </w:r>
      <w:r>
        <w:rPr>
          <w:szCs w:val="24"/>
        </w:rPr>
        <w:tab/>
      </w:r>
      <w:r>
        <w:rPr>
          <w:szCs w:val="24"/>
        </w:rPr>
        <w:tab/>
      </w:r>
      <w:r w:rsidRPr="008C14A1">
        <w:rPr>
          <w:b/>
          <w:szCs w:val="24"/>
        </w:rPr>
        <w:tab/>
        <w:t>//</w:t>
      </w:r>
      <w:r w:rsidRPr="008C14A1">
        <w:rPr>
          <w:rFonts w:hint="eastAsia"/>
          <w:b/>
          <w:szCs w:val="24"/>
        </w:rPr>
        <w:t>下发</w:t>
      </w:r>
      <w:r w:rsidRPr="008C14A1">
        <w:rPr>
          <w:b/>
          <w:szCs w:val="24"/>
        </w:rPr>
        <w:t>配置</w:t>
      </w:r>
      <w:r w:rsidRPr="008C14A1">
        <w:rPr>
          <w:b/>
          <w:szCs w:val="24"/>
        </w:rPr>
        <w:t>profile2</w:t>
      </w:r>
    </w:p>
    <w:p w14:paraId="00B9B77A" w14:textId="77777777" w:rsidR="00834DC9" w:rsidRPr="004F4B45" w:rsidRDefault="00834DC9" w:rsidP="00436AD3">
      <w:pPr>
        <w:ind w:firstLine="480"/>
        <w:rPr>
          <w:b/>
        </w:rPr>
      </w:pPr>
      <w:r w:rsidRPr="004F4B45">
        <w:rPr>
          <w:rFonts w:hint="eastAsia"/>
          <w:b/>
        </w:rPr>
        <w:t>验证</w:t>
      </w:r>
      <w:r w:rsidRPr="004F4B45">
        <w:rPr>
          <w:b/>
        </w:rPr>
        <w:t>：</w:t>
      </w:r>
    </w:p>
    <w:p w14:paraId="6FC06543" w14:textId="77777777" w:rsidR="008C14A1" w:rsidRPr="008C14A1" w:rsidRDefault="008C14A1" w:rsidP="0052062D">
      <w:pPr>
        <w:pStyle w:val="ad"/>
        <w:ind w:left="840" w:firstLineChars="0" w:firstLine="0"/>
        <w:rPr>
          <w:b/>
          <w:szCs w:val="24"/>
        </w:rPr>
      </w:pPr>
      <w:r>
        <w:rPr>
          <w:rFonts w:hint="eastAsia"/>
          <w:b/>
          <w:szCs w:val="24"/>
        </w:rPr>
        <w:t>查</w:t>
      </w:r>
      <w:r>
        <w:rPr>
          <w:b/>
          <w:szCs w:val="24"/>
        </w:rPr>
        <w:t>看是</w:t>
      </w:r>
      <w:r>
        <w:rPr>
          <w:rFonts w:hint="eastAsia"/>
          <w:b/>
          <w:szCs w:val="24"/>
        </w:rPr>
        <w:t>否</w:t>
      </w:r>
      <w:r>
        <w:rPr>
          <w:b/>
          <w:szCs w:val="24"/>
        </w:rPr>
        <w:t>下发</w:t>
      </w:r>
      <w:r w:rsidR="00834DC9">
        <w:rPr>
          <w:rFonts w:hint="eastAsia"/>
          <w:b/>
          <w:szCs w:val="24"/>
        </w:rPr>
        <w:t>配置</w:t>
      </w:r>
      <w:r>
        <w:rPr>
          <w:b/>
          <w:szCs w:val="24"/>
        </w:rPr>
        <w:t>成功：</w:t>
      </w:r>
      <w:r>
        <w:rPr>
          <w:b/>
          <w:szCs w:val="24"/>
        </w:rPr>
        <w:t>show</w:t>
      </w:r>
      <w:r w:rsidR="00C45DEB">
        <w:rPr>
          <w:b/>
          <w:szCs w:val="24"/>
        </w:rPr>
        <w:t xml:space="preserve"> wireless ap status </w:t>
      </w:r>
    </w:p>
    <w:p w14:paraId="42F9A00B" w14:textId="77777777" w:rsidR="00DD46CD" w:rsidRDefault="00DD46CD" w:rsidP="00834DC9">
      <w:pPr>
        <w:pStyle w:val="ad"/>
        <w:ind w:left="840" w:firstLineChars="0" w:firstLine="0"/>
        <w:jc w:val="left"/>
        <w:rPr>
          <w:szCs w:val="24"/>
        </w:rPr>
      </w:pPr>
      <w:r>
        <w:rPr>
          <w:noProof/>
        </w:rPr>
        <w:drawing>
          <wp:inline distT="0" distB="0" distL="0" distR="0" wp14:anchorId="425A44C9" wp14:editId="1C0DA751">
            <wp:extent cx="4362450" cy="11074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62450" cy="1107440"/>
                    </a:xfrm>
                    <a:prstGeom prst="rect">
                      <a:avLst/>
                    </a:prstGeom>
                  </pic:spPr>
                </pic:pic>
              </a:graphicData>
            </a:graphic>
          </wp:inline>
        </w:drawing>
      </w:r>
    </w:p>
    <w:p w14:paraId="7D7DB02B" w14:textId="77777777" w:rsidR="00C45DEB" w:rsidRDefault="00C45DEB" w:rsidP="00C45DEB">
      <w:pPr>
        <w:ind w:firstLine="480"/>
        <w:rPr>
          <w:szCs w:val="24"/>
        </w:rPr>
      </w:pPr>
      <w:r>
        <w:rPr>
          <w:rFonts w:hint="eastAsia"/>
          <w:szCs w:val="24"/>
        </w:rPr>
        <w:t>我们看到配置</w:t>
      </w:r>
      <w:r>
        <w:rPr>
          <w:szCs w:val="24"/>
        </w:rPr>
        <w:t>已成功下发到</w:t>
      </w:r>
      <w:r>
        <w:rPr>
          <w:rFonts w:hint="eastAsia"/>
          <w:szCs w:val="24"/>
        </w:rPr>
        <w:t>AP1</w:t>
      </w:r>
      <w:r>
        <w:rPr>
          <w:rFonts w:hint="eastAsia"/>
          <w:szCs w:val="24"/>
        </w:rPr>
        <w:t>和</w:t>
      </w:r>
      <w:r>
        <w:rPr>
          <w:rFonts w:hint="eastAsia"/>
          <w:szCs w:val="24"/>
        </w:rPr>
        <w:t>AP2</w:t>
      </w:r>
      <w:r>
        <w:rPr>
          <w:rFonts w:hint="eastAsia"/>
          <w:szCs w:val="24"/>
        </w:rPr>
        <w:t>。</w:t>
      </w:r>
    </w:p>
    <w:p w14:paraId="59DC4A38" w14:textId="77777777" w:rsidR="00C45DEB" w:rsidRDefault="00C45DEB" w:rsidP="00C45DEB">
      <w:pPr>
        <w:ind w:firstLine="480"/>
        <w:rPr>
          <w:szCs w:val="24"/>
        </w:rPr>
      </w:pPr>
      <w:r>
        <w:rPr>
          <w:rFonts w:hint="eastAsia"/>
          <w:szCs w:val="24"/>
        </w:rPr>
        <w:t>打开</w:t>
      </w:r>
      <w:r>
        <w:rPr>
          <w:rFonts w:hint="eastAsia"/>
          <w:szCs w:val="24"/>
        </w:rPr>
        <w:t>PC</w:t>
      </w:r>
      <w:r>
        <w:rPr>
          <w:rFonts w:hint="eastAsia"/>
          <w:szCs w:val="24"/>
        </w:rPr>
        <w:t>无线</w:t>
      </w:r>
      <w:r>
        <w:rPr>
          <w:szCs w:val="24"/>
        </w:rPr>
        <w:t>网络</w:t>
      </w:r>
      <w:r>
        <w:rPr>
          <w:rFonts w:hint="eastAsia"/>
          <w:szCs w:val="24"/>
        </w:rPr>
        <w:t>，可以</w:t>
      </w:r>
      <w:r>
        <w:rPr>
          <w:szCs w:val="24"/>
        </w:rPr>
        <w:t>看到如下图所示两个网络</w:t>
      </w:r>
      <w:r>
        <w:rPr>
          <w:rFonts w:hint="eastAsia"/>
          <w:szCs w:val="24"/>
        </w:rPr>
        <w:t>。</w:t>
      </w:r>
      <w:r>
        <w:rPr>
          <w:rFonts w:hint="eastAsia"/>
          <w:szCs w:val="24"/>
        </w:rPr>
        <w:t xml:space="preserve"> </w:t>
      </w:r>
    </w:p>
    <w:p w14:paraId="7318360F" w14:textId="77777777" w:rsidR="00C45DEB" w:rsidRDefault="00C45DEB" w:rsidP="00C45DEB">
      <w:pPr>
        <w:ind w:firstLine="480"/>
        <w:jc w:val="center"/>
        <w:rPr>
          <w:szCs w:val="24"/>
        </w:rPr>
      </w:pPr>
      <w:r>
        <w:rPr>
          <w:noProof/>
        </w:rPr>
        <w:drawing>
          <wp:inline distT="0" distB="0" distL="0" distR="0" wp14:anchorId="52D88F2A" wp14:editId="58F915B3">
            <wp:extent cx="3257550" cy="3619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257550" cy="3619500"/>
                    </a:xfrm>
                    <a:prstGeom prst="rect">
                      <a:avLst/>
                    </a:prstGeom>
                  </pic:spPr>
                </pic:pic>
              </a:graphicData>
            </a:graphic>
          </wp:inline>
        </w:drawing>
      </w:r>
    </w:p>
    <w:p w14:paraId="02DED6FD" w14:textId="77777777" w:rsidR="00834DC9" w:rsidRDefault="00834DC9" w:rsidP="00834DC9">
      <w:pPr>
        <w:ind w:firstLine="480"/>
        <w:rPr>
          <w:szCs w:val="24"/>
        </w:rPr>
      </w:pPr>
      <w:r>
        <w:rPr>
          <w:rFonts w:hint="eastAsia"/>
          <w:szCs w:val="24"/>
        </w:rPr>
        <w:t>点击</w:t>
      </w:r>
      <w:r>
        <w:rPr>
          <w:szCs w:val="24"/>
        </w:rPr>
        <w:t>任意</w:t>
      </w:r>
      <w:r>
        <w:rPr>
          <w:rFonts w:hint="eastAsia"/>
          <w:szCs w:val="24"/>
        </w:rPr>
        <w:t>一个均</w:t>
      </w:r>
      <w:r>
        <w:rPr>
          <w:szCs w:val="24"/>
        </w:rPr>
        <w:t>可以</w:t>
      </w:r>
      <w:r>
        <w:rPr>
          <w:rFonts w:hint="eastAsia"/>
          <w:szCs w:val="24"/>
        </w:rPr>
        <w:t>通过</w:t>
      </w:r>
      <w:r>
        <w:rPr>
          <w:rFonts w:hint="eastAsia"/>
          <w:szCs w:val="24"/>
        </w:rPr>
        <w:t>AP</w:t>
      </w:r>
      <w:r>
        <w:rPr>
          <w:rFonts w:hint="eastAsia"/>
          <w:szCs w:val="24"/>
        </w:rPr>
        <w:t>连接</w:t>
      </w:r>
      <w:r>
        <w:rPr>
          <w:szCs w:val="24"/>
        </w:rPr>
        <w:t>上网络。</w:t>
      </w:r>
    </w:p>
    <w:p w14:paraId="39EA4D00" w14:textId="77777777" w:rsidR="00834DC9" w:rsidRDefault="00834DC9" w:rsidP="00834DC9">
      <w:pPr>
        <w:ind w:firstLine="480"/>
        <w:jc w:val="center"/>
        <w:rPr>
          <w:szCs w:val="24"/>
        </w:rPr>
      </w:pPr>
      <w:r>
        <w:rPr>
          <w:noProof/>
        </w:rPr>
        <w:lastRenderedPageBreak/>
        <w:drawing>
          <wp:inline distT="0" distB="0" distL="0" distR="0" wp14:anchorId="66C24CE4" wp14:editId="470CB100">
            <wp:extent cx="3381375" cy="37623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81375" cy="3762375"/>
                    </a:xfrm>
                    <a:prstGeom prst="rect">
                      <a:avLst/>
                    </a:prstGeom>
                  </pic:spPr>
                </pic:pic>
              </a:graphicData>
            </a:graphic>
          </wp:inline>
        </w:drawing>
      </w:r>
    </w:p>
    <w:p w14:paraId="6C98CF78" w14:textId="77777777" w:rsidR="00834DC9" w:rsidRDefault="00834DC9" w:rsidP="00834DC9">
      <w:pPr>
        <w:ind w:firstLine="480"/>
        <w:jc w:val="center"/>
        <w:rPr>
          <w:szCs w:val="24"/>
        </w:rPr>
      </w:pPr>
      <w:r>
        <w:rPr>
          <w:noProof/>
        </w:rPr>
        <w:drawing>
          <wp:inline distT="0" distB="0" distL="0" distR="0" wp14:anchorId="4CEF3599" wp14:editId="0FE81E4E">
            <wp:extent cx="5191125" cy="210502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191125" cy="2105025"/>
                    </a:xfrm>
                    <a:prstGeom prst="rect">
                      <a:avLst/>
                    </a:prstGeom>
                  </pic:spPr>
                </pic:pic>
              </a:graphicData>
            </a:graphic>
          </wp:inline>
        </w:drawing>
      </w:r>
    </w:p>
    <w:p w14:paraId="3D5C109A" w14:textId="77777777" w:rsidR="00C91B3B" w:rsidRDefault="00834DC9" w:rsidP="00834DC9">
      <w:pPr>
        <w:ind w:firstLine="480"/>
        <w:rPr>
          <w:szCs w:val="24"/>
        </w:rPr>
      </w:pPr>
      <w:r>
        <w:rPr>
          <w:rFonts w:hint="eastAsia"/>
          <w:szCs w:val="24"/>
        </w:rPr>
        <w:t>PC</w:t>
      </w:r>
      <w:r>
        <w:rPr>
          <w:rFonts w:hint="eastAsia"/>
          <w:szCs w:val="24"/>
        </w:rPr>
        <w:t>连接</w:t>
      </w:r>
      <w:r>
        <w:rPr>
          <w:szCs w:val="24"/>
        </w:rPr>
        <w:t>到了</w:t>
      </w:r>
      <w:r>
        <w:rPr>
          <w:rFonts w:hint="eastAsia"/>
          <w:szCs w:val="24"/>
        </w:rPr>
        <w:t>AP2</w:t>
      </w:r>
      <w:r>
        <w:rPr>
          <w:rFonts w:hint="eastAsia"/>
          <w:szCs w:val="24"/>
        </w:rPr>
        <w:t>释放</w:t>
      </w:r>
      <w:r>
        <w:rPr>
          <w:szCs w:val="24"/>
        </w:rPr>
        <w:t>出的网络信号，自动获取到</w:t>
      </w:r>
      <w:r>
        <w:rPr>
          <w:rFonts w:hint="eastAsia"/>
          <w:szCs w:val="24"/>
        </w:rPr>
        <w:t>40.1.1.</w:t>
      </w:r>
      <w:r>
        <w:rPr>
          <w:szCs w:val="24"/>
        </w:rPr>
        <w:t>2 IP</w:t>
      </w:r>
      <w:r>
        <w:rPr>
          <w:szCs w:val="24"/>
        </w:rPr>
        <w:t>地址。</w:t>
      </w:r>
      <w:r>
        <w:rPr>
          <w:rFonts w:hint="eastAsia"/>
          <w:szCs w:val="24"/>
        </w:rPr>
        <w:t>且</w:t>
      </w:r>
      <w:r>
        <w:rPr>
          <w:szCs w:val="24"/>
        </w:rPr>
        <w:t>能够与</w:t>
      </w:r>
      <w:r>
        <w:rPr>
          <w:rFonts w:hint="eastAsia"/>
          <w:szCs w:val="24"/>
        </w:rPr>
        <w:t>AC</w:t>
      </w:r>
      <w:r>
        <w:rPr>
          <w:rFonts w:hint="eastAsia"/>
          <w:szCs w:val="24"/>
        </w:rPr>
        <w:t>相互</w:t>
      </w:r>
      <w:r>
        <w:rPr>
          <w:szCs w:val="24"/>
        </w:rPr>
        <w:t>通信。</w:t>
      </w:r>
    </w:p>
    <w:p w14:paraId="0FF5ADE7" w14:textId="77777777" w:rsidR="00C91B3B" w:rsidRDefault="00C91B3B" w:rsidP="00C91B3B">
      <w:pPr>
        <w:ind w:firstLine="480"/>
      </w:pPr>
      <w:r>
        <w:br w:type="page"/>
      </w:r>
    </w:p>
    <w:p w14:paraId="5F1D351B" w14:textId="77777777" w:rsidR="00834DC9" w:rsidRDefault="00CD49E5" w:rsidP="002B2709">
      <w:pPr>
        <w:pStyle w:val="2"/>
        <w:numPr>
          <w:ilvl w:val="1"/>
          <w:numId w:val="11"/>
        </w:numPr>
      </w:pPr>
      <w:bookmarkStart w:id="136" w:name="_Toc465170370"/>
      <w:r>
        <w:lastRenderedPageBreak/>
        <w:t>AP</w:t>
      </w:r>
      <w:r>
        <w:rPr>
          <w:rFonts w:hint="eastAsia"/>
        </w:rPr>
        <w:t>三层自动</w:t>
      </w:r>
      <w:r>
        <w:t>注册到</w:t>
      </w:r>
      <w:r>
        <w:rPr>
          <w:rFonts w:hint="eastAsia"/>
        </w:rPr>
        <w:t>AC</w:t>
      </w:r>
      <w:bookmarkEnd w:id="136"/>
    </w:p>
    <w:p w14:paraId="7E8B43DE" w14:textId="77777777" w:rsidR="00CD49E5" w:rsidRPr="00CD49E5" w:rsidRDefault="00CD49E5" w:rsidP="00CD49E5">
      <w:pPr>
        <w:ind w:firstLine="480"/>
        <w:rPr>
          <w:szCs w:val="24"/>
        </w:rPr>
      </w:pPr>
      <w:r w:rsidRPr="00CD49E5">
        <w:rPr>
          <w:rFonts w:hint="eastAsia"/>
          <w:szCs w:val="24"/>
        </w:rPr>
        <w:t>实验</w:t>
      </w:r>
      <w:r w:rsidRPr="00CD49E5">
        <w:rPr>
          <w:szCs w:val="24"/>
        </w:rPr>
        <w:t>拓扑如图：</w:t>
      </w:r>
    </w:p>
    <w:p w14:paraId="3FB78D8A" w14:textId="77777777" w:rsidR="00CD49E5" w:rsidRDefault="00CD49E5" w:rsidP="00CD49E5">
      <w:pPr>
        <w:ind w:firstLine="480"/>
        <w:jc w:val="center"/>
      </w:pPr>
      <w:r>
        <w:rPr>
          <w:noProof/>
        </w:rPr>
        <w:drawing>
          <wp:inline distT="0" distB="0" distL="0" distR="0" wp14:anchorId="56DF4324" wp14:editId="4E1FADBE">
            <wp:extent cx="5543550" cy="2794635"/>
            <wp:effectExtent l="0" t="0" r="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43550" cy="2794635"/>
                    </a:xfrm>
                    <a:prstGeom prst="rect">
                      <a:avLst/>
                    </a:prstGeom>
                  </pic:spPr>
                </pic:pic>
              </a:graphicData>
            </a:graphic>
          </wp:inline>
        </w:drawing>
      </w:r>
    </w:p>
    <w:p w14:paraId="7FBDC491" w14:textId="77777777" w:rsidR="00CD49E5" w:rsidRDefault="00CD49E5" w:rsidP="00CD49E5">
      <w:pPr>
        <w:ind w:firstLine="480"/>
        <w:rPr>
          <w:szCs w:val="24"/>
        </w:rPr>
      </w:pPr>
      <w:r w:rsidRPr="00CD49E5">
        <w:rPr>
          <w:rFonts w:hint="eastAsia"/>
          <w:szCs w:val="24"/>
        </w:rPr>
        <w:t>实验</w:t>
      </w:r>
      <w:r w:rsidRPr="00CD49E5">
        <w:rPr>
          <w:szCs w:val="24"/>
        </w:rPr>
        <w:t>要求：</w:t>
      </w:r>
      <w:r w:rsidRPr="00CD49E5">
        <w:rPr>
          <w:rFonts w:hint="eastAsia"/>
          <w:szCs w:val="24"/>
        </w:rPr>
        <w:t>AP</w:t>
      </w:r>
      <w:r w:rsidRPr="00CD49E5">
        <w:rPr>
          <w:rFonts w:hint="eastAsia"/>
          <w:szCs w:val="24"/>
        </w:rPr>
        <w:t>恢复</w:t>
      </w:r>
      <w:r w:rsidRPr="00CD49E5">
        <w:rPr>
          <w:szCs w:val="24"/>
        </w:rPr>
        <w:t>出厂设置通过</w:t>
      </w:r>
      <w:r w:rsidRPr="00CD49E5">
        <w:rPr>
          <w:rFonts w:hint="eastAsia"/>
          <w:szCs w:val="24"/>
        </w:rPr>
        <w:t xml:space="preserve">DHCP </w:t>
      </w:r>
      <w:r w:rsidRPr="00CD49E5">
        <w:rPr>
          <w:szCs w:val="24"/>
        </w:rPr>
        <w:t>option43</w:t>
      </w:r>
      <w:r w:rsidRPr="00CD49E5">
        <w:rPr>
          <w:rFonts w:hint="eastAsia"/>
          <w:szCs w:val="24"/>
        </w:rPr>
        <w:t>方式</w:t>
      </w:r>
      <w:r w:rsidRPr="00CD49E5">
        <w:rPr>
          <w:szCs w:val="24"/>
        </w:rPr>
        <w:t>注册到</w:t>
      </w:r>
      <w:r w:rsidRPr="00CD49E5">
        <w:rPr>
          <w:rFonts w:hint="eastAsia"/>
          <w:szCs w:val="24"/>
        </w:rPr>
        <w:t>AC</w:t>
      </w:r>
      <w:r w:rsidRPr="00CD49E5">
        <w:rPr>
          <w:rFonts w:hint="eastAsia"/>
          <w:szCs w:val="24"/>
        </w:rPr>
        <w:t>。地址</w:t>
      </w:r>
      <w:r w:rsidRPr="00CD49E5">
        <w:rPr>
          <w:szCs w:val="24"/>
        </w:rPr>
        <w:t>规划如图所示。</w:t>
      </w:r>
    </w:p>
    <w:p w14:paraId="2E2ADBEC" w14:textId="77777777" w:rsidR="00CD49E5" w:rsidRDefault="00CD49E5" w:rsidP="00CD49E5">
      <w:pPr>
        <w:ind w:firstLine="480"/>
        <w:rPr>
          <w:szCs w:val="24"/>
        </w:rPr>
      </w:pPr>
      <w:r>
        <w:rPr>
          <w:rFonts w:hint="eastAsia"/>
          <w:szCs w:val="24"/>
        </w:rPr>
        <w:t>SW4120</w:t>
      </w:r>
      <w:r>
        <w:rPr>
          <w:rFonts w:hint="eastAsia"/>
          <w:szCs w:val="24"/>
        </w:rPr>
        <w:t>基本</w:t>
      </w:r>
      <w:r>
        <w:rPr>
          <w:szCs w:val="24"/>
        </w:rPr>
        <w:t>配置如下：</w:t>
      </w:r>
    </w:p>
    <w:p w14:paraId="3D43C048" w14:textId="77777777" w:rsidR="00CD49E5" w:rsidRDefault="00CD49E5" w:rsidP="00CD49E5">
      <w:pPr>
        <w:ind w:firstLine="480"/>
        <w:rPr>
          <w:szCs w:val="24"/>
        </w:rPr>
      </w:pPr>
      <w:r w:rsidRPr="00CD49E5">
        <w:rPr>
          <w:szCs w:val="24"/>
        </w:rPr>
        <w:t>SW2(config)#vlan 20,30</w:t>
      </w:r>
    </w:p>
    <w:p w14:paraId="6B3451EF" w14:textId="77777777" w:rsidR="00CD49E5" w:rsidRPr="00CD49E5" w:rsidRDefault="00CD49E5" w:rsidP="00CD49E5">
      <w:pPr>
        <w:ind w:firstLine="480"/>
        <w:rPr>
          <w:szCs w:val="24"/>
        </w:rPr>
      </w:pPr>
      <w:r w:rsidRPr="00CD49E5">
        <w:rPr>
          <w:szCs w:val="24"/>
        </w:rPr>
        <w:t>SW2(config)#interface vlan1</w:t>
      </w:r>
    </w:p>
    <w:p w14:paraId="51383E7A" w14:textId="77777777" w:rsidR="00CD49E5" w:rsidRPr="00CD49E5" w:rsidRDefault="00CD49E5" w:rsidP="00CD49E5">
      <w:pPr>
        <w:ind w:firstLine="480"/>
        <w:rPr>
          <w:szCs w:val="24"/>
        </w:rPr>
      </w:pPr>
      <w:r w:rsidRPr="00CD49E5">
        <w:rPr>
          <w:szCs w:val="24"/>
        </w:rPr>
        <w:t>SW2(config-if-vlan1)# ip address 10.1.1.254 255.255.255.0</w:t>
      </w:r>
    </w:p>
    <w:p w14:paraId="75C1A383" w14:textId="77777777" w:rsidR="00CD49E5" w:rsidRPr="00CD49E5" w:rsidRDefault="00CD49E5" w:rsidP="00CD49E5">
      <w:pPr>
        <w:ind w:firstLine="480"/>
        <w:rPr>
          <w:szCs w:val="24"/>
        </w:rPr>
      </w:pPr>
      <w:r>
        <w:rPr>
          <w:szCs w:val="24"/>
        </w:rPr>
        <w:t>SW2(config-if-vlan1)# exit</w:t>
      </w:r>
      <w:r w:rsidRPr="00CD49E5">
        <w:rPr>
          <w:szCs w:val="24"/>
        </w:rPr>
        <w:t xml:space="preserve">            </w:t>
      </w:r>
    </w:p>
    <w:p w14:paraId="20AAC696" w14:textId="77777777" w:rsidR="00CD49E5" w:rsidRPr="00CD49E5" w:rsidRDefault="00CD49E5" w:rsidP="00CD49E5">
      <w:pPr>
        <w:ind w:firstLine="480"/>
        <w:rPr>
          <w:szCs w:val="24"/>
        </w:rPr>
      </w:pPr>
      <w:r w:rsidRPr="00CD49E5">
        <w:rPr>
          <w:szCs w:val="24"/>
        </w:rPr>
        <w:t>SW2(config)#interface vlan20</w:t>
      </w:r>
    </w:p>
    <w:p w14:paraId="529134D8" w14:textId="77777777" w:rsidR="00CD49E5" w:rsidRPr="00CD49E5" w:rsidRDefault="00CD49E5" w:rsidP="00CD49E5">
      <w:pPr>
        <w:ind w:firstLine="480"/>
        <w:rPr>
          <w:szCs w:val="24"/>
        </w:rPr>
      </w:pPr>
      <w:r w:rsidRPr="00CD49E5">
        <w:rPr>
          <w:szCs w:val="24"/>
        </w:rPr>
        <w:t>SW2(config-if-vlan20)# ip address 20.1.1.254 255.255.255.0</w:t>
      </w:r>
    </w:p>
    <w:p w14:paraId="27A51FD5" w14:textId="77777777" w:rsidR="00CD49E5" w:rsidRPr="00CD49E5" w:rsidRDefault="00CD49E5" w:rsidP="00CD49E5">
      <w:pPr>
        <w:ind w:firstLine="480"/>
        <w:rPr>
          <w:szCs w:val="24"/>
        </w:rPr>
      </w:pPr>
      <w:r w:rsidRPr="00CD49E5">
        <w:rPr>
          <w:szCs w:val="24"/>
        </w:rPr>
        <w:t>SW2(config-if-vlan20)# exit</w:t>
      </w:r>
    </w:p>
    <w:p w14:paraId="04C2EE4C" w14:textId="77777777" w:rsidR="00CD49E5" w:rsidRPr="00CD49E5" w:rsidRDefault="00CD49E5" w:rsidP="00CD49E5">
      <w:pPr>
        <w:ind w:firstLine="480"/>
        <w:rPr>
          <w:szCs w:val="24"/>
        </w:rPr>
      </w:pPr>
      <w:r w:rsidRPr="00CD49E5">
        <w:rPr>
          <w:szCs w:val="24"/>
        </w:rPr>
        <w:t>SW2(config)#interface vlan30</w:t>
      </w:r>
    </w:p>
    <w:p w14:paraId="453C8AC3" w14:textId="77777777" w:rsidR="00CD49E5" w:rsidRPr="00CD49E5" w:rsidRDefault="00CD49E5" w:rsidP="00CD49E5">
      <w:pPr>
        <w:ind w:firstLine="480"/>
        <w:rPr>
          <w:szCs w:val="24"/>
        </w:rPr>
      </w:pPr>
      <w:r w:rsidRPr="00CD49E5">
        <w:rPr>
          <w:szCs w:val="24"/>
        </w:rPr>
        <w:t>SW2(config-if-vlan30)# ip address 30.1.1.254 255.255.255.0</w:t>
      </w:r>
    </w:p>
    <w:p w14:paraId="3EA43AAC" w14:textId="77777777" w:rsidR="00CD49E5" w:rsidRPr="00CD49E5" w:rsidRDefault="00CD49E5" w:rsidP="00CD49E5">
      <w:pPr>
        <w:ind w:firstLine="480"/>
        <w:rPr>
          <w:szCs w:val="24"/>
        </w:rPr>
      </w:pPr>
      <w:r>
        <w:rPr>
          <w:szCs w:val="24"/>
        </w:rPr>
        <w:t>SW2(config-if-vlan30)# exit</w:t>
      </w:r>
      <w:r w:rsidRPr="00CD49E5">
        <w:rPr>
          <w:szCs w:val="24"/>
        </w:rPr>
        <w:t xml:space="preserve">                                   </w:t>
      </w:r>
    </w:p>
    <w:p w14:paraId="3D6BBE8A" w14:textId="77777777" w:rsidR="00CD49E5" w:rsidRPr="00CD49E5" w:rsidRDefault="00CD49E5" w:rsidP="00CD49E5">
      <w:pPr>
        <w:ind w:firstLine="480"/>
        <w:rPr>
          <w:szCs w:val="24"/>
        </w:rPr>
      </w:pPr>
      <w:r w:rsidRPr="00CD49E5">
        <w:rPr>
          <w:szCs w:val="24"/>
        </w:rPr>
        <w:t>SW2(config)#ip dhcp pool vlan10</w:t>
      </w:r>
    </w:p>
    <w:p w14:paraId="697976BE" w14:textId="77777777" w:rsidR="00CD49E5" w:rsidRPr="00CD49E5" w:rsidRDefault="00CD49E5" w:rsidP="00CD49E5">
      <w:pPr>
        <w:ind w:firstLine="480"/>
        <w:rPr>
          <w:szCs w:val="24"/>
        </w:rPr>
      </w:pPr>
      <w:r w:rsidRPr="00CD49E5">
        <w:rPr>
          <w:szCs w:val="24"/>
        </w:rPr>
        <w:lastRenderedPageBreak/>
        <w:t>SW2(dhcp-config)# range 10.1.1.1 10.1.1.253 255.255.255.0</w:t>
      </w:r>
    </w:p>
    <w:p w14:paraId="73CD4338" w14:textId="77777777" w:rsidR="00CD49E5" w:rsidRPr="00CD49E5" w:rsidRDefault="00CD49E5" w:rsidP="00CD49E5">
      <w:pPr>
        <w:ind w:firstLine="480"/>
        <w:rPr>
          <w:szCs w:val="24"/>
        </w:rPr>
      </w:pPr>
      <w:r w:rsidRPr="00CD49E5">
        <w:rPr>
          <w:szCs w:val="24"/>
        </w:rPr>
        <w:t xml:space="preserve">SW2(dhcp-config)# default-router 10.1.1.254 </w:t>
      </w:r>
    </w:p>
    <w:p w14:paraId="2498A046" w14:textId="77777777" w:rsidR="00CD49E5" w:rsidRDefault="00CD49E5" w:rsidP="00CD49E5">
      <w:pPr>
        <w:ind w:firstLine="480"/>
        <w:rPr>
          <w:szCs w:val="24"/>
        </w:rPr>
      </w:pPr>
      <w:r w:rsidRPr="00CD49E5">
        <w:rPr>
          <w:szCs w:val="24"/>
        </w:rPr>
        <w:t xml:space="preserve">SW2(dhcp-config)# option 43 hex 80 07 00 00 01 14 01 01 01 </w:t>
      </w:r>
    </w:p>
    <w:p w14:paraId="0E496AAF" w14:textId="77777777" w:rsidR="003B5E27" w:rsidRPr="003B5E27" w:rsidRDefault="003B5E27" w:rsidP="00CD49E5">
      <w:pPr>
        <w:ind w:firstLine="480"/>
        <w:rPr>
          <w:b/>
          <w:szCs w:val="24"/>
        </w:rPr>
      </w:pPr>
      <w:r w:rsidRPr="003B5E27">
        <w:rPr>
          <w:b/>
          <w:szCs w:val="24"/>
        </w:rPr>
        <w:t>//option43</w:t>
      </w:r>
      <w:r w:rsidRPr="003B5E27">
        <w:rPr>
          <w:rFonts w:hint="eastAsia"/>
          <w:b/>
          <w:szCs w:val="24"/>
        </w:rPr>
        <w:t>字段：</w:t>
      </w:r>
      <w:r w:rsidRPr="003B5E27">
        <w:rPr>
          <w:rFonts w:hint="eastAsia"/>
          <w:b/>
          <w:szCs w:val="24"/>
        </w:rPr>
        <w:t>80</w:t>
      </w:r>
      <w:r w:rsidRPr="003B5E27">
        <w:rPr>
          <w:rFonts w:hint="eastAsia"/>
          <w:b/>
          <w:szCs w:val="24"/>
        </w:rPr>
        <w:t>为固定</w:t>
      </w:r>
      <w:r w:rsidRPr="003B5E27">
        <w:rPr>
          <w:b/>
          <w:szCs w:val="24"/>
        </w:rPr>
        <w:t>字段，</w:t>
      </w:r>
      <w:r w:rsidRPr="003B5E27">
        <w:rPr>
          <w:rFonts w:hint="eastAsia"/>
          <w:b/>
          <w:szCs w:val="24"/>
        </w:rPr>
        <w:t>07</w:t>
      </w:r>
      <w:r w:rsidRPr="003B5E27">
        <w:rPr>
          <w:rFonts w:hint="eastAsia"/>
          <w:b/>
          <w:szCs w:val="24"/>
        </w:rPr>
        <w:t>表示</w:t>
      </w:r>
      <w:r w:rsidRPr="003B5E27">
        <w:rPr>
          <w:b/>
          <w:szCs w:val="24"/>
        </w:rPr>
        <w:t>后面有</w:t>
      </w:r>
      <w:r w:rsidRPr="003B5E27">
        <w:rPr>
          <w:rFonts w:hint="eastAsia"/>
          <w:b/>
          <w:szCs w:val="24"/>
        </w:rPr>
        <w:t>7</w:t>
      </w:r>
      <w:r w:rsidRPr="003B5E27">
        <w:rPr>
          <w:rFonts w:hint="eastAsia"/>
          <w:b/>
          <w:szCs w:val="24"/>
        </w:rPr>
        <w:t>个</w:t>
      </w:r>
      <w:r w:rsidRPr="003B5E27">
        <w:rPr>
          <w:b/>
          <w:szCs w:val="24"/>
        </w:rPr>
        <w:t>字节，</w:t>
      </w:r>
      <w:r w:rsidRPr="003B5E27">
        <w:rPr>
          <w:rFonts w:hint="eastAsia"/>
          <w:b/>
          <w:szCs w:val="24"/>
        </w:rPr>
        <w:t>00 00</w:t>
      </w:r>
      <w:r w:rsidRPr="003B5E27">
        <w:rPr>
          <w:rFonts w:hint="eastAsia"/>
          <w:b/>
          <w:szCs w:val="24"/>
        </w:rPr>
        <w:t>为</w:t>
      </w:r>
      <w:r w:rsidRPr="003B5E27">
        <w:rPr>
          <w:b/>
          <w:szCs w:val="24"/>
        </w:rPr>
        <w:t>固定</w:t>
      </w:r>
      <w:r w:rsidRPr="003B5E27">
        <w:rPr>
          <w:rFonts w:hint="eastAsia"/>
          <w:b/>
          <w:szCs w:val="24"/>
        </w:rPr>
        <w:t>字段</w:t>
      </w:r>
      <w:r w:rsidRPr="003B5E27">
        <w:rPr>
          <w:b/>
          <w:szCs w:val="24"/>
        </w:rPr>
        <w:t>，</w:t>
      </w:r>
      <w:r w:rsidRPr="003B5E27">
        <w:rPr>
          <w:rFonts w:hint="eastAsia"/>
          <w:b/>
          <w:szCs w:val="24"/>
        </w:rPr>
        <w:t>01</w:t>
      </w:r>
      <w:r w:rsidRPr="003B5E27">
        <w:rPr>
          <w:rFonts w:hint="eastAsia"/>
          <w:b/>
          <w:szCs w:val="24"/>
        </w:rPr>
        <w:t>表示</w:t>
      </w:r>
      <w:r w:rsidRPr="003B5E27">
        <w:rPr>
          <w:b/>
          <w:szCs w:val="24"/>
        </w:rPr>
        <w:t>后面跟一个</w:t>
      </w:r>
      <w:r w:rsidRPr="003B5E27">
        <w:rPr>
          <w:rFonts w:hint="eastAsia"/>
          <w:b/>
          <w:szCs w:val="24"/>
        </w:rPr>
        <w:t>AC</w:t>
      </w:r>
      <w:r w:rsidRPr="003B5E27">
        <w:rPr>
          <w:rFonts w:hint="eastAsia"/>
          <w:b/>
          <w:szCs w:val="24"/>
        </w:rPr>
        <w:t>地址</w:t>
      </w:r>
      <w:r w:rsidRPr="003B5E27">
        <w:rPr>
          <w:b/>
          <w:szCs w:val="24"/>
        </w:rPr>
        <w:t>，后面四个</w:t>
      </w:r>
      <w:r w:rsidRPr="003B5E27">
        <w:rPr>
          <w:rFonts w:hint="eastAsia"/>
          <w:b/>
          <w:szCs w:val="24"/>
        </w:rPr>
        <w:t>字节</w:t>
      </w:r>
      <w:r w:rsidRPr="003B5E27">
        <w:rPr>
          <w:b/>
          <w:szCs w:val="24"/>
        </w:rPr>
        <w:t>是</w:t>
      </w:r>
      <w:r w:rsidRPr="003B5E27">
        <w:rPr>
          <w:rFonts w:hint="eastAsia"/>
          <w:b/>
          <w:szCs w:val="24"/>
        </w:rPr>
        <w:t>AC</w:t>
      </w:r>
      <w:r w:rsidRPr="003B5E27">
        <w:rPr>
          <w:b/>
          <w:szCs w:val="24"/>
        </w:rPr>
        <w:t xml:space="preserve"> ip</w:t>
      </w:r>
      <w:r w:rsidRPr="003B5E27">
        <w:rPr>
          <w:rFonts w:hint="eastAsia"/>
          <w:b/>
          <w:szCs w:val="24"/>
        </w:rPr>
        <w:t>地址</w:t>
      </w:r>
      <w:r w:rsidRPr="003B5E27">
        <w:rPr>
          <w:b/>
          <w:szCs w:val="24"/>
        </w:rPr>
        <w:t>的十六进制</w:t>
      </w:r>
      <w:r w:rsidRPr="003B5E27">
        <w:rPr>
          <w:rFonts w:hint="eastAsia"/>
          <w:b/>
          <w:szCs w:val="24"/>
        </w:rPr>
        <w:t>表示</w:t>
      </w:r>
    </w:p>
    <w:p w14:paraId="318E7977" w14:textId="77777777" w:rsidR="00CD49E5" w:rsidRPr="00CD49E5" w:rsidRDefault="00CD49E5" w:rsidP="00CD49E5">
      <w:pPr>
        <w:ind w:firstLine="480"/>
        <w:rPr>
          <w:szCs w:val="24"/>
        </w:rPr>
      </w:pPr>
      <w:r w:rsidRPr="00CD49E5">
        <w:rPr>
          <w:szCs w:val="24"/>
        </w:rPr>
        <w:t>SW2(dhcp-config)# exit</w:t>
      </w:r>
    </w:p>
    <w:p w14:paraId="41D6A56B" w14:textId="77777777" w:rsidR="00CD49E5" w:rsidRPr="00CD49E5" w:rsidRDefault="00CD49E5" w:rsidP="00CD49E5">
      <w:pPr>
        <w:ind w:firstLine="480"/>
        <w:rPr>
          <w:szCs w:val="24"/>
        </w:rPr>
      </w:pPr>
      <w:r w:rsidRPr="00CD49E5">
        <w:rPr>
          <w:szCs w:val="24"/>
        </w:rPr>
        <w:t>SW2(config)#ip dhcp pool vlan30</w:t>
      </w:r>
    </w:p>
    <w:p w14:paraId="6294D5E2" w14:textId="77777777" w:rsidR="00CD49E5" w:rsidRPr="00CD49E5" w:rsidRDefault="00CD49E5" w:rsidP="00CD49E5">
      <w:pPr>
        <w:ind w:firstLine="480"/>
        <w:rPr>
          <w:szCs w:val="24"/>
        </w:rPr>
      </w:pPr>
      <w:r w:rsidRPr="00CD49E5">
        <w:rPr>
          <w:szCs w:val="24"/>
        </w:rPr>
        <w:t>SW2(dhcp-config)# range 30.1.1.1 30.1.1.253 255.255.255.0</w:t>
      </w:r>
    </w:p>
    <w:p w14:paraId="02DE1B0B" w14:textId="77777777" w:rsidR="00CD49E5" w:rsidRPr="00CD49E5" w:rsidRDefault="00CD49E5" w:rsidP="00CD49E5">
      <w:pPr>
        <w:ind w:firstLine="480"/>
        <w:rPr>
          <w:szCs w:val="24"/>
        </w:rPr>
      </w:pPr>
      <w:r w:rsidRPr="00CD49E5">
        <w:rPr>
          <w:szCs w:val="24"/>
        </w:rPr>
        <w:t xml:space="preserve">SW2(dhcp-config)# default-router 30.1.1.254 </w:t>
      </w:r>
    </w:p>
    <w:p w14:paraId="1DC0239B" w14:textId="77777777" w:rsidR="00CD49E5" w:rsidRDefault="00CD49E5" w:rsidP="00CD49E5">
      <w:pPr>
        <w:ind w:firstLine="480"/>
        <w:rPr>
          <w:szCs w:val="24"/>
        </w:rPr>
      </w:pPr>
      <w:r w:rsidRPr="00CD49E5">
        <w:rPr>
          <w:szCs w:val="24"/>
        </w:rPr>
        <w:t>SW2(dhcp-config)# exit</w:t>
      </w:r>
    </w:p>
    <w:p w14:paraId="6F22A409" w14:textId="77777777" w:rsidR="00CD49E5" w:rsidRPr="00CD49E5" w:rsidRDefault="00CD49E5" w:rsidP="00CD49E5">
      <w:pPr>
        <w:ind w:firstLine="480"/>
        <w:rPr>
          <w:szCs w:val="24"/>
        </w:rPr>
      </w:pPr>
      <w:r w:rsidRPr="00CD49E5">
        <w:rPr>
          <w:szCs w:val="24"/>
        </w:rPr>
        <w:t>SW2(config)#interface fa0/1-0/24</w:t>
      </w:r>
    </w:p>
    <w:p w14:paraId="1EFBDCFD" w14:textId="77777777" w:rsidR="00CD49E5" w:rsidRDefault="00CD49E5" w:rsidP="00CD49E5">
      <w:pPr>
        <w:ind w:firstLine="480"/>
        <w:rPr>
          <w:szCs w:val="24"/>
        </w:rPr>
      </w:pPr>
      <w:r w:rsidRPr="00CD49E5">
        <w:rPr>
          <w:szCs w:val="24"/>
        </w:rPr>
        <w:t>SW2(config-if-range)#switchport mode trunk</w:t>
      </w:r>
    </w:p>
    <w:p w14:paraId="3F59A928" w14:textId="77777777" w:rsidR="00CD49E5" w:rsidRDefault="00CD49E5" w:rsidP="00CD49E5">
      <w:pPr>
        <w:ind w:firstLine="480"/>
        <w:rPr>
          <w:szCs w:val="24"/>
        </w:rPr>
      </w:pPr>
      <w:r w:rsidRPr="00CD49E5">
        <w:rPr>
          <w:szCs w:val="24"/>
        </w:rPr>
        <w:t>SW2(config-if-range)#switchport trunk allowed vlan all</w:t>
      </w:r>
    </w:p>
    <w:p w14:paraId="6DBB35CD" w14:textId="77777777" w:rsidR="00CD49E5" w:rsidRDefault="00BE5C15" w:rsidP="00CD49E5">
      <w:pPr>
        <w:ind w:firstLine="480"/>
        <w:rPr>
          <w:szCs w:val="24"/>
        </w:rPr>
      </w:pPr>
      <w:r>
        <w:rPr>
          <w:rFonts w:hint="eastAsia"/>
          <w:szCs w:val="24"/>
        </w:rPr>
        <w:t>AC</w:t>
      </w:r>
      <w:r>
        <w:rPr>
          <w:rFonts w:hint="eastAsia"/>
          <w:szCs w:val="24"/>
        </w:rPr>
        <w:t>基本</w:t>
      </w:r>
      <w:r>
        <w:rPr>
          <w:szCs w:val="24"/>
        </w:rPr>
        <w:t>配置：</w:t>
      </w:r>
    </w:p>
    <w:p w14:paraId="420BE43F" w14:textId="77777777" w:rsidR="00BE5C15" w:rsidRDefault="00BE5C15" w:rsidP="00CD49E5">
      <w:pPr>
        <w:ind w:firstLine="480"/>
        <w:rPr>
          <w:szCs w:val="24"/>
        </w:rPr>
      </w:pPr>
      <w:r w:rsidRPr="00BE5C15">
        <w:rPr>
          <w:szCs w:val="24"/>
        </w:rPr>
        <w:t>WNC6000-1000-AC(v2)(config)#vlan 20</w:t>
      </w:r>
    </w:p>
    <w:p w14:paraId="5D401895" w14:textId="77777777" w:rsidR="00BE5C15" w:rsidRDefault="00BE5C15" w:rsidP="00CD49E5">
      <w:pPr>
        <w:ind w:firstLine="480"/>
        <w:rPr>
          <w:szCs w:val="24"/>
        </w:rPr>
      </w:pPr>
      <w:r w:rsidRPr="00BE5C15">
        <w:rPr>
          <w:szCs w:val="24"/>
        </w:rPr>
        <w:t>WNC6000-1000-AC(v2)(config-vlan20)#exit</w:t>
      </w:r>
    </w:p>
    <w:p w14:paraId="7EFBE1D8" w14:textId="77777777" w:rsidR="00CD49E5" w:rsidRPr="00CD49E5" w:rsidRDefault="00CD49E5" w:rsidP="00CD49E5">
      <w:pPr>
        <w:ind w:firstLine="480"/>
        <w:rPr>
          <w:szCs w:val="24"/>
        </w:rPr>
      </w:pPr>
      <w:r w:rsidRPr="00CD49E5">
        <w:rPr>
          <w:szCs w:val="24"/>
        </w:rPr>
        <w:t>WNC6000-1000-AC(v2)(config)#interface Vlan20</w:t>
      </w:r>
    </w:p>
    <w:p w14:paraId="201413E1" w14:textId="77777777" w:rsidR="00CD49E5" w:rsidRPr="00CD49E5" w:rsidRDefault="00CD49E5" w:rsidP="00CD49E5">
      <w:pPr>
        <w:ind w:firstLine="480"/>
        <w:rPr>
          <w:szCs w:val="24"/>
        </w:rPr>
      </w:pPr>
      <w:r w:rsidRPr="00CD49E5">
        <w:rPr>
          <w:szCs w:val="24"/>
        </w:rPr>
        <w:t>WNC6000-1000-AC(v2)(config-if-vlan20)# ip address 20.1.1.1 255.255.255.0</w:t>
      </w:r>
    </w:p>
    <w:p w14:paraId="3D4B74AE" w14:textId="77777777" w:rsidR="00CD49E5" w:rsidRPr="00CD49E5" w:rsidRDefault="00CD49E5" w:rsidP="00CD49E5">
      <w:pPr>
        <w:ind w:firstLine="480"/>
        <w:rPr>
          <w:szCs w:val="24"/>
        </w:rPr>
      </w:pPr>
      <w:r w:rsidRPr="00CD49E5">
        <w:rPr>
          <w:szCs w:val="24"/>
        </w:rPr>
        <w:t>WNC6000-1000-AC(v2)(config-if-vlan20)#exit</w:t>
      </w:r>
    </w:p>
    <w:p w14:paraId="12C81E2A" w14:textId="77777777" w:rsidR="00CD49E5" w:rsidRPr="00CD49E5" w:rsidRDefault="00CD49E5" w:rsidP="00CD49E5">
      <w:pPr>
        <w:ind w:firstLine="480"/>
        <w:rPr>
          <w:szCs w:val="24"/>
        </w:rPr>
      </w:pPr>
      <w:r w:rsidRPr="00CD49E5">
        <w:rPr>
          <w:szCs w:val="24"/>
        </w:rPr>
        <w:t>WNC6000-1000-AC(v2)(config)#ip route 0.0.0.0/0 20.1.1.254</w:t>
      </w:r>
    </w:p>
    <w:p w14:paraId="2239FAC4" w14:textId="77777777" w:rsidR="00CD49E5" w:rsidRPr="00CD49E5" w:rsidRDefault="00CD49E5" w:rsidP="00CD49E5">
      <w:pPr>
        <w:ind w:firstLine="480"/>
        <w:rPr>
          <w:szCs w:val="24"/>
        </w:rPr>
      </w:pPr>
      <w:r w:rsidRPr="00CD49E5">
        <w:rPr>
          <w:szCs w:val="24"/>
        </w:rPr>
        <w:t>WNC6000-1000-AC(v2)(config)#wireless</w:t>
      </w:r>
    </w:p>
    <w:p w14:paraId="2555EBF3" w14:textId="77777777" w:rsidR="00CD49E5" w:rsidRPr="00CD49E5" w:rsidRDefault="00CD49E5" w:rsidP="00CD49E5">
      <w:pPr>
        <w:ind w:firstLine="480"/>
        <w:rPr>
          <w:szCs w:val="24"/>
        </w:rPr>
      </w:pPr>
      <w:r w:rsidRPr="00CD49E5">
        <w:rPr>
          <w:szCs w:val="24"/>
        </w:rPr>
        <w:t>WNC6000-1000-AC(v2)(config-wireless)# no auto-ip-assign</w:t>
      </w:r>
    </w:p>
    <w:p w14:paraId="6C498C56" w14:textId="77777777" w:rsidR="00CD49E5" w:rsidRPr="00CD49E5" w:rsidRDefault="00CD49E5" w:rsidP="00CD49E5">
      <w:pPr>
        <w:ind w:firstLine="480"/>
        <w:rPr>
          <w:szCs w:val="24"/>
        </w:rPr>
      </w:pPr>
      <w:r w:rsidRPr="00CD49E5">
        <w:rPr>
          <w:szCs w:val="24"/>
        </w:rPr>
        <w:t>WNC6000-1000-AC(v2)(config-wireless)# enable</w:t>
      </w:r>
    </w:p>
    <w:p w14:paraId="5C99AEE2" w14:textId="77777777" w:rsidR="00CD49E5" w:rsidRDefault="00CD49E5" w:rsidP="00CD49E5">
      <w:pPr>
        <w:ind w:firstLine="480"/>
        <w:rPr>
          <w:szCs w:val="24"/>
        </w:rPr>
      </w:pPr>
      <w:r w:rsidRPr="00CD49E5">
        <w:rPr>
          <w:szCs w:val="24"/>
        </w:rPr>
        <w:t>WNC6000-1000-AC(v2)(config-wireless)# static-ip  20.1.1.1</w:t>
      </w:r>
    </w:p>
    <w:p w14:paraId="0ED706D2" w14:textId="77777777" w:rsidR="00BE5C15" w:rsidRPr="00BE5C15" w:rsidRDefault="00BE5C15" w:rsidP="00BE5C15">
      <w:pPr>
        <w:ind w:firstLine="480"/>
        <w:rPr>
          <w:szCs w:val="24"/>
        </w:rPr>
      </w:pPr>
      <w:r w:rsidRPr="00BE5C15">
        <w:rPr>
          <w:szCs w:val="24"/>
        </w:rPr>
        <w:t>WNC6000-1000-AC(v2)(config-wireless)#network 1</w:t>
      </w:r>
    </w:p>
    <w:p w14:paraId="6A2D5D49" w14:textId="77777777" w:rsidR="00BE5C15" w:rsidRPr="00BE5C15" w:rsidRDefault="00BE5C15" w:rsidP="00BE5C15">
      <w:pPr>
        <w:ind w:firstLine="480"/>
        <w:rPr>
          <w:szCs w:val="24"/>
        </w:rPr>
      </w:pPr>
      <w:r w:rsidRPr="00BE5C15">
        <w:rPr>
          <w:szCs w:val="24"/>
        </w:rPr>
        <w:t>WNC6000-1000-AC(v2)(config-network)#ssid text</w:t>
      </w:r>
    </w:p>
    <w:p w14:paraId="69609FCB" w14:textId="77777777" w:rsidR="00CD49E5" w:rsidRDefault="00BE5C15" w:rsidP="00BE5C15">
      <w:pPr>
        <w:ind w:firstLine="480"/>
        <w:rPr>
          <w:szCs w:val="24"/>
        </w:rPr>
      </w:pPr>
      <w:r w:rsidRPr="00BE5C15">
        <w:rPr>
          <w:szCs w:val="24"/>
        </w:rPr>
        <w:t>WNC6000-1000-AC(v2)(config-network)#vlan 30</w:t>
      </w:r>
    </w:p>
    <w:p w14:paraId="3ADF2CA0" w14:textId="77777777" w:rsidR="00BE5C15" w:rsidRDefault="00BE5C15" w:rsidP="00BE5C15">
      <w:pPr>
        <w:ind w:firstLine="480"/>
        <w:rPr>
          <w:szCs w:val="24"/>
        </w:rPr>
      </w:pPr>
      <w:r w:rsidRPr="00BE5C15">
        <w:rPr>
          <w:szCs w:val="24"/>
        </w:rPr>
        <w:lastRenderedPageBreak/>
        <w:t>WNC6000-1000-AC(v2)(config-network)#exit</w:t>
      </w:r>
    </w:p>
    <w:p w14:paraId="1EBFD5F6" w14:textId="77777777" w:rsidR="00BE5C15" w:rsidRDefault="00BE5C15" w:rsidP="00BE5C15">
      <w:pPr>
        <w:ind w:firstLine="480"/>
        <w:rPr>
          <w:szCs w:val="24"/>
        </w:rPr>
      </w:pPr>
      <w:r w:rsidRPr="00BE5C15">
        <w:rPr>
          <w:szCs w:val="24"/>
        </w:rPr>
        <w:t>WNC6000-1000-AC(v2)(config-wireless)#ap database 00-01-7a-e8-f2-40</w:t>
      </w:r>
    </w:p>
    <w:p w14:paraId="407FFE0E" w14:textId="77777777" w:rsidR="00BE5C15" w:rsidRPr="00BE5C15" w:rsidRDefault="00BE5C15" w:rsidP="00BE5C15">
      <w:pPr>
        <w:ind w:firstLine="480"/>
        <w:rPr>
          <w:szCs w:val="24"/>
        </w:rPr>
      </w:pPr>
      <w:r w:rsidRPr="00BE5C15">
        <w:rPr>
          <w:szCs w:val="24"/>
        </w:rPr>
        <w:t>WNC6000-1000-AC(v2)(config-wireless)#ap profile 1</w:t>
      </w:r>
    </w:p>
    <w:p w14:paraId="09424810" w14:textId="77777777" w:rsidR="00BE5C15" w:rsidRDefault="00BE5C15" w:rsidP="00BE5C15">
      <w:pPr>
        <w:ind w:firstLine="480"/>
        <w:rPr>
          <w:szCs w:val="24"/>
        </w:rPr>
      </w:pPr>
      <w:r w:rsidRPr="00BE5C15">
        <w:rPr>
          <w:szCs w:val="24"/>
        </w:rPr>
        <w:t>WNC6000-1000-AC(v2)(config-ap-profile)#hwtype 7</w:t>
      </w:r>
    </w:p>
    <w:p w14:paraId="4ED353A5" w14:textId="77777777" w:rsidR="00BE5C15" w:rsidRPr="00BE5C15" w:rsidRDefault="00BE5C15" w:rsidP="00BE5C15">
      <w:pPr>
        <w:ind w:firstLine="480"/>
        <w:rPr>
          <w:szCs w:val="24"/>
        </w:rPr>
      </w:pPr>
      <w:r w:rsidRPr="00BE5C15">
        <w:rPr>
          <w:szCs w:val="24"/>
        </w:rPr>
        <w:t>WNC6000-1000-AC(v2)(config)#Interface Ethernet1/0/9</w:t>
      </w:r>
    </w:p>
    <w:p w14:paraId="1C3CC5DF" w14:textId="77777777" w:rsidR="00BE5C15" w:rsidRPr="00BE5C15" w:rsidRDefault="00BE5C15" w:rsidP="00BE5C15">
      <w:pPr>
        <w:ind w:firstLine="480"/>
        <w:rPr>
          <w:szCs w:val="24"/>
        </w:rPr>
      </w:pPr>
      <w:r w:rsidRPr="00BE5C15">
        <w:rPr>
          <w:szCs w:val="24"/>
        </w:rPr>
        <w:t>WNC6000-1000-AC(v2)(config-if-ethernet1/0/9)# switchport mode trunk</w:t>
      </w:r>
    </w:p>
    <w:p w14:paraId="627FC930" w14:textId="77777777" w:rsidR="00BE5C15" w:rsidRPr="00BE5C15" w:rsidRDefault="00BE5C15" w:rsidP="00BE5C15">
      <w:pPr>
        <w:ind w:firstLine="480"/>
        <w:rPr>
          <w:szCs w:val="24"/>
        </w:rPr>
      </w:pPr>
      <w:r w:rsidRPr="00BE5C15">
        <w:rPr>
          <w:szCs w:val="24"/>
        </w:rPr>
        <w:t>WNC6000-1000-AC(v2)(config-if-ethernet1/0/9)#switchport trunk allowed vlan all</w:t>
      </w:r>
    </w:p>
    <w:p w14:paraId="5B5613B9" w14:textId="77777777" w:rsidR="00BE5C15" w:rsidRDefault="00BE5C15" w:rsidP="00BE5C15">
      <w:pPr>
        <w:ind w:firstLine="480"/>
        <w:rPr>
          <w:szCs w:val="24"/>
        </w:rPr>
      </w:pPr>
      <w:r w:rsidRPr="00BE5C15">
        <w:rPr>
          <w:szCs w:val="24"/>
        </w:rPr>
        <w:t>WNC6000-1000-AC(v2)(config-if-ethernet1/0/9)#</w:t>
      </w:r>
    </w:p>
    <w:p w14:paraId="103F7F85" w14:textId="77777777" w:rsidR="00BE5C15" w:rsidRDefault="00BE5C15" w:rsidP="00BE5C15">
      <w:pPr>
        <w:ind w:firstLine="480"/>
        <w:rPr>
          <w:szCs w:val="24"/>
        </w:rPr>
      </w:pPr>
      <w:r>
        <w:rPr>
          <w:rFonts w:hint="eastAsia"/>
          <w:szCs w:val="24"/>
        </w:rPr>
        <w:t>查看</w:t>
      </w:r>
      <w:r>
        <w:rPr>
          <w:szCs w:val="24"/>
        </w:rPr>
        <w:t>是否下发配置成功：</w:t>
      </w:r>
      <w:r w:rsidRPr="00BE5C15">
        <w:rPr>
          <w:szCs w:val="24"/>
        </w:rPr>
        <w:t>WNC6000-1000-AC(v2)#show wireless ap status</w:t>
      </w:r>
    </w:p>
    <w:p w14:paraId="6F0BC696" w14:textId="77777777" w:rsidR="00BE5C15" w:rsidRPr="00BE5C15" w:rsidRDefault="00BE5C15" w:rsidP="00BE5C15">
      <w:pPr>
        <w:ind w:firstLine="480"/>
        <w:rPr>
          <w:szCs w:val="24"/>
        </w:rPr>
      </w:pPr>
      <w:r>
        <w:rPr>
          <w:noProof/>
        </w:rPr>
        <w:drawing>
          <wp:inline distT="0" distB="0" distL="0" distR="0" wp14:anchorId="305940EB" wp14:editId="6B1C4A9D">
            <wp:extent cx="5543550" cy="76581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43550" cy="765810"/>
                    </a:xfrm>
                    <a:prstGeom prst="rect">
                      <a:avLst/>
                    </a:prstGeom>
                  </pic:spPr>
                </pic:pic>
              </a:graphicData>
            </a:graphic>
          </wp:inline>
        </w:drawing>
      </w:r>
    </w:p>
    <w:p w14:paraId="31CE6E51" w14:textId="77777777" w:rsidR="00BE5C15" w:rsidRDefault="00BE5C15" w:rsidP="00BE5C15">
      <w:pPr>
        <w:ind w:firstLine="480"/>
        <w:rPr>
          <w:szCs w:val="24"/>
        </w:rPr>
      </w:pPr>
      <w:r>
        <w:rPr>
          <w:rFonts w:hint="eastAsia"/>
          <w:szCs w:val="24"/>
        </w:rPr>
        <w:t>AP</w:t>
      </w:r>
      <w:r>
        <w:rPr>
          <w:rFonts w:hint="eastAsia"/>
          <w:szCs w:val="24"/>
        </w:rPr>
        <w:t>已</w:t>
      </w:r>
      <w:r>
        <w:rPr>
          <w:szCs w:val="24"/>
        </w:rPr>
        <w:t>成功注册到</w:t>
      </w:r>
      <w:r>
        <w:rPr>
          <w:rFonts w:hint="eastAsia"/>
          <w:szCs w:val="24"/>
        </w:rPr>
        <w:t>AC</w:t>
      </w:r>
      <w:r>
        <w:rPr>
          <w:rFonts w:hint="eastAsia"/>
          <w:szCs w:val="24"/>
        </w:rPr>
        <w:t>且</w:t>
      </w:r>
      <w:r>
        <w:rPr>
          <w:szCs w:val="24"/>
        </w:rPr>
        <w:t>配置已成功下发。</w:t>
      </w:r>
    </w:p>
    <w:p w14:paraId="576ADCC9" w14:textId="77777777" w:rsidR="00BE5C15" w:rsidRDefault="00BE5C15" w:rsidP="00BE5C15">
      <w:pPr>
        <w:ind w:firstLine="480"/>
        <w:jc w:val="center"/>
        <w:rPr>
          <w:szCs w:val="24"/>
        </w:rPr>
      </w:pPr>
      <w:r>
        <w:rPr>
          <w:noProof/>
        </w:rPr>
        <w:drawing>
          <wp:inline distT="0" distB="0" distL="0" distR="0" wp14:anchorId="376761AC" wp14:editId="141AC80C">
            <wp:extent cx="3038475" cy="36576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38475" cy="3657600"/>
                    </a:xfrm>
                    <a:prstGeom prst="rect">
                      <a:avLst/>
                    </a:prstGeom>
                  </pic:spPr>
                </pic:pic>
              </a:graphicData>
            </a:graphic>
          </wp:inline>
        </w:drawing>
      </w:r>
    </w:p>
    <w:p w14:paraId="39A4F02C" w14:textId="77777777" w:rsidR="00BE5C15" w:rsidRDefault="00BE5C15" w:rsidP="00BE5C15">
      <w:pPr>
        <w:ind w:firstLine="480"/>
        <w:jc w:val="center"/>
        <w:rPr>
          <w:szCs w:val="24"/>
        </w:rPr>
      </w:pPr>
      <w:r>
        <w:rPr>
          <w:noProof/>
        </w:rPr>
        <w:lastRenderedPageBreak/>
        <w:drawing>
          <wp:inline distT="0" distB="0" distL="0" distR="0" wp14:anchorId="62792F8D" wp14:editId="5E222118">
            <wp:extent cx="3600450" cy="40005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00450" cy="4000500"/>
                    </a:xfrm>
                    <a:prstGeom prst="rect">
                      <a:avLst/>
                    </a:prstGeom>
                  </pic:spPr>
                </pic:pic>
              </a:graphicData>
            </a:graphic>
          </wp:inline>
        </w:drawing>
      </w:r>
    </w:p>
    <w:p w14:paraId="079EAA12" w14:textId="77777777" w:rsidR="00BE5C15" w:rsidRDefault="00CF680E" w:rsidP="00BE5C15">
      <w:pPr>
        <w:ind w:firstLine="480"/>
        <w:rPr>
          <w:szCs w:val="24"/>
        </w:rPr>
      </w:pPr>
      <w:r>
        <w:rPr>
          <w:rFonts w:hint="eastAsia"/>
          <w:szCs w:val="24"/>
        </w:rPr>
        <w:t>PC</w:t>
      </w:r>
      <w:r>
        <w:rPr>
          <w:rFonts w:hint="eastAsia"/>
          <w:szCs w:val="24"/>
        </w:rPr>
        <w:t>机</w:t>
      </w:r>
      <w:r>
        <w:rPr>
          <w:szCs w:val="24"/>
        </w:rPr>
        <w:t>已</w:t>
      </w:r>
      <w:r>
        <w:rPr>
          <w:rFonts w:hint="eastAsia"/>
          <w:szCs w:val="24"/>
        </w:rPr>
        <w:t>成功</w:t>
      </w:r>
      <w:r>
        <w:rPr>
          <w:szCs w:val="24"/>
        </w:rPr>
        <w:t>获取到</w:t>
      </w:r>
      <w:r>
        <w:rPr>
          <w:szCs w:val="24"/>
        </w:rPr>
        <w:t>IP</w:t>
      </w:r>
      <w:r>
        <w:rPr>
          <w:szCs w:val="24"/>
        </w:rPr>
        <w:t>地址。</w:t>
      </w:r>
    </w:p>
    <w:p w14:paraId="6CEF1F19" w14:textId="77777777" w:rsidR="000C08E4" w:rsidRDefault="000C08E4">
      <w:pPr>
        <w:widowControl/>
        <w:ind w:firstLine="480"/>
        <w:jc w:val="left"/>
        <w:rPr>
          <w:rFonts w:asciiTheme="majorHAnsi" w:eastAsiaTheme="majorEastAsia" w:hAnsiTheme="majorHAnsi" w:cstheme="majorBidi"/>
          <w:b/>
          <w:bCs/>
          <w:sz w:val="32"/>
          <w:szCs w:val="32"/>
        </w:rPr>
      </w:pPr>
      <w:r>
        <w:br w:type="page"/>
      </w:r>
    </w:p>
    <w:p w14:paraId="2C88E284" w14:textId="77777777" w:rsidR="00CF680E" w:rsidRDefault="000C08E4" w:rsidP="002B2709">
      <w:pPr>
        <w:pStyle w:val="2"/>
        <w:numPr>
          <w:ilvl w:val="1"/>
          <w:numId w:val="11"/>
        </w:numPr>
      </w:pPr>
      <w:bookmarkStart w:id="137" w:name="_Toc465170371"/>
      <w:r>
        <w:rPr>
          <w:rFonts w:hint="eastAsia"/>
        </w:rPr>
        <w:lastRenderedPageBreak/>
        <w:t>WPA2</w:t>
      </w:r>
      <w:r>
        <w:rPr>
          <w:rFonts w:hint="eastAsia"/>
        </w:rPr>
        <w:t>方式加密</w:t>
      </w:r>
      <w:r w:rsidR="00CE3833">
        <w:rPr>
          <w:rFonts w:hint="eastAsia"/>
        </w:rPr>
        <w:t>认证</w:t>
      </w:r>
      <w:bookmarkEnd w:id="137"/>
    </w:p>
    <w:p w14:paraId="1A66B31A" w14:textId="77777777" w:rsidR="000C08E4" w:rsidRDefault="000C08E4" w:rsidP="000C08E4">
      <w:pPr>
        <w:ind w:firstLine="480"/>
        <w:rPr>
          <w:szCs w:val="24"/>
        </w:rPr>
      </w:pPr>
      <w:r w:rsidRPr="000C08E4">
        <w:rPr>
          <w:rFonts w:hint="eastAsia"/>
          <w:szCs w:val="24"/>
        </w:rPr>
        <w:t>实验</w:t>
      </w:r>
      <w:r w:rsidRPr="000C08E4">
        <w:rPr>
          <w:szCs w:val="24"/>
        </w:rPr>
        <w:t>要求</w:t>
      </w:r>
      <w:r w:rsidRPr="000C08E4">
        <w:rPr>
          <w:rFonts w:hint="eastAsia"/>
          <w:szCs w:val="24"/>
        </w:rPr>
        <w:t>：</w:t>
      </w:r>
      <w:r w:rsidRPr="000C08E4">
        <w:rPr>
          <w:rFonts w:hint="eastAsia"/>
          <w:szCs w:val="24"/>
        </w:rPr>
        <w:t>PC</w:t>
      </w:r>
      <w:r w:rsidRPr="000C08E4">
        <w:rPr>
          <w:rFonts w:hint="eastAsia"/>
          <w:szCs w:val="24"/>
        </w:rPr>
        <w:t>连接上</w:t>
      </w:r>
      <w:r w:rsidRPr="000C08E4">
        <w:rPr>
          <w:szCs w:val="24"/>
        </w:rPr>
        <w:t>WiFi</w:t>
      </w:r>
      <w:r w:rsidRPr="000C08E4">
        <w:rPr>
          <w:rFonts w:hint="eastAsia"/>
          <w:szCs w:val="24"/>
        </w:rPr>
        <w:t>使用</w:t>
      </w:r>
      <w:r w:rsidRPr="000C08E4">
        <w:rPr>
          <w:rFonts w:hint="eastAsia"/>
          <w:szCs w:val="24"/>
        </w:rPr>
        <w:t>WPA2</w:t>
      </w:r>
      <w:r w:rsidRPr="000C08E4">
        <w:rPr>
          <w:rFonts w:hint="eastAsia"/>
          <w:szCs w:val="24"/>
        </w:rPr>
        <w:t>加密</w:t>
      </w:r>
      <w:r w:rsidRPr="000C08E4">
        <w:rPr>
          <w:szCs w:val="24"/>
        </w:rPr>
        <w:t>方式，</w:t>
      </w:r>
      <w:r w:rsidRPr="000C08E4">
        <w:rPr>
          <w:rFonts w:hint="eastAsia"/>
          <w:szCs w:val="24"/>
        </w:rPr>
        <w:t>连</w:t>
      </w:r>
      <w:r w:rsidRPr="000C08E4">
        <w:rPr>
          <w:szCs w:val="24"/>
        </w:rPr>
        <w:t>上后能通过</w:t>
      </w:r>
      <w:r w:rsidRPr="000C08E4">
        <w:rPr>
          <w:rFonts w:hint="eastAsia"/>
          <w:szCs w:val="24"/>
        </w:rPr>
        <w:t>R1</w:t>
      </w:r>
      <w:r w:rsidRPr="000C08E4">
        <w:rPr>
          <w:szCs w:val="24"/>
        </w:rPr>
        <w:t xml:space="preserve"> </w:t>
      </w:r>
      <w:r w:rsidRPr="000C08E4">
        <w:rPr>
          <w:rFonts w:hint="eastAsia"/>
          <w:szCs w:val="24"/>
        </w:rPr>
        <w:t>NAT</w:t>
      </w:r>
      <w:r w:rsidRPr="000C08E4">
        <w:rPr>
          <w:rFonts w:hint="eastAsia"/>
          <w:szCs w:val="24"/>
        </w:rPr>
        <w:t>上</w:t>
      </w:r>
      <w:r w:rsidRPr="000C08E4">
        <w:rPr>
          <w:szCs w:val="24"/>
        </w:rPr>
        <w:t>公网。</w:t>
      </w:r>
    </w:p>
    <w:p w14:paraId="70F1BB6B" w14:textId="77777777" w:rsidR="000C08E4" w:rsidRPr="000C08E4" w:rsidRDefault="000C08E4" w:rsidP="000C08E4">
      <w:pPr>
        <w:ind w:firstLine="480"/>
        <w:rPr>
          <w:szCs w:val="24"/>
        </w:rPr>
      </w:pPr>
      <w:r>
        <w:rPr>
          <w:rFonts w:hint="eastAsia"/>
          <w:szCs w:val="24"/>
        </w:rPr>
        <w:t>实验</w:t>
      </w:r>
      <w:r>
        <w:rPr>
          <w:szCs w:val="24"/>
        </w:rPr>
        <w:t>拓扑如下：</w:t>
      </w:r>
    </w:p>
    <w:p w14:paraId="04AFE2F3" w14:textId="77777777" w:rsidR="00CF680E" w:rsidRDefault="000C08E4" w:rsidP="000C08E4">
      <w:pPr>
        <w:ind w:firstLine="480"/>
        <w:jc w:val="center"/>
        <w:rPr>
          <w:szCs w:val="24"/>
        </w:rPr>
      </w:pPr>
      <w:r>
        <w:rPr>
          <w:noProof/>
        </w:rPr>
        <w:drawing>
          <wp:inline distT="0" distB="0" distL="0" distR="0" wp14:anchorId="5E5C6CA2" wp14:editId="1AC077AB">
            <wp:extent cx="5543550" cy="330390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43550" cy="3303905"/>
                    </a:xfrm>
                    <a:prstGeom prst="rect">
                      <a:avLst/>
                    </a:prstGeom>
                  </pic:spPr>
                </pic:pic>
              </a:graphicData>
            </a:graphic>
          </wp:inline>
        </w:drawing>
      </w:r>
    </w:p>
    <w:p w14:paraId="6AA2271E" w14:textId="77777777" w:rsidR="00963A33" w:rsidRDefault="00963A33" w:rsidP="00AF3579">
      <w:pPr>
        <w:ind w:firstLine="480"/>
        <w:rPr>
          <w:szCs w:val="24"/>
        </w:rPr>
      </w:pPr>
      <w:r>
        <w:rPr>
          <w:rFonts w:hint="eastAsia"/>
          <w:szCs w:val="24"/>
        </w:rPr>
        <w:t>分析</w:t>
      </w:r>
      <w:r>
        <w:rPr>
          <w:szCs w:val="24"/>
        </w:rPr>
        <w:t>：</w:t>
      </w:r>
      <w:r>
        <w:rPr>
          <w:rFonts w:hint="eastAsia"/>
          <w:szCs w:val="24"/>
        </w:rPr>
        <w:t>拓扑</w:t>
      </w:r>
      <w:r>
        <w:rPr>
          <w:szCs w:val="24"/>
        </w:rPr>
        <w:t>地址规划基本和</w:t>
      </w:r>
      <w:r>
        <w:rPr>
          <w:rFonts w:hint="eastAsia"/>
          <w:szCs w:val="24"/>
        </w:rPr>
        <w:t>AP</w:t>
      </w:r>
      <w:r>
        <w:rPr>
          <w:rFonts w:hint="eastAsia"/>
          <w:szCs w:val="24"/>
        </w:rPr>
        <w:t>三层</w:t>
      </w:r>
      <w:r>
        <w:rPr>
          <w:szCs w:val="24"/>
        </w:rPr>
        <w:t>注册一样</w:t>
      </w:r>
      <w:r>
        <w:rPr>
          <w:rFonts w:hint="eastAsia"/>
          <w:szCs w:val="24"/>
        </w:rPr>
        <w:t>，</w:t>
      </w:r>
      <w:r>
        <w:rPr>
          <w:szCs w:val="24"/>
        </w:rPr>
        <w:t>增加的部分为</w:t>
      </w:r>
      <w:r>
        <w:rPr>
          <w:rFonts w:hint="eastAsia"/>
          <w:szCs w:val="24"/>
        </w:rPr>
        <w:t>无线</w:t>
      </w:r>
      <w:r>
        <w:rPr>
          <w:szCs w:val="24"/>
        </w:rPr>
        <w:t>终端可以上公网，且终端连接网络时需要进行简单密码验证。</w:t>
      </w:r>
    </w:p>
    <w:p w14:paraId="69C3957E" w14:textId="77777777" w:rsidR="00AF3579" w:rsidRPr="004F4B45" w:rsidRDefault="00AF3579" w:rsidP="00AF3579">
      <w:pPr>
        <w:ind w:firstLine="480"/>
        <w:rPr>
          <w:b/>
          <w:szCs w:val="24"/>
        </w:rPr>
      </w:pPr>
      <w:r w:rsidRPr="004F4B45">
        <w:rPr>
          <w:rFonts w:hint="eastAsia"/>
          <w:b/>
          <w:szCs w:val="24"/>
        </w:rPr>
        <w:t>SW4120</w:t>
      </w:r>
      <w:r w:rsidRPr="004F4B45">
        <w:rPr>
          <w:rFonts w:hint="eastAsia"/>
          <w:b/>
          <w:szCs w:val="24"/>
        </w:rPr>
        <w:t>配置</w:t>
      </w:r>
      <w:r w:rsidRPr="004F4B45">
        <w:rPr>
          <w:b/>
          <w:szCs w:val="24"/>
        </w:rPr>
        <w:t>：</w:t>
      </w:r>
    </w:p>
    <w:p w14:paraId="0F4AFCAF" w14:textId="77777777" w:rsidR="00AF3579" w:rsidRDefault="00AF3579" w:rsidP="00AF3579">
      <w:pPr>
        <w:ind w:firstLine="480"/>
        <w:rPr>
          <w:szCs w:val="24"/>
        </w:rPr>
      </w:pPr>
      <w:r w:rsidRPr="00CD49E5">
        <w:rPr>
          <w:szCs w:val="24"/>
        </w:rPr>
        <w:t>SW2(config)#vlan 20,30</w:t>
      </w:r>
    </w:p>
    <w:p w14:paraId="4ACC8D5B" w14:textId="77777777" w:rsidR="00AF3579" w:rsidRPr="00CD49E5" w:rsidRDefault="00AF3579" w:rsidP="00AF3579">
      <w:pPr>
        <w:ind w:firstLine="480"/>
        <w:rPr>
          <w:szCs w:val="24"/>
        </w:rPr>
      </w:pPr>
      <w:r w:rsidRPr="00CD49E5">
        <w:rPr>
          <w:szCs w:val="24"/>
        </w:rPr>
        <w:t>SW2(config)#interface vlan1</w:t>
      </w:r>
    </w:p>
    <w:p w14:paraId="2457B659" w14:textId="77777777" w:rsidR="00AF3579" w:rsidRPr="00CD49E5" w:rsidRDefault="00AF3579" w:rsidP="00AF3579">
      <w:pPr>
        <w:ind w:firstLine="480"/>
        <w:rPr>
          <w:szCs w:val="24"/>
        </w:rPr>
      </w:pPr>
      <w:r w:rsidRPr="00CD49E5">
        <w:rPr>
          <w:szCs w:val="24"/>
        </w:rPr>
        <w:t>SW2(config-if-vlan1)# ip address 10.1.1.254 255.255.255.0</w:t>
      </w:r>
    </w:p>
    <w:p w14:paraId="53FB4973" w14:textId="77777777" w:rsidR="00AF3579" w:rsidRPr="00CD49E5" w:rsidRDefault="00AF3579" w:rsidP="00AF3579">
      <w:pPr>
        <w:ind w:firstLine="480"/>
        <w:rPr>
          <w:szCs w:val="24"/>
        </w:rPr>
      </w:pPr>
      <w:r>
        <w:rPr>
          <w:szCs w:val="24"/>
        </w:rPr>
        <w:t>SW2(config-if-vlan1)# exit</w:t>
      </w:r>
      <w:r w:rsidRPr="00CD49E5">
        <w:rPr>
          <w:szCs w:val="24"/>
        </w:rPr>
        <w:t xml:space="preserve">            </w:t>
      </w:r>
    </w:p>
    <w:p w14:paraId="6A3DA7CD" w14:textId="77777777" w:rsidR="00AF3579" w:rsidRPr="00CD49E5" w:rsidRDefault="00AF3579" w:rsidP="00AF3579">
      <w:pPr>
        <w:ind w:firstLine="480"/>
        <w:rPr>
          <w:szCs w:val="24"/>
        </w:rPr>
      </w:pPr>
      <w:r w:rsidRPr="00CD49E5">
        <w:rPr>
          <w:szCs w:val="24"/>
        </w:rPr>
        <w:t>SW2(config)#interface vlan20</w:t>
      </w:r>
    </w:p>
    <w:p w14:paraId="5A5B5A4F" w14:textId="77777777" w:rsidR="00AF3579" w:rsidRPr="00CD49E5" w:rsidRDefault="00AF3579" w:rsidP="00AF3579">
      <w:pPr>
        <w:ind w:firstLine="480"/>
        <w:rPr>
          <w:szCs w:val="24"/>
        </w:rPr>
      </w:pPr>
      <w:r w:rsidRPr="00CD49E5">
        <w:rPr>
          <w:szCs w:val="24"/>
        </w:rPr>
        <w:t>SW2(config-if-vlan20)# ip address 20.1.1.254 255.255.255.0</w:t>
      </w:r>
    </w:p>
    <w:p w14:paraId="7DA465AF" w14:textId="77777777" w:rsidR="00AF3579" w:rsidRPr="00CD49E5" w:rsidRDefault="00AF3579" w:rsidP="00AF3579">
      <w:pPr>
        <w:ind w:firstLine="480"/>
        <w:rPr>
          <w:szCs w:val="24"/>
        </w:rPr>
      </w:pPr>
      <w:r w:rsidRPr="00CD49E5">
        <w:rPr>
          <w:szCs w:val="24"/>
        </w:rPr>
        <w:t>SW2(config-if-vlan20)# exit</w:t>
      </w:r>
    </w:p>
    <w:p w14:paraId="26DDD460" w14:textId="77777777" w:rsidR="00AF3579" w:rsidRPr="00CD49E5" w:rsidRDefault="00AF3579" w:rsidP="00AF3579">
      <w:pPr>
        <w:ind w:firstLine="480"/>
        <w:rPr>
          <w:szCs w:val="24"/>
        </w:rPr>
      </w:pPr>
      <w:r w:rsidRPr="00CD49E5">
        <w:rPr>
          <w:szCs w:val="24"/>
        </w:rPr>
        <w:t>SW2(config)#interface vlan30</w:t>
      </w:r>
    </w:p>
    <w:p w14:paraId="27292CA3" w14:textId="77777777" w:rsidR="00AF3579" w:rsidRPr="00CD49E5" w:rsidRDefault="00AF3579" w:rsidP="00AF3579">
      <w:pPr>
        <w:ind w:firstLine="480"/>
        <w:rPr>
          <w:szCs w:val="24"/>
        </w:rPr>
      </w:pPr>
      <w:r w:rsidRPr="00CD49E5">
        <w:rPr>
          <w:szCs w:val="24"/>
        </w:rPr>
        <w:t>SW2(config-if-vlan30)# ip address 30.1.1.254 255.255.255.0</w:t>
      </w:r>
    </w:p>
    <w:p w14:paraId="71A220CF" w14:textId="77777777" w:rsidR="00AF3579" w:rsidRPr="00CD49E5" w:rsidRDefault="00AF3579" w:rsidP="00AF3579">
      <w:pPr>
        <w:ind w:firstLine="480"/>
        <w:rPr>
          <w:szCs w:val="24"/>
        </w:rPr>
      </w:pPr>
      <w:r>
        <w:rPr>
          <w:szCs w:val="24"/>
        </w:rPr>
        <w:lastRenderedPageBreak/>
        <w:t>SW2(config-if-vlan30)# exit</w:t>
      </w:r>
      <w:r w:rsidRPr="00CD49E5">
        <w:rPr>
          <w:szCs w:val="24"/>
        </w:rPr>
        <w:t xml:space="preserve">                                   </w:t>
      </w:r>
    </w:p>
    <w:p w14:paraId="73D19CDB" w14:textId="77777777" w:rsidR="00AF3579" w:rsidRPr="00CD49E5" w:rsidRDefault="00AF3579" w:rsidP="00AF3579">
      <w:pPr>
        <w:ind w:firstLine="480"/>
        <w:rPr>
          <w:szCs w:val="24"/>
        </w:rPr>
      </w:pPr>
      <w:r w:rsidRPr="00CD49E5">
        <w:rPr>
          <w:szCs w:val="24"/>
        </w:rPr>
        <w:t>SW2(config)#ip dhcp pool vlan10</w:t>
      </w:r>
    </w:p>
    <w:p w14:paraId="4B7B80E8" w14:textId="77777777" w:rsidR="00AF3579" w:rsidRPr="00CD49E5" w:rsidRDefault="00AF3579" w:rsidP="00AF3579">
      <w:pPr>
        <w:ind w:firstLine="480"/>
        <w:rPr>
          <w:szCs w:val="24"/>
        </w:rPr>
      </w:pPr>
      <w:r w:rsidRPr="00CD49E5">
        <w:rPr>
          <w:szCs w:val="24"/>
        </w:rPr>
        <w:t>SW2(dhcp-config)# range 10.1.1.1 10.1.1.253 255.255.255.0</w:t>
      </w:r>
    </w:p>
    <w:p w14:paraId="5C0D2E27" w14:textId="77777777" w:rsidR="00AF3579" w:rsidRPr="00CD49E5" w:rsidRDefault="00AF3579" w:rsidP="00AF3579">
      <w:pPr>
        <w:ind w:firstLine="480"/>
        <w:rPr>
          <w:szCs w:val="24"/>
        </w:rPr>
      </w:pPr>
      <w:r w:rsidRPr="00CD49E5">
        <w:rPr>
          <w:szCs w:val="24"/>
        </w:rPr>
        <w:t xml:space="preserve">SW2(dhcp-config)# default-router 10.1.1.254 </w:t>
      </w:r>
    </w:p>
    <w:p w14:paraId="00B08143" w14:textId="77777777" w:rsidR="00AF3579" w:rsidRDefault="00AF3579" w:rsidP="00AF3579">
      <w:pPr>
        <w:ind w:firstLine="480"/>
        <w:rPr>
          <w:szCs w:val="24"/>
        </w:rPr>
      </w:pPr>
      <w:r w:rsidRPr="00CD49E5">
        <w:rPr>
          <w:szCs w:val="24"/>
        </w:rPr>
        <w:t xml:space="preserve">SW2(dhcp-config)# option 43 hex 80 07 00 00 01 14 01 01 01 </w:t>
      </w:r>
    </w:p>
    <w:p w14:paraId="0E5B9AD2" w14:textId="77777777" w:rsidR="00B239AF" w:rsidRPr="00CD49E5" w:rsidRDefault="00B239AF" w:rsidP="00AF3579">
      <w:pPr>
        <w:ind w:firstLine="480"/>
        <w:rPr>
          <w:szCs w:val="24"/>
        </w:rPr>
      </w:pPr>
      <w:r>
        <w:rPr>
          <w:szCs w:val="24"/>
        </w:rPr>
        <w:tab/>
      </w:r>
      <w:r>
        <w:rPr>
          <w:szCs w:val="24"/>
        </w:rPr>
        <w:tab/>
      </w:r>
      <w:r>
        <w:rPr>
          <w:szCs w:val="24"/>
        </w:rPr>
        <w:tab/>
      </w:r>
      <w:r>
        <w:rPr>
          <w:szCs w:val="24"/>
        </w:rPr>
        <w:tab/>
      </w:r>
      <w:r>
        <w:rPr>
          <w:szCs w:val="24"/>
        </w:rPr>
        <w:tab/>
      </w:r>
      <w:r>
        <w:rPr>
          <w:szCs w:val="24"/>
        </w:rPr>
        <w:tab/>
      </w:r>
      <w:r>
        <w:rPr>
          <w:rFonts w:hint="eastAsia"/>
          <w:szCs w:val="24"/>
        </w:rPr>
        <w:t>//</w:t>
      </w:r>
      <w:r>
        <w:rPr>
          <w:rFonts w:hint="eastAsia"/>
          <w:szCs w:val="24"/>
        </w:rPr>
        <w:t>设置</w:t>
      </w:r>
      <w:r>
        <w:rPr>
          <w:szCs w:val="24"/>
        </w:rPr>
        <w:t>option43</w:t>
      </w:r>
      <w:r>
        <w:rPr>
          <w:rFonts w:hint="eastAsia"/>
          <w:szCs w:val="24"/>
        </w:rPr>
        <w:t>方式</w:t>
      </w:r>
      <w:r>
        <w:rPr>
          <w:rFonts w:hint="eastAsia"/>
          <w:szCs w:val="24"/>
        </w:rPr>
        <w:t>AP</w:t>
      </w:r>
      <w:r>
        <w:rPr>
          <w:szCs w:val="24"/>
        </w:rPr>
        <w:t>自动注册到</w:t>
      </w:r>
      <w:r>
        <w:rPr>
          <w:rFonts w:hint="eastAsia"/>
          <w:szCs w:val="24"/>
        </w:rPr>
        <w:t>AC</w:t>
      </w:r>
    </w:p>
    <w:p w14:paraId="6B4F1599" w14:textId="77777777" w:rsidR="00AF3579" w:rsidRDefault="00AF3579" w:rsidP="00AF3579">
      <w:pPr>
        <w:ind w:firstLine="480"/>
        <w:rPr>
          <w:szCs w:val="24"/>
        </w:rPr>
      </w:pPr>
      <w:r w:rsidRPr="00CD49E5">
        <w:rPr>
          <w:szCs w:val="24"/>
        </w:rPr>
        <w:t>SW2(dhcp-config)# exit</w:t>
      </w:r>
    </w:p>
    <w:p w14:paraId="53FC7379" w14:textId="77777777" w:rsidR="00BE3913" w:rsidRDefault="00BE3913" w:rsidP="00AF3579">
      <w:pPr>
        <w:ind w:firstLine="480"/>
        <w:rPr>
          <w:szCs w:val="24"/>
        </w:rPr>
      </w:pPr>
      <w:r w:rsidRPr="00D5542C">
        <w:rPr>
          <w:szCs w:val="24"/>
        </w:rPr>
        <w:t>SW2(config)#ip dhcp excluded-address 30.1.1.253</w:t>
      </w:r>
    </w:p>
    <w:p w14:paraId="16E6C5F2" w14:textId="77777777" w:rsidR="00B239AF" w:rsidRPr="00BE3913" w:rsidRDefault="00B239AF" w:rsidP="00AF3579">
      <w:pPr>
        <w:ind w:firstLine="480"/>
        <w:rPr>
          <w:szCs w:val="24"/>
        </w:rPr>
      </w:pPr>
      <w:r>
        <w:rPr>
          <w:szCs w:val="24"/>
        </w:rPr>
        <w:tab/>
      </w:r>
      <w:r>
        <w:rPr>
          <w:szCs w:val="24"/>
        </w:rPr>
        <w:tab/>
      </w:r>
      <w:r>
        <w:rPr>
          <w:szCs w:val="24"/>
        </w:rPr>
        <w:tab/>
      </w:r>
      <w:r>
        <w:rPr>
          <w:szCs w:val="24"/>
        </w:rPr>
        <w:tab/>
      </w:r>
      <w:r>
        <w:rPr>
          <w:szCs w:val="24"/>
        </w:rPr>
        <w:tab/>
      </w:r>
      <w:r>
        <w:rPr>
          <w:szCs w:val="24"/>
        </w:rPr>
        <w:tab/>
        <w:t>//</w:t>
      </w:r>
      <w:r>
        <w:rPr>
          <w:rFonts w:hint="eastAsia"/>
          <w:szCs w:val="24"/>
        </w:rPr>
        <w:t>排除</w:t>
      </w:r>
      <w:r>
        <w:rPr>
          <w:rFonts w:hint="eastAsia"/>
          <w:szCs w:val="24"/>
        </w:rPr>
        <w:t>30.1.1.253</w:t>
      </w:r>
      <w:r>
        <w:rPr>
          <w:rFonts w:hint="eastAsia"/>
          <w:szCs w:val="24"/>
        </w:rPr>
        <w:t>地址</w:t>
      </w:r>
      <w:r>
        <w:rPr>
          <w:szCs w:val="24"/>
        </w:rPr>
        <w:t>段。</w:t>
      </w:r>
    </w:p>
    <w:p w14:paraId="2E44985A" w14:textId="77777777" w:rsidR="00AF3579" w:rsidRPr="00CD49E5" w:rsidRDefault="00AF3579" w:rsidP="00AF3579">
      <w:pPr>
        <w:ind w:firstLine="480"/>
        <w:rPr>
          <w:szCs w:val="24"/>
        </w:rPr>
      </w:pPr>
      <w:r w:rsidRPr="00CD49E5">
        <w:rPr>
          <w:szCs w:val="24"/>
        </w:rPr>
        <w:t>SW2(config)#ip dhcp pool vlan30</w:t>
      </w:r>
    </w:p>
    <w:p w14:paraId="18957A75" w14:textId="77777777" w:rsidR="00AF3579" w:rsidRPr="00CD49E5" w:rsidRDefault="00AF3579" w:rsidP="00AF3579">
      <w:pPr>
        <w:ind w:firstLine="480"/>
        <w:rPr>
          <w:szCs w:val="24"/>
        </w:rPr>
      </w:pPr>
      <w:r w:rsidRPr="00CD49E5">
        <w:rPr>
          <w:szCs w:val="24"/>
        </w:rPr>
        <w:t>SW2(dhcp-co</w:t>
      </w:r>
      <w:r w:rsidR="00B239AF">
        <w:rPr>
          <w:szCs w:val="24"/>
        </w:rPr>
        <w:t>nfig)# range 30.1.1.1 30.1.1.252</w:t>
      </w:r>
      <w:r w:rsidRPr="00CD49E5">
        <w:rPr>
          <w:szCs w:val="24"/>
        </w:rPr>
        <w:t xml:space="preserve"> 255.255.255.0</w:t>
      </w:r>
    </w:p>
    <w:p w14:paraId="3987921A" w14:textId="77777777" w:rsidR="00AF3579" w:rsidRPr="00CD49E5" w:rsidRDefault="00AF3579" w:rsidP="00AF3579">
      <w:pPr>
        <w:ind w:firstLine="480"/>
        <w:rPr>
          <w:szCs w:val="24"/>
        </w:rPr>
      </w:pPr>
      <w:r w:rsidRPr="00CD49E5">
        <w:rPr>
          <w:szCs w:val="24"/>
        </w:rPr>
        <w:t xml:space="preserve">SW2(dhcp-config)# default-router 30.1.1.254 </w:t>
      </w:r>
    </w:p>
    <w:p w14:paraId="20FCC0BF" w14:textId="77777777" w:rsidR="00AF3579" w:rsidRDefault="00AF3579" w:rsidP="00AF3579">
      <w:pPr>
        <w:ind w:firstLine="480"/>
        <w:rPr>
          <w:szCs w:val="24"/>
        </w:rPr>
      </w:pPr>
      <w:r w:rsidRPr="00CD49E5">
        <w:rPr>
          <w:szCs w:val="24"/>
        </w:rPr>
        <w:t>SW2(dhcp-config)# exit</w:t>
      </w:r>
    </w:p>
    <w:p w14:paraId="1B7B15F0" w14:textId="77777777" w:rsidR="00AF3579" w:rsidRDefault="00AF3579" w:rsidP="00AF3579">
      <w:pPr>
        <w:ind w:firstLine="480"/>
        <w:rPr>
          <w:szCs w:val="24"/>
        </w:rPr>
      </w:pPr>
      <w:r w:rsidRPr="00AF3579">
        <w:rPr>
          <w:szCs w:val="24"/>
        </w:rPr>
        <w:t xml:space="preserve">SW2(config)#ip route 0.0.0.0 0.0.0.0 </w:t>
      </w:r>
      <w:r w:rsidR="00D5542C">
        <w:rPr>
          <w:szCs w:val="24"/>
        </w:rPr>
        <w:t>30.1.1.253</w:t>
      </w:r>
    </w:p>
    <w:p w14:paraId="5C0554A7" w14:textId="77777777" w:rsidR="00AF3579" w:rsidRPr="00CD49E5" w:rsidRDefault="00BE3913" w:rsidP="00AF3579">
      <w:pPr>
        <w:ind w:firstLine="480"/>
        <w:rPr>
          <w:szCs w:val="24"/>
        </w:rPr>
      </w:pPr>
      <w:r>
        <w:rPr>
          <w:szCs w:val="24"/>
        </w:rPr>
        <w:t>SW2(config)#interface fa0/1-0/23</w:t>
      </w:r>
    </w:p>
    <w:p w14:paraId="538D7AE9" w14:textId="77777777" w:rsidR="00AF3579" w:rsidRDefault="00AF3579" w:rsidP="00AF3579">
      <w:pPr>
        <w:ind w:firstLine="480"/>
        <w:rPr>
          <w:szCs w:val="24"/>
        </w:rPr>
      </w:pPr>
      <w:r w:rsidRPr="00CD49E5">
        <w:rPr>
          <w:szCs w:val="24"/>
        </w:rPr>
        <w:t>SW2(config-if-range)#switchport mode trunk</w:t>
      </w:r>
    </w:p>
    <w:p w14:paraId="75B11A3A" w14:textId="77777777" w:rsidR="00AF3579" w:rsidRDefault="00AF3579" w:rsidP="00AF3579">
      <w:pPr>
        <w:ind w:firstLine="480"/>
        <w:rPr>
          <w:szCs w:val="24"/>
        </w:rPr>
      </w:pPr>
      <w:r w:rsidRPr="00CD49E5">
        <w:rPr>
          <w:szCs w:val="24"/>
        </w:rPr>
        <w:t>SW2(config-if-range)#switchport trunk allowed vlan all</w:t>
      </w:r>
    </w:p>
    <w:p w14:paraId="26481E41" w14:textId="77777777" w:rsidR="009274CE" w:rsidRDefault="00BE3913" w:rsidP="00BE5C15">
      <w:pPr>
        <w:ind w:firstLine="480"/>
        <w:rPr>
          <w:szCs w:val="24"/>
        </w:rPr>
      </w:pPr>
      <w:r>
        <w:rPr>
          <w:szCs w:val="24"/>
        </w:rPr>
        <w:t>SW2(config)#interface fa0/24</w:t>
      </w:r>
    </w:p>
    <w:p w14:paraId="37BD6EC4" w14:textId="77777777" w:rsidR="00BE3913" w:rsidRDefault="00BE3913" w:rsidP="00BE3913">
      <w:pPr>
        <w:ind w:firstLine="480"/>
        <w:rPr>
          <w:szCs w:val="24"/>
        </w:rPr>
      </w:pPr>
      <w:r w:rsidRPr="00CD49E5">
        <w:rPr>
          <w:szCs w:val="24"/>
        </w:rPr>
        <w:t>SW2(config-if-range)#switchport mode trunk</w:t>
      </w:r>
    </w:p>
    <w:p w14:paraId="794F3628" w14:textId="77777777" w:rsidR="00BE3913" w:rsidRDefault="00BE3913" w:rsidP="00BE5C15">
      <w:pPr>
        <w:ind w:firstLine="480"/>
        <w:rPr>
          <w:szCs w:val="24"/>
        </w:rPr>
      </w:pPr>
      <w:r w:rsidRPr="00CD49E5">
        <w:rPr>
          <w:szCs w:val="24"/>
        </w:rPr>
        <w:t>SW2(config-if-range)#</w:t>
      </w:r>
      <w:r w:rsidRPr="00BE3913">
        <w:rPr>
          <w:szCs w:val="24"/>
        </w:rPr>
        <w:t xml:space="preserve"> switchport trunk pvid vlan 30</w:t>
      </w:r>
      <w:r>
        <w:rPr>
          <w:szCs w:val="24"/>
        </w:rPr>
        <w:t xml:space="preserve"> </w:t>
      </w:r>
    </w:p>
    <w:p w14:paraId="6EDD9E61" w14:textId="77777777" w:rsidR="00BA3740" w:rsidRPr="004F4B45" w:rsidRDefault="00BA3740" w:rsidP="004F4B45">
      <w:pPr>
        <w:ind w:firstLine="480"/>
        <w:rPr>
          <w:szCs w:val="24"/>
        </w:rPr>
      </w:pPr>
      <w:r w:rsidRPr="00CD49E5">
        <w:rPr>
          <w:szCs w:val="24"/>
        </w:rPr>
        <w:t>SW2(config-if-range)#switchport trunk allowed vlan all</w:t>
      </w:r>
    </w:p>
    <w:p w14:paraId="4711E733" w14:textId="77777777" w:rsidR="009274CE" w:rsidRPr="004F4B45" w:rsidRDefault="00B239AF" w:rsidP="00BE5C15">
      <w:pPr>
        <w:ind w:firstLine="480"/>
        <w:rPr>
          <w:b/>
          <w:szCs w:val="24"/>
        </w:rPr>
      </w:pPr>
      <w:r w:rsidRPr="004F4B45">
        <w:rPr>
          <w:rFonts w:hint="eastAsia"/>
          <w:b/>
          <w:szCs w:val="24"/>
        </w:rPr>
        <w:t>AC</w:t>
      </w:r>
      <w:r w:rsidRPr="004F4B45">
        <w:rPr>
          <w:rFonts w:hint="eastAsia"/>
          <w:b/>
          <w:szCs w:val="24"/>
        </w:rPr>
        <w:t>基本</w:t>
      </w:r>
      <w:r w:rsidRPr="004F4B45">
        <w:rPr>
          <w:b/>
          <w:szCs w:val="24"/>
        </w:rPr>
        <w:t>配置：</w:t>
      </w:r>
    </w:p>
    <w:p w14:paraId="14DF6207" w14:textId="77777777" w:rsidR="00BE3913" w:rsidRDefault="00BE3913" w:rsidP="00BE3913">
      <w:pPr>
        <w:ind w:firstLine="480"/>
        <w:rPr>
          <w:szCs w:val="24"/>
        </w:rPr>
      </w:pPr>
      <w:r w:rsidRPr="00BE5C15">
        <w:rPr>
          <w:szCs w:val="24"/>
        </w:rPr>
        <w:t>WNC6000-1000-AC(v2)(config)#vlan 20</w:t>
      </w:r>
    </w:p>
    <w:p w14:paraId="58C0597E" w14:textId="77777777" w:rsidR="00BE3913" w:rsidRDefault="00BE3913" w:rsidP="00BE3913">
      <w:pPr>
        <w:ind w:firstLine="480"/>
        <w:rPr>
          <w:szCs w:val="24"/>
        </w:rPr>
      </w:pPr>
      <w:r w:rsidRPr="00BE5C15">
        <w:rPr>
          <w:szCs w:val="24"/>
        </w:rPr>
        <w:t>WNC6000-1000-AC(v2)(config-vlan20)#exit</w:t>
      </w:r>
    </w:p>
    <w:p w14:paraId="66362464" w14:textId="77777777" w:rsidR="00BE3913" w:rsidRPr="00CD49E5" w:rsidRDefault="00BE3913" w:rsidP="00BE3913">
      <w:pPr>
        <w:ind w:firstLine="480"/>
        <w:rPr>
          <w:szCs w:val="24"/>
        </w:rPr>
      </w:pPr>
      <w:r w:rsidRPr="00CD49E5">
        <w:rPr>
          <w:szCs w:val="24"/>
        </w:rPr>
        <w:t>WNC6000-1000-AC(v2)(config)#interface Vlan20</w:t>
      </w:r>
    </w:p>
    <w:p w14:paraId="461F0691" w14:textId="77777777" w:rsidR="00BE3913" w:rsidRPr="00CD49E5" w:rsidRDefault="00BE3913" w:rsidP="00BE3913">
      <w:pPr>
        <w:ind w:firstLine="480"/>
        <w:rPr>
          <w:szCs w:val="24"/>
        </w:rPr>
      </w:pPr>
      <w:r w:rsidRPr="00CD49E5">
        <w:rPr>
          <w:szCs w:val="24"/>
        </w:rPr>
        <w:t>WNC6000-1000-AC(v2)(config-if-vlan20)# ip address 20.1.1.1 255.255.255.0</w:t>
      </w:r>
    </w:p>
    <w:p w14:paraId="2F4BB448" w14:textId="77777777" w:rsidR="00BE3913" w:rsidRPr="00CD49E5" w:rsidRDefault="00BE3913" w:rsidP="00BE3913">
      <w:pPr>
        <w:ind w:firstLine="480"/>
        <w:rPr>
          <w:szCs w:val="24"/>
        </w:rPr>
      </w:pPr>
      <w:r w:rsidRPr="00CD49E5">
        <w:rPr>
          <w:szCs w:val="24"/>
        </w:rPr>
        <w:t>WNC6000-1000-AC(v2)(config-if-vlan20)#exit</w:t>
      </w:r>
    </w:p>
    <w:p w14:paraId="064FEC33" w14:textId="77777777" w:rsidR="00BE3913" w:rsidRPr="00CD49E5" w:rsidRDefault="00BE3913" w:rsidP="00BE3913">
      <w:pPr>
        <w:ind w:firstLine="480"/>
        <w:rPr>
          <w:szCs w:val="24"/>
        </w:rPr>
      </w:pPr>
      <w:r w:rsidRPr="00CD49E5">
        <w:rPr>
          <w:szCs w:val="24"/>
        </w:rPr>
        <w:lastRenderedPageBreak/>
        <w:t>WNC6000-1000-AC(v2)(config)#ip route 0.0.0</w:t>
      </w:r>
      <w:r>
        <w:rPr>
          <w:szCs w:val="24"/>
        </w:rPr>
        <w:t>.0 0.0.0.0</w:t>
      </w:r>
      <w:r w:rsidRPr="00CD49E5">
        <w:rPr>
          <w:szCs w:val="24"/>
        </w:rPr>
        <w:t xml:space="preserve"> 20.1.1.254</w:t>
      </w:r>
    </w:p>
    <w:p w14:paraId="4325234A" w14:textId="77777777" w:rsidR="00BE3913" w:rsidRPr="00CD49E5" w:rsidRDefault="00BE3913" w:rsidP="00BE3913">
      <w:pPr>
        <w:ind w:firstLine="480"/>
        <w:rPr>
          <w:szCs w:val="24"/>
        </w:rPr>
      </w:pPr>
      <w:r w:rsidRPr="00CD49E5">
        <w:rPr>
          <w:szCs w:val="24"/>
        </w:rPr>
        <w:t>WNC6000-1000-AC(v2)(config)#wireless</w:t>
      </w:r>
    </w:p>
    <w:p w14:paraId="02C7A1A8" w14:textId="77777777" w:rsidR="00BE3913" w:rsidRPr="00CD49E5" w:rsidRDefault="00BE3913" w:rsidP="00BE3913">
      <w:pPr>
        <w:ind w:firstLine="480"/>
        <w:rPr>
          <w:szCs w:val="24"/>
        </w:rPr>
      </w:pPr>
      <w:r w:rsidRPr="00CD49E5">
        <w:rPr>
          <w:szCs w:val="24"/>
        </w:rPr>
        <w:t>WNC6000-1000-AC(v2)(config-wireless)# no auto-ip-assign</w:t>
      </w:r>
    </w:p>
    <w:p w14:paraId="3F91605B" w14:textId="77777777" w:rsidR="00BE3913" w:rsidRPr="00CD49E5" w:rsidRDefault="00BE3913" w:rsidP="00BE3913">
      <w:pPr>
        <w:ind w:firstLine="480"/>
        <w:rPr>
          <w:szCs w:val="24"/>
        </w:rPr>
      </w:pPr>
      <w:r w:rsidRPr="00CD49E5">
        <w:rPr>
          <w:szCs w:val="24"/>
        </w:rPr>
        <w:t>WNC6000-1000-AC(v2)(config-wireless)# enable</w:t>
      </w:r>
    </w:p>
    <w:p w14:paraId="472A50FC" w14:textId="77777777" w:rsidR="00BE3913" w:rsidRDefault="00BE3913" w:rsidP="00BE3913">
      <w:pPr>
        <w:ind w:firstLine="480"/>
        <w:rPr>
          <w:szCs w:val="24"/>
        </w:rPr>
      </w:pPr>
      <w:r w:rsidRPr="00CD49E5">
        <w:rPr>
          <w:szCs w:val="24"/>
        </w:rPr>
        <w:t>WNC6000-1000-AC(v2)(config-wireless)# static-ip  20.1.1.1</w:t>
      </w:r>
    </w:p>
    <w:p w14:paraId="3D71C0CB" w14:textId="77777777" w:rsidR="00BE3913" w:rsidRPr="00BE5C15" w:rsidRDefault="00BE3913" w:rsidP="00BE3913">
      <w:pPr>
        <w:ind w:firstLine="480"/>
        <w:rPr>
          <w:szCs w:val="24"/>
        </w:rPr>
      </w:pPr>
      <w:r w:rsidRPr="00BE5C15">
        <w:rPr>
          <w:szCs w:val="24"/>
        </w:rPr>
        <w:t>WNC6000-1000-AC(v2)(config-wireless)#network 1</w:t>
      </w:r>
    </w:p>
    <w:p w14:paraId="4FFDFF24" w14:textId="77777777" w:rsidR="00BE3913" w:rsidRPr="00BE5C15" w:rsidRDefault="00BE3913" w:rsidP="00BE3913">
      <w:pPr>
        <w:ind w:firstLine="480"/>
        <w:rPr>
          <w:szCs w:val="24"/>
        </w:rPr>
      </w:pPr>
      <w:r w:rsidRPr="00BE5C15">
        <w:rPr>
          <w:szCs w:val="24"/>
        </w:rPr>
        <w:t>WNC6000-1000-AC(v2)(config-network)#ssid text</w:t>
      </w:r>
    </w:p>
    <w:p w14:paraId="5E31E849" w14:textId="77777777" w:rsidR="00BE3913" w:rsidRDefault="00BE3913" w:rsidP="00BE3913">
      <w:pPr>
        <w:ind w:firstLine="480"/>
        <w:rPr>
          <w:szCs w:val="24"/>
        </w:rPr>
      </w:pPr>
      <w:r w:rsidRPr="00BE5C15">
        <w:rPr>
          <w:szCs w:val="24"/>
        </w:rPr>
        <w:t>WNC6000-1000-AC(v2)(config-network)#vlan 30</w:t>
      </w:r>
    </w:p>
    <w:p w14:paraId="3BA91B0D" w14:textId="77777777" w:rsidR="00BE3913" w:rsidRDefault="00BE3913" w:rsidP="00BE3913">
      <w:pPr>
        <w:ind w:firstLine="480"/>
        <w:rPr>
          <w:szCs w:val="24"/>
        </w:rPr>
      </w:pPr>
      <w:r w:rsidRPr="009274CE">
        <w:rPr>
          <w:szCs w:val="24"/>
        </w:rPr>
        <w:t>WNC6000-1000-AC(v2)(config-network)#security mode wpa-personal</w:t>
      </w:r>
    </w:p>
    <w:p w14:paraId="617F9617" w14:textId="77777777" w:rsidR="00B239AF" w:rsidRDefault="00B239AF" w:rsidP="00BE3913">
      <w:pPr>
        <w:ind w:firstLine="480"/>
        <w:rPr>
          <w:szCs w:val="24"/>
        </w:rPr>
      </w:pPr>
      <w:r>
        <w:rPr>
          <w:szCs w:val="24"/>
        </w:rPr>
        <w:tab/>
      </w:r>
      <w:r>
        <w:rPr>
          <w:szCs w:val="24"/>
        </w:rPr>
        <w:tab/>
      </w:r>
      <w:r>
        <w:rPr>
          <w:szCs w:val="24"/>
        </w:rPr>
        <w:tab/>
      </w:r>
      <w:r>
        <w:rPr>
          <w:szCs w:val="24"/>
        </w:rPr>
        <w:tab/>
      </w:r>
      <w:r>
        <w:rPr>
          <w:szCs w:val="24"/>
        </w:rPr>
        <w:tab/>
      </w:r>
      <w:r>
        <w:rPr>
          <w:szCs w:val="24"/>
        </w:rPr>
        <w:tab/>
      </w:r>
      <w:r>
        <w:rPr>
          <w:szCs w:val="24"/>
        </w:rPr>
        <w:tab/>
      </w:r>
      <w:r>
        <w:rPr>
          <w:szCs w:val="24"/>
        </w:rPr>
        <w:tab/>
        <w:t>//</w:t>
      </w:r>
      <w:r>
        <w:rPr>
          <w:rFonts w:hint="eastAsia"/>
          <w:szCs w:val="24"/>
        </w:rPr>
        <w:t>设置安全</w:t>
      </w:r>
      <w:r>
        <w:rPr>
          <w:szCs w:val="24"/>
        </w:rPr>
        <w:t>模式为</w:t>
      </w:r>
      <w:r>
        <w:rPr>
          <w:rFonts w:hint="eastAsia"/>
          <w:szCs w:val="24"/>
        </w:rPr>
        <w:t>WPA2</w:t>
      </w:r>
      <w:r>
        <w:rPr>
          <w:rFonts w:hint="eastAsia"/>
          <w:szCs w:val="24"/>
        </w:rPr>
        <w:t>个人</w:t>
      </w:r>
      <w:r>
        <w:rPr>
          <w:szCs w:val="24"/>
        </w:rPr>
        <w:t>模式</w:t>
      </w:r>
    </w:p>
    <w:p w14:paraId="76ADDE6C" w14:textId="77777777" w:rsidR="00BE3913" w:rsidRDefault="00BE3913" w:rsidP="00BE3913">
      <w:pPr>
        <w:ind w:firstLine="480"/>
        <w:rPr>
          <w:szCs w:val="24"/>
        </w:rPr>
      </w:pPr>
      <w:r w:rsidRPr="009274CE">
        <w:rPr>
          <w:szCs w:val="24"/>
        </w:rPr>
        <w:t>WNC6000-1000-AC(v2)(config-network)#wpa versions wpa2</w:t>
      </w:r>
    </w:p>
    <w:p w14:paraId="073ACEEC" w14:textId="77777777" w:rsidR="00B239AF" w:rsidRDefault="00B239AF" w:rsidP="00BE3913">
      <w:pPr>
        <w:ind w:firstLine="480"/>
        <w:rPr>
          <w:szCs w:val="24"/>
        </w:rPr>
      </w:pPr>
      <w:r>
        <w:rPr>
          <w:szCs w:val="24"/>
        </w:rPr>
        <w:tab/>
      </w:r>
      <w:r>
        <w:rPr>
          <w:szCs w:val="24"/>
        </w:rPr>
        <w:tab/>
      </w:r>
      <w:r>
        <w:rPr>
          <w:szCs w:val="24"/>
        </w:rPr>
        <w:tab/>
      </w:r>
      <w:r>
        <w:rPr>
          <w:szCs w:val="24"/>
        </w:rPr>
        <w:tab/>
      </w:r>
      <w:r>
        <w:rPr>
          <w:szCs w:val="24"/>
        </w:rPr>
        <w:tab/>
      </w:r>
      <w:r>
        <w:rPr>
          <w:szCs w:val="24"/>
        </w:rPr>
        <w:tab/>
      </w:r>
      <w:r>
        <w:rPr>
          <w:szCs w:val="24"/>
        </w:rPr>
        <w:tab/>
      </w:r>
      <w:r>
        <w:rPr>
          <w:szCs w:val="24"/>
        </w:rPr>
        <w:tab/>
        <w:t>//</w:t>
      </w:r>
      <w:r>
        <w:rPr>
          <w:rFonts w:hint="eastAsia"/>
          <w:szCs w:val="24"/>
        </w:rPr>
        <w:t>设置</w:t>
      </w:r>
      <w:r>
        <w:rPr>
          <w:szCs w:val="24"/>
        </w:rPr>
        <w:t>wpa</w:t>
      </w:r>
      <w:r>
        <w:rPr>
          <w:szCs w:val="24"/>
        </w:rPr>
        <w:t>版本</w:t>
      </w:r>
    </w:p>
    <w:p w14:paraId="7620E69C" w14:textId="77777777" w:rsidR="00BE3913" w:rsidRDefault="00BE3913" w:rsidP="00BE3913">
      <w:pPr>
        <w:ind w:firstLine="480"/>
        <w:rPr>
          <w:szCs w:val="24"/>
        </w:rPr>
      </w:pPr>
      <w:r w:rsidRPr="009274CE">
        <w:rPr>
          <w:szCs w:val="24"/>
        </w:rPr>
        <w:t>WNC6000-1000-AC(v2)(config-network)#wpa key maipu</w:t>
      </w:r>
      <w:r>
        <w:rPr>
          <w:szCs w:val="24"/>
        </w:rPr>
        <w:t>123</w:t>
      </w:r>
    </w:p>
    <w:p w14:paraId="673BD552" w14:textId="77777777" w:rsidR="00B239AF" w:rsidRPr="00BE3913" w:rsidRDefault="00B239AF" w:rsidP="00BE3913">
      <w:pPr>
        <w:ind w:firstLine="480"/>
        <w:rPr>
          <w:szCs w:val="24"/>
        </w:rPr>
      </w:pPr>
      <w:r>
        <w:rPr>
          <w:szCs w:val="24"/>
        </w:rPr>
        <w:tab/>
      </w:r>
      <w:r>
        <w:rPr>
          <w:szCs w:val="24"/>
        </w:rPr>
        <w:tab/>
      </w:r>
      <w:r>
        <w:rPr>
          <w:szCs w:val="24"/>
        </w:rPr>
        <w:tab/>
      </w:r>
      <w:r>
        <w:rPr>
          <w:szCs w:val="24"/>
        </w:rPr>
        <w:tab/>
      </w:r>
      <w:r>
        <w:rPr>
          <w:szCs w:val="24"/>
        </w:rPr>
        <w:tab/>
      </w:r>
      <w:r>
        <w:rPr>
          <w:szCs w:val="24"/>
        </w:rPr>
        <w:tab/>
      </w:r>
      <w:r>
        <w:rPr>
          <w:szCs w:val="24"/>
        </w:rPr>
        <w:tab/>
      </w:r>
      <w:r>
        <w:rPr>
          <w:szCs w:val="24"/>
        </w:rPr>
        <w:tab/>
        <w:t>//</w:t>
      </w:r>
      <w:r>
        <w:rPr>
          <w:rFonts w:hint="eastAsia"/>
          <w:szCs w:val="24"/>
        </w:rPr>
        <w:t>设置</w:t>
      </w:r>
      <w:r w:rsidR="00AD2676">
        <w:rPr>
          <w:rFonts w:hint="eastAsia"/>
          <w:szCs w:val="24"/>
        </w:rPr>
        <w:t>本地</w:t>
      </w:r>
      <w:r w:rsidR="00AD2676">
        <w:rPr>
          <w:szCs w:val="24"/>
        </w:rPr>
        <w:t>认证</w:t>
      </w:r>
      <w:r>
        <w:rPr>
          <w:szCs w:val="24"/>
        </w:rPr>
        <w:t>密钥为</w:t>
      </w:r>
      <w:r>
        <w:rPr>
          <w:szCs w:val="24"/>
        </w:rPr>
        <w:t>maipu123</w:t>
      </w:r>
    </w:p>
    <w:p w14:paraId="7D73A54B" w14:textId="77777777" w:rsidR="00BE3913" w:rsidRDefault="00BE3913" w:rsidP="00BE3913">
      <w:pPr>
        <w:ind w:firstLine="480"/>
        <w:rPr>
          <w:szCs w:val="24"/>
        </w:rPr>
      </w:pPr>
      <w:r w:rsidRPr="00BE5C15">
        <w:rPr>
          <w:szCs w:val="24"/>
        </w:rPr>
        <w:t>WNC6000-1000-AC(v2)(config-network)#exit</w:t>
      </w:r>
    </w:p>
    <w:p w14:paraId="58992DC6" w14:textId="77777777" w:rsidR="00BE3913" w:rsidRDefault="00BE3913" w:rsidP="00BE3913">
      <w:pPr>
        <w:ind w:firstLine="480"/>
        <w:rPr>
          <w:szCs w:val="24"/>
        </w:rPr>
      </w:pPr>
      <w:r w:rsidRPr="00BE5C15">
        <w:rPr>
          <w:szCs w:val="24"/>
        </w:rPr>
        <w:t>WNC6000-1000-AC(v2)(config-wireless)#ap database 00-01-7a-e8-f2-40</w:t>
      </w:r>
    </w:p>
    <w:p w14:paraId="077DE4C4" w14:textId="77777777" w:rsidR="00BE3913" w:rsidRPr="00BE5C15" w:rsidRDefault="00BE3913" w:rsidP="00BE3913">
      <w:pPr>
        <w:ind w:firstLine="480"/>
        <w:rPr>
          <w:szCs w:val="24"/>
        </w:rPr>
      </w:pPr>
      <w:r w:rsidRPr="00BE5C15">
        <w:rPr>
          <w:szCs w:val="24"/>
        </w:rPr>
        <w:t>WNC6000-1000-AC(v2)(config-wireless)#ap profile 1</w:t>
      </w:r>
    </w:p>
    <w:p w14:paraId="03BDF2E5" w14:textId="77777777" w:rsidR="00BE3913" w:rsidRDefault="00BE3913" w:rsidP="00BE3913">
      <w:pPr>
        <w:ind w:firstLine="480"/>
        <w:rPr>
          <w:szCs w:val="24"/>
        </w:rPr>
      </w:pPr>
      <w:r w:rsidRPr="00BE5C15">
        <w:rPr>
          <w:szCs w:val="24"/>
        </w:rPr>
        <w:t>WNC6000-1000-AC(v2)(config-ap-profile)#hwtype 7</w:t>
      </w:r>
    </w:p>
    <w:p w14:paraId="291BFDCE" w14:textId="77777777" w:rsidR="00BE3913" w:rsidRPr="00BE5C15" w:rsidRDefault="00BE3913" w:rsidP="00BE3913">
      <w:pPr>
        <w:ind w:firstLine="480"/>
        <w:rPr>
          <w:szCs w:val="24"/>
        </w:rPr>
      </w:pPr>
      <w:r w:rsidRPr="00BE5C15">
        <w:rPr>
          <w:szCs w:val="24"/>
        </w:rPr>
        <w:t>WNC6000-1000-AC(v2)(config)#Interface Ethernet1/0/9</w:t>
      </w:r>
    </w:p>
    <w:p w14:paraId="31E48DAC" w14:textId="77777777" w:rsidR="00BE3913" w:rsidRPr="00BE5C15" w:rsidRDefault="00BE3913" w:rsidP="00BE3913">
      <w:pPr>
        <w:ind w:firstLine="480"/>
        <w:rPr>
          <w:szCs w:val="24"/>
        </w:rPr>
      </w:pPr>
      <w:r w:rsidRPr="00BE5C15">
        <w:rPr>
          <w:szCs w:val="24"/>
        </w:rPr>
        <w:t>WNC6000-1000-AC(v2)(config-if-ethernet1/0/9)# switchport mode trunk</w:t>
      </w:r>
    </w:p>
    <w:p w14:paraId="281BBE0D" w14:textId="77777777" w:rsidR="00BE3913" w:rsidRPr="00BE5C15" w:rsidRDefault="00BE3913" w:rsidP="00BE3913">
      <w:pPr>
        <w:ind w:firstLine="480"/>
        <w:rPr>
          <w:szCs w:val="24"/>
        </w:rPr>
      </w:pPr>
      <w:r w:rsidRPr="00BE5C15">
        <w:rPr>
          <w:szCs w:val="24"/>
        </w:rPr>
        <w:t>WNC6000-1000-AC(v2)(config-if-ethernet1/0/9)#switchport trunk allowed vlan all</w:t>
      </w:r>
    </w:p>
    <w:p w14:paraId="4B56C5E6" w14:textId="77777777" w:rsidR="00BE3913" w:rsidRDefault="00BE3913" w:rsidP="00BE3913">
      <w:pPr>
        <w:ind w:firstLine="480"/>
        <w:rPr>
          <w:szCs w:val="24"/>
        </w:rPr>
      </w:pPr>
      <w:r w:rsidRPr="00BE5C15">
        <w:rPr>
          <w:szCs w:val="24"/>
        </w:rPr>
        <w:t>WNC6000-1000-AC(v2)(config-if-ethernet1/0/9)#</w:t>
      </w:r>
    </w:p>
    <w:p w14:paraId="5AF2E5D7" w14:textId="77777777" w:rsidR="00AF3579" w:rsidRPr="004F4B45" w:rsidRDefault="00B239AF" w:rsidP="00BE5C15">
      <w:pPr>
        <w:ind w:firstLine="480"/>
        <w:rPr>
          <w:b/>
          <w:szCs w:val="24"/>
        </w:rPr>
      </w:pPr>
      <w:r w:rsidRPr="004F4B45">
        <w:rPr>
          <w:b/>
          <w:szCs w:val="24"/>
        </w:rPr>
        <w:t>R1</w:t>
      </w:r>
      <w:r w:rsidRPr="004F4B45">
        <w:rPr>
          <w:rFonts w:hint="eastAsia"/>
          <w:b/>
          <w:szCs w:val="24"/>
        </w:rPr>
        <w:t>配置</w:t>
      </w:r>
      <w:r w:rsidRPr="004F4B45">
        <w:rPr>
          <w:b/>
          <w:szCs w:val="24"/>
        </w:rPr>
        <w:t>：</w:t>
      </w:r>
    </w:p>
    <w:p w14:paraId="3368486A" w14:textId="77777777" w:rsidR="00AF3579" w:rsidRPr="00AF3579" w:rsidRDefault="00AF3579" w:rsidP="00AF3579">
      <w:pPr>
        <w:ind w:firstLine="480"/>
        <w:rPr>
          <w:szCs w:val="24"/>
        </w:rPr>
      </w:pPr>
      <w:r w:rsidRPr="00AF3579">
        <w:rPr>
          <w:szCs w:val="24"/>
        </w:rPr>
        <w:t>R1(config)#interface g0</w:t>
      </w:r>
    </w:p>
    <w:p w14:paraId="42AEE625" w14:textId="77777777" w:rsidR="00AF3579" w:rsidRPr="00AF3579" w:rsidRDefault="00AF3579" w:rsidP="00AF3579">
      <w:pPr>
        <w:ind w:firstLine="480"/>
        <w:rPr>
          <w:szCs w:val="24"/>
        </w:rPr>
      </w:pPr>
      <w:r w:rsidRPr="00AF3579">
        <w:rPr>
          <w:szCs w:val="24"/>
        </w:rPr>
        <w:t xml:space="preserve">R1(config-if-gigabitethernet0)#ip address </w:t>
      </w:r>
      <w:r w:rsidR="00D5542C">
        <w:rPr>
          <w:szCs w:val="24"/>
        </w:rPr>
        <w:t>3</w:t>
      </w:r>
      <w:r w:rsidR="00BE3913">
        <w:rPr>
          <w:szCs w:val="24"/>
        </w:rPr>
        <w:t>0.1.1.253</w:t>
      </w:r>
      <w:r w:rsidR="00D5542C">
        <w:rPr>
          <w:szCs w:val="24"/>
        </w:rPr>
        <w:t xml:space="preserve"> 24</w:t>
      </w:r>
    </w:p>
    <w:p w14:paraId="4ABFF8E6" w14:textId="77777777" w:rsidR="00AF3579" w:rsidRPr="00AF3579" w:rsidRDefault="00AF3579" w:rsidP="00AF3579">
      <w:pPr>
        <w:ind w:firstLine="480"/>
        <w:rPr>
          <w:szCs w:val="24"/>
        </w:rPr>
      </w:pPr>
      <w:r w:rsidRPr="00AF3579">
        <w:rPr>
          <w:szCs w:val="24"/>
        </w:rPr>
        <w:t>R1(config-if-gigabitethernet0)#exit</w:t>
      </w:r>
    </w:p>
    <w:p w14:paraId="41BC7921" w14:textId="77777777" w:rsidR="00AF3579" w:rsidRPr="00AF3579" w:rsidRDefault="00AF3579" w:rsidP="00AF3579">
      <w:pPr>
        <w:ind w:firstLine="480"/>
        <w:rPr>
          <w:szCs w:val="24"/>
        </w:rPr>
      </w:pPr>
      <w:r w:rsidRPr="00AF3579">
        <w:rPr>
          <w:szCs w:val="24"/>
        </w:rPr>
        <w:t>R1(config)#interface g1</w:t>
      </w:r>
    </w:p>
    <w:p w14:paraId="767FBE34" w14:textId="77777777" w:rsidR="00AF3579" w:rsidRPr="00AF3579" w:rsidRDefault="00AF3579" w:rsidP="00AF3579">
      <w:pPr>
        <w:ind w:firstLine="480"/>
        <w:rPr>
          <w:szCs w:val="24"/>
        </w:rPr>
      </w:pPr>
      <w:r w:rsidRPr="00AF3579">
        <w:rPr>
          <w:szCs w:val="24"/>
        </w:rPr>
        <w:lastRenderedPageBreak/>
        <w:t>R1(config-if-gigabitethernet1)#ip address 12.1.1.1 24</w:t>
      </w:r>
    </w:p>
    <w:p w14:paraId="1DB0BB37" w14:textId="77777777" w:rsidR="00AF3579" w:rsidRDefault="00AF3579" w:rsidP="00AF3579">
      <w:pPr>
        <w:ind w:firstLine="480"/>
        <w:rPr>
          <w:szCs w:val="24"/>
        </w:rPr>
      </w:pPr>
      <w:r w:rsidRPr="00AF3579">
        <w:rPr>
          <w:szCs w:val="24"/>
        </w:rPr>
        <w:t>R1(config-if-gigabitethernet1)#exit</w:t>
      </w:r>
    </w:p>
    <w:p w14:paraId="200AFD3B" w14:textId="77777777" w:rsidR="00AF3579" w:rsidRPr="00AF3579" w:rsidRDefault="00AF3579" w:rsidP="00AF3579">
      <w:pPr>
        <w:ind w:firstLine="480"/>
        <w:rPr>
          <w:szCs w:val="24"/>
        </w:rPr>
      </w:pPr>
      <w:r w:rsidRPr="00AF3579">
        <w:rPr>
          <w:szCs w:val="24"/>
        </w:rPr>
        <w:t>R1(config)#ip access-list standard 1</w:t>
      </w:r>
    </w:p>
    <w:p w14:paraId="60A18883" w14:textId="77777777" w:rsidR="00AF3579" w:rsidRDefault="00AF3579" w:rsidP="00AF3579">
      <w:pPr>
        <w:ind w:firstLine="480"/>
        <w:rPr>
          <w:szCs w:val="24"/>
        </w:rPr>
      </w:pPr>
      <w:r w:rsidRPr="00AF3579">
        <w:rPr>
          <w:szCs w:val="24"/>
        </w:rPr>
        <w:t>R1(config-std-nacl)#permit any</w:t>
      </w:r>
    </w:p>
    <w:p w14:paraId="2FFEFFC1" w14:textId="77777777" w:rsidR="00AF3579" w:rsidRDefault="00AF3579" w:rsidP="00AF3579">
      <w:pPr>
        <w:ind w:firstLine="480"/>
        <w:rPr>
          <w:szCs w:val="24"/>
        </w:rPr>
      </w:pPr>
      <w:r w:rsidRPr="00AF3579">
        <w:rPr>
          <w:szCs w:val="24"/>
        </w:rPr>
        <w:t>R1(config-std-nacl)#exit</w:t>
      </w:r>
    </w:p>
    <w:p w14:paraId="64A653BF" w14:textId="77777777" w:rsidR="00AF3579" w:rsidRDefault="00AF3579" w:rsidP="00AF3579">
      <w:pPr>
        <w:ind w:firstLine="480"/>
        <w:rPr>
          <w:szCs w:val="24"/>
        </w:rPr>
      </w:pPr>
      <w:r w:rsidRPr="00AF3579">
        <w:rPr>
          <w:szCs w:val="24"/>
        </w:rPr>
        <w:t>R1(config)#ip nat inside source list 1 interface gigabitethernet 1 overload</w:t>
      </w:r>
    </w:p>
    <w:p w14:paraId="5BE7AEE9" w14:textId="77777777" w:rsidR="00B239AF" w:rsidRDefault="00B239AF" w:rsidP="00AF3579">
      <w:pPr>
        <w:ind w:firstLine="480"/>
        <w:rPr>
          <w:szCs w:val="24"/>
        </w:rPr>
      </w:pP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rFonts w:hint="eastAsia"/>
          <w:szCs w:val="24"/>
        </w:rPr>
        <w:t>//NAT</w:t>
      </w:r>
      <w:r>
        <w:rPr>
          <w:rFonts w:hint="eastAsia"/>
          <w:szCs w:val="24"/>
        </w:rPr>
        <w:t>转换</w:t>
      </w:r>
      <w:r>
        <w:rPr>
          <w:szCs w:val="24"/>
        </w:rPr>
        <w:t>到外网</w:t>
      </w:r>
    </w:p>
    <w:p w14:paraId="622E0964" w14:textId="77777777" w:rsidR="00AF3579" w:rsidRPr="00AF3579" w:rsidRDefault="00AF3579" w:rsidP="00AF3579">
      <w:pPr>
        <w:ind w:firstLine="480"/>
        <w:rPr>
          <w:szCs w:val="24"/>
        </w:rPr>
      </w:pPr>
      <w:r w:rsidRPr="00AF3579">
        <w:rPr>
          <w:szCs w:val="24"/>
        </w:rPr>
        <w:t>R1(config)#interface g0</w:t>
      </w:r>
    </w:p>
    <w:p w14:paraId="1B2B3EFC" w14:textId="77777777" w:rsidR="00AF3579" w:rsidRPr="00AF3579" w:rsidRDefault="00AF3579" w:rsidP="00AF3579">
      <w:pPr>
        <w:ind w:firstLine="480"/>
        <w:rPr>
          <w:szCs w:val="24"/>
        </w:rPr>
      </w:pPr>
      <w:r w:rsidRPr="00AF3579">
        <w:rPr>
          <w:szCs w:val="24"/>
        </w:rPr>
        <w:t>R1(config-if-gigabitethernet0)#ip nat inside</w:t>
      </w:r>
    </w:p>
    <w:p w14:paraId="651C1479" w14:textId="77777777" w:rsidR="00AF3579" w:rsidRPr="00AF3579" w:rsidRDefault="00AF3579" w:rsidP="00AF3579">
      <w:pPr>
        <w:ind w:firstLine="480"/>
        <w:rPr>
          <w:szCs w:val="24"/>
        </w:rPr>
      </w:pPr>
      <w:r w:rsidRPr="00AF3579">
        <w:rPr>
          <w:szCs w:val="24"/>
        </w:rPr>
        <w:t>R1(config-if-gigabitethernet0)#exit</w:t>
      </w:r>
    </w:p>
    <w:p w14:paraId="014A5860" w14:textId="77777777" w:rsidR="00AF3579" w:rsidRPr="00AF3579" w:rsidRDefault="00AF3579" w:rsidP="00AF3579">
      <w:pPr>
        <w:ind w:firstLine="480"/>
        <w:rPr>
          <w:szCs w:val="24"/>
        </w:rPr>
      </w:pPr>
      <w:r w:rsidRPr="00AF3579">
        <w:rPr>
          <w:szCs w:val="24"/>
        </w:rPr>
        <w:t>R1(config)#interface g1</w:t>
      </w:r>
    </w:p>
    <w:p w14:paraId="1C2D1C5D" w14:textId="77777777" w:rsidR="00AF3579" w:rsidRPr="00AF3579" w:rsidRDefault="00AF3579" w:rsidP="00AF3579">
      <w:pPr>
        <w:ind w:firstLine="480"/>
        <w:rPr>
          <w:szCs w:val="24"/>
        </w:rPr>
      </w:pPr>
      <w:r w:rsidRPr="00AF3579">
        <w:rPr>
          <w:szCs w:val="24"/>
        </w:rPr>
        <w:t>R1(config-if-gigabitethernet1)#ip nat outside</w:t>
      </w:r>
    </w:p>
    <w:p w14:paraId="09A5EC30" w14:textId="77777777" w:rsidR="00AF3579" w:rsidRDefault="00AF3579" w:rsidP="00AF3579">
      <w:pPr>
        <w:ind w:firstLine="480"/>
        <w:rPr>
          <w:szCs w:val="24"/>
        </w:rPr>
      </w:pPr>
      <w:r w:rsidRPr="00AF3579">
        <w:rPr>
          <w:szCs w:val="24"/>
        </w:rPr>
        <w:t>R1(config-if-gigabitethernet1)#exit</w:t>
      </w:r>
    </w:p>
    <w:p w14:paraId="3D62A898" w14:textId="77777777" w:rsidR="00AF3579" w:rsidRDefault="00AF3579" w:rsidP="00AF3579">
      <w:pPr>
        <w:ind w:firstLine="480"/>
        <w:rPr>
          <w:szCs w:val="24"/>
        </w:rPr>
      </w:pPr>
      <w:r w:rsidRPr="00AF3579">
        <w:rPr>
          <w:szCs w:val="24"/>
        </w:rPr>
        <w:t>R1(config)#ip route 0.0.0.0 0.0.0.0 12.1.1.2</w:t>
      </w:r>
    </w:p>
    <w:p w14:paraId="0CEAA56D" w14:textId="77777777" w:rsidR="00AF3579" w:rsidRPr="004F4B45" w:rsidRDefault="00B239AF" w:rsidP="00AF3579">
      <w:pPr>
        <w:ind w:firstLine="480"/>
        <w:rPr>
          <w:b/>
          <w:szCs w:val="24"/>
        </w:rPr>
      </w:pPr>
      <w:r w:rsidRPr="004F4B45">
        <w:rPr>
          <w:rFonts w:hint="eastAsia"/>
          <w:b/>
          <w:szCs w:val="24"/>
        </w:rPr>
        <w:t>R2</w:t>
      </w:r>
      <w:r w:rsidRPr="004F4B45">
        <w:rPr>
          <w:rFonts w:hint="eastAsia"/>
          <w:b/>
          <w:szCs w:val="24"/>
        </w:rPr>
        <w:t>配置</w:t>
      </w:r>
      <w:r w:rsidRPr="004F4B45">
        <w:rPr>
          <w:b/>
          <w:szCs w:val="24"/>
        </w:rPr>
        <w:t>：</w:t>
      </w:r>
    </w:p>
    <w:p w14:paraId="20D90C6F" w14:textId="77777777" w:rsidR="00AF3579" w:rsidRPr="00AF3579" w:rsidRDefault="00AF3579" w:rsidP="00AF3579">
      <w:pPr>
        <w:ind w:firstLine="480"/>
        <w:rPr>
          <w:szCs w:val="24"/>
        </w:rPr>
      </w:pPr>
      <w:r w:rsidRPr="00AF3579">
        <w:rPr>
          <w:szCs w:val="24"/>
        </w:rPr>
        <w:t>R2(config)#interface g1</w:t>
      </w:r>
    </w:p>
    <w:p w14:paraId="41BEBCE4" w14:textId="77777777" w:rsidR="00AF3579" w:rsidRPr="00AF3579" w:rsidRDefault="00AF3579" w:rsidP="00AF3579">
      <w:pPr>
        <w:ind w:firstLine="480"/>
        <w:rPr>
          <w:szCs w:val="24"/>
        </w:rPr>
      </w:pPr>
      <w:r w:rsidRPr="00AF3579">
        <w:rPr>
          <w:szCs w:val="24"/>
        </w:rPr>
        <w:t>R2(config-if-gigabitethernet1)#ip address 12.1.1.2 24</w:t>
      </w:r>
    </w:p>
    <w:p w14:paraId="4D614401" w14:textId="77777777" w:rsidR="00AF3579" w:rsidRDefault="00AF3579" w:rsidP="00AF3579">
      <w:pPr>
        <w:ind w:firstLine="480"/>
        <w:rPr>
          <w:szCs w:val="24"/>
        </w:rPr>
      </w:pPr>
      <w:r w:rsidRPr="00AF3579">
        <w:rPr>
          <w:szCs w:val="24"/>
        </w:rPr>
        <w:t>R2(config-if-gigabitethernet1)#exit</w:t>
      </w:r>
    </w:p>
    <w:p w14:paraId="277AB7A7" w14:textId="77777777" w:rsidR="00B239AF" w:rsidRDefault="00B239AF" w:rsidP="00AF3579">
      <w:pPr>
        <w:ind w:firstLine="480"/>
        <w:rPr>
          <w:szCs w:val="24"/>
        </w:rPr>
      </w:pPr>
      <w:r>
        <w:rPr>
          <w:rFonts w:hint="eastAsia"/>
          <w:szCs w:val="24"/>
        </w:rPr>
        <w:t>配置</w:t>
      </w:r>
      <w:r>
        <w:rPr>
          <w:szCs w:val="24"/>
        </w:rPr>
        <w:t>完成</w:t>
      </w:r>
      <w:r>
        <w:rPr>
          <w:rFonts w:hint="eastAsia"/>
          <w:szCs w:val="24"/>
        </w:rPr>
        <w:t>后</w:t>
      </w:r>
      <w:r>
        <w:rPr>
          <w:szCs w:val="24"/>
        </w:rPr>
        <w:t>可以在手机或</w:t>
      </w:r>
      <w:r>
        <w:rPr>
          <w:rFonts w:hint="eastAsia"/>
          <w:szCs w:val="24"/>
        </w:rPr>
        <w:t>PC</w:t>
      </w:r>
      <w:r>
        <w:rPr>
          <w:rFonts w:hint="eastAsia"/>
          <w:szCs w:val="24"/>
        </w:rPr>
        <w:t>上</w:t>
      </w:r>
      <w:r>
        <w:rPr>
          <w:szCs w:val="24"/>
        </w:rPr>
        <w:t>搜索到</w:t>
      </w:r>
      <w:r>
        <w:rPr>
          <w:szCs w:val="24"/>
        </w:rPr>
        <w:t>text</w:t>
      </w:r>
      <w:r>
        <w:rPr>
          <w:szCs w:val="24"/>
        </w:rPr>
        <w:t>网络，</w:t>
      </w:r>
      <w:r w:rsidR="00CE3833">
        <w:rPr>
          <w:rFonts w:hint="eastAsia"/>
          <w:szCs w:val="24"/>
        </w:rPr>
        <w:t>如</w:t>
      </w:r>
      <w:r w:rsidR="00CE3833">
        <w:rPr>
          <w:szCs w:val="24"/>
        </w:rPr>
        <w:t>手机上</w:t>
      </w:r>
      <w:r>
        <w:rPr>
          <w:szCs w:val="24"/>
        </w:rPr>
        <w:t>连接该网络会看到要求输入密码的提示信息。如</w:t>
      </w:r>
      <w:r>
        <w:rPr>
          <w:rFonts w:hint="eastAsia"/>
          <w:szCs w:val="24"/>
        </w:rPr>
        <w:t>下图</w:t>
      </w:r>
      <w:r>
        <w:rPr>
          <w:szCs w:val="24"/>
        </w:rPr>
        <w:t>：</w:t>
      </w:r>
      <w:r w:rsidR="00CE3833">
        <w:rPr>
          <w:rFonts w:hint="eastAsia"/>
          <w:szCs w:val="24"/>
        </w:rPr>
        <w:t>（</w:t>
      </w:r>
      <w:r w:rsidR="00CE3833">
        <w:rPr>
          <w:rFonts w:hint="eastAsia"/>
          <w:szCs w:val="24"/>
        </w:rPr>
        <w:t>PC</w:t>
      </w:r>
      <w:r w:rsidR="00CE3833">
        <w:rPr>
          <w:rFonts w:hint="eastAsia"/>
          <w:szCs w:val="24"/>
        </w:rPr>
        <w:t>上</w:t>
      </w:r>
      <w:r w:rsidR="00CE3833">
        <w:rPr>
          <w:szCs w:val="24"/>
        </w:rPr>
        <w:t>一样）</w:t>
      </w:r>
    </w:p>
    <w:p w14:paraId="29E43A9D" w14:textId="77777777" w:rsidR="00B239AF" w:rsidRDefault="00B239AF" w:rsidP="00B239AF">
      <w:pPr>
        <w:ind w:firstLine="480"/>
        <w:jc w:val="center"/>
        <w:rPr>
          <w:szCs w:val="24"/>
        </w:rPr>
      </w:pPr>
      <w:r>
        <w:rPr>
          <w:noProof/>
        </w:rPr>
        <w:lastRenderedPageBreak/>
        <w:drawing>
          <wp:inline distT="0" distB="0" distL="0" distR="0" wp14:anchorId="64BB956A" wp14:editId="0B5FE97D">
            <wp:extent cx="3486150" cy="2562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486150" cy="2562225"/>
                    </a:xfrm>
                    <a:prstGeom prst="rect">
                      <a:avLst/>
                    </a:prstGeom>
                  </pic:spPr>
                </pic:pic>
              </a:graphicData>
            </a:graphic>
          </wp:inline>
        </w:drawing>
      </w:r>
    </w:p>
    <w:p w14:paraId="33A974AC" w14:textId="77777777" w:rsidR="00B239AF" w:rsidRDefault="00B239AF" w:rsidP="00B239AF">
      <w:pPr>
        <w:ind w:firstLine="480"/>
        <w:rPr>
          <w:szCs w:val="24"/>
        </w:rPr>
      </w:pPr>
      <w:r>
        <w:rPr>
          <w:rFonts w:hint="eastAsia"/>
          <w:szCs w:val="24"/>
        </w:rPr>
        <w:t>当</w:t>
      </w:r>
      <w:r>
        <w:rPr>
          <w:rFonts w:hint="eastAsia"/>
          <w:szCs w:val="24"/>
        </w:rPr>
        <w:t>PC</w:t>
      </w:r>
      <w:r>
        <w:rPr>
          <w:rFonts w:hint="eastAsia"/>
          <w:szCs w:val="24"/>
        </w:rPr>
        <w:t>机</w:t>
      </w:r>
      <w:r>
        <w:rPr>
          <w:szCs w:val="24"/>
        </w:rPr>
        <w:t>连接上网络后，</w:t>
      </w:r>
      <w:r>
        <w:rPr>
          <w:szCs w:val="24"/>
        </w:rPr>
        <w:t>ping</w:t>
      </w:r>
      <w:r>
        <w:rPr>
          <w:szCs w:val="24"/>
        </w:rPr>
        <w:t>外网主机</w:t>
      </w:r>
      <w:r>
        <w:rPr>
          <w:rFonts w:hint="eastAsia"/>
          <w:szCs w:val="24"/>
        </w:rPr>
        <w:t>R2</w:t>
      </w:r>
      <w:r>
        <w:rPr>
          <w:rFonts w:hint="eastAsia"/>
          <w:szCs w:val="24"/>
        </w:rPr>
        <w:t>：</w:t>
      </w:r>
    </w:p>
    <w:p w14:paraId="06EDC9F2" w14:textId="77777777" w:rsidR="00B239AF" w:rsidRDefault="00B239AF" w:rsidP="00B239AF">
      <w:pPr>
        <w:ind w:firstLine="480"/>
        <w:jc w:val="center"/>
        <w:rPr>
          <w:szCs w:val="24"/>
        </w:rPr>
      </w:pPr>
      <w:r>
        <w:rPr>
          <w:noProof/>
        </w:rPr>
        <w:drawing>
          <wp:inline distT="0" distB="0" distL="0" distR="0" wp14:anchorId="798D1C0D" wp14:editId="357A0F0B">
            <wp:extent cx="4610100" cy="21145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10100" cy="2114550"/>
                    </a:xfrm>
                    <a:prstGeom prst="rect">
                      <a:avLst/>
                    </a:prstGeom>
                  </pic:spPr>
                </pic:pic>
              </a:graphicData>
            </a:graphic>
          </wp:inline>
        </w:drawing>
      </w:r>
    </w:p>
    <w:p w14:paraId="6B690C1F" w14:textId="77777777" w:rsidR="003B5E27" w:rsidRDefault="00B239AF" w:rsidP="00B239AF">
      <w:pPr>
        <w:ind w:firstLine="480"/>
        <w:rPr>
          <w:szCs w:val="24"/>
        </w:rPr>
      </w:pPr>
      <w:r>
        <w:rPr>
          <w:rFonts w:hint="eastAsia"/>
          <w:szCs w:val="24"/>
        </w:rPr>
        <w:t>可以</w:t>
      </w:r>
      <w:r>
        <w:rPr>
          <w:szCs w:val="24"/>
        </w:rPr>
        <w:t>看到，此时</w:t>
      </w:r>
      <w:r>
        <w:rPr>
          <w:rFonts w:hint="eastAsia"/>
          <w:szCs w:val="24"/>
        </w:rPr>
        <w:t>PC</w:t>
      </w:r>
      <w:r>
        <w:rPr>
          <w:rFonts w:hint="eastAsia"/>
          <w:szCs w:val="24"/>
        </w:rPr>
        <w:t>机</w:t>
      </w:r>
      <w:r>
        <w:rPr>
          <w:szCs w:val="24"/>
        </w:rPr>
        <w:t>能</w:t>
      </w:r>
      <w:r>
        <w:rPr>
          <w:rFonts w:hint="eastAsia"/>
          <w:szCs w:val="24"/>
        </w:rPr>
        <w:t>访问</w:t>
      </w:r>
      <w:r>
        <w:rPr>
          <w:szCs w:val="24"/>
        </w:rPr>
        <w:t>外网了。</w:t>
      </w:r>
    </w:p>
    <w:p w14:paraId="3802FED8" w14:textId="77777777" w:rsidR="00B239AF" w:rsidRPr="003B5E27" w:rsidRDefault="003B5E27" w:rsidP="003B5E27">
      <w:pPr>
        <w:ind w:firstLine="480"/>
      </w:pPr>
      <w:r>
        <w:br w:type="page"/>
      </w:r>
    </w:p>
    <w:p w14:paraId="6705E9E1" w14:textId="77777777" w:rsidR="00977B86" w:rsidRDefault="00977B86" w:rsidP="002B2709">
      <w:pPr>
        <w:pStyle w:val="2"/>
        <w:numPr>
          <w:ilvl w:val="1"/>
          <w:numId w:val="11"/>
        </w:numPr>
      </w:pPr>
      <w:bookmarkStart w:id="138" w:name="_Toc465170372"/>
      <w:r>
        <w:rPr>
          <w:rFonts w:hint="eastAsia"/>
        </w:rPr>
        <w:lastRenderedPageBreak/>
        <w:t>无线</w:t>
      </w:r>
      <w:r>
        <w:t>安</w:t>
      </w:r>
      <w:r>
        <w:rPr>
          <w:rFonts w:hint="eastAsia"/>
        </w:rPr>
        <w:t>全</w:t>
      </w:r>
      <w:r>
        <w:t>实验</w:t>
      </w:r>
      <w:bookmarkEnd w:id="138"/>
    </w:p>
    <w:p w14:paraId="68EA3AFF" w14:textId="77777777" w:rsidR="00977B86" w:rsidRDefault="00977B86" w:rsidP="002B2709">
      <w:pPr>
        <w:pStyle w:val="3"/>
        <w:numPr>
          <w:ilvl w:val="2"/>
          <w:numId w:val="11"/>
        </w:numPr>
      </w:pPr>
      <w:bookmarkStart w:id="139" w:name="_Toc465170373"/>
      <w:r>
        <w:t>SSID</w:t>
      </w:r>
      <w:r>
        <w:rPr>
          <w:rFonts w:hint="eastAsia"/>
        </w:rPr>
        <w:t>隐藏</w:t>
      </w:r>
      <w:bookmarkEnd w:id="139"/>
    </w:p>
    <w:p w14:paraId="7CE635CE" w14:textId="77777777" w:rsidR="00977B86" w:rsidRPr="00977B86" w:rsidRDefault="00977B86" w:rsidP="00977B86">
      <w:pPr>
        <w:ind w:firstLine="480"/>
      </w:pPr>
      <w:r>
        <w:rPr>
          <w:rFonts w:hint="eastAsia"/>
        </w:rPr>
        <w:t>试验</w:t>
      </w:r>
      <w:r>
        <w:t>拓扑如图：</w:t>
      </w:r>
    </w:p>
    <w:p w14:paraId="26AB12A1" w14:textId="77777777" w:rsidR="00022A19" w:rsidRDefault="00977B86" w:rsidP="00280595">
      <w:pPr>
        <w:pStyle w:val="af0"/>
        <w:spacing w:line="480" w:lineRule="auto"/>
        <w:ind w:firstLine="480"/>
        <w:rPr>
          <w:rFonts w:asciiTheme="minorHAnsi" w:eastAsiaTheme="minorEastAsia" w:hAnsiTheme="minorHAnsi" w:cstheme="minorBidi"/>
          <w:bCs/>
          <w:kern w:val="2"/>
        </w:rPr>
      </w:pPr>
      <w:r>
        <w:rPr>
          <w:noProof/>
        </w:rPr>
        <w:drawing>
          <wp:inline distT="0" distB="0" distL="0" distR="0" wp14:anchorId="375406D4" wp14:editId="2D96BD0C">
            <wp:extent cx="5543550" cy="240220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43550" cy="2402205"/>
                    </a:xfrm>
                    <a:prstGeom prst="rect">
                      <a:avLst/>
                    </a:prstGeom>
                  </pic:spPr>
                </pic:pic>
              </a:graphicData>
            </a:graphic>
          </wp:inline>
        </w:drawing>
      </w:r>
    </w:p>
    <w:p w14:paraId="0BF66875" w14:textId="77777777" w:rsidR="00977B86" w:rsidRDefault="00977B86" w:rsidP="007202AB">
      <w:pPr>
        <w:pStyle w:val="af0"/>
        <w:ind w:firstLine="480"/>
        <w:rPr>
          <w:rFonts w:asciiTheme="minorHAnsi" w:eastAsiaTheme="minorEastAsia" w:hAnsiTheme="minorHAnsi" w:cstheme="minorBidi"/>
          <w:bCs/>
          <w:kern w:val="2"/>
        </w:rPr>
      </w:pPr>
      <w:r>
        <w:rPr>
          <w:rFonts w:asciiTheme="minorHAnsi" w:eastAsiaTheme="minorEastAsia" w:hAnsiTheme="minorHAnsi" w:cstheme="minorBidi" w:hint="eastAsia"/>
          <w:bCs/>
          <w:kern w:val="2"/>
        </w:rPr>
        <w:t>实验</w:t>
      </w:r>
      <w:r>
        <w:rPr>
          <w:rFonts w:asciiTheme="minorHAnsi" w:eastAsiaTheme="minorEastAsia" w:hAnsiTheme="minorHAnsi" w:cstheme="minorBidi"/>
          <w:bCs/>
          <w:kern w:val="2"/>
        </w:rPr>
        <w:t>要求：在</w:t>
      </w:r>
      <w:r>
        <w:rPr>
          <w:rFonts w:asciiTheme="minorHAnsi" w:eastAsiaTheme="minorEastAsia" w:hAnsiTheme="minorHAnsi" w:cstheme="minorBidi" w:hint="eastAsia"/>
          <w:bCs/>
          <w:kern w:val="2"/>
        </w:rPr>
        <w:t>AC</w:t>
      </w:r>
      <w:r>
        <w:rPr>
          <w:rFonts w:asciiTheme="minorHAnsi" w:eastAsiaTheme="minorEastAsia" w:hAnsiTheme="minorHAnsi" w:cstheme="minorBidi" w:hint="eastAsia"/>
          <w:bCs/>
          <w:kern w:val="2"/>
        </w:rPr>
        <w:t>上</w:t>
      </w:r>
      <w:r>
        <w:rPr>
          <w:rFonts w:asciiTheme="minorHAnsi" w:eastAsiaTheme="minorEastAsia" w:hAnsiTheme="minorHAnsi" w:cstheme="minorBidi"/>
          <w:bCs/>
          <w:kern w:val="2"/>
        </w:rPr>
        <w:t>通过配置命令实现下发给</w:t>
      </w:r>
      <w:r>
        <w:rPr>
          <w:rFonts w:asciiTheme="minorHAnsi" w:eastAsiaTheme="minorEastAsia" w:hAnsiTheme="minorHAnsi" w:cstheme="minorBidi" w:hint="eastAsia"/>
          <w:bCs/>
          <w:kern w:val="2"/>
        </w:rPr>
        <w:t>AP</w:t>
      </w:r>
      <w:r>
        <w:rPr>
          <w:rFonts w:asciiTheme="minorHAnsi" w:eastAsiaTheme="minorEastAsia" w:hAnsiTheme="minorHAnsi" w:cstheme="minorBidi" w:hint="eastAsia"/>
          <w:bCs/>
          <w:kern w:val="2"/>
        </w:rPr>
        <w:t>的</w:t>
      </w:r>
      <w:r>
        <w:rPr>
          <w:rFonts w:asciiTheme="minorHAnsi" w:eastAsiaTheme="minorEastAsia" w:hAnsiTheme="minorHAnsi" w:cstheme="minorBidi" w:hint="eastAsia"/>
          <w:bCs/>
          <w:kern w:val="2"/>
        </w:rPr>
        <w:t>SSID</w:t>
      </w:r>
      <w:r>
        <w:rPr>
          <w:rFonts w:asciiTheme="minorHAnsi" w:eastAsiaTheme="minorEastAsia" w:hAnsiTheme="minorHAnsi" w:cstheme="minorBidi" w:hint="eastAsia"/>
          <w:bCs/>
          <w:kern w:val="2"/>
        </w:rPr>
        <w:t>在</w:t>
      </w:r>
      <w:r>
        <w:rPr>
          <w:rFonts w:asciiTheme="minorHAnsi" w:eastAsiaTheme="minorEastAsia" w:hAnsiTheme="minorHAnsi" w:cstheme="minorBidi"/>
          <w:bCs/>
          <w:kern w:val="2"/>
        </w:rPr>
        <w:t>无线网络环境下对一般用户不可见。</w:t>
      </w:r>
    </w:p>
    <w:p w14:paraId="07120C4D" w14:textId="77777777" w:rsidR="00977B86" w:rsidRDefault="00977B86" w:rsidP="007202AB">
      <w:pPr>
        <w:pStyle w:val="af0"/>
        <w:ind w:firstLine="480"/>
        <w:rPr>
          <w:rFonts w:asciiTheme="minorHAnsi" w:eastAsiaTheme="minorEastAsia" w:hAnsiTheme="minorHAnsi" w:cstheme="minorBidi"/>
          <w:bCs/>
          <w:kern w:val="2"/>
        </w:rPr>
      </w:pPr>
      <w:r>
        <w:rPr>
          <w:rFonts w:asciiTheme="minorHAnsi" w:eastAsiaTheme="minorEastAsia" w:hAnsiTheme="minorHAnsi" w:cstheme="minorBidi" w:hint="eastAsia"/>
          <w:bCs/>
          <w:kern w:val="2"/>
        </w:rPr>
        <w:t>实验</w:t>
      </w:r>
      <w:r>
        <w:rPr>
          <w:rFonts w:asciiTheme="minorHAnsi" w:eastAsiaTheme="minorEastAsia" w:hAnsiTheme="minorHAnsi" w:cstheme="minorBidi"/>
          <w:bCs/>
          <w:kern w:val="2"/>
        </w:rPr>
        <w:t>基本配置：</w:t>
      </w:r>
    </w:p>
    <w:p w14:paraId="5A6E9780" w14:textId="77777777" w:rsidR="00977B86" w:rsidRDefault="00977B86" w:rsidP="007202AB">
      <w:pPr>
        <w:ind w:firstLine="480"/>
        <w:rPr>
          <w:szCs w:val="24"/>
        </w:rPr>
      </w:pPr>
      <w:r>
        <w:rPr>
          <w:rFonts w:hint="eastAsia"/>
          <w:szCs w:val="24"/>
        </w:rPr>
        <w:t>SW4120</w:t>
      </w:r>
      <w:r>
        <w:rPr>
          <w:rFonts w:hint="eastAsia"/>
          <w:szCs w:val="24"/>
        </w:rPr>
        <w:t>基本</w:t>
      </w:r>
      <w:r>
        <w:rPr>
          <w:szCs w:val="24"/>
        </w:rPr>
        <w:t>配置如下：</w:t>
      </w:r>
    </w:p>
    <w:p w14:paraId="5FB6E5CF" w14:textId="77777777" w:rsidR="00977B86" w:rsidRDefault="00977B86" w:rsidP="007202AB">
      <w:pPr>
        <w:ind w:firstLine="480"/>
        <w:rPr>
          <w:szCs w:val="24"/>
        </w:rPr>
      </w:pPr>
      <w:r w:rsidRPr="00CD49E5">
        <w:rPr>
          <w:szCs w:val="24"/>
        </w:rPr>
        <w:t>SW2(config)#vlan 20,30</w:t>
      </w:r>
    </w:p>
    <w:p w14:paraId="069B2E03" w14:textId="77777777" w:rsidR="00977B86" w:rsidRPr="00CD49E5" w:rsidRDefault="00977B86" w:rsidP="007202AB">
      <w:pPr>
        <w:ind w:firstLine="480"/>
        <w:rPr>
          <w:szCs w:val="24"/>
        </w:rPr>
      </w:pPr>
      <w:r w:rsidRPr="00CD49E5">
        <w:rPr>
          <w:szCs w:val="24"/>
        </w:rPr>
        <w:t>SW2(config)#interface vlan1</w:t>
      </w:r>
    </w:p>
    <w:p w14:paraId="0A40ED94" w14:textId="77777777" w:rsidR="00977B86" w:rsidRPr="00CD49E5" w:rsidRDefault="00977B86" w:rsidP="007202AB">
      <w:pPr>
        <w:ind w:firstLine="480"/>
        <w:rPr>
          <w:szCs w:val="24"/>
        </w:rPr>
      </w:pPr>
      <w:r w:rsidRPr="00CD49E5">
        <w:rPr>
          <w:szCs w:val="24"/>
        </w:rPr>
        <w:t>SW2(config-if-vlan1)# ip address 10.1.1.254 255.255.255.0</w:t>
      </w:r>
    </w:p>
    <w:p w14:paraId="77E6FAFD" w14:textId="77777777" w:rsidR="00977B86" w:rsidRPr="00CD49E5" w:rsidRDefault="00977B86" w:rsidP="007202AB">
      <w:pPr>
        <w:ind w:firstLine="480"/>
        <w:rPr>
          <w:szCs w:val="24"/>
        </w:rPr>
      </w:pPr>
      <w:r>
        <w:rPr>
          <w:szCs w:val="24"/>
        </w:rPr>
        <w:t>SW2(config-if-vlan1)# exit</w:t>
      </w:r>
      <w:r w:rsidRPr="00CD49E5">
        <w:rPr>
          <w:szCs w:val="24"/>
        </w:rPr>
        <w:t xml:space="preserve">            </w:t>
      </w:r>
    </w:p>
    <w:p w14:paraId="7337ACE6" w14:textId="77777777" w:rsidR="00977B86" w:rsidRPr="00CD49E5" w:rsidRDefault="00977B86" w:rsidP="007202AB">
      <w:pPr>
        <w:ind w:firstLine="480"/>
        <w:rPr>
          <w:szCs w:val="24"/>
        </w:rPr>
      </w:pPr>
      <w:r w:rsidRPr="00CD49E5">
        <w:rPr>
          <w:szCs w:val="24"/>
        </w:rPr>
        <w:t>SW2(config)#interface vlan20</w:t>
      </w:r>
    </w:p>
    <w:p w14:paraId="39F0F076" w14:textId="77777777" w:rsidR="00977B86" w:rsidRPr="00CD49E5" w:rsidRDefault="00977B86" w:rsidP="007202AB">
      <w:pPr>
        <w:ind w:firstLine="480"/>
        <w:rPr>
          <w:szCs w:val="24"/>
        </w:rPr>
      </w:pPr>
      <w:r w:rsidRPr="00CD49E5">
        <w:rPr>
          <w:szCs w:val="24"/>
        </w:rPr>
        <w:t>SW2(config-if-vlan20)# ip address 20.1.1.254 255.255.255.0</w:t>
      </w:r>
    </w:p>
    <w:p w14:paraId="6B45B0E9" w14:textId="77777777" w:rsidR="00977B86" w:rsidRPr="00CD49E5" w:rsidRDefault="00977B86" w:rsidP="007202AB">
      <w:pPr>
        <w:ind w:firstLine="480"/>
        <w:rPr>
          <w:szCs w:val="24"/>
        </w:rPr>
      </w:pPr>
      <w:r w:rsidRPr="00CD49E5">
        <w:rPr>
          <w:szCs w:val="24"/>
        </w:rPr>
        <w:t>SW2(config-if-vlan20)# exit</w:t>
      </w:r>
    </w:p>
    <w:p w14:paraId="6BA0D6E0" w14:textId="77777777" w:rsidR="00977B86" w:rsidRPr="00CD49E5" w:rsidRDefault="00977B86" w:rsidP="007202AB">
      <w:pPr>
        <w:ind w:firstLine="480"/>
        <w:rPr>
          <w:szCs w:val="24"/>
        </w:rPr>
      </w:pPr>
      <w:r w:rsidRPr="00CD49E5">
        <w:rPr>
          <w:szCs w:val="24"/>
        </w:rPr>
        <w:t>SW2(config)#interface vlan30</w:t>
      </w:r>
    </w:p>
    <w:p w14:paraId="14602F83" w14:textId="77777777" w:rsidR="00977B86" w:rsidRPr="00CD49E5" w:rsidRDefault="00977B86" w:rsidP="007202AB">
      <w:pPr>
        <w:ind w:firstLine="480"/>
        <w:rPr>
          <w:szCs w:val="24"/>
        </w:rPr>
      </w:pPr>
      <w:r w:rsidRPr="00CD49E5">
        <w:rPr>
          <w:szCs w:val="24"/>
        </w:rPr>
        <w:t>SW2(config-if-vlan30)# ip address 30.1.1.254 255.255.255.0</w:t>
      </w:r>
    </w:p>
    <w:p w14:paraId="490B69DD" w14:textId="77777777" w:rsidR="00977B86" w:rsidRPr="00CD49E5" w:rsidRDefault="00977B86" w:rsidP="007202AB">
      <w:pPr>
        <w:ind w:firstLine="480"/>
        <w:rPr>
          <w:szCs w:val="24"/>
        </w:rPr>
      </w:pPr>
      <w:r>
        <w:rPr>
          <w:szCs w:val="24"/>
        </w:rPr>
        <w:lastRenderedPageBreak/>
        <w:t>SW2(config-if-vlan30)# exit</w:t>
      </w:r>
      <w:r w:rsidRPr="00CD49E5">
        <w:rPr>
          <w:szCs w:val="24"/>
        </w:rPr>
        <w:t xml:space="preserve">                                   </w:t>
      </w:r>
    </w:p>
    <w:p w14:paraId="55E922BE" w14:textId="77777777" w:rsidR="00977B86" w:rsidRPr="00CD49E5" w:rsidRDefault="00977B86" w:rsidP="007202AB">
      <w:pPr>
        <w:ind w:firstLine="480"/>
        <w:rPr>
          <w:szCs w:val="24"/>
        </w:rPr>
      </w:pPr>
      <w:r w:rsidRPr="00CD49E5">
        <w:rPr>
          <w:szCs w:val="24"/>
        </w:rPr>
        <w:t>SW2(config)#ip dhcp pool vlan10</w:t>
      </w:r>
    </w:p>
    <w:p w14:paraId="6BE6BC98" w14:textId="77777777" w:rsidR="00977B86" w:rsidRPr="00CD49E5" w:rsidRDefault="00977B86" w:rsidP="007202AB">
      <w:pPr>
        <w:ind w:firstLine="480"/>
        <w:rPr>
          <w:szCs w:val="24"/>
        </w:rPr>
      </w:pPr>
      <w:r w:rsidRPr="00CD49E5">
        <w:rPr>
          <w:szCs w:val="24"/>
        </w:rPr>
        <w:t>SW2(dhcp-config)# range 10.1.1.1 10.1.1.253 255.255.255.0</w:t>
      </w:r>
    </w:p>
    <w:p w14:paraId="0DDE10CD" w14:textId="77777777" w:rsidR="00977B86" w:rsidRPr="00CD49E5" w:rsidRDefault="00977B86" w:rsidP="007202AB">
      <w:pPr>
        <w:ind w:firstLine="480"/>
        <w:rPr>
          <w:szCs w:val="24"/>
        </w:rPr>
      </w:pPr>
      <w:r w:rsidRPr="00CD49E5">
        <w:rPr>
          <w:szCs w:val="24"/>
        </w:rPr>
        <w:t xml:space="preserve">SW2(dhcp-config)# default-router 10.1.1.254 </w:t>
      </w:r>
    </w:p>
    <w:p w14:paraId="1B374C6F" w14:textId="77777777" w:rsidR="00977B86" w:rsidRPr="00CD49E5" w:rsidRDefault="00977B86" w:rsidP="007202AB">
      <w:pPr>
        <w:ind w:firstLine="480"/>
        <w:rPr>
          <w:szCs w:val="24"/>
        </w:rPr>
      </w:pPr>
      <w:r w:rsidRPr="00CD49E5">
        <w:rPr>
          <w:szCs w:val="24"/>
        </w:rPr>
        <w:t xml:space="preserve">SW2(dhcp-config)# option 43 hex 80 07 00 00 01 14 01 01 01 </w:t>
      </w:r>
    </w:p>
    <w:p w14:paraId="337C0E80" w14:textId="77777777" w:rsidR="00977B86" w:rsidRPr="00CD49E5" w:rsidRDefault="00977B86" w:rsidP="007202AB">
      <w:pPr>
        <w:ind w:firstLine="480"/>
        <w:rPr>
          <w:szCs w:val="24"/>
        </w:rPr>
      </w:pPr>
      <w:r w:rsidRPr="00CD49E5">
        <w:rPr>
          <w:szCs w:val="24"/>
        </w:rPr>
        <w:t>SW2(dhcp-config)# exit</w:t>
      </w:r>
    </w:p>
    <w:p w14:paraId="3945059D" w14:textId="77777777" w:rsidR="00977B86" w:rsidRPr="00CD49E5" w:rsidRDefault="00977B86" w:rsidP="007202AB">
      <w:pPr>
        <w:ind w:firstLine="480"/>
        <w:rPr>
          <w:szCs w:val="24"/>
        </w:rPr>
      </w:pPr>
      <w:r w:rsidRPr="00CD49E5">
        <w:rPr>
          <w:szCs w:val="24"/>
        </w:rPr>
        <w:t>SW2(config)#ip dhcp pool vlan30</w:t>
      </w:r>
    </w:p>
    <w:p w14:paraId="27F52BF5" w14:textId="77777777" w:rsidR="00977B86" w:rsidRPr="00CD49E5" w:rsidRDefault="00977B86" w:rsidP="007202AB">
      <w:pPr>
        <w:ind w:firstLine="480"/>
        <w:rPr>
          <w:szCs w:val="24"/>
        </w:rPr>
      </w:pPr>
      <w:r w:rsidRPr="00CD49E5">
        <w:rPr>
          <w:szCs w:val="24"/>
        </w:rPr>
        <w:t>SW2(dhcp-config)# range 30.1.1.1 30.1.1.253 255.255.255.0</w:t>
      </w:r>
    </w:p>
    <w:p w14:paraId="03A41A45" w14:textId="77777777" w:rsidR="00977B86" w:rsidRPr="00CD49E5" w:rsidRDefault="00977B86" w:rsidP="007202AB">
      <w:pPr>
        <w:ind w:firstLine="480"/>
        <w:rPr>
          <w:szCs w:val="24"/>
        </w:rPr>
      </w:pPr>
      <w:r w:rsidRPr="00CD49E5">
        <w:rPr>
          <w:szCs w:val="24"/>
        </w:rPr>
        <w:t xml:space="preserve">SW2(dhcp-config)# default-router 30.1.1.254 </w:t>
      </w:r>
    </w:p>
    <w:p w14:paraId="49906863" w14:textId="77777777" w:rsidR="00977B86" w:rsidRDefault="00977B86" w:rsidP="007202AB">
      <w:pPr>
        <w:ind w:firstLine="480"/>
        <w:rPr>
          <w:szCs w:val="24"/>
        </w:rPr>
      </w:pPr>
      <w:r w:rsidRPr="00CD49E5">
        <w:rPr>
          <w:szCs w:val="24"/>
        </w:rPr>
        <w:t>SW2(dhcp-config)# exit</w:t>
      </w:r>
    </w:p>
    <w:p w14:paraId="440174F5" w14:textId="77777777" w:rsidR="00977B86" w:rsidRPr="00CD49E5" w:rsidRDefault="00977B86" w:rsidP="007202AB">
      <w:pPr>
        <w:ind w:firstLine="480"/>
        <w:rPr>
          <w:szCs w:val="24"/>
        </w:rPr>
      </w:pPr>
      <w:r w:rsidRPr="00CD49E5">
        <w:rPr>
          <w:szCs w:val="24"/>
        </w:rPr>
        <w:t>SW2(config)#interface fa0/1-0/24</w:t>
      </w:r>
    </w:p>
    <w:p w14:paraId="06F0B06D" w14:textId="77777777" w:rsidR="00977B86" w:rsidRDefault="00977B86" w:rsidP="007202AB">
      <w:pPr>
        <w:ind w:firstLine="480"/>
        <w:rPr>
          <w:szCs w:val="24"/>
        </w:rPr>
      </w:pPr>
      <w:r w:rsidRPr="00CD49E5">
        <w:rPr>
          <w:szCs w:val="24"/>
        </w:rPr>
        <w:t>SW2(config-if-range)#switchport mode trunk</w:t>
      </w:r>
    </w:p>
    <w:p w14:paraId="5AACFBC5" w14:textId="77777777" w:rsidR="00977B86" w:rsidRPr="00773706" w:rsidRDefault="00977B86" w:rsidP="00773706">
      <w:pPr>
        <w:ind w:firstLine="480"/>
        <w:rPr>
          <w:szCs w:val="24"/>
        </w:rPr>
      </w:pPr>
      <w:r w:rsidRPr="00CD49E5">
        <w:rPr>
          <w:szCs w:val="24"/>
        </w:rPr>
        <w:t>SW2(config-if-range)#switchport trunk allowed vlan all</w:t>
      </w:r>
    </w:p>
    <w:p w14:paraId="39439AEB" w14:textId="77777777" w:rsidR="00977B86" w:rsidRPr="00773706" w:rsidRDefault="00977B86" w:rsidP="007202AB">
      <w:pPr>
        <w:pStyle w:val="af0"/>
        <w:ind w:firstLine="480"/>
        <w:rPr>
          <w:rFonts w:asciiTheme="minorHAnsi" w:eastAsiaTheme="minorEastAsia" w:hAnsiTheme="minorHAnsi" w:cstheme="minorBidi"/>
          <w:b/>
          <w:bCs/>
          <w:kern w:val="2"/>
        </w:rPr>
      </w:pPr>
      <w:r w:rsidRPr="00773706">
        <w:rPr>
          <w:rFonts w:asciiTheme="minorHAnsi" w:eastAsiaTheme="minorEastAsia" w:hAnsiTheme="minorHAnsi" w:cstheme="minorBidi" w:hint="eastAsia"/>
          <w:b/>
          <w:bCs/>
          <w:kern w:val="2"/>
        </w:rPr>
        <w:t>AC</w:t>
      </w:r>
      <w:r w:rsidRPr="00773706">
        <w:rPr>
          <w:rFonts w:asciiTheme="minorHAnsi" w:eastAsiaTheme="minorEastAsia" w:hAnsiTheme="minorHAnsi" w:cstheme="minorBidi" w:hint="eastAsia"/>
          <w:b/>
          <w:bCs/>
          <w:kern w:val="2"/>
        </w:rPr>
        <w:t>基本</w:t>
      </w:r>
      <w:r w:rsidRPr="00773706">
        <w:rPr>
          <w:rFonts w:asciiTheme="minorHAnsi" w:eastAsiaTheme="minorEastAsia" w:hAnsiTheme="minorHAnsi" w:cstheme="minorBidi"/>
          <w:b/>
          <w:bCs/>
          <w:kern w:val="2"/>
        </w:rPr>
        <w:t>配置：</w:t>
      </w:r>
    </w:p>
    <w:p w14:paraId="719B07DA" w14:textId="77777777" w:rsidR="00977B86" w:rsidRDefault="00977B86" w:rsidP="007202AB">
      <w:pPr>
        <w:ind w:firstLine="480"/>
        <w:rPr>
          <w:szCs w:val="24"/>
        </w:rPr>
      </w:pPr>
      <w:r w:rsidRPr="00BE5C15">
        <w:rPr>
          <w:szCs w:val="24"/>
        </w:rPr>
        <w:t>WNC6000-1000-AC(v2)(config)#vlan 20</w:t>
      </w:r>
    </w:p>
    <w:p w14:paraId="63893845" w14:textId="77777777" w:rsidR="00977B86" w:rsidRDefault="00977B86" w:rsidP="007202AB">
      <w:pPr>
        <w:ind w:firstLine="480"/>
        <w:rPr>
          <w:szCs w:val="24"/>
        </w:rPr>
      </w:pPr>
      <w:r w:rsidRPr="00BE5C15">
        <w:rPr>
          <w:szCs w:val="24"/>
        </w:rPr>
        <w:t>WNC6000-1000-AC(v2)(config-vlan20)#exit</w:t>
      </w:r>
    </w:p>
    <w:p w14:paraId="2240957F" w14:textId="77777777" w:rsidR="00977B86" w:rsidRPr="00CD49E5" w:rsidRDefault="00977B86" w:rsidP="007202AB">
      <w:pPr>
        <w:ind w:firstLine="480"/>
        <w:rPr>
          <w:szCs w:val="24"/>
        </w:rPr>
      </w:pPr>
      <w:r w:rsidRPr="00CD49E5">
        <w:rPr>
          <w:szCs w:val="24"/>
        </w:rPr>
        <w:t>WNC6000-1000-AC(v2)(config)#interface Vlan20</w:t>
      </w:r>
    </w:p>
    <w:p w14:paraId="22B3E83A" w14:textId="77777777" w:rsidR="00977B86" w:rsidRPr="00CD49E5" w:rsidRDefault="00977B86" w:rsidP="007202AB">
      <w:pPr>
        <w:ind w:firstLine="480"/>
        <w:rPr>
          <w:szCs w:val="24"/>
        </w:rPr>
      </w:pPr>
      <w:r w:rsidRPr="00CD49E5">
        <w:rPr>
          <w:szCs w:val="24"/>
        </w:rPr>
        <w:t>WNC6000-1000-AC(v2)(config-if-vlan20)# ip address 20.1.1.1 255.255.255.0</w:t>
      </w:r>
    </w:p>
    <w:p w14:paraId="6AE0D0A9" w14:textId="77777777" w:rsidR="00977B86" w:rsidRPr="00CD49E5" w:rsidRDefault="00977B86" w:rsidP="007202AB">
      <w:pPr>
        <w:ind w:firstLine="480"/>
        <w:rPr>
          <w:szCs w:val="24"/>
        </w:rPr>
      </w:pPr>
      <w:r w:rsidRPr="00CD49E5">
        <w:rPr>
          <w:szCs w:val="24"/>
        </w:rPr>
        <w:t>WNC6000-1000-AC(v2)(config-if-vlan20)#exit</w:t>
      </w:r>
    </w:p>
    <w:p w14:paraId="4DB1CA32" w14:textId="77777777" w:rsidR="00977B86" w:rsidRPr="00CD49E5" w:rsidRDefault="00977B86" w:rsidP="007202AB">
      <w:pPr>
        <w:ind w:firstLine="480"/>
        <w:rPr>
          <w:szCs w:val="24"/>
        </w:rPr>
      </w:pPr>
      <w:r w:rsidRPr="00CD49E5">
        <w:rPr>
          <w:szCs w:val="24"/>
        </w:rPr>
        <w:t>WNC6000-1000-AC(v2)(config)#ip route 0.0.0.0/0 20.1.1.254</w:t>
      </w:r>
    </w:p>
    <w:p w14:paraId="38A6C219" w14:textId="77777777" w:rsidR="00977B86" w:rsidRPr="00CD49E5" w:rsidRDefault="00977B86" w:rsidP="007202AB">
      <w:pPr>
        <w:ind w:firstLine="480"/>
        <w:rPr>
          <w:szCs w:val="24"/>
        </w:rPr>
      </w:pPr>
      <w:r w:rsidRPr="00CD49E5">
        <w:rPr>
          <w:szCs w:val="24"/>
        </w:rPr>
        <w:t>WNC6000-1000-AC(v2)(config)#wireless</w:t>
      </w:r>
    </w:p>
    <w:p w14:paraId="7070FC11" w14:textId="77777777" w:rsidR="00977B86" w:rsidRPr="00CD49E5" w:rsidRDefault="00977B86" w:rsidP="007202AB">
      <w:pPr>
        <w:ind w:firstLine="480"/>
        <w:rPr>
          <w:szCs w:val="24"/>
        </w:rPr>
      </w:pPr>
      <w:r w:rsidRPr="00CD49E5">
        <w:rPr>
          <w:szCs w:val="24"/>
        </w:rPr>
        <w:t>WNC6000-1000-AC(v2)(config-wireless)# no auto-ip-assign</w:t>
      </w:r>
    </w:p>
    <w:p w14:paraId="398300DA" w14:textId="77777777" w:rsidR="00977B86" w:rsidRPr="00CD49E5" w:rsidRDefault="00977B86" w:rsidP="007202AB">
      <w:pPr>
        <w:ind w:firstLine="480"/>
        <w:rPr>
          <w:szCs w:val="24"/>
        </w:rPr>
      </w:pPr>
      <w:r w:rsidRPr="00CD49E5">
        <w:rPr>
          <w:szCs w:val="24"/>
        </w:rPr>
        <w:t>WNC6000-1000-AC(v2)(config-wireless)# enable</w:t>
      </w:r>
    </w:p>
    <w:p w14:paraId="71C47B97" w14:textId="77777777" w:rsidR="00977B86" w:rsidRDefault="00977B86" w:rsidP="007202AB">
      <w:pPr>
        <w:ind w:firstLine="480"/>
        <w:rPr>
          <w:szCs w:val="24"/>
        </w:rPr>
      </w:pPr>
      <w:r w:rsidRPr="00CD49E5">
        <w:rPr>
          <w:szCs w:val="24"/>
        </w:rPr>
        <w:t>WNC6000-1000-AC(v2)(config-wireless)# static-ip  20.1.1.1</w:t>
      </w:r>
    </w:p>
    <w:p w14:paraId="19C64C3D" w14:textId="77777777" w:rsidR="00977B86" w:rsidRDefault="00977B86" w:rsidP="007202AB">
      <w:pPr>
        <w:ind w:firstLine="480"/>
        <w:rPr>
          <w:szCs w:val="24"/>
        </w:rPr>
      </w:pPr>
      <w:r w:rsidRPr="00BE5C15">
        <w:rPr>
          <w:szCs w:val="24"/>
        </w:rPr>
        <w:t>WNC6000-1000-A</w:t>
      </w:r>
      <w:r>
        <w:rPr>
          <w:szCs w:val="24"/>
        </w:rPr>
        <w:t>C(v2)(config-wireless)#network 2</w:t>
      </w:r>
    </w:p>
    <w:p w14:paraId="676787B7" w14:textId="77777777" w:rsidR="005B320F" w:rsidRPr="005B320F" w:rsidRDefault="005B320F" w:rsidP="007202AB">
      <w:pPr>
        <w:ind w:firstLine="480"/>
        <w:rPr>
          <w:b/>
          <w:i/>
          <w:szCs w:val="24"/>
        </w:rPr>
      </w:pPr>
      <w:r w:rsidRPr="00BE5C15">
        <w:rPr>
          <w:szCs w:val="24"/>
        </w:rPr>
        <w:t>WNC6000-1000-</w:t>
      </w:r>
      <w:r>
        <w:rPr>
          <w:szCs w:val="24"/>
        </w:rPr>
        <w:t>AC(v2)(config-network)#</w:t>
      </w:r>
      <w:r w:rsidRPr="005B320F">
        <w:rPr>
          <w:b/>
          <w:i/>
          <w:szCs w:val="24"/>
        </w:rPr>
        <w:t>hide-ssid</w:t>
      </w:r>
      <w:r>
        <w:rPr>
          <w:b/>
          <w:i/>
          <w:szCs w:val="24"/>
        </w:rPr>
        <w:tab/>
      </w:r>
      <w:r>
        <w:rPr>
          <w:b/>
          <w:i/>
          <w:szCs w:val="24"/>
        </w:rPr>
        <w:tab/>
      </w:r>
      <w:r>
        <w:rPr>
          <w:b/>
          <w:i/>
          <w:szCs w:val="24"/>
        </w:rPr>
        <w:tab/>
      </w:r>
      <w:r>
        <w:rPr>
          <w:b/>
          <w:i/>
          <w:szCs w:val="24"/>
        </w:rPr>
        <w:tab/>
        <w:t>//</w:t>
      </w:r>
      <w:r>
        <w:rPr>
          <w:rFonts w:hint="eastAsia"/>
          <w:b/>
          <w:i/>
          <w:szCs w:val="24"/>
        </w:rPr>
        <w:t>隐藏</w:t>
      </w:r>
      <w:r>
        <w:rPr>
          <w:rFonts w:hint="eastAsia"/>
          <w:b/>
          <w:i/>
          <w:szCs w:val="24"/>
        </w:rPr>
        <w:t>SSID</w:t>
      </w:r>
      <w:r>
        <w:rPr>
          <w:rFonts w:hint="eastAsia"/>
          <w:b/>
          <w:i/>
          <w:szCs w:val="24"/>
        </w:rPr>
        <w:t>命令</w:t>
      </w:r>
    </w:p>
    <w:p w14:paraId="09CE633B" w14:textId="77777777" w:rsidR="00977B86" w:rsidRPr="00BE5C15" w:rsidRDefault="00977B86" w:rsidP="007202AB">
      <w:pPr>
        <w:ind w:firstLine="480"/>
        <w:rPr>
          <w:szCs w:val="24"/>
        </w:rPr>
      </w:pPr>
      <w:r w:rsidRPr="00BE5C15">
        <w:rPr>
          <w:szCs w:val="24"/>
        </w:rPr>
        <w:lastRenderedPageBreak/>
        <w:t>WNC6000-1000-</w:t>
      </w:r>
      <w:r>
        <w:rPr>
          <w:szCs w:val="24"/>
        </w:rPr>
        <w:t>AC(v2)(config-network)#ssid yctext</w:t>
      </w:r>
    </w:p>
    <w:p w14:paraId="4DC1898D" w14:textId="77777777" w:rsidR="00977B86" w:rsidRDefault="00977B86" w:rsidP="007202AB">
      <w:pPr>
        <w:ind w:firstLine="480"/>
        <w:rPr>
          <w:szCs w:val="24"/>
        </w:rPr>
      </w:pPr>
      <w:r w:rsidRPr="00BE5C15">
        <w:rPr>
          <w:szCs w:val="24"/>
        </w:rPr>
        <w:t>WNC6000-1000-AC(v2)(config-network)#vlan 30</w:t>
      </w:r>
    </w:p>
    <w:p w14:paraId="14C6CC21" w14:textId="77777777" w:rsidR="00977B86" w:rsidRDefault="00977B86" w:rsidP="007202AB">
      <w:pPr>
        <w:ind w:firstLine="480"/>
        <w:rPr>
          <w:szCs w:val="24"/>
        </w:rPr>
      </w:pPr>
      <w:r w:rsidRPr="00BE5C15">
        <w:rPr>
          <w:szCs w:val="24"/>
        </w:rPr>
        <w:t>WNC6000-1000-AC(v2)(config-network)#exit</w:t>
      </w:r>
    </w:p>
    <w:p w14:paraId="2991C2AA" w14:textId="77777777" w:rsidR="00977B86" w:rsidRDefault="00977B86" w:rsidP="007202AB">
      <w:pPr>
        <w:ind w:firstLine="480"/>
        <w:rPr>
          <w:szCs w:val="24"/>
        </w:rPr>
      </w:pPr>
      <w:r w:rsidRPr="00BE5C15">
        <w:rPr>
          <w:szCs w:val="24"/>
        </w:rPr>
        <w:t>WNC6000-1000-AC(v2)(config-wireless)#ap database 00-01-7a-e8-f2-40</w:t>
      </w:r>
    </w:p>
    <w:p w14:paraId="57E5C1D5" w14:textId="77777777" w:rsidR="00977B86" w:rsidRPr="00BE5C15" w:rsidRDefault="00977B86" w:rsidP="007202AB">
      <w:pPr>
        <w:ind w:firstLine="480"/>
        <w:rPr>
          <w:szCs w:val="24"/>
        </w:rPr>
      </w:pPr>
      <w:r w:rsidRPr="00BE5C15">
        <w:rPr>
          <w:szCs w:val="24"/>
        </w:rPr>
        <w:t>WNC6000-1000-AC(v2)(config-wireless)#ap profile 1</w:t>
      </w:r>
    </w:p>
    <w:p w14:paraId="2449EC8F" w14:textId="77777777" w:rsidR="00977B86" w:rsidRDefault="00977B86" w:rsidP="007202AB">
      <w:pPr>
        <w:ind w:firstLine="480"/>
        <w:rPr>
          <w:szCs w:val="24"/>
        </w:rPr>
      </w:pPr>
      <w:r w:rsidRPr="00BE5C15">
        <w:rPr>
          <w:szCs w:val="24"/>
        </w:rPr>
        <w:t>WNC6000-1000-AC(v2)(config-ap-profile)#hwtype 7</w:t>
      </w:r>
    </w:p>
    <w:p w14:paraId="4304FE2B" w14:textId="77777777" w:rsidR="00D85FC6" w:rsidRDefault="00D85FC6" w:rsidP="007202AB">
      <w:pPr>
        <w:ind w:firstLine="480"/>
        <w:rPr>
          <w:szCs w:val="24"/>
        </w:rPr>
      </w:pPr>
      <w:r w:rsidRPr="00D85FC6">
        <w:rPr>
          <w:szCs w:val="24"/>
        </w:rPr>
        <w:t>WNC6000-1000-AC(v2)(config-ap-profile)#radio 1</w:t>
      </w:r>
    </w:p>
    <w:p w14:paraId="319797C1" w14:textId="77777777" w:rsidR="00D85FC6" w:rsidRPr="00D85FC6" w:rsidRDefault="00D85FC6" w:rsidP="007202AB">
      <w:pPr>
        <w:ind w:firstLine="480"/>
        <w:rPr>
          <w:b/>
          <w:szCs w:val="24"/>
        </w:rPr>
      </w:pPr>
      <w:r w:rsidRPr="00D85FC6">
        <w:rPr>
          <w:szCs w:val="24"/>
        </w:rPr>
        <w:t>WNC6000-1000-AC(v2)(config-ap-profile-vap)#</w:t>
      </w:r>
      <w:r w:rsidRPr="00D85FC6">
        <w:rPr>
          <w:b/>
          <w:szCs w:val="24"/>
        </w:rPr>
        <w:t>vap 1</w:t>
      </w:r>
    </w:p>
    <w:p w14:paraId="1FA5A2AE" w14:textId="77777777" w:rsidR="00D85FC6" w:rsidRDefault="00D85FC6" w:rsidP="007202AB">
      <w:pPr>
        <w:ind w:firstLine="480"/>
        <w:rPr>
          <w:b/>
          <w:szCs w:val="24"/>
        </w:rPr>
      </w:pPr>
      <w:r w:rsidRPr="00D85FC6">
        <w:rPr>
          <w:szCs w:val="24"/>
        </w:rPr>
        <w:t>WNC6000-1000-AC(v2)(config-ap-profile-vap)#</w:t>
      </w:r>
      <w:r w:rsidRPr="00D85FC6">
        <w:rPr>
          <w:b/>
          <w:szCs w:val="24"/>
        </w:rPr>
        <w:t>enable</w:t>
      </w:r>
    </w:p>
    <w:p w14:paraId="305E9F57" w14:textId="77777777" w:rsidR="00D85FC6" w:rsidRPr="00D85FC6" w:rsidRDefault="00D85FC6" w:rsidP="007202AB">
      <w:pPr>
        <w:ind w:firstLine="480"/>
        <w:rPr>
          <w:szCs w:val="24"/>
        </w:rPr>
      </w:pPr>
      <w:r w:rsidRPr="00D85FC6">
        <w:rPr>
          <w:szCs w:val="24"/>
        </w:rPr>
        <w:t>WNC6000-1000-AC(v2)(config-ap-profile-vap)#exit</w:t>
      </w:r>
    </w:p>
    <w:p w14:paraId="391393F0" w14:textId="77777777" w:rsidR="00D85FC6" w:rsidRPr="00D85FC6" w:rsidRDefault="00D85FC6" w:rsidP="007202AB">
      <w:pPr>
        <w:ind w:firstLine="480"/>
        <w:rPr>
          <w:szCs w:val="24"/>
        </w:rPr>
      </w:pPr>
      <w:r w:rsidRPr="00D85FC6">
        <w:rPr>
          <w:szCs w:val="24"/>
        </w:rPr>
        <w:t>WNC6000-1000-AC(v2)(config-ap-profile-radio)#exit</w:t>
      </w:r>
    </w:p>
    <w:p w14:paraId="3F1F3508" w14:textId="77777777" w:rsidR="00D85FC6" w:rsidRPr="00D85FC6" w:rsidRDefault="00D85FC6" w:rsidP="007202AB">
      <w:pPr>
        <w:ind w:firstLine="480"/>
        <w:rPr>
          <w:szCs w:val="24"/>
        </w:rPr>
      </w:pPr>
      <w:r w:rsidRPr="00D85FC6">
        <w:rPr>
          <w:szCs w:val="24"/>
        </w:rPr>
        <w:t>WNC6000-1000-AC(v2)(config-ap-profile)#exit</w:t>
      </w:r>
    </w:p>
    <w:p w14:paraId="2B423B64" w14:textId="77777777" w:rsidR="00D85FC6" w:rsidRPr="00D85FC6" w:rsidRDefault="00D85FC6" w:rsidP="007202AB">
      <w:pPr>
        <w:ind w:firstLine="480"/>
        <w:rPr>
          <w:szCs w:val="24"/>
        </w:rPr>
      </w:pPr>
      <w:r w:rsidRPr="00D85FC6">
        <w:rPr>
          <w:szCs w:val="24"/>
        </w:rPr>
        <w:t>WNC6000-1000-AC(v2)(config-wireless)#exit</w:t>
      </w:r>
    </w:p>
    <w:p w14:paraId="26ED29BF" w14:textId="77777777" w:rsidR="00977B86" w:rsidRPr="00BE5C15" w:rsidRDefault="00977B86" w:rsidP="007202AB">
      <w:pPr>
        <w:ind w:firstLine="480"/>
        <w:rPr>
          <w:szCs w:val="24"/>
        </w:rPr>
      </w:pPr>
      <w:r w:rsidRPr="00BE5C15">
        <w:rPr>
          <w:szCs w:val="24"/>
        </w:rPr>
        <w:t>WNC6000-1000-AC(v2)(config)#Interface Ethernet1/0/9</w:t>
      </w:r>
    </w:p>
    <w:p w14:paraId="736743A0" w14:textId="77777777" w:rsidR="00977B86" w:rsidRPr="00BE5C15" w:rsidRDefault="00977B86" w:rsidP="007202AB">
      <w:pPr>
        <w:ind w:firstLine="480"/>
        <w:rPr>
          <w:szCs w:val="24"/>
        </w:rPr>
      </w:pPr>
      <w:r w:rsidRPr="00BE5C15">
        <w:rPr>
          <w:szCs w:val="24"/>
        </w:rPr>
        <w:t>WNC6000-1000-AC(v2)(config-if-ethernet1/0/9)# switchport mode trunk</w:t>
      </w:r>
    </w:p>
    <w:p w14:paraId="5B9A36A7" w14:textId="77777777" w:rsidR="00977B86" w:rsidRPr="00BE5C15" w:rsidRDefault="00977B86" w:rsidP="007202AB">
      <w:pPr>
        <w:ind w:firstLine="480"/>
        <w:rPr>
          <w:szCs w:val="24"/>
        </w:rPr>
      </w:pPr>
      <w:r w:rsidRPr="00BE5C15">
        <w:rPr>
          <w:szCs w:val="24"/>
        </w:rPr>
        <w:t>WNC6000-1000-AC(v2)(config-if-ethernet1/0/9)#switchport trunk allowed vlan all</w:t>
      </w:r>
    </w:p>
    <w:p w14:paraId="462F834D" w14:textId="77777777" w:rsidR="00977B86" w:rsidRDefault="00977B86" w:rsidP="007202AB">
      <w:pPr>
        <w:ind w:firstLine="480"/>
        <w:rPr>
          <w:szCs w:val="24"/>
        </w:rPr>
      </w:pPr>
      <w:r w:rsidRPr="00BE5C15">
        <w:rPr>
          <w:szCs w:val="24"/>
        </w:rPr>
        <w:t>WNC6000-1000-AC(v2)(config-if-ethernet1/0/9)#</w:t>
      </w:r>
    </w:p>
    <w:p w14:paraId="27CD0AA0" w14:textId="77777777" w:rsidR="00977B86" w:rsidRDefault="00977B86" w:rsidP="007202AB">
      <w:pPr>
        <w:pStyle w:val="af0"/>
        <w:ind w:firstLine="480"/>
        <w:rPr>
          <w:rFonts w:asciiTheme="minorHAnsi" w:eastAsiaTheme="minorEastAsia" w:hAnsiTheme="minorHAnsi" w:cstheme="minorBidi"/>
          <w:bCs/>
          <w:kern w:val="2"/>
        </w:rPr>
      </w:pPr>
    </w:p>
    <w:p w14:paraId="001D53F3" w14:textId="77777777" w:rsidR="005B320F" w:rsidRDefault="00101A38" w:rsidP="007202AB">
      <w:pPr>
        <w:pStyle w:val="af0"/>
        <w:ind w:firstLine="480"/>
        <w:rPr>
          <w:rFonts w:asciiTheme="minorHAnsi" w:eastAsiaTheme="minorEastAsia" w:hAnsiTheme="minorHAnsi" w:cstheme="minorBidi"/>
          <w:bCs/>
          <w:kern w:val="2"/>
        </w:rPr>
      </w:pPr>
      <w:r>
        <w:rPr>
          <w:rFonts w:asciiTheme="minorHAnsi" w:eastAsiaTheme="minorEastAsia" w:hAnsiTheme="minorHAnsi" w:cstheme="minorBidi" w:hint="eastAsia"/>
          <w:bCs/>
          <w:kern w:val="2"/>
        </w:rPr>
        <w:t>配置</w:t>
      </w:r>
      <w:r>
        <w:rPr>
          <w:rFonts w:asciiTheme="minorHAnsi" w:eastAsiaTheme="minorEastAsia" w:hAnsiTheme="minorHAnsi" w:cstheme="minorBidi"/>
          <w:bCs/>
          <w:kern w:val="2"/>
        </w:rPr>
        <w:t>完后我们在</w:t>
      </w:r>
      <w:r>
        <w:rPr>
          <w:rFonts w:asciiTheme="minorHAnsi" w:eastAsiaTheme="minorEastAsia" w:hAnsiTheme="minorHAnsi" w:cstheme="minorBidi" w:hint="eastAsia"/>
          <w:bCs/>
          <w:kern w:val="2"/>
        </w:rPr>
        <w:t>PC</w:t>
      </w:r>
      <w:r>
        <w:rPr>
          <w:rFonts w:asciiTheme="minorHAnsi" w:eastAsiaTheme="minorEastAsia" w:hAnsiTheme="minorHAnsi" w:cstheme="minorBidi" w:hint="eastAsia"/>
          <w:bCs/>
          <w:kern w:val="2"/>
        </w:rPr>
        <w:t>上查看</w:t>
      </w:r>
      <w:r>
        <w:rPr>
          <w:rFonts w:asciiTheme="minorHAnsi" w:eastAsiaTheme="minorEastAsia" w:hAnsiTheme="minorHAnsi" w:cstheme="minorBidi"/>
          <w:bCs/>
          <w:kern w:val="2"/>
        </w:rPr>
        <w:t>：</w:t>
      </w:r>
    </w:p>
    <w:p w14:paraId="002A511F" w14:textId="77777777" w:rsidR="005B320F" w:rsidRDefault="005B320F" w:rsidP="00773706">
      <w:pPr>
        <w:pStyle w:val="af0"/>
        <w:spacing w:line="480" w:lineRule="auto"/>
        <w:ind w:firstLine="480"/>
        <w:jc w:val="center"/>
        <w:rPr>
          <w:rFonts w:asciiTheme="minorHAnsi" w:eastAsiaTheme="minorEastAsia" w:hAnsiTheme="minorHAnsi" w:cstheme="minorBidi"/>
          <w:bCs/>
          <w:kern w:val="2"/>
        </w:rPr>
      </w:pPr>
      <w:r>
        <w:rPr>
          <w:noProof/>
        </w:rPr>
        <w:lastRenderedPageBreak/>
        <w:drawing>
          <wp:inline distT="0" distB="0" distL="0" distR="0" wp14:anchorId="0ADF3A86" wp14:editId="30D4CCE5">
            <wp:extent cx="2476500" cy="351472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476500" cy="3514725"/>
                    </a:xfrm>
                    <a:prstGeom prst="rect">
                      <a:avLst/>
                    </a:prstGeom>
                  </pic:spPr>
                </pic:pic>
              </a:graphicData>
            </a:graphic>
          </wp:inline>
        </w:drawing>
      </w:r>
    </w:p>
    <w:p w14:paraId="7276BC72" w14:textId="77777777" w:rsidR="00101A38" w:rsidRDefault="005B320F" w:rsidP="00280595">
      <w:pPr>
        <w:pStyle w:val="af0"/>
        <w:spacing w:line="480" w:lineRule="auto"/>
        <w:ind w:firstLine="480"/>
        <w:rPr>
          <w:rFonts w:asciiTheme="minorHAnsi" w:eastAsiaTheme="minorEastAsia" w:hAnsiTheme="minorHAnsi" w:cstheme="minorBidi"/>
          <w:bCs/>
          <w:kern w:val="2"/>
        </w:rPr>
      </w:pPr>
      <w:r>
        <w:rPr>
          <w:rFonts w:asciiTheme="minorHAnsi" w:eastAsiaTheme="minorEastAsia" w:hAnsiTheme="minorHAnsi" w:cstheme="minorBidi" w:hint="eastAsia"/>
          <w:bCs/>
          <w:kern w:val="2"/>
        </w:rPr>
        <w:t>此时</w:t>
      </w:r>
      <w:r>
        <w:rPr>
          <w:rFonts w:asciiTheme="minorHAnsi" w:eastAsiaTheme="minorEastAsia" w:hAnsiTheme="minorHAnsi" w:cstheme="minorBidi"/>
          <w:bCs/>
          <w:kern w:val="2"/>
        </w:rPr>
        <w:t>可以看到我们设置的</w:t>
      </w:r>
      <w:r>
        <w:rPr>
          <w:rFonts w:asciiTheme="minorHAnsi" w:eastAsiaTheme="minorEastAsia" w:hAnsiTheme="minorHAnsi" w:cstheme="minorBidi"/>
          <w:bCs/>
          <w:kern w:val="2"/>
        </w:rPr>
        <w:t>ssid</w:t>
      </w:r>
      <w:r>
        <w:rPr>
          <w:rFonts w:asciiTheme="minorHAnsi" w:eastAsiaTheme="minorEastAsia" w:hAnsiTheme="minorHAnsi" w:cstheme="minorBidi"/>
          <w:bCs/>
          <w:kern w:val="2"/>
        </w:rPr>
        <w:t>：</w:t>
      </w:r>
      <w:r>
        <w:rPr>
          <w:rFonts w:asciiTheme="minorHAnsi" w:eastAsiaTheme="minorEastAsia" w:hAnsiTheme="minorHAnsi" w:cstheme="minorBidi"/>
          <w:bCs/>
          <w:kern w:val="2"/>
        </w:rPr>
        <w:t>yctext</w:t>
      </w:r>
      <w:r>
        <w:rPr>
          <w:rFonts w:asciiTheme="minorHAnsi" w:eastAsiaTheme="minorEastAsia" w:hAnsiTheme="minorHAnsi" w:cstheme="minorBidi" w:hint="eastAsia"/>
          <w:bCs/>
          <w:kern w:val="2"/>
        </w:rPr>
        <w:t>并</w:t>
      </w:r>
      <w:r>
        <w:rPr>
          <w:rFonts w:asciiTheme="minorHAnsi" w:eastAsiaTheme="minorEastAsia" w:hAnsiTheme="minorHAnsi" w:cstheme="minorBidi"/>
          <w:bCs/>
          <w:kern w:val="2"/>
        </w:rPr>
        <w:t>不在网络列表中</w:t>
      </w:r>
      <w:r>
        <w:rPr>
          <w:rFonts w:asciiTheme="minorHAnsi" w:eastAsiaTheme="minorEastAsia" w:hAnsiTheme="minorHAnsi" w:cstheme="minorBidi" w:hint="eastAsia"/>
          <w:bCs/>
          <w:kern w:val="2"/>
        </w:rPr>
        <w:t>。</w:t>
      </w:r>
      <w:r>
        <w:rPr>
          <w:rFonts w:asciiTheme="minorHAnsi" w:eastAsiaTheme="minorEastAsia" w:hAnsiTheme="minorHAnsi" w:cstheme="minorBidi"/>
          <w:bCs/>
          <w:kern w:val="2"/>
        </w:rPr>
        <w:t>在</w:t>
      </w:r>
      <w:r>
        <w:rPr>
          <w:rFonts w:asciiTheme="minorHAnsi" w:eastAsiaTheme="minorEastAsia" w:hAnsiTheme="minorHAnsi" w:cstheme="minorBidi" w:hint="eastAsia"/>
          <w:bCs/>
          <w:kern w:val="2"/>
        </w:rPr>
        <w:t>无线</w:t>
      </w:r>
      <w:r>
        <w:rPr>
          <w:rFonts w:asciiTheme="minorHAnsi" w:eastAsiaTheme="minorEastAsia" w:hAnsiTheme="minorHAnsi" w:cstheme="minorBidi"/>
          <w:bCs/>
          <w:kern w:val="2"/>
        </w:rPr>
        <w:t>客户端中</w:t>
      </w:r>
      <w:r>
        <w:rPr>
          <w:rFonts w:asciiTheme="minorHAnsi" w:eastAsiaTheme="minorEastAsia" w:hAnsiTheme="minorHAnsi" w:cstheme="minorBidi" w:hint="eastAsia"/>
          <w:bCs/>
          <w:kern w:val="2"/>
        </w:rPr>
        <w:t>我们</w:t>
      </w:r>
      <w:r>
        <w:rPr>
          <w:rFonts w:asciiTheme="minorHAnsi" w:eastAsiaTheme="minorEastAsia" w:hAnsiTheme="minorHAnsi" w:cstheme="minorBidi"/>
          <w:bCs/>
          <w:kern w:val="2"/>
        </w:rPr>
        <w:t>可以通过手动添加</w:t>
      </w:r>
      <w:r>
        <w:rPr>
          <w:rFonts w:asciiTheme="minorHAnsi" w:eastAsiaTheme="minorEastAsia" w:hAnsiTheme="minorHAnsi" w:cstheme="minorBidi" w:hint="eastAsia"/>
          <w:bCs/>
          <w:kern w:val="2"/>
        </w:rPr>
        <w:t>该</w:t>
      </w:r>
      <w:r>
        <w:rPr>
          <w:rFonts w:asciiTheme="minorHAnsi" w:eastAsiaTheme="minorEastAsia" w:hAnsiTheme="minorHAnsi" w:cstheme="minorBidi" w:hint="eastAsia"/>
          <w:bCs/>
          <w:kern w:val="2"/>
        </w:rPr>
        <w:t>SSID</w:t>
      </w:r>
      <w:r>
        <w:rPr>
          <w:rFonts w:asciiTheme="minorHAnsi" w:eastAsiaTheme="minorEastAsia" w:hAnsiTheme="minorHAnsi" w:cstheme="minorBidi" w:hint="eastAsia"/>
          <w:bCs/>
          <w:kern w:val="2"/>
        </w:rPr>
        <w:t>。</w:t>
      </w:r>
    </w:p>
    <w:p w14:paraId="502853BE" w14:textId="77777777" w:rsidR="005B320F" w:rsidRDefault="005B320F" w:rsidP="00280595">
      <w:pPr>
        <w:pStyle w:val="af0"/>
        <w:spacing w:line="480" w:lineRule="auto"/>
        <w:ind w:firstLine="480"/>
        <w:rPr>
          <w:rFonts w:asciiTheme="minorHAnsi" w:eastAsiaTheme="minorEastAsia" w:hAnsiTheme="minorHAnsi" w:cstheme="minorBidi"/>
          <w:bCs/>
          <w:kern w:val="2"/>
        </w:rPr>
      </w:pPr>
      <w:r>
        <w:rPr>
          <w:rFonts w:asciiTheme="minorHAnsi" w:eastAsiaTheme="minorEastAsia" w:hAnsiTheme="minorHAnsi" w:cstheme="minorBidi" w:hint="eastAsia"/>
          <w:bCs/>
          <w:kern w:val="2"/>
        </w:rPr>
        <w:t>打开网络</w:t>
      </w:r>
      <w:r>
        <w:rPr>
          <w:rFonts w:asciiTheme="minorHAnsi" w:eastAsiaTheme="minorEastAsia" w:hAnsiTheme="minorHAnsi" w:cstheme="minorBidi"/>
          <w:bCs/>
          <w:kern w:val="2"/>
        </w:rPr>
        <w:t>共享中心</w:t>
      </w:r>
      <w:r>
        <w:rPr>
          <w:rFonts w:asciiTheme="minorHAnsi" w:eastAsiaTheme="minorEastAsia" w:hAnsiTheme="minorHAnsi" w:cstheme="minorBidi" w:hint="eastAsia"/>
          <w:bCs/>
          <w:kern w:val="2"/>
        </w:rPr>
        <w:t>——</w:t>
      </w:r>
      <w:r>
        <w:rPr>
          <w:rFonts w:asciiTheme="minorHAnsi" w:eastAsiaTheme="minorEastAsia" w:hAnsiTheme="minorHAnsi" w:cstheme="minorBidi"/>
          <w:bCs/>
          <w:kern w:val="2"/>
        </w:rPr>
        <w:t>管理无线网络</w:t>
      </w:r>
      <w:r>
        <w:rPr>
          <w:rFonts w:asciiTheme="minorHAnsi" w:eastAsiaTheme="minorEastAsia" w:hAnsiTheme="minorHAnsi" w:cstheme="minorBidi" w:hint="eastAsia"/>
          <w:bCs/>
          <w:kern w:val="2"/>
        </w:rPr>
        <w:t>——</w:t>
      </w:r>
      <w:r>
        <w:rPr>
          <w:rFonts w:asciiTheme="minorHAnsi" w:eastAsiaTheme="minorEastAsia" w:hAnsiTheme="minorHAnsi" w:cstheme="minorBidi"/>
          <w:bCs/>
          <w:kern w:val="2"/>
        </w:rPr>
        <w:t>添加</w:t>
      </w:r>
    </w:p>
    <w:p w14:paraId="36217B5D" w14:textId="77777777" w:rsidR="005B320F" w:rsidRDefault="005B320F" w:rsidP="00280595">
      <w:pPr>
        <w:pStyle w:val="af0"/>
        <w:spacing w:line="480" w:lineRule="auto"/>
        <w:ind w:firstLine="480"/>
        <w:rPr>
          <w:rFonts w:asciiTheme="minorHAnsi" w:eastAsiaTheme="minorEastAsia" w:hAnsiTheme="minorHAnsi" w:cstheme="minorBidi"/>
          <w:bCs/>
          <w:kern w:val="2"/>
        </w:rPr>
      </w:pPr>
      <w:r w:rsidRPr="00AE619F">
        <w:rPr>
          <w:rFonts w:hint="eastAsia"/>
          <w:noProof/>
        </w:rPr>
        <w:drawing>
          <wp:inline distT="0" distB="0" distL="0" distR="0" wp14:anchorId="6EC53917" wp14:editId="1F2C27A3">
            <wp:extent cx="4886325" cy="25050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886325" cy="2505075"/>
                    </a:xfrm>
                    <a:prstGeom prst="rect">
                      <a:avLst/>
                    </a:prstGeom>
                    <a:noFill/>
                    <a:ln>
                      <a:noFill/>
                    </a:ln>
                  </pic:spPr>
                </pic:pic>
              </a:graphicData>
            </a:graphic>
          </wp:inline>
        </w:drawing>
      </w:r>
    </w:p>
    <w:p w14:paraId="3D86625F" w14:textId="77777777" w:rsidR="005B320F" w:rsidRDefault="005B320F" w:rsidP="00280595">
      <w:pPr>
        <w:pStyle w:val="af0"/>
        <w:spacing w:line="480" w:lineRule="auto"/>
        <w:ind w:firstLine="480"/>
        <w:rPr>
          <w:rFonts w:asciiTheme="minorHAnsi" w:eastAsiaTheme="minorEastAsia" w:hAnsiTheme="minorHAnsi" w:cstheme="minorBidi"/>
          <w:bCs/>
          <w:kern w:val="2"/>
        </w:rPr>
      </w:pPr>
    </w:p>
    <w:p w14:paraId="6778AA34" w14:textId="77777777" w:rsidR="005B320F" w:rsidRDefault="005B320F" w:rsidP="00280595">
      <w:pPr>
        <w:pStyle w:val="af0"/>
        <w:spacing w:line="480" w:lineRule="auto"/>
        <w:ind w:firstLine="480"/>
        <w:rPr>
          <w:rFonts w:asciiTheme="minorHAnsi" w:eastAsiaTheme="minorEastAsia" w:hAnsiTheme="minorHAnsi" w:cstheme="minorBidi"/>
          <w:bCs/>
          <w:kern w:val="2"/>
        </w:rPr>
      </w:pPr>
      <w:r>
        <w:rPr>
          <w:noProof/>
        </w:rPr>
        <w:drawing>
          <wp:inline distT="0" distB="0" distL="0" distR="0" wp14:anchorId="7BF94A7D" wp14:editId="25AB990B">
            <wp:extent cx="5543550" cy="3668395"/>
            <wp:effectExtent l="0" t="0" r="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43550" cy="3668395"/>
                    </a:xfrm>
                    <a:prstGeom prst="rect">
                      <a:avLst/>
                    </a:prstGeom>
                  </pic:spPr>
                </pic:pic>
              </a:graphicData>
            </a:graphic>
          </wp:inline>
        </w:drawing>
      </w:r>
    </w:p>
    <w:p w14:paraId="1B2688F9" w14:textId="77777777" w:rsidR="00101A38" w:rsidRDefault="00101A38" w:rsidP="00280595">
      <w:pPr>
        <w:pStyle w:val="af0"/>
        <w:spacing w:line="480" w:lineRule="auto"/>
        <w:ind w:firstLine="480"/>
        <w:rPr>
          <w:rFonts w:asciiTheme="minorHAnsi" w:eastAsiaTheme="minorEastAsia" w:hAnsiTheme="minorHAnsi" w:cstheme="minorBidi"/>
          <w:bCs/>
          <w:kern w:val="2"/>
        </w:rPr>
      </w:pPr>
      <w:r>
        <w:rPr>
          <w:noProof/>
        </w:rPr>
        <w:drawing>
          <wp:inline distT="0" distB="0" distL="0" distR="0" wp14:anchorId="431B09BF" wp14:editId="7F51BA8D">
            <wp:extent cx="5372100" cy="134302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72100" cy="1343025"/>
                    </a:xfrm>
                    <a:prstGeom prst="rect">
                      <a:avLst/>
                    </a:prstGeom>
                  </pic:spPr>
                </pic:pic>
              </a:graphicData>
            </a:graphic>
          </wp:inline>
        </w:drawing>
      </w:r>
    </w:p>
    <w:p w14:paraId="30618A81" w14:textId="77777777" w:rsidR="00101A38" w:rsidRDefault="00101A38" w:rsidP="00773706">
      <w:pPr>
        <w:pStyle w:val="af0"/>
        <w:spacing w:line="480" w:lineRule="auto"/>
        <w:ind w:firstLine="480"/>
        <w:jc w:val="center"/>
        <w:rPr>
          <w:rFonts w:asciiTheme="minorHAnsi" w:eastAsiaTheme="minorEastAsia" w:hAnsiTheme="minorHAnsi" w:cstheme="minorBidi"/>
          <w:bCs/>
          <w:kern w:val="2"/>
        </w:rPr>
      </w:pPr>
      <w:r>
        <w:rPr>
          <w:noProof/>
        </w:rPr>
        <w:lastRenderedPageBreak/>
        <w:drawing>
          <wp:inline distT="0" distB="0" distL="0" distR="0" wp14:anchorId="7D6EAF13" wp14:editId="1A3F75D9">
            <wp:extent cx="3629025" cy="32480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629025" cy="3248025"/>
                    </a:xfrm>
                    <a:prstGeom prst="rect">
                      <a:avLst/>
                    </a:prstGeom>
                  </pic:spPr>
                </pic:pic>
              </a:graphicData>
            </a:graphic>
          </wp:inline>
        </w:drawing>
      </w:r>
    </w:p>
    <w:p w14:paraId="290B4CBC" w14:textId="77777777" w:rsidR="00101A38" w:rsidRDefault="00101A38" w:rsidP="00773706">
      <w:pPr>
        <w:pStyle w:val="af0"/>
        <w:spacing w:line="480" w:lineRule="auto"/>
        <w:ind w:firstLine="480"/>
        <w:jc w:val="center"/>
        <w:rPr>
          <w:rFonts w:asciiTheme="minorHAnsi" w:eastAsiaTheme="minorEastAsia" w:hAnsiTheme="minorHAnsi" w:cstheme="minorBidi"/>
          <w:bCs/>
          <w:kern w:val="2"/>
        </w:rPr>
      </w:pPr>
      <w:r>
        <w:rPr>
          <w:noProof/>
        </w:rPr>
        <w:drawing>
          <wp:inline distT="0" distB="0" distL="0" distR="0" wp14:anchorId="0F98C8BF" wp14:editId="735A02BA">
            <wp:extent cx="3086100" cy="3267075"/>
            <wp:effectExtent l="0" t="0" r="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086100" cy="3267075"/>
                    </a:xfrm>
                    <a:prstGeom prst="rect">
                      <a:avLst/>
                    </a:prstGeom>
                  </pic:spPr>
                </pic:pic>
              </a:graphicData>
            </a:graphic>
          </wp:inline>
        </w:drawing>
      </w:r>
    </w:p>
    <w:p w14:paraId="318B81EB" w14:textId="77777777" w:rsidR="00101A38" w:rsidRPr="00773706" w:rsidRDefault="00101A38" w:rsidP="00773706">
      <w:pPr>
        <w:pStyle w:val="af0"/>
        <w:spacing w:line="480" w:lineRule="auto"/>
        <w:ind w:firstLine="480"/>
        <w:rPr>
          <w:rFonts w:asciiTheme="minorHAnsi" w:eastAsiaTheme="minorEastAsia" w:hAnsiTheme="minorHAnsi" w:cstheme="minorBidi"/>
          <w:bCs/>
          <w:kern w:val="2"/>
        </w:rPr>
      </w:pPr>
      <w:r>
        <w:rPr>
          <w:rFonts w:asciiTheme="minorHAnsi" w:eastAsiaTheme="minorEastAsia" w:hAnsiTheme="minorHAnsi" w:cstheme="minorBidi" w:hint="eastAsia"/>
          <w:bCs/>
          <w:kern w:val="2"/>
        </w:rPr>
        <w:t>此时</w:t>
      </w:r>
      <w:r>
        <w:rPr>
          <w:rFonts w:asciiTheme="minorHAnsi" w:eastAsiaTheme="minorEastAsia" w:hAnsiTheme="minorHAnsi" w:cstheme="minorBidi"/>
          <w:bCs/>
          <w:kern w:val="2"/>
        </w:rPr>
        <w:t>我们可以连接上该无线网络了。</w:t>
      </w:r>
    </w:p>
    <w:p w14:paraId="5003E1FF" w14:textId="77777777" w:rsidR="00101A38" w:rsidRDefault="00101A38" w:rsidP="002B2709">
      <w:pPr>
        <w:pStyle w:val="3"/>
        <w:numPr>
          <w:ilvl w:val="2"/>
          <w:numId w:val="11"/>
        </w:numPr>
      </w:pPr>
      <w:bookmarkStart w:id="140" w:name="_Toc465170374"/>
      <w:r>
        <w:lastRenderedPageBreak/>
        <w:t>mac</w:t>
      </w:r>
      <w:r>
        <w:t>地址白名单</w:t>
      </w:r>
      <w:r>
        <w:t>/</w:t>
      </w:r>
      <w:r>
        <w:rPr>
          <w:rFonts w:hint="eastAsia"/>
        </w:rPr>
        <w:t>黑</w:t>
      </w:r>
      <w:r>
        <w:t>名单</w:t>
      </w:r>
      <w:bookmarkEnd w:id="140"/>
    </w:p>
    <w:p w14:paraId="4001D45F" w14:textId="77777777" w:rsidR="009E2470" w:rsidRDefault="009E2470" w:rsidP="00B7698E">
      <w:pPr>
        <w:ind w:firstLine="480"/>
        <w:rPr>
          <w:szCs w:val="24"/>
        </w:rPr>
      </w:pPr>
      <w:r w:rsidRPr="00B7698E">
        <w:rPr>
          <w:rFonts w:hint="eastAsia"/>
          <w:szCs w:val="24"/>
        </w:rPr>
        <w:t>实验</w:t>
      </w:r>
      <w:r w:rsidRPr="00B7698E">
        <w:rPr>
          <w:szCs w:val="24"/>
        </w:rPr>
        <w:t>拓扑和</w:t>
      </w:r>
      <w:r w:rsidRPr="00B7698E">
        <w:rPr>
          <w:rFonts w:hint="eastAsia"/>
          <w:szCs w:val="24"/>
        </w:rPr>
        <w:t>上述</w:t>
      </w:r>
      <w:r w:rsidRPr="00B7698E">
        <w:rPr>
          <w:szCs w:val="24"/>
        </w:rPr>
        <w:t>实验一相同</w:t>
      </w:r>
      <w:r w:rsidRPr="00B7698E">
        <w:rPr>
          <w:rFonts w:hint="eastAsia"/>
          <w:szCs w:val="24"/>
        </w:rPr>
        <w:t>，</w:t>
      </w:r>
      <w:r w:rsidRPr="00B7698E">
        <w:rPr>
          <w:szCs w:val="24"/>
        </w:rPr>
        <w:t>相关地址配置也一致。</w:t>
      </w:r>
    </w:p>
    <w:p w14:paraId="213D0719" w14:textId="77777777" w:rsidR="00634320" w:rsidRDefault="00634320" w:rsidP="00B7698E">
      <w:pPr>
        <w:ind w:firstLine="480"/>
        <w:rPr>
          <w:szCs w:val="24"/>
        </w:rPr>
      </w:pPr>
      <w:r>
        <w:rPr>
          <w:noProof/>
        </w:rPr>
        <w:drawing>
          <wp:inline distT="0" distB="0" distL="0" distR="0" wp14:anchorId="5F279460" wp14:editId="0C741BFE">
            <wp:extent cx="5543550" cy="2827020"/>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543550" cy="2827020"/>
                    </a:xfrm>
                    <a:prstGeom prst="rect">
                      <a:avLst/>
                    </a:prstGeom>
                  </pic:spPr>
                </pic:pic>
              </a:graphicData>
            </a:graphic>
          </wp:inline>
        </w:drawing>
      </w:r>
    </w:p>
    <w:p w14:paraId="3D46019B" w14:textId="77777777" w:rsidR="00634320" w:rsidRDefault="00634320" w:rsidP="00634320">
      <w:pPr>
        <w:ind w:firstLine="480"/>
        <w:rPr>
          <w:szCs w:val="24"/>
        </w:rPr>
      </w:pPr>
      <w:r>
        <w:rPr>
          <w:rFonts w:hint="eastAsia"/>
          <w:szCs w:val="24"/>
        </w:rPr>
        <w:t>SW4120</w:t>
      </w:r>
      <w:r>
        <w:rPr>
          <w:rFonts w:hint="eastAsia"/>
          <w:szCs w:val="24"/>
        </w:rPr>
        <w:t>基本</w:t>
      </w:r>
      <w:r>
        <w:rPr>
          <w:szCs w:val="24"/>
        </w:rPr>
        <w:t>配置如下：</w:t>
      </w:r>
    </w:p>
    <w:p w14:paraId="41B861A3" w14:textId="77777777" w:rsidR="00634320" w:rsidRDefault="00634320" w:rsidP="00634320">
      <w:pPr>
        <w:ind w:firstLine="480"/>
        <w:rPr>
          <w:szCs w:val="24"/>
        </w:rPr>
      </w:pPr>
      <w:r w:rsidRPr="00CD49E5">
        <w:rPr>
          <w:szCs w:val="24"/>
        </w:rPr>
        <w:t>SW2(config)#vlan 20,30</w:t>
      </w:r>
    </w:p>
    <w:p w14:paraId="59868B3F" w14:textId="77777777" w:rsidR="00634320" w:rsidRPr="00CD49E5" w:rsidRDefault="00634320" w:rsidP="00634320">
      <w:pPr>
        <w:ind w:firstLine="480"/>
        <w:rPr>
          <w:szCs w:val="24"/>
        </w:rPr>
      </w:pPr>
      <w:r w:rsidRPr="00CD49E5">
        <w:rPr>
          <w:szCs w:val="24"/>
        </w:rPr>
        <w:t>SW2(config)#interface vlan1</w:t>
      </w:r>
    </w:p>
    <w:p w14:paraId="1998D258" w14:textId="77777777" w:rsidR="00634320" w:rsidRPr="00CD49E5" w:rsidRDefault="00634320" w:rsidP="00634320">
      <w:pPr>
        <w:ind w:firstLine="480"/>
        <w:rPr>
          <w:szCs w:val="24"/>
        </w:rPr>
      </w:pPr>
      <w:r w:rsidRPr="00CD49E5">
        <w:rPr>
          <w:szCs w:val="24"/>
        </w:rPr>
        <w:t>SW2(config-if-vlan1)# ip address 10.1.1.254 255.255.255.0</w:t>
      </w:r>
    </w:p>
    <w:p w14:paraId="16CA475F" w14:textId="77777777" w:rsidR="00634320" w:rsidRPr="00CD49E5" w:rsidRDefault="00634320" w:rsidP="00634320">
      <w:pPr>
        <w:ind w:firstLine="480"/>
        <w:rPr>
          <w:szCs w:val="24"/>
        </w:rPr>
      </w:pPr>
      <w:r>
        <w:rPr>
          <w:szCs w:val="24"/>
        </w:rPr>
        <w:t>SW2(config-if-vlan1)# exit</w:t>
      </w:r>
      <w:r w:rsidRPr="00CD49E5">
        <w:rPr>
          <w:szCs w:val="24"/>
        </w:rPr>
        <w:t xml:space="preserve">            </w:t>
      </w:r>
    </w:p>
    <w:p w14:paraId="6920D356" w14:textId="77777777" w:rsidR="00634320" w:rsidRPr="00CD49E5" w:rsidRDefault="00634320" w:rsidP="00634320">
      <w:pPr>
        <w:ind w:firstLine="480"/>
        <w:rPr>
          <w:szCs w:val="24"/>
        </w:rPr>
      </w:pPr>
      <w:r w:rsidRPr="00CD49E5">
        <w:rPr>
          <w:szCs w:val="24"/>
        </w:rPr>
        <w:t>SW2(config)#interface vlan20</w:t>
      </w:r>
    </w:p>
    <w:p w14:paraId="2B58838D" w14:textId="77777777" w:rsidR="00634320" w:rsidRPr="00CD49E5" w:rsidRDefault="00634320" w:rsidP="00634320">
      <w:pPr>
        <w:ind w:firstLine="480"/>
        <w:rPr>
          <w:szCs w:val="24"/>
        </w:rPr>
      </w:pPr>
      <w:r w:rsidRPr="00CD49E5">
        <w:rPr>
          <w:szCs w:val="24"/>
        </w:rPr>
        <w:t>SW2(config-if-vlan20)# ip address 20.1.1.254 255.255.255.0</w:t>
      </w:r>
    </w:p>
    <w:p w14:paraId="7DBB94FB" w14:textId="77777777" w:rsidR="00634320" w:rsidRPr="00CD49E5" w:rsidRDefault="00634320" w:rsidP="00634320">
      <w:pPr>
        <w:ind w:firstLine="480"/>
        <w:rPr>
          <w:szCs w:val="24"/>
        </w:rPr>
      </w:pPr>
      <w:r w:rsidRPr="00CD49E5">
        <w:rPr>
          <w:szCs w:val="24"/>
        </w:rPr>
        <w:t>SW2(config-if-vlan20)# exit</w:t>
      </w:r>
    </w:p>
    <w:p w14:paraId="204F5C71" w14:textId="77777777" w:rsidR="00634320" w:rsidRPr="00CD49E5" w:rsidRDefault="00634320" w:rsidP="00634320">
      <w:pPr>
        <w:ind w:firstLine="480"/>
        <w:rPr>
          <w:szCs w:val="24"/>
        </w:rPr>
      </w:pPr>
      <w:r w:rsidRPr="00CD49E5">
        <w:rPr>
          <w:szCs w:val="24"/>
        </w:rPr>
        <w:t>SW2(config)#interface vlan30</w:t>
      </w:r>
    </w:p>
    <w:p w14:paraId="1F9A2D40" w14:textId="77777777" w:rsidR="00634320" w:rsidRPr="00CD49E5" w:rsidRDefault="00634320" w:rsidP="00634320">
      <w:pPr>
        <w:ind w:firstLine="480"/>
        <w:rPr>
          <w:szCs w:val="24"/>
        </w:rPr>
      </w:pPr>
      <w:r w:rsidRPr="00CD49E5">
        <w:rPr>
          <w:szCs w:val="24"/>
        </w:rPr>
        <w:t>SW2(config-if-vlan30)# ip address 30.1.1.254 255.255.255.0</w:t>
      </w:r>
    </w:p>
    <w:p w14:paraId="78C6ADB0" w14:textId="77777777" w:rsidR="00634320" w:rsidRPr="00CD49E5" w:rsidRDefault="00634320" w:rsidP="00634320">
      <w:pPr>
        <w:ind w:firstLine="480"/>
        <w:rPr>
          <w:szCs w:val="24"/>
        </w:rPr>
      </w:pPr>
      <w:r>
        <w:rPr>
          <w:szCs w:val="24"/>
        </w:rPr>
        <w:t>SW2(config-if-vlan30)# exit</w:t>
      </w:r>
      <w:r w:rsidRPr="00CD49E5">
        <w:rPr>
          <w:szCs w:val="24"/>
        </w:rPr>
        <w:t xml:space="preserve">                                   </w:t>
      </w:r>
    </w:p>
    <w:p w14:paraId="7902370A" w14:textId="77777777" w:rsidR="00634320" w:rsidRPr="00CD49E5" w:rsidRDefault="00634320" w:rsidP="00634320">
      <w:pPr>
        <w:ind w:firstLine="480"/>
        <w:rPr>
          <w:szCs w:val="24"/>
        </w:rPr>
      </w:pPr>
      <w:r w:rsidRPr="00CD49E5">
        <w:rPr>
          <w:szCs w:val="24"/>
        </w:rPr>
        <w:t>SW2(config)#ip dhcp pool vlan10</w:t>
      </w:r>
    </w:p>
    <w:p w14:paraId="65066F72" w14:textId="77777777" w:rsidR="00634320" w:rsidRPr="00CD49E5" w:rsidRDefault="00634320" w:rsidP="00634320">
      <w:pPr>
        <w:ind w:firstLine="480"/>
        <w:rPr>
          <w:szCs w:val="24"/>
        </w:rPr>
      </w:pPr>
      <w:r w:rsidRPr="00CD49E5">
        <w:rPr>
          <w:szCs w:val="24"/>
        </w:rPr>
        <w:t>SW2(dhcp-config)# range 10.1.1.1 10.1.1.253 255.255.255.0</w:t>
      </w:r>
    </w:p>
    <w:p w14:paraId="42EE4926" w14:textId="77777777" w:rsidR="00634320" w:rsidRPr="00CD49E5" w:rsidRDefault="00634320" w:rsidP="00634320">
      <w:pPr>
        <w:ind w:firstLine="480"/>
        <w:rPr>
          <w:szCs w:val="24"/>
        </w:rPr>
      </w:pPr>
      <w:r w:rsidRPr="00CD49E5">
        <w:rPr>
          <w:szCs w:val="24"/>
        </w:rPr>
        <w:t xml:space="preserve">SW2(dhcp-config)# default-router 10.1.1.254 </w:t>
      </w:r>
    </w:p>
    <w:p w14:paraId="4A78FD63" w14:textId="77777777" w:rsidR="00634320" w:rsidRPr="00CD49E5" w:rsidRDefault="00634320" w:rsidP="00634320">
      <w:pPr>
        <w:ind w:firstLine="480"/>
        <w:rPr>
          <w:szCs w:val="24"/>
        </w:rPr>
      </w:pPr>
      <w:r w:rsidRPr="00CD49E5">
        <w:rPr>
          <w:szCs w:val="24"/>
        </w:rPr>
        <w:lastRenderedPageBreak/>
        <w:t xml:space="preserve">SW2(dhcp-config)# option 43 hex 80 07 00 00 01 14 01 01 01 </w:t>
      </w:r>
    </w:p>
    <w:p w14:paraId="1E9D9CDA" w14:textId="77777777" w:rsidR="00634320" w:rsidRPr="00CD49E5" w:rsidRDefault="00634320" w:rsidP="00634320">
      <w:pPr>
        <w:ind w:firstLine="480"/>
        <w:rPr>
          <w:szCs w:val="24"/>
        </w:rPr>
      </w:pPr>
      <w:r w:rsidRPr="00CD49E5">
        <w:rPr>
          <w:szCs w:val="24"/>
        </w:rPr>
        <w:t>SW2(dhcp-config)# exit</w:t>
      </w:r>
    </w:p>
    <w:p w14:paraId="1F972187" w14:textId="77777777" w:rsidR="00634320" w:rsidRPr="00CD49E5" w:rsidRDefault="00634320" w:rsidP="00634320">
      <w:pPr>
        <w:ind w:firstLine="480"/>
        <w:rPr>
          <w:szCs w:val="24"/>
        </w:rPr>
      </w:pPr>
      <w:r w:rsidRPr="00CD49E5">
        <w:rPr>
          <w:szCs w:val="24"/>
        </w:rPr>
        <w:t>SW2(config)#ip dhcp pool vlan30</w:t>
      </w:r>
    </w:p>
    <w:p w14:paraId="03EDF2B7" w14:textId="77777777" w:rsidR="00634320" w:rsidRPr="00CD49E5" w:rsidRDefault="00634320" w:rsidP="00634320">
      <w:pPr>
        <w:ind w:firstLine="480"/>
        <w:rPr>
          <w:szCs w:val="24"/>
        </w:rPr>
      </w:pPr>
      <w:r w:rsidRPr="00CD49E5">
        <w:rPr>
          <w:szCs w:val="24"/>
        </w:rPr>
        <w:t>SW2(dhcp-config)# range 30.1.1.1 30.1.1.253 255.255.255.0</w:t>
      </w:r>
    </w:p>
    <w:p w14:paraId="5A851292" w14:textId="77777777" w:rsidR="00634320" w:rsidRPr="00CD49E5" w:rsidRDefault="00634320" w:rsidP="00634320">
      <w:pPr>
        <w:ind w:firstLine="480"/>
        <w:rPr>
          <w:szCs w:val="24"/>
        </w:rPr>
      </w:pPr>
      <w:r w:rsidRPr="00CD49E5">
        <w:rPr>
          <w:szCs w:val="24"/>
        </w:rPr>
        <w:t xml:space="preserve">SW2(dhcp-config)# default-router 30.1.1.254 </w:t>
      </w:r>
    </w:p>
    <w:p w14:paraId="3E265ECE" w14:textId="77777777" w:rsidR="00634320" w:rsidRDefault="00634320" w:rsidP="00634320">
      <w:pPr>
        <w:ind w:firstLine="480"/>
        <w:rPr>
          <w:szCs w:val="24"/>
        </w:rPr>
      </w:pPr>
      <w:r w:rsidRPr="00CD49E5">
        <w:rPr>
          <w:szCs w:val="24"/>
        </w:rPr>
        <w:t>SW2(dhcp-config)# exit</w:t>
      </w:r>
    </w:p>
    <w:p w14:paraId="610FD0A9" w14:textId="77777777" w:rsidR="00634320" w:rsidRPr="00CD49E5" w:rsidRDefault="00634320" w:rsidP="00634320">
      <w:pPr>
        <w:ind w:firstLine="480"/>
        <w:rPr>
          <w:szCs w:val="24"/>
        </w:rPr>
      </w:pPr>
      <w:r w:rsidRPr="00CD49E5">
        <w:rPr>
          <w:szCs w:val="24"/>
        </w:rPr>
        <w:t>SW2(config)#interface fa0/1-0/24</w:t>
      </w:r>
    </w:p>
    <w:p w14:paraId="36C4DCB4" w14:textId="77777777" w:rsidR="00634320" w:rsidRDefault="00634320" w:rsidP="00634320">
      <w:pPr>
        <w:ind w:firstLine="480"/>
        <w:rPr>
          <w:szCs w:val="24"/>
        </w:rPr>
      </w:pPr>
      <w:r w:rsidRPr="00CD49E5">
        <w:rPr>
          <w:szCs w:val="24"/>
        </w:rPr>
        <w:t>SW2(config-if-range)#switchport mode trunk</w:t>
      </w:r>
    </w:p>
    <w:p w14:paraId="3953C227" w14:textId="77777777" w:rsidR="00634320" w:rsidRPr="006356F0" w:rsidRDefault="00634320" w:rsidP="006356F0">
      <w:pPr>
        <w:ind w:firstLine="480"/>
        <w:rPr>
          <w:szCs w:val="24"/>
        </w:rPr>
      </w:pPr>
      <w:r w:rsidRPr="00CD49E5">
        <w:rPr>
          <w:szCs w:val="24"/>
        </w:rPr>
        <w:t>SW2(config-if-range)#switchport trunk allowed vlan all</w:t>
      </w:r>
    </w:p>
    <w:p w14:paraId="5D4C270F" w14:textId="77777777" w:rsidR="00634320" w:rsidRPr="006356F0" w:rsidRDefault="00634320" w:rsidP="00634320">
      <w:pPr>
        <w:pStyle w:val="af0"/>
        <w:ind w:firstLine="480"/>
        <w:rPr>
          <w:rFonts w:asciiTheme="minorHAnsi" w:eastAsiaTheme="minorEastAsia" w:hAnsiTheme="minorHAnsi" w:cstheme="minorBidi"/>
          <w:b/>
          <w:bCs/>
          <w:kern w:val="2"/>
        </w:rPr>
      </w:pPr>
      <w:r w:rsidRPr="006356F0">
        <w:rPr>
          <w:rFonts w:asciiTheme="minorHAnsi" w:eastAsiaTheme="minorEastAsia" w:hAnsiTheme="minorHAnsi" w:cstheme="minorBidi" w:hint="eastAsia"/>
          <w:b/>
          <w:bCs/>
          <w:kern w:val="2"/>
        </w:rPr>
        <w:t>AC</w:t>
      </w:r>
      <w:r w:rsidRPr="006356F0">
        <w:rPr>
          <w:rFonts w:asciiTheme="minorHAnsi" w:eastAsiaTheme="minorEastAsia" w:hAnsiTheme="minorHAnsi" w:cstheme="minorBidi" w:hint="eastAsia"/>
          <w:b/>
          <w:bCs/>
          <w:kern w:val="2"/>
        </w:rPr>
        <w:t>基本</w:t>
      </w:r>
      <w:r w:rsidRPr="006356F0">
        <w:rPr>
          <w:rFonts w:asciiTheme="minorHAnsi" w:eastAsiaTheme="minorEastAsia" w:hAnsiTheme="minorHAnsi" w:cstheme="minorBidi"/>
          <w:b/>
          <w:bCs/>
          <w:kern w:val="2"/>
        </w:rPr>
        <w:t>配置：</w:t>
      </w:r>
    </w:p>
    <w:p w14:paraId="4D8362EF" w14:textId="77777777" w:rsidR="00634320" w:rsidRDefault="00634320" w:rsidP="00634320">
      <w:pPr>
        <w:ind w:firstLine="480"/>
        <w:rPr>
          <w:szCs w:val="24"/>
        </w:rPr>
      </w:pPr>
      <w:r w:rsidRPr="00BE5C15">
        <w:rPr>
          <w:szCs w:val="24"/>
        </w:rPr>
        <w:t>WNC6000-1000-AC(v2)(config)#vlan 20</w:t>
      </w:r>
    </w:p>
    <w:p w14:paraId="447747A9" w14:textId="77777777" w:rsidR="00634320" w:rsidRDefault="00634320" w:rsidP="00634320">
      <w:pPr>
        <w:ind w:firstLine="480"/>
        <w:rPr>
          <w:szCs w:val="24"/>
        </w:rPr>
      </w:pPr>
      <w:r w:rsidRPr="00BE5C15">
        <w:rPr>
          <w:szCs w:val="24"/>
        </w:rPr>
        <w:t>WNC6000-1000-AC(v2)(config-vlan20)#exit</w:t>
      </w:r>
    </w:p>
    <w:p w14:paraId="2F04FA42" w14:textId="77777777" w:rsidR="00634320" w:rsidRPr="00CD49E5" w:rsidRDefault="00634320" w:rsidP="00634320">
      <w:pPr>
        <w:ind w:firstLine="480"/>
        <w:rPr>
          <w:szCs w:val="24"/>
        </w:rPr>
      </w:pPr>
      <w:r w:rsidRPr="00CD49E5">
        <w:rPr>
          <w:szCs w:val="24"/>
        </w:rPr>
        <w:t>WNC6000-1000-AC(v2)(config)#interface Vlan20</w:t>
      </w:r>
    </w:p>
    <w:p w14:paraId="6D0183F9" w14:textId="77777777" w:rsidR="00634320" w:rsidRPr="00CD49E5" w:rsidRDefault="00634320" w:rsidP="00634320">
      <w:pPr>
        <w:ind w:firstLine="480"/>
        <w:rPr>
          <w:szCs w:val="24"/>
        </w:rPr>
      </w:pPr>
      <w:r w:rsidRPr="00CD49E5">
        <w:rPr>
          <w:szCs w:val="24"/>
        </w:rPr>
        <w:t>WNC6000-1000-AC(v2)(config-if-vlan20)# ip address 20.1.1.1 255.255.255.0</w:t>
      </w:r>
    </w:p>
    <w:p w14:paraId="6E30EB07" w14:textId="77777777" w:rsidR="00634320" w:rsidRPr="00CD49E5" w:rsidRDefault="00634320" w:rsidP="00634320">
      <w:pPr>
        <w:ind w:firstLine="480"/>
        <w:rPr>
          <w:szCs w:val="24"/>
        </w:rPr>
      </w:pPr>
      <w:r w:rsidRPr="00CD49E5">
        <w:rPr>
          <w:szCs w:val="24"/>
        </w:rPr>
        <w:t>WNC6000-1000-AC(v2)(config-if-vlan20)#exit</w:t>
      </w:r>
    </w:p>
    <w:p w14:paraId="65B56A3F" w14:textId="77777777" w:rsidR="00634320" w:rsidRPr="00CD49E5" w:rsidRDefault="00634320" w:rsidP="00634320">
      <w:pPr>
        <w:ind w:firstLine="480"/>
        <w:rPr>
          <w:szCs w:val="24"/>
        </w:rPr>
      </w:pPr>
      <w:r w:rsidRPr="00CD49E5">
        <w:rPr>
          <w:szCs w:val="24"/>
        </w:rPr>
        <w:t>WNC6000-1000-AC(v2)(config)#ip route 0.0.0.0/0 20.1.1.254</w:t>
      </w:r>
    </w:p>
    <w:p w14:paraId="7BB9D2B7" w14:textId="77777777" w:rsidR="00634320" w:rsidRPr="00CD49E5" w:rsidRDefault="00634320" w:rsidP="00634320">
      <w:pPr>
        <w:ind w:firstLine="480"/>
        <w:rPr>
          <w:szCs w:val="24"/>
        </w:rPr>
      </w:pPr>
      <w:r w:rsidRPr="00CD49E5">
        <w:rPr>
          <w:szCs w:val="24"/>
        </w:rPr>
        <w:t>WNC6000-1000-AC(v2)(config)#wireless</w:t>
      </w:r>
    </w:p>
    <w:p w14:paraId="22D5C2E6" w14:textId="77777777" w:rsidR="00634320" w:rsidRPr="00CD49E5" w:rsidRDefault="00634320" w:rsidP="00634320">
      <w:pPr>
        <w:ind w:firstLine="480"/>
        <w:rPr>
          <w:szCs w:val="24"/>
        </w:rPr>
      </w:pPr>
      <w:r w:rsidRPr="00CD49E5">
        <w:rPr>
          <w:szCs w:val="24"/>
        </w:rPr>
        <w:t>WNC6000-1000-AC(v2)(config-wireless)# no auto-ip-assign</w:t>
      </w:r>
    </w:p>
    <w:p w14:paraId="7DA2B450" w14:textId="77777777" w:rsidR="00634320" w:rsidRPr="00CD49E5" w:rsidRDefault="00634320" w:rsidP="00634320">
      <w:pPr>
        <w:ind w:firstLine="480"/>
        <w:rPr>
          <w:szCs w:val="24"/>
        </w:rPr>
      </w:pPr>
      <w:r w:rsidRPr="00CD49E5">
        <w:rPr>
          <w:szCs w:val="24"/>
        </w:rPr>
        <w:t>WNC6000-1000-AC(v2)(config-wireless)# enable</w:t>
      </w:r>
    </w:p>
    <w:p w14:paraId="65EC5B32" w14:textId="77777777" w:rsidR="00634320" w:rsidRDefault="00634320" w:rsidP="00634320">
      <w:pPr>
        <w:ind w:firstLine="480"/>
        <w:rPr>
          <w:szCs w:val="24"/>
        </w:rPr>
      </w:pPr>
      <w:r w:rsidRPr="00CD49E5">
        <w:rPr>
          <w:szCs w:val="24"/>
        </w:rPr>
        <w:t>WNC6000-1000-AC(v2)(config-wireless)# static-ip  20.1.1.1</w:t>
      </w:r>
    </w:p>
    <w:p w14:paraId="37736A00" w14:textId="77777777" w:rsidR="00634320" w:rsidRDefault="00634320" w:rsidP="00634320">
      <w:pPr>
        <w:ind w:firstLine="480"/>
        <w:rPr>
          <w:szCs w:val="24"/>
        </w:rPr>
      </w:pPr>
      <w:r w:rsidRPr="00BE5C15">
        <w:rPr>
          <w:szCs w:val="24"/>
        </w:rPr>
        <w:t>WNC6000-1000-A</w:t>
      </w:r>
      <w:r>
        <w:rPr>
          <w:szCs w:val="24"/>
        </w:rPr>
        <w:t>C(v2)(config-wireless)#network 2</w:t>
      </w:r>
    </w:p>
    <w:p w14:paraId="61B65DDC" w14:textId="77777777" w:rsidR="00634320" w:rsidRPr="00BE5C15" w:rsidRDefault="00634320" w:rsidP="00634320">
      <w:pPr>
        <w:ind w:firstLine="480"/>
        <w:rPr>
          <w:szCs w:val="24"/>
        </w:rPr>
      </w:pPr>
      <w:r w:rsidRPr="00BE5C15">
        <w:rPr>
          <w:szCs w:val="24"/>
        </w:rPr>
        <w:t>WNC6000-1000-</w:t>
      </w:r>
      <w:r>
        <w:rPr>
          <w:szCs w:val="24"/>
        </w:rPr>
        <w:t>AC(v2)(config-network)#ssid yctext</w:t>
      </w:r>
    </w:p>
    <w:p w14:paraId="2C3BB549" w14:textId="77777777" w:rsidR="00634320" w:rsidRDefault="00634320" w:rsidP="00634320">
      <w:pPr>
        <w:ind w:firstLine="480"/>
        <w:rPr>
          <w:szCs w:val="24"/>
        </w:rPr>
      </w:pPr>
      <w:r w:rsidRPr="00BE5C15">
        <w:rPr>
          <w:szCs w:val="24"/>
        </w:rPr>
        <w:t>WNC6000-1000-AC(v2)(config-network)#vlan 30</w:t>
      </w:r>
    </w:p>
    <w:p w14:paraId="09A68EBC" w14:textId="77777777" w:rsidR="00634320" w:rsidRDefault="00634320" w:rsidP="00634320">
      <w:pPr>
        <w:ind w:firstLine="480"/>
        <w:rPr>
          <w:szCs w:val="24"/>
        </w:rPr>
      </w:pPr>
      <w:r w:rsidRPr="00BE5C15">
        <w:rPr>
          <w:szCs w:val="24"/>
        </w:rPr>
        <w:t>WNC6000-1000-AC(v2)(config-network)#exit</w:t>
      </w:r>
    </w:p>
    <w:p w14:paraId="55BE7446" w14:textId="77777777" w:rsidR="00634320" w:rsidRDefault="00634320" w:rsidP="00634320">
      <w:pPr>
        <w:ind w:firstLine="480"/>
        <w:rPr>
          <w:szCs w:val="24"/>
        </w:rPr>
      </w:pPr>
      <w:r w:rsidRPr="00BE5C15">
        <w:rPr>
          <w:szCs w:val="24"/>
        </w:rPr>
        <w:t>WNC6000-1000-AC(v2)(config-wireless)#ap database 00-01-7a-e8-f2-40</w:t>
      </w:r>
    </w:p>
    <w:p w14:paraId="067F8131" w14:textId="77777777" w:rsidR="00634320" w:rsidRPr="00BE5C15" w:rsidRDefault="00634320" w:rsidP="00634320">
      <w:pPr>
        <w:ind w:firstLine="480"/>
        <w:rPr>
          <w:szCs w:val="24"/>
        </w:rPr>
      </w:pPr>
      <w:r w:rsidRPr="00BE5C15">
        <w:rPr>
          <w:szCs w:val="24"/>
        </w:rPr>
        <w:t>WNC6000-1000-AC(v2)(config-wireless)#ap profile 1</w:t>
      </w:r>
    </w:p>
    <w:p w14:paraId="648BED85" w14:textId="77777777" w:rsidR="00634320" w:rsidRDefault="00634320" w:rsidP="00634320">
      <w:pPr>
        <w:ind w:firstLine="480"/>
        <w:rPr>
          <w:szCs w:val="24"/>
        </w:rPr>
      </w:pPr>
      <w:r w:rsidRPr="00BE5C15">
        <w:rPr>
          <w:szCs w:val="24"/>
        </w:rPr>
        <w:lastRenderedPageBreak/>
        <w:t>WNC6000-1000-AC(v2)(config-ap-profile)#hwtype 7</w:t>
      </w:r>
    </w:p>
    <w:p w14:paraId="6723F469" w14:textId="77777777" w:rsidR="00634320" w:rsidRDefault="00634320" w:rsidP="00634320">
      <w:pPr>
        <w:ind w:firstLine="480"/>
        <w:rPr>
          <w:szCs w:val="24"/>
        </w:rPr>
      </w:pPr>
      <w:r w:rsidRPr="00D85FC6">
        <w:rPr>
          <w:szCs w:val="24"/>
        </w:rPr>
        <w:t>WNC6000-1000-AC(v2)(config-ap-profile)#radio 1</w:t>
      </w:r>
    </w:p>
    <w:p w14:paraId="69644BF7" w14:textId="77777777" w:rsidR="00634320" w:rsidRPr="00D85FC6" w:rsidRDefault="00634320" w:rsidP="00634320">
      <w:pPr>
        <w:ind w:firstLine="480"/>
        <w:rPr>
          <w:b/>
          <w:szCs w:val="24"/>
        </w:rPr>
      </w:pPr>
      <w:r w:rsidRPr="00D85FC6">
        <w:rPr>
          <w:szCs w:val="24"/>
        </w:rPr>
        <w:t>WNC6000-1000-AC(v2)(config-ap-profile-vap)#</w:t>
      </w:r>
      <w:r w:rsidRPr="00D85FC6">
        <w:rPr>
          <w:b/>
          <w:szCs w:val="24"/>
        </w:rPr>
        <w:t>vap 1</w:t>
      </w:r>
    </w:p>
    <w:p w14:paraId="47C32B2E" w14:textId="77777777" w:rsidR="00634320" w:rsidRDefault="00634320" w:rsidP="00634320">
      <w:pPr>
        <w:ind w:firstLine="480"/>
        <w:rPr>
          <w:b/>
          <w:szCs w:val="24"/>
        </w:rPr>
      </w:pPr>
      <w:r w:rsidRPr="00D85FC6">
        <w:rPr>
          <w:szCs w:val="24"/>
        </w:rPr>
        <w:t>WNC6000-1000-AC(v2)(config-ap-profile-vap)#</w:t>
      </w:r>
      <w:r w:rsidRPr="00D85FC6">
        <w:rPr>
          <w:b/>
          <w:szCs w:val="24"/>
        </w:rPr>
        <w:t>enable</w:t>
      </w:r>
    </w:p>
    <w:p w14:paraId="255C657F" w14:textId="77777777" w:rsidR="00634320" w:rsidRPr="00D85FC6" w:rsidRDefault="00634320" w:rsidP="00634320">
      <w:pPr>
        <w:ind w:firstLine="480"/>
        <w:rPr>
          <w:szCs w:val="24"/>
        </w:rPr>
      </w:pPr>
      <w:r w:rsidRPr="00D85FC6">
        <w:rPr>
          <w:szCs w:val="24"/>
        </w:rPr>
        <w:t>WNC6000-1000-AC(v2)(config-ap-profile-vap)#exit</w:t>
      </w:r>
    </w:p>
    <w:p w14:paraId="64AE6E2F" w14:textId="77777777" w:rsidR="00634320" w:rsidRPr="00D85FC6" w:rsidRDefault="00634320" w:rsidP="00634320">
      <w:pPr>
        <w:ind w:firstLine="480"/>
        <w:rPr>
          <w:szCs w:val="24"/>
        </w:rPr>
      </w:pPr>
      <w:r w:rsidRPr="00D85FC6">
        <w:rPr>
          <w:szCs w:val="24"/>
        </w:rPr>
        <w:t>WNC6000-1000-AC(v2)(config-ap-profile-radio)#exit</w:t>
      </w:r>
    </w:p>
    <w:p w14:paraId="12C5F1FF" w14:textId="77777777" w:rsidR="00634320" w:rsidRPr="00D85FC6" w:rsidRDefault="00634320" w:rsidP="00634320">
      <w:pPr>
        <w:ind w:firstLine="480"/>
        <w:rPr>
          <w:szCs w:val="24"/>
        </w:rPr>
      </w:pPr>
      <w:r w:rsidRPr="00D85FC6">
        <w:rPr>
          <w:szCs w:val="24"/>
        </w:rPr>
        <w:t>WNC6000-1000-AC(v2)(config-ap-profile)#exit</w:t>
      </w:r>
    </w:p>
    <w:p w14:paraId="4EE16CD9" w14:textId="77777777" w:rsidR="00634320" w:rsidRPr="00D85FC6" w:rsidRDefault="00634320" w:rsidP="00634320">
      <w:pPr>
        <w:ind w:firstLine="480"/>
        <w:rPr>
          <w:szCs w:val="24"/>
        </w:rPr>
      </w:pPr>
      <w:r w:rsidRPr="00D85FC6">
        <w:rPr>
          <w:szCs w:val="24"/>
        </w:rPr>
        <w:t>WNC6000-1000-AC(v2)(config-wireless)#exit</w:t>
      </w:r>
    </w:p>
    <w:p w14:paraId="391996ED" w14:textId="77777777" w:rsidR="00634320" w:rsidRPr="00BE5C15" w:rsidRDefault="00634320" w:rsidP="00634320">
      <w:pPr>
        <w:ind w:firstLine="480"/>
        <w:rPr>
          <w:szCs w:val="24"/>
        </w:rPr>
      </w:pPr>
      <w:r w:rsidRPr="00BE5C15">
        <w:rPr>
          <w:szCs w:val="24"/>
        </w:rPr>
        <w:t>WNC6000-1000-AC(v2)(config)#Interface Ethernet1/0/9</w:t>
      </w:r>
    </w:p>
    <w:p w14:paraId="25BFD0A0" w14:textId="77777777" w:rsidR="00634320" w:rsidRPr="00BE5C15" w:rsidRDefault="00634320" w:rsidP="00634320">
      <w:pPr>
        <w:ind w:firstLine="480"/>
        <w:rPr>
          <w:szCs w:val="24"/>
        </w:rPr>
      </w:pPr>
      <w:r w:rsidRPr="00BE5C15">
        <w:rPr>
          <w:szCs w:val="24"/>
        </w:rPr>
        <w:t>WNC6000-1000-AC(v2)(config-if-ethernet1/0/9)# switchport mode trunk</w:t>
      </w:r>
    </w:p>
    <w:p w14:paraId="4AB34B63" w14:textId="77777777" w:rsidR="00634320" w:rsidRPr="00BE5C15" w:rsidRDefault="00634320" w:rsidP="00634320">
      <w:pPr>
        <w:ind w:firstLine="480"/>
        <w:rPr>
          <w:szCs w:val="24"/>
        </w:rPr>
      </w:pPr>
      <w:r w:rsidRPr="00BE5C15">
        <w:rPr>
          <w:szCs w:val="24"/>
        </w:rPr>
        <w:t>WNC6000-1000-AC(v2)(config-if-ethernet1/0/9)#switchport trunk allowed vlan all</w:t>
      </w:r>
    </w:p>
    <w:p w14:paraId="5B5FF6D2" w14:textId="77777777" w:rsidR="00634320" w:rsidRPr="00634320" w:rsidRDefault="00634320" w:rsidP="00CB7E1D">
      <w:pPr>
        <w:ind w:firstLine="480"/>
        <w:rPr>
          <w:szCs w:val="24"/>
        </w:rPr>
      </w:pPr>
      <w:r w:rsidRPr="00BE5C15">
        <w:rPr>
          <w:szCs w:val="24"/>
        </w:rPr>
        <w:t>WNC6000-1000-AC(v2)(config-if-ethernet1/0/9)#</w:t>
      </w:r>
    </w:p>
    <w:p w14:paraId="0B8CB8AC" w14:textId="77777777" w:rsidR="00216BD9" w:rsidRPr="00E46361" w:rsidRDefault="009E2470" w:rsidP="00CB7E1D">
      <w:pPr>
        <w:ind w:firstLine="480"/>
        <w:rPr>
          <w:szCs w:val="24"/>
        </w:rPr>
      </w:pPr>
      <w:r w:rsidRPr="00E46361">
        <w:rPr>
          <w:rFonts w:hint="eastAsia"/>
          <w:szCs w:val="24"/>
        </w:rPr>
        <w:t>白</w:t>
      </w:r>
      <w:r w:rsidRPr="00E46361">
        <w:rPr>
          <w:szCs w:val="24"/>
        </w:rPr>
        <w:t>名单：</w:t>
      </w:r>
      <w:r w:rsidR="00E46361" w:rsidRPr="00E46361">
        <w:rPr>
          <w:rFonts w:hint="eastAsia"/>
          <w:szCs w:val="24"/>
        </w:rPr>
        <w:t>单非黑即白，</w:t>
      </w:r>
      <w:r w:rsidR="00E46361" w:rsidRPr="00E46361">
        <w:rPr>
          <w:szCs w:val="24"/>
        </w:rPr>
        <w:t>mac-authentication-mode white-list</w:t>
      </w:r>
      <w:r w:rsidR="00E46361" w:rsidRPr="00E46361">
        <w:rPr>
          <w:rFonts w:hint="eastAsia"/>
          <w:szCs w:val="24"/>
        </w:rPr>
        <w:t>只是配置列表为白名单，没在列表里的都是黑名单，反之亦然。</w:t>
      </w:r>
      <w:r w:rsidR="00E46361" w:rsidRPr="00E46361">
        <w:rPr>
          <w:szCs w:val="24"/>
        </w:rPr>
        <w:t>mac authentication local</w:t>
      </w:r>
      <w:r w:rsidR="00E46361" w:rsidRPr="00E46361">
        <w:rPr>
          <w:rFonts w:hint="eastAsia"/>
          <w:szCs w:val="24"/>
        </w:rPr>
        <w:t>是开启黑白名单过滤功能。例如，配置默认下列表为白名单时，所有未加入列表的客户端都为黑名单，一旦开启</w:t>
      </w:r>
      <w:r w:rsidR="00E46361" w:rsidRPr="00E46361">
        <w:rPr>
          <w:szCs w:val="24"/>
        </w:rPr>
        <w:t>mac authentication local</w:t>
      </w:r>
      <w:r w:rsidR="00E46361" w:rsidRPr="00E46361">
        <w:rPr>
          <w:rFonts w:hint="eastAsia"/>
          <w:szCs w:val="24"/>
        </w:rPr>
        <w:t>，即所有未加入列表客户端都无法接入</w:t>
      </w:r>
      <w:r w:rsidR="00E46361" w:rsidRPr="00E46361">
        <w:rPr>
          <w:szCs w:val="24"/>
        </w:rPr>
        <w:t>AP</w:t>
      </w:r>
      <w:r w:rsidR="00E46361" w:rsidRPr="00E46361">
        <w:rPr>
          <w:rFonts w:hint="eastAsia"/>
          <w:szCs w:val="24"/>
        </w:rPr>
        <w:t>。</w:t>
      </w:r>
    </w:p>
    <w:p w14:paraId="309564EB" w14:textId="77777777" w:rsidR="009E2470" w:rsidRPr="00B7698E" w:rsidRDefault="009E2470" w:rsidP="00B7698E">
      <w:pPr>
        <w:ind w:firstLine="480"/>
        <w:rPr>
          <w:szCs w:val="24"/>
        </w:rPr>
      </w:pPr>
      <w:r w:rsidRPr="00B7698E">
        <w:rPr>
          <w:szCs w:val="24"/>
        </w:rPr>
        <w:t xml:space="preserve">WNC6000-1000-AC(v2)(config-wireless)#mac-authentication-mode white-list </w:t>
      </w:r>
    </w:p>
    <w:p w14:paraId="6E4D5B51" w14:textId="77777777" w:rsidR="00E46361" w:rsidRPr="00B7698E" w:rsidRDefault="00E46361" w:rsidP="00B7698E">
      <w:pPr>
        <w:ind w:firstLine="480"/>
        <w:rPr>
          <w:szCs w:val="24"/>
        </w:rPr>
      </w:pPr>
      <w:r w:rsidRPr="00B7698E">
        <w:rPr>
          <w:szCs w:val="24"/>
        </w:rPr>
        <w:tab/>
      </w:r>
      <w:r w:rsidRPr="00B7698E">
        <w:rPr>
          <w:szCs w:val="24"/>
        </w:rPr>
        <w:tab/>
      </w:r>
      <w:r w:rsidRPr="00B7698E">
        <w:rPr>
          <w:szCs w:val="24"/>
        </w:rPr>
        <w:tab/>
      </w:r>
      <w:r w:rsidRPr="00B7698E">
        <w:rPr>
          <w:szCs w:val="24"/>
        </w:rPr>
        <w:tab/>
      </w:r>
      <w:r w:rsidRPr="00B7698E">
        <w:rPr>
          <w:szCs w:val="24"/>
        </w:rPr>
        <w:tab/>
      </w:r>
      <w:r w:rsidRPr="00B7698E">
        <w:rPr>
          <w:szCs w:val="24"/>
        </w:rPr>
        <w:tab/>
      </w:r>
      <w:r w:rsidRPr="00B7698E">
        <w:rPr>
          <w:szCs w:val="24"/>
        </w:rPr>
        <w:tab/>
      </w:r>
      <w:r w:rsidRPr="00B7698E">
        <w:rPr>
          <w:szCs w:val="24"/>
        </w:rPr>
        <w:tab/>
      </w:r>
      <w:r w:rsidR="00216BD9">
        <w:rPr>
          <w:szCs w:val="24"/>
        </w:rPr>
        <w:tab/>
      </w:r>
      <w:r w:rsidR="00216BD9">
        <w:rPr>
          <w:szCs w:val="24"/>
        </w:rPr>
        <w:tab/>
      </w:r>
      <w:r w:rsidR="00216BD9">
        <w:rPr>
          <w:szCs w:val="24"/>
        </w:rPr>
        <w:tab/>
      </w:r>
      <w:r w:rsidR="00216BD9">
        <w:rPr>
          <w:szCs w:val="24"/>
        </w:rPr>
        <w:tab/>
      </w:r>
      <w:r w:rsidR="00216BD9">
        <w:rPr>
          <w:szCs w:val="24"/>
        </w:rPr>
        <w:tab/>
      </w:r>
      <w:r w:rsidRPr="00B7698E">
        <w:rPr>
          <w:szCs w:val="24"/>
        </w:rPr>
        <w:t>//</w:t>
      </w:r>
      <w:r w:rsidRPr="00B7698E">
        <w:rPr>
          <w:rFonts w:hint="eastAsia"/>
          <w:szCs w:val="24"/>
        </w:rPr>
        <w:t>配置列表为白名单</w:t>
      </w:r>
    </w:p>
    <w:p w14:paraId="28B52B5D" w14:textId="77777777" w:rsidR="00E46361" w:rsidRPr="00B7698E" w:rsidRDefault="009E2470" w:rsidP="00B7698E">
      <w:pPr>
        <w:ind w:firstLine="480"/>
        <w:rPr>
          <w:szCs w:val="24"/>
        </w:rPr>
      </w:pPr>
      <w:r w:rsidRPr="00B7698E">
        <w:rPr>
          <w:szCs w:val="24"/>
        </w:rPr>
        <w:t xml:space="preserve">WNC6000-1000-AC(v2)(config-wireless)#known-client A4-DB-30-CE-18-04 action global-action </w:t>
      </w:r>
      <w:r w:rsidR="00E46361" w:rsidRPr="00B7698E">
        <w:rPr>
          <w:szCs w:val="24"/>
        </w:rPr>
        <w:tab/>
      </w:r>
      <w:r w:rsidR="00E46361" w:rsidRPr="00B7698E">
        <w:rPr>
          <w:szCs w:val="24"/>
        </w:rPr>
        <w:tab/>
      </w:r>
      <w:r w:rsidR="00E46361" w:rsidRPr="00B7698E">
        <w:rPr>
          <w:szCs w:val="24"/>
        </w:rPr>
        <w:tab/>
      </w:r>
      <w:r w:rsidR="00E46361" w:rsidRPr="00B7698E">
        <w:rPr>
          <w:szCs w:val="24"/>
        </w:rPr>
        <w:tab/>
      </w:r>
      <w:r w:rsidR="00E46361" w:rsidRPr="00B7698E">
        <w:rPr>
          <w:szCs w:val="24"/>
        </w:rPr>
        <w:tab/>
      </w:r>
      <w:r w:rsidR="00E46361" w:rsidRPr="00B7698E">
        <w:rPr>
          <w:szCs w:val="24"/>
        </w:rPr>
        <w:tab/>
      </w:r>
      <w:r w:rsidR="00E46361" w:rsidRPr="00B7698E">
        <w:rPr>
          <w:szCs w:val="24"/>
        </w:rPr>
        <w:tab/>
      </w:r>
      <w:r w:rsidR="00216BD9">
        <w:rPr>
          <w:szCs w:val="24"/>
        </w:rPr>
        <w:tab/>
      </w:r>
      <w:r w:rsidR="00216BD9">
        <w:rPr>
          <w:szCs w:val="24"/>
        </w:rPr>
        <w:tab/>
      </w:r>
      <w:r w:rsidR="00216BD9">
        <w:rPr>
          <w:szCs w:val="24"/>
        </w:rPr>
        <w:tab/>
      </w:r>
      <w:r w:rsidR="00216BD9">
        <w:rPr>
          <w:szCs w:val="24"/>
        </w:rPr>
        <w:tab/>
      </w:r>
      <w:r w:rsidR="00E46361" w:rsidRPr="00B7698E">
        <w:rPr>
          <w:szCs w:val="24"/>
        </w:rPr>
        <w:t>//</w:t>
      </w:r>
      <w:r w:rsidR="00E46361" w:rsidRPr="00B7698E">
        <w:rPr>
          <w:rFonts w:hint="eastAsia"/>
          <w:szCs w:val="24"/>
        </w:rPr>
        <w:t>匹配黑白名单列表</w:t>
      </w:r>
    </w:p>
    <w:p w14:paraId="494D48DB" w14:textId="77777777" w:rsidR="009E2470" w:rsidRPr="00B7698E" w:rsidRDefault="009E2470" w:rsidP="00B7698E">
      <w:pPr>
        <w:ind w:firstLine="480"/>
        <w:rPr>
          <w:szCs w:val="24"/>
        </w:rPr>
      </w:pPr>
      <w:r w:rsidRPr="00B7698E">
        <w:rPr>
          <w:szCs w:val="24"/>
        </w:rPr>
        <w:t>WNC6000-1000-AC(v2)(config-wireless)#network 2</w:t>
      </w:r>
      <w:r w:rsidR="00E46361" w:rsidRPr="00B7698E">
        <w:rPr>
          <w:szCs w:val="24"/>
        </w:rPr>
        <w:tab/>
      </w:r>
      <w:r w:rsidR="00E46361" w:rsidRPr="00B7698E">
        <w:rPr>
          <w:szCs w:val="24"/>
        </w:rPr>
        <w:tab/>
        <w:t>//</w:t>
      </w:r>
      <w:r w:rsidR="00E46361" w:rsidRPr="00B7698E">
        <w:rPr>
          <w:rFonts w:hint="eastAsia"/>
          <w:szCs w:val="24"/>
        </w:rPr>
        <w:t>关联</w:t>
      </w:r>
      <w:r w:rsidR="00E46361" w:rsidRPr="00B7698E">
        <w:rPr>
          <w:szCs w:val="24"/>
        </w:rPr>
        <w:t>network</w:t>
      </w:r>
    </w:p>
    <w:p w14:paraId="34F0CAA2" w14:textId="77777777" w:rsidR="009E2470" w:rsidRPr="00B7698E" w:rsidRDefault="009E2470" w:rsidP="00B7698E">
      <w:pPr>
        <w:ind w:firstLine="480"/>
        <w:rPr>
          <w:szCs w:val="24"/>
        </w:rPr>
      </w:pPr>
      <w:r w:rsidRPr="00B7698E">
        <w:rPr>
          <w:szCs w:val="24"/>
        </w:rPr>
        <w:t>WNC6000-1000-AC(v2)(config-network)#mac authentication local</w:t>
      </w:r>
    </w:p>
    <w:p w14:paraId="149A70DC" w14:textId="77777777" w:rsidR="00E46361" w:rsidRPr="00B7698E" w:rsidRDefault="00E46361" w:rsidP="00B7698E">
      <w:pPr>
        <w:ind w:firstLine="480"/>
        <w:rPr>
          <w:szCs w:val="24"/>
        </w:rPr>
      </w:pPr>
      <w:r w:rsidRPr="00B7698E">
        <w:rPr>
          <w:szCs w:val="24"/>
        </w:rPr>
        <w:tab/>
      </w:r>
      <w:r w:rsidRPr="00B7698E">
        <w:rPr>
          <w:szCs w:val="24"/>
        </w:rPr>
        <w:tab/>
      </w:r>
      <w:r w:rsidRPr="00B7698E">
        <w:rPr>
          <w:szCs w:val="24"/>
        </w:rPr>
        <w:tab/>
      </w:r>
      <w:r w:rsidRPr="00B7698E">
        <w:rPr>
          <w:szCs w:val="24"/>
        </w:rPr>
        <w:tab/>
      </w:r>
      <w:r w:rsidRPr="00B7698E">
        <w:rPr>
          <w:szCs w:val="24"/>
        </w:rPr>
        <w:tab/>
        <w:t>//</w:t>
      </w:r>
      <w:r w:rsidRPr="00B7698E">
        <w:rPr>
          <w:rFonts w:hint="eastAsia"/>
          <w:szCs w:val="24"/>
        </w:rPr>
        <w:t>开启黑白名单功能</w:t>
      </w:r>
      <w:r w:rsidRPr="00B7698E">
        <w:rPr>
          <w:szCs w:val="24"/>
        </w:rPr>
        <w:t xml:space="preserve"> </w:t>
      </w:r>
      <w:r w:rsidRPr="00B7698E">
        <w:rPr>
          <w:rFonts w:hint="eastAsia"/>
          <w:szCs w:val="24"/>
        </w:rPr>
        <w:t>根据</w:t>
      </w:r>
      <w:r w:rsidRPr="00B7698E">
        <w:rPr>
          <w:szCs w:val="24"/>
        </w:rPr>
        <w:t>mac</w:t>
      </w:r>
      <w:r w:rsidRPr="00B7698E">
        <w:rPr>
          <w:rFonts w:hint="eastAsia"/>
          <w:szCs w:val="24"/>
        </w:rPr>
        <w:t>地址黑白名单过滤功能</w:t>
      </w:r>
    </w:p>
    <w:p w14:paraId="03E870C2" w14:textId="77777777" w:rsidR="000C529E" w:rsidRPr="00E46361" w:rsidRDefault="000C529E" w:rsidP="00B7698E">
      <w:pPr>
        <w:ind w:firstLine="480"/>
        <w:rPr>
          <w:szCs w:val="24"/>
        </w:rPr>
      </w:pPr>
      <w:r w:rsidRPr="00E46361">
        <w:rPr>
          <w:rFonts w:hint="eastAsia"/>
          <w:szCs w:val="24"/>
        </w:rPr>
        <w:t>配置</w:t>
      </w:r>
      <w:r w:rsidRPr="00E46361">
        <w:rPr>
          <w:szCs w:val="24"/>
        </w:rPr>
        <w:t>完白名单后</w:t>
      </w:r>
      <w:r w:rsidRPr="00E46361">
        <w:rPr>
          <w:rFonts w:hint="eastAsia"/>
          <w:szCs w:val="24"/>
        </w:rPr>
        <w:t>本台</w:t>
      </w:r>
      <w:r w:rsidRPr="00E46361">
        <w:rPr>
          <w:rFonts w:hint="eastAsia"/>
          <w:szCs w:val="24"/>
        </w:rPr>
        <w:t>PC</w:t>
      </w:r>
      <w:r w:rsidRPr="00E46361">
        <w:rPr>
          <w:rFonts w:hint="eastAsia"/>
          <w:szCs w:val="24"/>
        </w:rPr>
        <w:t>机（</w:t>
      </w:r>
      <w:r w:rsidRPr="00E46361">
        <w:rPr>
          <w:rFonts w:hint="eastAsia"/>
          <w:szCs w:val="24"/>
        </w:rPr>
        <w:t>mac</w:t>
      </w:r>
      <w:r w:rsidRPr="00E46361">
        <w:rPr>
          <w:szCs w:val="24"/>
        </w:rPr>
        <w:t xml:space="preserve"> A4-DB-30-CE-18-04</w:t>
      </w:r>
      <w:r w:rsidRPr="00E46361">
        <w:rPr>
          <w:szCs w:val="24"/>
        </w:rPr>
        <w:t>）</w:t>
      </w:r>
      <w:r w:rsidRPr="00E46361">
        <w:rPr>
          <w:rFonts w:hint="eastAsia"/>
          <w:szCs w:val="24"/>
        </w:rPr>
        <w:t>可以</w:t>
      </w:r>
      <w:r w:rsidRPr="00E46361">
        <w:rPr>
          <w:szCs w:val="24"/>
        </w:rPr>
        <w:t>连</w:t>
      </w:r>
      <w:r w:rsidRPr="00E46361">
        <w:rPr>
          <w:rFonts w:hint="eastAsia"/>
          <w:szCs w:val="24"/>
        </w:rPr>
        <w:t>接</w:t>
      </w:r>
      <w:r w:rsidRPr="00E46361">
        <w:rPr>
          <w:szCs w:val="24"/>
        </w:rPr>
        <w:t>上</w:t>
      </w:r>
      <w:r w:rsidRPr="00E46361">
        <w:rPr>
          <w:rFonts w:hint="eastAsia"/>
          <w:szCs w:val="24"/>
        </w:rPr>
        <w:t>yctext</w:t>
      </w:r>
      <w:r w:rsidRPr="00E46361">
        <w:rPr>
          <w:rFonts w:hint="eastAsia"/>
          <w:szCs w:val="24"/>
        </w:rPr>
        <w:t>。</w:t>
      </w:r>
      <w:r w:rsidRPr="00E46361">
        <w:rPr>
          <w:szCs w:val="24"/>
        </w:rPr>
        <w:t>但移动终端没有添加到白名单，</w:t>
      </w:r>
      <w:r w:rsidRPr="00E46361">
        <w:rPr>
          <w:rFonts w:hint="eastAsia"/>
          <w:szCs w:val="24"/>
        </w:rPr>
        <w:t>所以</w:t>
      </w:r>
      <w:r w:rsidRPr="00E46361">
        <w:rPr>
          <w:szCs w:val="24"/>
        </w:rPr>
        <w:t>无法连接到该网络。</w:t>
      </w:r>
    </w:p>
    <w:p w14:paraId="073A64DF" w14:textId="77777777" w:rsidR="000C529E" w:rsidRDefault="000C529E" w:rsidP="00773706">
      <w:pPr>
        <w:ind w:firstLine="480"/>
        <w:jc w:val="center"/>
      </w:pPr>
      <w:r>
        <w:rPr>
          <w:noProof/>
        </w:rPr>
        <w:lastRenderedPageBreak/>
        <w:drawing>
          <wp:inline distT="0" distB="0" distL="0" distR="0" wp14:anchorId="5D628F14" wp14:editId="2917C7C3">
            <wp:extent cx="2457450" cy="360045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457450" cy="3600450"/>
                    </a:xfrm>
                    <a:prstGeom prst="rect">
                      <a:avLst/>
                    </a:prstGeom>
                  </pic:spPr>
                </pic:pic>
              </a:graphicData>
            </a:graphic>
          </wp:inline>
        </w:drawing>
      </w:r>
      <w:r>
        <w:rPr>
          <w:noProof/>
        </w:rPr>
        <w:drawing>
          <wp:inline distT="0" distB="0" distL="0" distR="0" wp14:anchorId="105740FC" wp14:editId="7E64BF69">
            <wp:extent cx="2867025" cy="329565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67025" cy="3295650"/>
                    </a:xfrm>
                    <a:prstGeom prst="rect">
                      <a:avLst/>
                    </a:prstGeom>
                  </pic:spPr>
                </pic:pic>
              </a:graphicData>
            </a:graphic>
          </wp:inline>
        </w:drawing>
      </w:r>
    </w:p>
    <w:p w14:paraId="663C80CC" w14:textId="77777777" w:rsidR="00E46361" w:rsidRPr="00B7698E" w:rsidRDefault="00E46361" w:rsidP="00B7698E">
      <w:pPr>
        <w:ind w:firstLine="480"/>
        <w:rPr>
          <w:szCs w:val="24"/>
        </w:rPr>
      </w:pPr>
      <w:r w:rsidRPr="00B7698E">
        <w:rPr>
          <w:rFonts w:hint="eastAsia"/>
          <w:szCs w:val="24"/>
        </w:rPr>
        <w:t>加入到白名单的主机，可以认证成功</w:t>
      </w:r>
    </w:p>
    <w:p w14:paraId="3A25FE62" w14:textId="77777777" w:rsidR="00E46361" w:rsidRDefault="00E46361" w:rsidP="00773706">
      <w:pPr>
        <w:ind w:firstLine="480"/>
        <w:jc w:val="center"/>
      </w:pPr>
      <w:r>
        <w:rPr>
          <w:noProof/>
        </w:rPr>
        <w:drawing>
          <wp:inline distT="0" distB="0" distL="0" distR="0" wp14:anchorId="7A10245D" wp14:editId="5850027D">
            <wp:extent cx="5543550" cy="78613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43550" cy="786130"/>
                    </a:xfrm>
                    <a:prstGeom prst="rect">
                      <a:avLst/>
                    </a:prstGeom>
                  </pic:spPr>
                </pic:pic>
              </a:graphicData>
            </a:graphic>
          </wp:inline>
        </w:drawing>
      </w:r>
    </w:p>
    <w:p w14:paraId="5E9CBB22" w14:textId="77777777" w:rsidR="00E46361" w:rsidRPr="00773706" w:rsidRDefault="00E46361" w:rsidP="00773706">
      <w:pPr>
        <w:ind w:firstLine="480"/>
        <w:rPr>
          <w:szCs w:val="24"/>
        </w:rPr>
      </w:pPr>
      <w:r>
        <w:rPr>
          <w:noProof/>
        </w:rPr>
        <w:lastRenderedPageBreak/>
        <w:drawing>
          <wp:inline distT="0" distB="0" distL="0" distR="0" wp14:anchorId="107C553F" wp14:editId="0CDF1194">
            <wp:extent cx="2609850" cy="25527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09850" cy="2552700"/>
                    </a:xfrm>
                    <a:prstGeom prst="rect">
                      <a:avLst/>
                    </a:prstGeom>
                  </pic:spPr>
                </pic:pic>
              </a:graphicData>
            </a:graphic>
          </wp:inline>
        </w:drawing>
      </w:r>
      <w:r w:rsidRPr="00B7698E">
        <w:rPr>
          <w:rFonts w:hint="eastAsia"/>
          <w:szCs w:val="24"/>
        </w:rPr>
        <w:t>未加入白名单的主机，不能认证</w:t>
      </w:r>
      <w:r w:rsidR="00773706">
        <w:rPr>
          <w:rFonts w:hint="eastAsia"/>
          <w:szCs w:val="24"/>
        </w:rPr>
        <w:t>通过</w:t>
      </w:r>
      <w:r w:rsidRPr="00B7698E">
        <w:rPr>
          <w:rFonts w:hint="eastAsia"/>
          <w:szCs w:val="24"/>
        </w:rPr>
        <w:t>。</w:t>
      </w:r>
    </w:p>
    <w:p w14:paraId="3DC3F6C5" w14:textId="77777777" w:rsidR="00E46361" w:rsidRPr="00B7698E" w:rsidRDefault="00E46361" w:rsidP="00B7698E">
      <w:pPr>
        <w:ind w:firstLine="480"/>
        <w:rPr>
          <w:szCs w:val="24"/>
        </w:rPr>
      </w:pPr>
      <w:r w:rsidRPr="00B7698E">
        <w:rPr>
          <w:rFonts w:hint="eastAsia"/>
          <w:szCs w:val="24"/>
        </w:rPr>
        <w:t>黑</w:t>
      </w:r>
      <w:r w:rsidRPr="00B7698E">
        <w:rPr>
          <w:szCs w:val="24"/>
        </w:rPr>
        <w:t>名单：</w:t>
      </w:r>
      <w:r w:rsidRPr="00B7698E">
        <w:rPr>
          <w:rFonts w:hint="eastAsia"/>
          <w:szCs w:val="24"/>
        </w:rPr>
        <w:t>单非黑即白，</w:t>
      </w:r>
      <w:r w:rsidRPr="00B7698E">
        <w:rPr>
          <w:szCs w:val="24"/>
        </w:rPr>
        <w:t>mac-authentication-mode black-list</w:t>
      </w:r>
      <w:r w:rsidRPr="00B7698E">
        <w:rPr>
          <w:rFonts w:hint="eastAsia"/>
          <w:szCs w:val="24"/>
        </w:rPr>
        <w:t>只是配置列表为黑名单，没在列表里的都是白名单，反之亦然。</w:t>
      </w:r>
      <w:r w:rsidRPr="00B7698E">
        <w:rPr>
          <w:szCs w:val="24"/>
        </w:rPr>
        <w:t>mac authentication local</w:t>
      </w:r>
      <w:r w:rsidRPr="00B7698E">
        <w:rPr>
          <w:rFonts w:hint="eastAsia"/>
          <w:szCs w:val="24"/>
        </w:rPr>
        <w:t>是开启黑白名单过滤功能。例如，配置默认下列表为白名单时，所有未加入列表的客户端都为黑名单，一旦开启</w:t>
      </w:r>
      <w:r w:rsidRPr="00B7698E">
        <w:rPr>
          <w:szCs w:val="24"/>
        </w:rPr>
        <w:t>mac authentication local</w:t>
      </w:r>
      <w:r w:rsidRPr="00B7698E">
        <w:rPr>
          <w:rFonts w:hint="eastAsia"/>
          <w:szCs w:val="24"/>
        </w:rPr>
        <w:t>，即所有未加入列表客户端都无法接入</w:t>
      </w:r>
      <w:r w:rsidRPr="00B7698E">
        <w:rPr>
          <w:szCs w:val="24"/>
        </w:rPr>
        <w:t>AP</w:t>
      </w:r>
    </w:p>
    <w:p w14:paraId="21DEC13B" w14:textId="77777777" w:rsidR="00E46361" w:rsidRDefault="00E46361" w:rsidP="00B7698E">
      <w:pPr>
        <w:ind w:firstLine="480"/>
        <w:rPr>
          <w:szCs w:val="24"/>
        </w:rPr>
      </w:pPr>
      <w:r w:rsidRPr="00E46361">
        <w:rPr>
          <w:szCs w:val="24"/>
        </w:rPr>
        <w:t xml:space="preserve">WNC6000-1000-AC(v2)(config-wireless)#no mac-authentication-mode </w:t>
      </w:r>
    </w:p>
    <w:p w14:paraId="79A7A9DB" w14:textId="77777777" w:rsidR="00E46361" w:rsidRDefault="00E46361" w:rsidP="00B7698E">
      <w:pPr>
        <w:ind w:firstLine="480"/>
        <w:rPr>
          <w:szCs w:val="24"/>
        </w:rPr>
      </w:pPr>
      <w:r>
        <w:rPr>
          <w:szCs w:val="24"/>
        </w:rPr>
        <w:tab/>
      </w:r>
      <w:r>
        <w:rPr>
          <w:szCs w:val="24"/>
        </w:rPr>
        <w:tab/>
      </w:r>
      <w:r>
        <w:rPr>
          <w:szCs w:val="24"/>
        </w:rPr>
        <w:tab/>
      </w:r>
      <w:r>
        <w:rPr>
          <w:szCs w:val="24"/>
        </w:rPr>
        <w:tab/>
      </w:r>
      <w:r>
        <w:rPr>
          <w:szCs w:val="24"/>
        </w:rPr>
        <w:tab/>
      </w:r>
      <w:r>
        <w:rPr>
          <w:szCs w:val="24"/>
        </w:rPr>
        <w:tab/>
      </w:r>
      <w:r>
        <w:rPr>
          <w:szCs w:val="24"/>
        </w:rPr>
        <w:tab/>
      </w:r>
      <w:r>
        <w:rPr>
          <w:szCs w:val="24"/>
        </w:rPr>
        <w:tab/>
        <w:t>//no</w:t>
      </w:r>
      <w:r>
        <w:rPr>
          <w:szCs w:val="24"/>
        </w:rPr>
        <w:t>掉上面的白名单。</w:t>
      </w:r>
    </w:p>
    <w:p w14:paraId="302C23F5" w14:textId="77777777" w:rsidR="00E46361" w:rsidRPr="00E46361" w:rsidRDefault="00E46361" w:rsidP="00B7698E">
      <w:pPr>
        <w:ind w:firstLine="480"/>
        <w:rPr>
          <w:szCs w:val="24"/>
        </w:rPr>
      </w:pPr>
      <w:r w:rsidRPr="00E46361">
        <w:rPr>
          <w:szCs w:val="24"/>
        </w:rPr>
        <w:t>WNC6000-1000-AC(v2)(config-wireles</w:t>
      </w:r>
      <w:r>
        <w:rPr>
          <w:szCs w:val="24"/>
        </w:rPr>
        <w:t>s)#mac-authentication-mode black</w:t>
      </w:r>
      <w:r w:rsidRPr="00E46361">
        <w:rPr>
          <w:szCs w:val="24"/>
        </w:rPr>
        <w:t xml:space="preserve">-list </w:t>
      </w:r>
    </w:p>
    <w:p w14:paraId="286C28F9" w14:textId="77777777" w:rsidR="00E46361" w:rsidRPr="00E46361" w:rsidRDefault="00E46361" w:rsidP="00B7698E">
      <w:pPr>
        <w:ind w:firstLine="480"/>
        <w:rPr>
          <w:szCs w:val="24"/>
        </w:rPr>
      </w:pPr>
      <w:r w:rsidRPr="00E46361">
        <w:rPr>
          <w:szCs w:val="24"/>
        </w:rPr>
        <w:tab/>
      </w:r>
      <w:r w:rsidRPr="00E46361">
        <w:rPr>
          <w:szCs w:val="24"/>
        </w:rPr>
        <w:tab/>
      </w:r>
      <w:r w:rsidRPr="00E46361">
        <w:rPr>
          <w:szCs w:val="24"/>
        </w:rPr>
        <w:tab/>
      </w:r>
      <w:r w:rsidRPr="00E46361">
        <w:rPr>
          <w:szCs w:val="24"/>
        </w:rPr>
        <w:tab/>
      </w:r>
      <w:r w:rsidRPr="00E46361">
        <w:rPr>
          <w:szCs w:val="24"/>
        </w:rPr>
        <w:tab/>
      </w:r>
      <w:r w:rsidRPr="00E46361">
        <w:rPr>
          <w:szCs w:val="24"/>
        </w:rPr>
        <w:tab/>
      </w:r>
      <w:r w:rsidRPr="00E46361">
        <w:rPr>
          <w:szCs w:val="24"/>
        </w:rPr>
        <w:tab/>
      </w:r>
      <w:r w:rsidRPr="00E46361">
        <w:rPr>
          <w:szCs w:val="24"/>
        </w:rPr>
        <w:tab/>
        <w:t>//</w:t>
      </w:r>
      <w:r>
        <w:rPr>
          <w:rFonts w:hint="eastAsia"/>
          <w:szCs w:val="24"/>
        </w:rPr>
        <w:t>配置列表为黑</w:t>
      </w:r>
      <w:r w:rsidRPr="00E46361">
        <w:rPr>
          <w:rFonts w:hint="eastAsia"/>
          <w:szCs w:val="24"/>
        </w:rPr>
        <w:t>名单</w:t>
      </w:r>
    </w:p>
    <w:p w14:paraId="586CB06C" w14:textId="77777777" w:rsidR="00E46361" w:rsidRPr="00E46361" w:rsidRDefault="00E46361" w:rsidP="00B7698E">
      <w:pPr>
        <w:ind w:firstLine="480"/>
        <w:rPr>
          <w:szCs w:val="24"/>
        </w:rPr>
      </w:pPr>
      <w:r w:rsidRPr="00E46361">
        <w:rPr>
          <w:szCs w:val="24"/>
        </w:rPr>
        <w:t xml:space="preserve">WNC6000-1000-AC(v2)(config-wireless)#known-client A4-DB-30-CE-18-04 action global-action </w:t>
      </w:r>
      <w:r>
        <w:rPr>
          <w:szCs w:val="24"/>
        </w:rPr>
        <w:tab/>
      </w:r>
      <w:r>
        <w:rPr>
          <w:szCs w:val="24"/>
        </w:rPr>
        <w:tab/>
      </w:r>
      <w:r>
        <w:rPr>
          <w:szCs w:val="24"/>
        </w:rPr>
        <w:tab/>
      </w:r>
      <w:r>
        <w:rPr>
          <w:szCs w:val="24"/>
        </w:rPr>
        <w:tab/>
      </w:r>
      <w:r>
        <w:rPr>
          <w:szCs w:val="24"/>
        </w:rPr>
        <w:tab/>
      </w:r>
      <w:r>
        <w:rPr>
          <w:szCs w:val="24"/>
        </w:rPr>
        <w:tab/>
      </w:r>
      <w:r>
        <w:rPr>
          <w:szCs w:val="24"/>
        </w:rPr>
        <w:tab/>
      </w:r>
      <w:r w:rsidRPr="00E46361">
        <w:rPr>
          <w:szCs w:val="24"/>
        </w:rPr>
        <w:t>//</w:t>
      </w:r>
      <w:r w:rsidRPr="00E46361">
        <w:rPr>
          <w:rFonts w:hint="eastAsia"/>
          <w:szCs w:val="24"/>
        </w:rPr>
        <w:t>匹配黑白名单列表</w:t>
      </w:r>
    </w:p>
    <w:p w14:paraId="5CB90283" w14:textId="77777777" w:rsidR="00E46361" w:rsidRPr="00E46361" w:rsidRDefault="00E46361" w:rsidP="00B7698E">
      <w:pPr>
        <w:ind w:firstLine="480"/>
        <w:rPr>
          <w:szCs w:val="24"/>
        </w:rPr>
      </w:pPr>
      <w:r w:rsidRPr="00E46361">
        <w:rPr>
          <w:szCs w:val="24"/>
        </w:rPr>
        <w:t>WNC6000-1000-AC(v2)(config-wireless)#network 2</w:t>
      </w:r>
      <w:r w:rsidRPr="00E46361">
        <w:rPr>
          <w:szCs w:val="24"/>
        </w:rPr>
        <w:tab/>
      </w:r>
      <w:r w:rsidRPr="00E46361">
        <w:rPr>
          <w:szCs w:val="24"/>
        </w:rPr>
        <w:tab/>
        <w:t>//</w:t>
      </w:r>
      <w:r w:rsidRPr="00E46361">
        <w:rPr>
          <w:rFonts w:hint="eastAsia"/>
          <w:szCs w:val="24"/>
        </w:rPr>
        <w:t>关联</w:t>
      </w:r>
      <w:r w:rsidRPr="00E46361">
        <w:rPr>
          <w:szCs w:val="24"/>
        </w:rPr>
        <w:t>network</w:t>
      </w:r>
    </w:p>
    <w:p w14:paraId="40A24F48" w14:textId="77777777" w:rsidR="00E46361" w:rsidRPr="00E46361" w:rsidRDefault="00E46361" w:rsidP="00B7698E">
      <w:pPr>
        <w:ind w:firstLine="480"/>
        <w:rPr>
          <w:szCs w:val="24"/>
        </w:rPr>
      </w:pPr>
      <w:r w:rsidRPr="00E46361">
        <w:rPr>
          <w:szCs w:val="24"/>
        </w:rPr>
        <w:t>WNC6000-1000-AC(v2)(config-network)#mac authentication local</w:t>
      </w:r>
    </w:p>
    <w:p w14:paraId="2DC84204" w14:textId="77777777" w:rsidR="00E46361" w:rsidRDefault="00773706" w:rsidP="00B7698E">
      <w:pPr>
        <w:ind w:firstLine="480"/>
        <w:rPr>
          <w:szCs w:val="24"/>
        </w:rPr>
      </w:pPr>
      <w:r>
        <w:rPr>
          <w:szCs w:val="24"/>
        </w:rPr>
        <w:tab/>
      </w:r>
      <w:r>
        <w:rPr>
          <w:szCs w:val="24"/>
        </w:rPr>
        <w:tab/>
      </w:r>
      <w:r>
        <w:rPr>
          <w:szCs w:val="24"/>
        </w:rPr>
        <w:tab/>
      </w:r>
      <w:r>
        <w:rPr>
          <w:szCs w:val="24"/>
        </w:rPr>
        <w:tab/>
      </w:r>
      <w:r>
        <w:rPr>
          <w:szCs w:val="24"/>
        </w:rPr>
        <w:tab/>
      </w:r>
      <w:r>
        <w:rPr>
          <w:szCs w:val="24"/>
        </w:rPr>
        <w:tab/>
      </w:r>
      <w:r w:rsidR="00E46361" w:rsidRPr="00E46361">
        <w:rPr>
          <w:szCs w:val="24"/>
        </w:rPr>
        <w:t>//</w:t>
      </w:r>
      <w:r w:rsidR="00E46361" w:rsidRPr="00E46361">
        <w:rPr>
          <w:rFonts w:hint="eastAsia"/>
          <w:szCs w:val="24"/>
        </w:rPr>
        <w:t>开启黑白名单功能</w:t>
      </w:r>
      <w:r w:rsidR="00E46361" w:rsidRPr="00E46361">
        <w:rPr>
          <w:szCs w:val="24"/>
        </w:rPr>
        <w:t xml:space="preserve"> </w:t>
      </w:r>
      <w:r w:rsidR="00E46361" w:rsidRPr="00E46361">
        <w:rPr>
          <w:rFonts w:hint="eastAsia"/>
          <w:szCs w:val="24"/>
        </w:rPr>
        <w:t>根据</w:t>
      </w:r>
      <w:r w:rsidR="00E46361" w:rsidRPr="00E46361">
        <w:rPr>
          <w:szCs w:val="24"/>
        </w:rPr>
        <w:t>mac</w:t>
      </w:r>
      <w:r w:rsidR="00E46361" w:rsidRPr="00E46361">
        <w:rPr>
          <w:rFonts w:hint="eastAsia"/>
          <w:szCs w:val="24"/>
        </w:rPr>
        <w:t>地址黑白名单过滤功能</w:t>
      </w:r>
    </w:p>
    <w:p w14:paraId="76996A84" w14:textId="77777777" w:rsidR="00B7698E" w:rsidRPr="00E46361" w:rsidRDefault="00B7698E" w:rsidP="00B7698E">
      <w:pPr>
        <w:ind w:firstLine="480"/>
        <w:rPr>
          <w:szCs w:val="24"/>
        </w:rPr>
      </w:pPr>
      <w:r>
        <w:rPr>
          <w:rFonts w:hint="eastAsia"/>
          <w:szCs w:val="24"/>
        </w:rPr>
        <w:t>此时</w:t>
      </w:r>
      <w:r>
        <w:rPr>
          <w:szCs w:val="24"/>
        </w:rPr>
        <w:t>可以看到，</w:t>
      </w:r>
      <w:r>
        <w:rPr>
          <w:rFonts w:hint="eastAsia"/>
          <w:szCs w:val="24"/>
        </w:rPr>
        <w:t>本台</w:t>
      </w:r>
      <w:r>
        <w:rPr>
          <w:rFonts w:hint="eastAsia"/>
          <w:szCs w:val="24"/>
        </w:rPr>
        <w:t>PC</w:t>
      </w:r>
      <w:r>
        <w:rPr>
          <w:rFonts w:hint="eastAsia"/>
          <w:szCs w:val="24"/>
        </w:rPr>
        <w:t>机</w:t>
      </w:r>
      <w:r>
        <w:rPr>
          <w:szCs w:val="24"/>
        </w:rPr>
        <w:t>无法连接上该无线网络了。</w:t>
      </w:r>
    </w:p>
    <w:p w14:paraId="76984CB3" w14:textId="77777777" w:rsidR="00E46361" w:rsidRDefault="00B7698E" w:rsidP="009E2470">
      <w:pPr>
        <w:ind w:firstLine="480"/>
      </w:pPr>
      <w:r>
        <w:rPr>
          <w:noProof/>
        </w:rPr>
        <w:lastRenderedPageBreak/>
        <w:drawing>
          <wp:inline distT="0" distB="0" distL="0" distR="0" wp14:anchorId="64B21D60" wp14:editId="201DD813">
            <wp:extent cx="3876675" cy="170497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76675" cy="1704975"/>
                    </a:xfrm>
                    <a:prstGeom prst="rect">
                      <a:avLst/>
                    </a:prstGeom>
                  </pic:spPr>
                </pic:pic>
              </a:graphicData>
            </a:graphic>
          </wp:inline>
        </w:drawing>
      </w:r>
    </w:p>
    <w:p w14:paraId="4BC36DE1" w14:textId="77777777" w:rsidR="00B7698E" w:rsidRPr="00B7698E" w:rsidRDefault="00B7698E" w:rsidP="00B7698E">
      <w:pPr>
        <w:ind w:firstLine="480"/>
        <w:rPr>
          <w:szCs w:val="24"/>
        </w:rPr>
      </w:pPr>
      <w:r w:rsidRPr="00B7698E">
        <w:rPr>
          <w:rFonts w:hint="eastAsia"/>
          <w:szCs w:val="24"/>
        </w:rPr>
        <w:t>其他</w:t>
      </w:r>
      <w:r w:rsidRPr="00B7698E">
        <w:rPr>
          <w:szCs w:val="24"/>
        </w:rPr>
        <w:t>终端能够连接上</w:t>
      </w:r>
      <w:r w:rsidRPr="00B7698E">
        <w:rPr>
          <w:rFonts w:hint="eastAsia"/>
          <w:szCs w:val="24"/>
        </w:rPr>
        <w:t>yctext</w:t>
      </w:r>
      <w:r w:rsidRPr="00B7698E">
        <w:rPr>
          <w:rFonts w:hint="eastAsia"/>
          <w:szCs w:val="24"/>
        </w:rPr>
        <w:t>网络</w:t>
      </w:r>
      <w:r w:rsidRPr="00B7698E">
        <w:rPr>
          <w:szCs w:val="24"/>
        </w:rPr>
        <w:t>。</w:t>
      </w:r>
    </w:p>
    <w:p w14:paraId="235B3E83" w14:textId="77777777" w:rsidR="006356F0" w:rsidRDefault="00B7698E" w:rsidP="009E2470">
      <w:pPr>
        <w:ind w:firstLine="480"/>
      </w:pPr>
      <w:r>
        <w:rPr>
          <w:noProof/>
        </w:rPr>
        <w:drawing>
          <wp:inline distT="0" distB="0" distL="0" distR="0" wp14:anchorId="33F70F78" wp14:editId="28193BC6">
            <wp:extent cx="3781425" cy="22288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781425" cy="2228850"/>
                    </a:xfrm>
                    <a:prstGeom prst="rect">
                      <a:avLst/>
                    </a:prstGeom>
                  </pic:spPr>
                </pic:pic>
              </a:graphicData>
            </a:graphic>
          </wp:inline>
        </w:drawing>
      </w:r>
    </w:p>
    <w:p w14:paraId="7E79DF09" w14:textId="77777777" w:rsidR="00B7698E" w:rsidRDefault="006356F0" w:rsidP="006356F0">
      <w:pPr>
        <w:ind w:firstLine="480"/>
      </w:pPr>
      <w:r>
        <w:br w:type="page"/>
      </w:r>
    </w:p>
    <w:p w14:paraId="246E45FF" w14:textId="77777777" w:rsidR="00B7698E" w:rsidRDefault="00B7698E" w:rsidP="002B2709">
      <w:pPr>
        <w:pStyle w:val="3"/>
        <w:numPr>
          <w:ilvl w:val="2"/>
          <w:numId w:val="11"/>
        </w:numPr>
      </w:pPr>
      <w:bookmarkStart w:id="141" w:name="_Toc465170375"/>
      <w:r>
        <w:rPr>
          <w:rFonts w:hint="eastAsia"/>
        </w:rPr>
        <w:lastRenderedPageBreak/>
        <w:t>信道</w:t>
      </w:r>
      <w:r>
        <w:t>自动调整</w:t>
      </w:r>
      <w:bookmarkEnd w:id="141"/>
    </w:p>
    <w:p w14:paraId="35800681" w14:textId="77777777" w:rsidR="00B7698E" w:rsidRPr="008262F7" w:rsidRDefault="00B7698E" w:rsidP="008262F7">
      <w:pPr>
        <w:ind w:firstLine="480"/>
        <w:rPr>
          <w:szCs w:val="24"/>
        </w:rPr>
      </w:pPr>
      <w:r w:rsidRPr="008262F7">
        <w:rPr>
          <w:rFonts w:hint="eastAsia"/>
          <w:szCs w:val="24"/>
        </w:rPr>
        <w:t>当无线设备实际部署后，会收到周边新加设备或者变更信道后的</w:t>
      </w:r>
      <w:r w:rsidRPr="008262F7">
        <w:rPr>
          <w:szCs w:val="24"/>
        </w:rPr>
        <w:t>AP</w:t>
      </w:r>
      <w:r w:rsidRPr="008262F7">
        <w:rPr>
          <w:rFonts w:hint="eastAsia"/>
          <w:szCs w:val="24"/>
        </w:rPr>
        <w:t>的干扰，当同一信道干扰严重时会出现通信质量下降的情况，所以需要进行</w:t>
      </w:r>
      <w:r w:rsidRPr="008262F7">
        <w:rPr>
          <w:szCs w:val="24"/>
        </w:rPr>
        <w:t>AP</w:t>
      </w:r>
      <w:r w:rsidRPr="008262F7">
        <w:rPr>
          <w:rFonts w:hint="eastAsia"/>
          <w:szCs w:val="24"/>
        </w:rPr>
        <w:t>信道的自动调整。</w:t>
      </w:r>
    </w:p>
    <w:p w14:paraId="0B86458E" w14:textId="77777777" w:rsidR="00B7698E" w:rsidRPr="008262F7" w:rsidRDefault="00B7698E" w:rsidP="00AF46B2">
      <w:pPr>
        <w:ind w:firstLine="480"/>
        <w:rPr>
          <w:szCs w:val="24"/>
        </w:rPr>
      </w:pPr>
      <w:r w:rsidRPr="008262F7">
        <w:rPr>
          <w:rFonts w:hint="eastAsia"/>
          <w:szCs w:val="24"/>
        </w:rPr>
        <w:t>技术实现：当</w:t>
      </w:r>
      <w:r w:rsidRPr="008262F7">
        <w:rPr>
          <w:szCs w:val="24"/>
        </w:rPr>
        <w:t>AP</w:t>
      </w:r>
      <w:r w:rsidRPr="008262F7">
        <w:rPr>
          <w:rFonts w:hint="eastAsia"/>
          <w:szCs w:val="24"/>
        </w:rPr>
        <w:t>检测到周围有相同设备与我司设备处于同一信道，并通过综合条件评价，例如信道利用率等等，当评价结果低于门限值时则进行信道的自动调整。</w:t>
      </w:r>
    </w:p>
    <w:p w14:paraId="3926FF06" w14:textId="77777777" w:rsidR="00CB7E1D" w:rsidRDefault="00B7698E" w:rsidP="008262F7">
      <w:pPr>
        <w:ind w:firstLine="480"/>
        <w:rPr>
          <w:szCs w:val="24"/>
        </w:rPr>
      </w:pPr>
      <w:r w:rsidRPr="008262F7">
        <w:rPr>
          <w:rFonts w:hint="eastAsia"/>
          <w:szCs w:val="24"/>
        </w:rPr>
        <w:t>实验</w:t>
      </w:r>
      <w:r w:rsidRPr="008262F7">
        <w:rPr>
          <w:szCs w:val="24"/>
        </w:rPr>
        <w:t>拓扑</w:t>
      </w:r>
      <w:r w:rsidRPr="008262F7">
        <w:rPr>
          <w:rFonts w:hint="eastAsia"/>
          <w:szCs w:val="24"/>
        </w:rPr>
        <w:t>和</w:t>
      </w:r>
      <w:r w:rsidRPr="008262F7">
        <w:rPr>
          <w:szCs w:val="24"/>
        </w:rPr>
        <w:t>实验一相同。</w:t>
      </w:r>
      <w:r w:rsidR="008262F7" w:rsidRPr="008262F7">
        <w:rPr>
          <w:rFonts w:hint="eastAsia"/>
          <w:szCs w:val="24"/>
        </w:rPr>
        <w:t>相关</w:t>
      </w:r>
      <w:r w:rsidR="00D008FC">
        <w:rPr>
          <w:rFonts w:hint="eastAsia"/>
          <w:szCs w:val="24"/>
        </w:rPr>
        <w:t>基础</w:t>
      </w:r>
      <w:r w:rsidR="00CB7E1D">
        <w:rPr>
          <w:szCs w:val="24"/>
        </w:rPr>
        <w:t>配置不变</w:t>
      </w:r>
    </w:p>
    <w:p w14:paraId="281269FD" w14:textId="77777777" w:rsidR="00CB7E1D" w:rsidRDefault="00CB7E1D" w:rsidP="00CB7E1D">
      <w:pPr>
        <w:ind w:firstLine="480"/>
        <w:jc w:val="center"/>
        <w:rPr>
          <w:szCs w:val="24"/>
        </w:rPr>
      </w:pPr>
      <w:r>
        <w:rPr>
          <w:noProof/>
        </w:rPr>
        <w:drawing>
          <wp:inline distT="0" distB="0" distL="0" distR="0" wp14:anchorId="6B16D1DA" wp14:editId="657D7781">
            <wp:extent cx="5543550" cy="223520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43550" cy="2235200"/>
                    </a:xfrm>
                    <a:prstGeom prst="rect">
                      <a:avLst/>
                    </a:prstGeom>
                  </pic:spPr>
                </pic:pic>
              </a:graphicData>
            </a:graphic>
          </wp:inline>
        </w:drawing>
      </w:r>
    </w:p>
    <w:p w14:paraId="6578DC75" w14:textId="77777777" w:rsidR="00CB7E1D" w:rsidRDefault="00CB7E1D" w:rsidP="00CB7E1D">
      <w:pPr>
        <w:ind w:firstLine="480"/>
        <w:rPr>
          <w:szCs w:val="24"/>
        </w:rPr>
      </w:pPr>
      <w:r>
        <w:rPr>
          <w:rFonts w:hint="eastAsia"/>
          <w:szCs w:val="24"/>
        </w:rPr>
        <w:t>SW4120</w:t>
      </w:r>
      <w:r>
        <w:rPr>
          <w:rFonts w:hint="eastAsia"/>
          <w:szCs w:val="24"/>
        </w:rPr>
        <w:t>基本</w:t>
      </w:r>
      <w:r>
        <w:rPr>
          <w:szCs w:val="24"/>
        </w:rPr>
        <w:t>配置如下：</w:t>
      </w:r>
    </w:p>
    <w:p w14:paraId="68AE74A1" w14:textId="77777777" w:rsidR="00CB7E1D" w:rsidRDefault="00CB7E1D" w:rsidP="00CB7E1D">
      <w:pPr>
        <w:ind w:firstLine="480"/>
        <w:rPr>
          <w:szCs w:val="24"/>
        </w:rPr>
      </w:pPr>
      <w:r w:rsidRPr="00CD49E5">
        <w:rPr>
          <w:szCs w:val="24"/>
        </w:rPr>
        <w:t>SW2(config)#vlan 20,30</w:t>
      </w:r>
    </w:p>
    <w:p w14:paraId="07BD358F" w14:textId="77777777" w:rsidR="00CB7E1D" w:rsidRPr="00CD49E5" w:rsidRDefault="00CB7E1D" w:rsidP="00CB7E1D">
      <w:pPr>
        <w:ind w:firstLine="480"/>
        <w:rPr>
          <w:szCs w:val="24"/>
        </w:rPr>
      </w:pPr>
      <w:r w:rsidRPr="00CD49E5">
        <w:rPr>
          <w:szCs w:val="24"/>
        </w:rPr>
        <w:t>SW2(config)#interface vlan1</w:t>
      </w:r>
    </w:p>
    <w:p w14:paraId="00BC661A" w14:textId="77777777" w:rsidR="00CB7E1D" w:rsidRPr="00CD49E5" w:rsidRDefault="00CB7E1D" w:rsidP="00CB7E1D">
      <w:pPr>
        <w:ind w:firstLine="480"/>
        <w:rPr>
          <w:szCs w:val="24"/>
        </w:rPr>
      </w:pPr>
      <w:r w:rsidRPr="00CD49E5">
        <w:rPr>
          <w:szCs w:val="24"/>
        </w:rPr>
        <w:t>SW2(config-if-vlan1)# ip address 10.1.1.254 255.255.255.0</w:t>
      </w:r>
    </w:p>
    <w:p w14:paraId="56A59AEE" w14:textId="77777777" w:rsidR="00CB7E1D" w:rsidRPr="00CD49E5" w:rsidRDefault="00CB7E1D" w:rsidP="00CB7E1D">
      <w:pPr>
        <w:ind w:firstLine="480"/>
        <w:rPr>
          <w:szCs w:val="24"/>
        </w:rPr>
      </w:pPr>
      <w:r>
        <w:rPr>
          <w:szCs w:val="24"/>
        </w:rPr>
        <w:t>SW2(config-if-vlan1)# exit</w:t>
      </w:r>
      <w:r w:rsidRPr="00CD49E5">
        <w:rPr>
          <w:szCs w:val="24"/>
        </w:rPr>
        <w:t xml:space="preserve">            </w:t>
      </w:r>
    </w:p>
    <w:p w14:paraId="2A35921A" w14:textId="77777777" w:rsidR="00CB7E1D" w:rsidRPr="00CD49E5" w:rsidRDefault="00CB7E1D" w:rsidP="00CB7E1D">
      <w:pPr>
        <w:ind w:firstLine="480"/>
        <w:rPr>
          <w:szCs w:val="24"/>
        </w:rPr>
      </w:pPr>
      <w:r w:rsidRPr="00CD49E5">
        <w:rPr>
          <w:szCs w:val="24"/>
        </w:rPr>
        <w:t>SW2(config)#interface vlan20</w:t>
      </w:r>
    </w:p>
    <w:p w14:paraId="6432B520" w14:textId="77777777" w:rsidR="00CB7E1D" w:rsidRPr="00CD49E5" w:rsidRDefault="00CB7E1D" w:rsidP="00CB7E1D">
      <w:pPr>
        <w:ind w:firstLine="480"/>
        <w:rPr>
          <w:szCs w:val="24"/>
        </w:rPr>
      </w:pPr>
      <w:r w:rsidRPr="00CD49E5">
        <w:rPr>
          <w:szCs w:val="24"/>
        </w:rPr>
        <w:t>SW2(config-if-vlan20)# ip address 20.1.1.254 255.255.255.0</w:t>
      </w:r>
    </w:p>
    <w:p w14:paraId="085B89FC" w14:textId="77777777" w:rsidR="00CB7E1D" w:rsidRPr="00CD49E5" w:rsidRDefault="00CB7E1D" w:rsidP="00CB7E1D">
      <w:pPr>
        <w:ind w:firstLine="480"/>
        <w:rPr>
          <w:szCs w:val="24"/>
        </w:rPr>
      </w:pPr>
      <w:r w:rsidRPr="00CD49E5">
        <w:rPr>
          <w:szCs w:val="24"/>
        </w:rPr>
        <w:t>SW2(config-if-vlan20)# exit</w:t>
      </w:r>
    </w:p>
    <w:p w14:paraId="3AC9379A" w14:textId="77777777" w:rsidR="00CB7E1D" w:rsidRPr="00CD49E5" w:rsidRDefault="00CB7E1D" w:rsidP="00CB7E1D">
      <w:pPr>
        <w:ind w:firstLine="480"/>
        <w:rPr>
          <w:szCs w:val="24"/>
        </w:rPr>
      </w:pPr>
      <w:r w:rsidRPr="00CD49E5">
        <w:rPr>
          <w:szCs w:val="24"/>
        </w:rPr>
        <w:t>SW2(config)#interface vlan30</w:t>
      </w:r>
    </w:p>
    <w:p w14:paraId="5466EB7B" w14:textId="77777777" w:rsidR="00CB7E1D" w:rsidRPr="00CD49E5" w:rsidRDefault="00CB7E1D" w:rsidP="00CB7E1D">
      <w:pPr>
        <w:ind w:firstLine="480"/>
        <w:rPr>
          <w:szCs w:val="24"/>
        </w:rPr>
      </w:pPr>
      <w:r w:rsidRPr="00CD49E5">
        <w:rPr>
          <w:szCs w:val="24"/>
        </w:rPr>
        <w:t>SW2(config-if-vlan30)# ip address 30.1.1.254 255.255.255.0</w:t>
      </w:r>
    </w:p>
    <w:p w14:paraId="0B64B40A" w14:textId="77777777" w:rsidR="00CB7E1D" w:rsidRPr="00CD49E5" w:rsidRDefault="00CB7E1D" w:rsidP="00CB7E1D">
      <w:pPr>
        <w:ind w:firstLine="480"/>
        <w:rPr>
          <w:szCs w:val="24"/>
        </w:rPr>
      </w:pPr>
      <w:r>
        <w:rPr>
          <w:szCs w:val="24"/>
        </w:rPr>
        <w:t>SW2(config-if-vlan30)# exit</w:t>
      </w:r>
      <w:r w:rsidRPr="00CD49E5">
        <w:rPr>
          <w:szCs w:val="24"/>
        </w:rPr>
        <w:t xml:space="preserve">                                   </w:t>
      </w:r>
    </w:p>
    <w:p w14:paraId="315B9BC1" w14:textId="77777777" w:rsidR="00CB7E1D" w:rsidRPr="00CD49E5" w:rsidRDefault="00CB7E1D" w:rsidP="00CB7E1D">
      <w:pPr>
        <w:ind w:firstLine="480"/>
        <w:rPr>
          <w:szCs w:val="24"/>
        </w:rPr>
      </w:pPr>
      <w:r w:rsidRPr="00CD49E5">
        <w:rPr>
          <w:szCs w:val="24"/>
        </w:rPr>
        <w:t>SW2(config)#ip dhcp pool vlan10</w:t>
      </w:r>
    </w:p>
    <w:p w14:paraId="227316D4" w14:textId="77777777" w:rsidR="00CB7E1D" w:rsidRPr="00CD49E5" w:rsidRDefault="00CB7E1D" w:rsidP="00CB7E1D">
      <w:pPr>
        <w:ind w:firstLine="480"/>
        <w:rPr>
          <w:szCs w:val="24"/>
        </w:rPr>
      </w:pPr>
      <w:r w:rsidRPr="00CD49E5">
        <w:rPr>
          <w:szCs w:val="24"/>
        </w:rPr>
        <w:lastRenderedPageBreak/>
        <w:t>SW2(dhcp-config)# range 10.1.1.1 10.1.1.253 255.255.255.0</w:t>
      </w:r>
    </w:p>
    <w:p w14:paraId="343F8315" w14:textId="77777777" w:rsidR="00CB7E1D" w:rsidRPr="00CD49E5" w:rsidRDefault="00CB7E1D" w:rsidP="00CB7E1D">
      <w:pPr>
        <w:ind w:firstLine="480"/>
        <w:rPr>
          <w:szCs w:val="24"/>
        </w:rPr>
      </w:pPr>
      <w:r w:rsidRPr="00CD49E5">
        <w:rPr>
          <w:szCs w:val="24"/>
        </w:rPr>
        <w:t xml:space="preserve">SW2(dhcp-config)# default-router 10.1.1.254 </w:t>
      </w:r>
    </w:p>
    <w:p w14:paraId="03947BB9" w14:textId="77777777" w:rsidR="00CB7E1D" w:rsidRPr="00CD49E5" w:rsidRDefault="00CB7E1D" w:rsidP="00CB7E1D">
      <w:pPr>
        <w:ind w:firstLine="480"/>
        <w:rPr>
          <w:szCs w:val="24"/>
        </w:rPr>
      </w:pPr>
      <w:r w:rsidRPr="00CD49E5">
        <w:rPr>
          <w:szCs w:val="24"/>
        </w:rPr>
        <w:t xml:space="preserve">SW2(dhcp-config)# option 43 hex 80 07 00 00 01 14 01 01 01 </w:t>
      </w:r>
    </w:p>
    <w:p w14:paraId="725B196F" w14:textId="77777777" w:rsidR="00CB7E1D" w:rsidRPr="00CD49E5" w:rsidRDefault="00CB7E1D" w:rsidP="00CB7E1D">
      <w:pPr>
        <w:ind w:firstLine="480"/>
        <w:rPr>
          <w:szCs w:val="24"/>
        </w:rPr>
      </w:pPr>
      <w:r w:rsidRPr="00CD49E5">
        <w:rPr>
          <w:szCs w:val="24"/>
        </w:rPr>
        <w:t>SW2(dhcp-config)# exit</w:t>
      </w:r>
    </w:p>
    <w:p w14:paraId="2BEB9E21" w14:textId="77777777" w:rsidR="00CB7E1D" w:rsidRPr="00CD49E5" w:rsidRDefault="00CB7E1D" w:rsidP="00CB7E1D">
      <w:pPr>
        <w:ind w:firstLine="480"/>
        <w:rPr>
          <w:szCs w:val="24"/>
        </w:rPr>
      </w:pPr>
      <w:r w:rsidRPr="00CD49E5">
        <w:rPr>
          <w:szCs w:val="24"/>
        </w:rPr>
        <w:t>SW2(config)#ip dhcp pool vlan30</w:t>
      </w:r>
    </w:p>
    <w:p w14:paraId="091E138F" w14:textId="77777777" w:rsidR="00CB7E1D" w:rsidRPr="00CD49E5" w:rsidRDefault="00CB7E1D" w:rsidP="00CB7E1D">
      <w:pPr>
        <w:ind w:firstLine="480"/>
        <w:rPr>
          <w:szCs w:val="24"/>
        </w:rPr>
      </w:pPr>
      <w:r w:rsidRPr="00CD49E5">
        <w:rPr>
          <w:szCs w:val="24"/>
        </w:rPr>
        <w:t>SW2(dhcp-config)# range 30.1.1.1 30.1.1.253 255.255.255.0</w:t>
      </w:r>
    </w:p>
    <w:p w14:paraId="61E117EF" w14:textId="77777777" w:rsidR="00CB7E1D" w:rsidRPr="00CD49E5" w:rsidRDefault="00CB7E1D" w:rsidP="00CB7E1D">
      <w:pPr>
        <w:ind w:firstLine="480"/>
        <w:rPr>
          <w:szCs w:val="24"/>
        </w:rPr>
      </w:pPr>
      <w:r w:rsidRPr="00CD49E5">
        <w:rPr>
          <w:szCs w:val="24"/>
        </w:rPr>
        <w:t xml:space="preserve">SW2(dhcp-config)# default-router 30.1.1.254 </w:t>
      </w:r>
    </w:p>
    <w:p w14:paraId="13601481" w14:textId="77777777" w:rsidR="00CB7E1D" w:rsidRDefault="00CB7E1D" w:rsidP="00CB7E1D">
      <w:pPr>
        <w:ind w:firstLine="480"/>
        <w:rPr>
          <w:szCs w:val="24"/>
        </w:rPr>
      </w:pPr>
      <w:r w:rsidRPr="00CD49E5">
        <w:rPr>
          <w:szCs w:val="24"/>
        </w:rPr>
        <w:t>SW2(dhcp-config)# exit</w:t>
      </w:r>
    </w:p>
    <w:p w14:paraId="67FF42D2" w14:textId="77777777" w:rsidR="00CB7E1D" w:rsidRPr="00CD49E5" w:rsidRDefault="00CB7E1D" w:rsidP="00CB7E1D">
      <w:pPr>
        <w:ind w:firstLine="480"/>
        <w:rPr>
          <w:szCs w:val="24"/>
        </w:rPr>
      </w:pPr>
      <w:r w:rsidRPr="00CD49E5">
        <w:rPr>
          <w:szCs w:val="24"/>
        </w:rPr>
        <w:t>SW2(config)#interface fa0/1-0/24</w:t>
      </w:r>
    </w:p>
    <w:p w14:paraId="46B367B4" w14:textId="77777777" w:rsidR="00CB7E1D" w:rsidRDefault="00CB7E1D" w:rsidP="00CB7E1D">
      <w:pPr>
        <w:ind w:firstLine="480"/>
        <w:rPr>
          <w:szCs w:val="24"/>
        </w:rPr>
      </w:pPr>
      <w:r w:rsidRPr="00CD49E5">
        <w:rPr>
          <w:szCs w:val="24"/>
        </w:rPr>
        <w:t>SW2(config-if-range)#switchport mode trunk</w:t>
      </w:r>
    </w:p>
    <w:p w14:paraId="6B9E3011" w14:textId="77777777" w:rsidR="00CB7E1D" w:rsidRPr="00773706" w:rsidRDefault="00CB7E1D" w:rsidP="00773706">
      <w:pPr>
        <w:ind w:firstLine="480"/>
        <w:rPr>
          <w:szCs w:val="24"/>
        </w:rPr>
      </w:pPr>
      <w:r w:rsidRPr="00CD49E5">
        <w:rPr>
          <w:szCs w:val="24"/>
        </w:rPr>
        <w:t>SW2(config-if-range)#switchport trunk allowed vlan all</w:t>
      </w:r>
    </w:p>
    <w:p w14:paraId="2EA6E78D" w14:textId="77777777" w:rsidR="00CB7E1D" w:rsidRPr="00773706" w:rsidRDefault="00CB7E1D" w:rsidP="00CB7E1D">
      <w:pPr>
        <w:pStyle w:val="af0"/>
        <w:ind w:firstLine="480"/>
        <w:rPr>
          <w:rFonts w:asciiTheme="minorHAnsi" w:eastAsiaTheme="minorEastAsia" w:hAnsiTheme="minorHAnsi" w:cstheme="minorBidi"/>
          <w:b/>
          <w:bCs/>
          <w:kern w:val="2"/>
        </w:rPr>
      </w:pPr>
      <w:r w:rsidRPr="00773706">
        <w:rPr>
          <w:rFonts w:asciiTheme="minorHAnsi" w:eastAsiaTheme="minorEastAsia" w:hAnsiTheme="minorHAnsi" w:cstheme="minorBidi" w:hint="eastAsia"/>
          <w:b/>
          <w:bCs/>
          <w:kern w:val="2"/>
        </w:rPr>
        <w:t>AC</w:t>
      </w:r>
      <w:r w:rsidRPr="00773706">
        <w:rPr>
          <w:rFonts w:asciiTheme="minorHAnsi" w:eastAsiaTheme="minorEastAsia" w:hAnsiTheme="minorHAnsi" w:cstheme="minorBidi" w:hint="eastAsia"/>
          <w:b/>
          <w:bCs/>
          <w:kern w:val="2"/>
        </w:rPr>
        <w:t>基本</w:t>
      </w:r>
      <w:r w:rsidRPr="00773706">
        <w:rPr>
          <w:rFonts w:asciiTheme="minorHAnsi" w:eastAsiaTheme="minorEastAsia" w:hAnsiTheme="minorHAnsi" w:cstheme="minorBidi"/>
          <w:b/>
          <w:bCs/>
          <w:kern w:val="2"/>
        </w:rPr>
        <w:t>配置：</w:t>
      </w:r>
    </w:p>
    <w:p w14:paraId="540DCAF0" w14:textId="77777777" w:rsidR="00CB7E1D" w:rsidRDefault="00CB7E1D" w:rsidP="00CB7E1D">
      <w:pPr>
        <w:ind w:firstLine="480"/>
        <w:rPr>
          <w:szCs w:val="24"/>
        </w:rPr>
      </w:pPr>
      <w:r w:rsidRPr="00BE5C15">
        <w:rPr>
          <w:szCs w:val="24"/>
        </w:rPr>
        <w:t>WNC6000-1000-AC(v2)(config)#vlan 20</w:t>
      </w:r>
    </w:p>
    <w:p w14:paraId="302F344D" w14:textId="77777777" w:rsidR="00CB7E1D" w:rsidRDefault="00CB7E1D" w:rsidP="00CB7E1D">
      <w:pPr>
        <w:ind w:firstLine="480"/>
        <w:rPr>
          <w:szCs w:val="24"/>
        </w:rPr>
      </w:pPr>
      <w:r w:rsidRPr="00BE5C15">
        <w:rPr>
          <w:szCs w:val="24"/>
        </w:rPr>
        <w:t>WNC6000-1000-AC(v2)(config-vlan20)#exit</w:t>
      </w:r>
    </w:p>
    <w:p w14:paraId="1DF64305" w14:textId="77777777" w:rsidR="00CB7E1D" w:rsidRPr="00CD49E5" w:rsidRDefault="00CB7E1D" w:rsidP="00CB7E1D">
      <w:pPr>
        <w:ind w:firstLine="480"/>
        <w:rPr>
          <w:szCs w:val="24"/>
        </w:rPr>
      </w:pPr>
      <w:r w:rsidRPr="00CD49E5">
        <w:rPr>
          <w:szCs w:val="24"/>
        </w:rPr>
        <w:t>WNC6000-1000-AC(v2)(config)#interface Vlan20</w:t>
      </w:r>
    </w:p>
    <w:p w14:paraId="0B75D084" w14:textId="77777777" w:rsidR="00CB7E1D" w:rsidRPr="00CD49E5" w:rsidRDefault="00CB7E1D" w:rsidP="00CB7E1D">
      <w:pPr>
        <w:ind w:firstLine="480"/>
        <w:rPr>
          <w:szCs w:val="24"/>
        </w:rPr>
      </w:pPr>
      <w:r w:rsidRPr="00CD49E5">
        <w:rPr>
          <w:szCs w:val="24"/>
        </w:rPr>
        <w:t>WNC6000-1000-AC(v2)(config-if-vlan20)# ip address 20.1.1.1 255.255.255.0</w:t>
      </w:r>
    </w:p>
    <w:p w14:paraId="41CD062F" w14:textId="77777777" w:rsidR="00CB7E1D" w:rsidRPr="00CD49E5" w:rsidRDefault="00CB7E1D" w:rsidP="00CB7E1D">
      <w:pPr>
        <w:ind w:firstLine="480"/>
        <w:rPr>
          <w:szCs w:val="24"/>
        </w:rPr>
      </w:pPr>
      <w:r w:rsidRPr="00CD49E5">
        <w:rPr>
          <w:szCs w:val="24"/>
        </w:rPr>
        <w:t>WNC6000-1000-AC(v2)(config-if-vlan20)#exit</w:t>
      </w:r>
    </w:p>
    <w:p w14:paraId="717315AF" w14:textId="77777777" w:rsidR="00CB7E1D" w:rsidRPr="00CD49E5" w:rsidRDefault="00CB7E1D" w:rsidP="00CB7E1D">
      <w:pPr>
        <w:ind w:firstLine="480"/>
        <w:rPr>
          <w:szCs w:val="24"/>
        </w:rPr>
      </w:pPr>
      <w:r w:rsidRPr="00CD49E5">
        <w:rPr>
          <w:szCs w:val="24"/>
        </w:rPr>
        <w:t>WNC6000-1000-AC(v2)(config)#ip route 0.0.0.0/0 20.1.1.254</w:t>
      </w:r>
    </w:p>
    <w:p w14:paraId="6713C7E4" w14:textId="77777777" w:rsidR="00CB7E1D" w:rsidRPr="00CD49E5" w:rsidRDefault="00CB7E1D" w:rsidP="00CB7E1D">
      <w:pPr>
        <w:ind w:firstLine="480"/>
        <w:rPr>
          <w:szCs w:val="24"/>
        </w:rPr>
      </w:pPr>
      <w:r w:rsidRPr="00CD49E5">
        <w:rPr>
          <w:szCs w:val="24"/>
        </w:rPr>
        <w:t>WNC6000-1000-AC(v2)(config)#wireless</w:t>
      </w:r>
    </w:p>
    <w:p w14:paraId="7CE876A0" w14:textId="77777777" w:rsidR="00CB7E1D" w:rsidRPr="00CD49E5" w:rsidRDefault="00CB7E1D" w:rsidP="00CB7E1D">
      <w:pPr>
        <w:ind w:firstLine="480"/>
        <w:rPr>
          <w:szCs w:val="24"/>
        </w:rPr>
      </w:pPr>
      <w:r w:rsidRPr="00CD49E5">
        <w:rPr>
          <w:szCs w:val="24"/>
        </w:rPr>
        <w:t>WNC6000-1000-AC(v2)(config-wireless)# no auto-ip-assign</w:t>
      </w:r>
    </w:p>
    <w:p w14:paraId="7D1BE18A" w14:textId="77777777" w:rsidR="00CB7E1D" w:rsidRPr="00CD49E5" w:rsidRDefault="00CB7E1D" w:rsidP="00CB7E1D">
      <w:pPr>
        <w:ind w:firstLine="480"/>
        <w:rPr>
          <w:szCs w:val="24"/>
        </w:rPr>
      </w:pPr>
      <w:r w:rsidRPr="00CD49E5">
        <w:rPr>
          <w:szCs w:val="24"/>
        </w:rPr>
        <w:t>WNC6000-1000-AC(v2)(config-wireless)# enable</w:t>
      </w:r>
    </w:p>
    <w:p w14:paraId="31A8706E" w14:textId="77777777" w:rsidR="00CB7E1D" w:rsidRDefault="00CB7E1D" w:rsidP="00CB7E1D">
      <w:pPr>
        <w:ind w:firstLine="480"/>
        <w:rPr>
          <w:szCs w:val="24"/>
        </w:rPr>
      </w:pPr>
      <w:r w:rsidRPr="00CD49E5">
        <w:rPr>
          <w:szCs w:val="24"/>
        </w:rPr>
        <w:t>WNC6000-1000-AC(v2)(config-wireless)# static-ip  20.1.1.1</w:t>
      </w:r>
    </w:p>
    <w:p w14:paraId="25EE0B32" w14:textId="77777777" w:rsidR="00CB7E1D" w:rsidRDefault="00CB7E1D" w:rsidP="00CB7E1D">
      <w:pPr>
        <w:ind w:firstLine="480"/>
        <w:rPr>
          <w:szCs w:val="24"/>
        </w:rPr>
      </w:pPr>
      <w:r w:rsidRPr="00BE5C15">
        <w:rPr>
          <w:szCs w:val="24"/>
        </w:rPr>
        <w:t>WNC6000-1000-A</w:t>
      </w:r>
      <w:r>
        <w:rPr>
          <w:szCs w:val="24"/>
        </w:rPr>
        <w:t>C(v2)(config-wireless)#network 2</w:t>
      </w:r>
    </w:p>
    <w:p w14:paraId="383051D5" w14:textId="77777777" w:rsidR="00CB7E1D" w:rsidRPr="00BE5C15" w:rsidRDefault="00CB7E1D" w:rsidP="00CB7E1D">
      <w:pPr>
        <w:ind w:firstLine="480"/>
        <w:rPr>
          <w:szCs w:val="24"/>
        </w:rPr>
      </w:pPr>
      <w:r w:rsidRPr="00BE5C15">
        <w:rPr>
          <w:szCs w:val="24"/>
        </w:rPr>
        <w:t>WNC6000-1000-</w:t>
      </w:r>
      <w:r>
        <w:rPr>
          <w:szCs w:val="24"/>
        </w:rPr>
        <w:t>AC(v2)(config-network)#ssid yctext</w:t>
      </w:r>
    </w:p>
    <w:p w14:paraId="30C03BF6" w14:textId="77777777" w:rsidR="00CB7E1D" w:rsidRDefault="00CB7E1D" w:rsidP="00CB7E1D">
      <w:pPr>
        <w:ind w:firstLine="480"/>
        <w:rPr>
          <w:szCs w:val="24"/>
        </w:rPr>
      </w:pPr>
      <w:r w:rsidRPr="00BE5C15">
        <w:rPr>
          <w:szCs w:val="24"/>
        </w:rPr>
        <w:t>WNC6000-1000-AC(v2)(config-network)#vlan 30</w:t>
      </w:r>
    </w:p>
    <w:p w14:paraId="59C90F34" w14:textId="77777777" w:rsidR="00CB7E1D" w:rsidRDefault="00CB7E1D" w:rsidP="00CB7E1D">
      <w:pPr>
        <w:ind w:firstLine="480"/>
        <w:rPr>
          <w:szCs w:val="24"/>
        </w:rPr>
      </w:pPr>
      <w:r w:rsidRPr="00BE5C15">
        <w:rPr>
          <w:szCs w:val="24"/>
        </w:rPr>
        <w:t>WNC6000-1000-AC(v2)(config-network)#exit</w:t>
      </w:r>
    </w:p>
    <w:p w14:paraId="115918A2" w14:textId="77777777" w:rsidR="00CB7E1D" w:rsidRDefault="00CB7E1D" w:rsidP="00CB7E1D">
      <w:pPr>
        <w:ind w:firstLine="480"/>
        <w:rPr>
          <w:szCs w:val="24"/>
        </w:rPr>
      </w:pPr>
      <w:r w:rsidRPr="00BE5C15">
        <w:rPr>
          <w:szCs w:val="24"/>
        </w:rPr>
        <w:lastRenderedPageBreak/>
        <w:t>WNC6000-1000-AC(v2)(config-wireless)#ap database 00-01-7a-e8-f2-40</w:t>
      </w:r>
    </w:p>
    <w:p w14:paraId="2212B10E" w14:textId="77777777" w:rsidR="00CB7E1D" w:rsidRPr="00BE5C15" w:rsidRDefault="00CB7E1D" w:rsidP="00CB7E1D">
      <w:pPr>
        <w:ind w:firstLine="480"/>
        <w:rPr>
          <w:szCs w:val="24"/>
        </w:rPr>
      </w:pPr>
      <w:r w:rsidRPr="00BE5C15">
        <w:rPr>
          <w:szCs w:val="24"/>
        </w:rPr>
        <w:t>WNC6000-1000-AC(v2)(config-wireless)#ap profile 1</w:t>
      </w:r>
    </w:p>
    <w:p w14:paraId="421F3463" w14:textId="77777777" w:rsidR="00CB7E1D" w:rsidRDefault="00CB7E1D" w:rsidP="00CB7E1D">
      <w:pPr>
        <w:ind w:firstLine="480"/>
        <w:rPr>
          <w:szCs w:val="24"/>
        </w:rPr>
      </w:pPr>
      <w:r w:rsidRPr="00BE5C15">
        <w:rPr>
          <w:szCs w:val="24"/>
        </w:rPr>
        <w:t>WNC6000-1000-AC(v2)(config-ap-profile)#hwtype 7</w:t>
      </w:r>
    </w:p>
    <w:p w14:paraId="42298CB0" w14:textId="77777777" w:rsidR="00CB7E1D" w:rsidRDefault="00CB7E1D" w:rsidP="00CB7E1D">
      <w:pPr>
        <w:ind w:firstLine="480"/>
        <w:rPr>
          <w:szCs w:val="24"/>
        </w:rPr>
      </w:pPr>
      <w:r w:rsidRPr="00D85FC6">
        <w:rPr>
          <w:szCs w:val="24"/>
        </w:rPr>
        <w:t>WNC6000-1000-AC(v2)(config-ap-profile)#radio 1</w:t>
      </w:r>
    </w:p>
    <w:p w14:paraId="4F0703CB" w14:textId="77777777" w:rsidR="00CB7E1D" w:rsidRPr="00D85FC6" w:rsidRDefault="00CB7E1D" w:rsidP="00CB7E1D">
      <w:pPr>
        <w:ind w:firstLine="480"/>
        <w:rPr>
          <w:b/>
          <w:szCs w:val="24"/>
        </w:rPr>
      </w:pPr>
      <w:r w:rsidRPr="00D85FC6">
        <w:rPr>
          <w:szCs w:val="24"/>
        </w:rPr>
        <w:t>WNC6000-1000-AC(v2)(config-ap-profile-vap)#</w:t>
      </w:r>
      <w:r w:rsidRPr="00D85FC6">
        <w:rPr>
          <w:b/>
          <w:szCs w:val="24"/>
        </w:rPr>
        <w:t>vap 1</w:t>
      </w:r>
    </w:p>
    <w:p w14:paraId="5B296400" w14:textId="77777777" w:rsidR="00CB7E1D" w:rsidRDefault="00CB7E1D" w:rsidP="00CB7E1D">
      <w:pPr>
        <w:ind w:firstLine="480"/>
        <w:rPr>
          <w:b/>
          <w:szCs w:val="24"/>
        </w:rPr>
      </w:pPr>
      <w:r w:rsidRPr="00D85FC6">
        <w:rPr>
          <w:szCs w:val="24"/>
        </w:rPr>
        <w:t>WNC6000-1000-AC(v2)(config-ap-profile-vap)#</w:t>
      </w:r>
      <w:r w:rsidRPr="00D85FC6">
        <w:rPr>
          <w:b/>
          <w:szCs w:val="24"/>
        </w:rPr>
        <w:t>enable</w:t>
      </w:r>
    </w:p>
    <w:p w14:paraId="5DEE4B5C" w14:textId="77777777" w:rsidR="00CB7E1D" w:rsidRPr="00D85FC6" w:rsidRDefault="00CB7E1D" w:rsidP="00CB7E1D">
      <w:pPr>
        <w:ind w:firstLine="480"/>
        <w:rPr>
          <w:szCs w:val="24"/>
        </w:rPr>
      </w:pPr>
      <w:r w:rsidRPr="00D85FC6">
        <w:rPr>
          <w:szCs w:val="24"/>
        </w:rPr>
        <w:t>WNC6000-1000-AC(v2)(config-ap-profile-vap)#exit</w:t>
      </w:r>
    </w:p>
    <w:p w14:paraId="19CDEFD3" w14:textId="77777777" w:rsidR="00CB7E1D" w:rsidRPr="00D85FC6" w:rsidRDefault="00CB7E1D" w:rsidP="00CB7E1D">
      <w:pPr>
        <w:ind w:firstLine="480"/>
        <w:rPr>
          <w:szCs w:val="24"/>
        </w:rPr>
      </w:pPr>
      <w:r w:rsidRPr="00D85FC6">
        <w:rPr>
          <w:szCs w:val="24"/>
        </w:rPr>
        <w:t>WNC6000-1000-AC(v2)(config-ap-profile-radio)#exit</w:t>
      </w:r>
    </w:p>
    <w:p w14:paraId="0C763E9B" w14:textId="77777777" w:rsidR="00CB7E1D" w:rsidRPr="00D85FC6" w:rsidRDefault="00CB7E1D" w:rsidP="00CB7E1D">
      <w:pPr>
        <w:ind w:firstLine="480"/>
        <w:rPr>
          <w:szCs w:val="24"/>
        </w:rPr>
      </w:pPr>
      <w:r w:rsidRPr="00D85FC6">
        <w:rPr>
          <w:szCs w:val="24"/>
        </w:rPr>
        <w:t>WNC6000-1000-AC(v2)(config-ap-profile)#exit</w:t>
      </w:r>
    </w:p>
    <w:p w14:paraId="2F4C88B1" w14:textId="77777777" w:rsidR="00CB7E1D" w:rsidRPr="00D85FC6" w:rsidRDefault="00CB7E1D" w:rsidP="00CB7E1D">
      <w:pPr>
        <w:ind w:firstLine="480"/>
        <w:rPr>
          <w:szCs w:val="24"/>
        </w:rPr>
      </w:pPr>
      <w:r w:rsidRPr="00D85FC6">
        <w:rPr>
          <w:szCs w:val="24"/>
        </w:rPr>
        <w:t>WNC6000-1000-AC(v2)(config-wireless)#exit</w:t>
      </w:r>
    </w:p>
    <w:p w14:paraId="2624B39D" w14:textId="77777777" w:rsidR="00CB7E1D" w:rsidRPr="00BE5C15" w:rsidRDefault="00CB7E1D" w:rsidP="00CB7E1D">
      <w:pPr>
        <w:ind w:firstLine="480"/>
        <w:rPr>
          <w:szCs w:val="24"/>
        </w:rPr>
      </w:pPr>
      <w:r w:rsidRPr="00BE5C15">
        <w:rPr>
          <w:szCs w:val="24"/>
        </w:rPr>
        <w:t>WNC6000-1000-AC(v2)(config)#Interface Ethernet1/0/9</w:t>
      </w:r>
    </w:p>
    <w:p w14:paraId="690B422F" w14:textId="77777777" w:rsidR="00CB7E1D" w:rsidRPr="00BE5C15" w:rsidRDefault="00CB7E1D" w:rsidP="00CB7E1D">
      <w:pPr>
        <w:ind w:firstLine="480"/>
        <w:rPr>
          <w:szCs w:val="24"/>
        </w:rPr>
      </w:pPr>
      <w:r w:rsidRPr="00BE5C15">
        <w:rPr>
          <w:szCs w:val="24"/>
        </w:rPr>
        <w:t>WNC6000-1000-AC(v2)(config-if-ethernet1/0/9)# switchport mode trunk</w:t>
      </w:r>
    </w:p>
    <w:p w14:paraId="6FF6EF18" w14:textId="77777777" w:rsidR="00CB7E1D" w:rsidRPr="00BE5C15" w:rsidRDefault="00CB7E1D" w:rsidP="00CB7E1D">
      <w:pPr>
        <w:ind w:firstLine="480"/>
        <w:rPr>
          <w:szCs w:val="24"/>
        </w:rPr>
      </w:pPr>
      <w:r w:rsidRPr="00BE5C15">
        <w:rPr>
          <w:szCs w:val="24"/>
        </w:rPr>
        <w:t>WNC6000-1000-AC(v2)(config-if-ethernet1/0/9)#switchport trunk allowed vlan all</w:t>
      </w:r>
    </w:p>
    <w:p w14:paraId="6F3F6CBE" w14:textId="77777777" w:rsidR="00CB7E1D" w:rsidRDefault="00CB7E1D" w:rsidP="00CB7E1D">
      <w:pPr>
        <w:ind w:firstLine="480"/>
        <w:rPr>
          <w:szCs w:val="24"/>
        </w:rPr>
      </w:pPr>
      <w:r w:rsidRPr="00BE5C15">
        <w:rPr>
          <w:szCs w:val="24"/>
        </w:rPr>
        <w:t>WNC6000-1000-AC(v2)(config-if-ethernet1/0/9)#</w:t>
      </w:r>
    </w:p>
    <w:p w14:paraId="6F3BAD22" w14:textId="77777777" w:rsidR="00B25473" w:rsidRPr="008262F7" w:rsidRDefault="008262F7" w:rsidP="00CB7E1D">
      <w:pPr>
        <w:ind w:firstLine="480"/>
        <w:rPr>
          <w:szCs w:val="24"/>
        </w:rPr>
      </w:pPr>
      <w:r w:rsidRPr="008262F7">
        <w:rPr>
          <w:rFonts w:hint="eastAsia"/>
          <w:szCs w:val="24"/>
        </w:rPr>
        <w:t>信道</w:t>
      </w:r>
      <w:r w:rsidRPr="008262F7">
        <w:rPr>
          <w:szCs w:val="24"/>
        </w:rPr>
        <w:t>自动调整配置如下：</w:t>
      </w:r>
    </w:p>
    <w:p w14:paraId="5F6DD1C8" w14:textId="77777777" w:rsidR="00B25473" w:rsidRPr="008262F7" w:rsidRDefault="00B25473" w:rsidP="008262F7">
      <w:pPr>
        <w:ind w:firstLine="480"/>
        <w:rPr>
          <w:szCs w:val="24"/>
        </w:rPr>
      </w:pPr>
      <w:r w:rsidRPr="008262F7">
        <w:rPr>
          <w:szCs w:val="24"/>
        </w:rPr>
        <w:t>WNC6000-1000-AC(v2)(config-wireless)#channel-plan an history-depth 1</w:t>
      </w:r>
    </w:p>
    <w:p w14:paraId="1315DD2C" w14:textId="77777777" w:rsidR="00B25473" w:rsidRPr="008262F7" w:rsidRDefault="00B25473" w:rsidP="008262F7">
      <w:pPr>
        <w:ind w:firstLine="480"/>
        <w:rPr>
          <w:szCs w:val="24"/>
        </w:rPr>
      </w:pPr>
      <w:r w:rsidRPr="008262F7">
        <w:rPr>
          <w:szCs w:val="24"/>
        </w:rPr>
        <w:t>WNC6000-1000-AC(v2)(config-wireless)#channel-plan an interval 3</w:t>
      </w:r>
    </w:p>
    <w:p w14:paraId="48D28998" w14:textId="77777777" w:rsidR="00B25473" w:rsidRPr="008262F7" w:rsidRDefault="00B25473" w:rsidP="008262F7">
      <w:pPr>
        <w:ind w:firstLine="480"/>
        <w:rPr>
          <w:szCs w:val="24"/>
        </w:rPr>
      </w:pPr>
      <w:r w:rsidRPr="008262F7">
        <w:rPr>
          <w:szCs w:val="24"/>
        </w:rPr>
        <w:t>WNC6000-1000-AC(v2)(config-wireless)#channel-plan an mode interval</w:t>
      </w:r>
    </w:p>
    <w:p w14:paraId="4FF5774A" w14:textId="77777777" w:rsidR="00B25473" w:rsidRPr="008262F7" w:rsidRDefault="00B25473" w:rsidP="008262F7">
      <w:pPr>
        <w:ind w:firstLine="480"/>
        <w:rPr>
          <w:szCs w:val="24"/>
        </w:rPr>
      </w:pPr>
      <w:r w:rsidRPr="008262F7">
        <w:rPr>
          <w:szCs w:val="24"/>
        </w:rPr>
        <w:t>WNC6000-1000-AC(v2)(config-wireless)#channel-plan bgn history-depth 1</w:t>
      </w:r>
    </w:p>
    <w:p w14:paraId="16EE4161" w14:textId="77777777" w:rsidR="00B25473" w:rsidRPr="008262F7" w:rsidRDefault="00B25473" w:rsidP="008262F7">
      <w:pPr>
        <w:ind w:firstLine="480"/>
        <w:rPr>
          <w:szCs w:val="24"/>
        </w:rPr>
      </w:pPr>
      <w:r w:rsidRPr="008262F7">
        <w:rPr>
          <w:szCs w:val="24"/>
        </w:rPr>
        <w:t>WNC6000-1000-AC(v2)(config-wireless)#channel-plan bgn interval 3</w:t>
      </w:r>
    </w:p>
    <w:p w14:paraId="4D4EE481" w14:textId="77777777" w:rsidR="00B25473" w:rsidRPr="008262F7" w:rsidRDefault="00B25473" w:rsidP="008262F7">
      <w:pPr>
        <w:ind w:firstLine="480"/>
        <w:rPr>
          <w:szCs w:val="24"/>
        </w:rPr>
      </w:pPr>
      <w:r w:rsidRPr="008262F7">
        <w:rPr>
          <w:szCs w:val="24"/>
        </w:rPr>
        <w:t>WNC6000-1000-AC(v2)(config-wireless)#channel-plan bgn mode interval</w:t>
      </w:r>
    </w:p>
    <w:p w14:paraId="66A10087" w14:textId="77777777" w:rsidR="008262F7" w:rsidRPr="008262F7" w:rsidRDefault="008262F7" w:rsidP="00AF46B2">
      <w:pPr>
        <w:ind w:firstLine="480"/>
        <w:rPr>
          <w:szCs w:val="24"/>
        </w:rPr>
      </w:pPr>
      <w:r w:rsidRPr="008262F7">
        <w:rPr>
          <w:rFonts w:hint="eastAsia"/>
          <w:szCs w:val="24"/>
        </w:rPr>
        <w:t>检验</w:t>
      </w:r>
      <w:r w:rsidRPr="008262F7">
        <w:rPr>
          <w:szCs w:val="24"/>
        </w:rPr>
        <w:t>配置</w:t>
      </w:r>
      <w:r w:rsidRPr="008262F7">
        <w:rPr>
          <w:rFonts w:hint="eastAsia"/>
          <w:szCs w:val="24"/>
        </w:rPr>
        <w:t>效果</w:t>
      </w:r>
      <w:r w:rsidRPr="008262F7">
        <w:rPr>
          <w:szCs w:val="24"/>
        </w:rPr>
        <w:t>：</w:t>
      </w:r>
      <w:r w:rsidRPr="008262F7">
        <w:rPr>
          <w:rFonts w:hint="eastAsia"/>
          <w:szCs w:val="24"/>
        </w:rPr>
        <w:t>调整</w:t>
      </w:r>
      <w:r w:rsidRPr="008262F7">
        <w:rPr>
          <w:szCs w:val="24"/>
        </w:rPr>
        <w:t>前</w:t>
      </w:r>
      <w:r w:rsidRPr="008262F7">
        <w:rPr>
          <w:rFonts w:hint="eastAsia"/>
          <w:szCs w:val="24"/>
        </w:rPr>
        <w:t>AP</w:t>
      </w:r>
      <w:r w:rsidRPr="008262F7">
        <w:rPr>
          <w:rFonts w:hint="eastAsia"/>
          <w:szCs w:val="24"/>
        </w:rPr>
        <w:t>处于</w:t>
      </w:r>
      <w:r w:rsidRPr="008262F7">
        <w:rPr>
          <w:rFonts w:hint="eastAsia"/>
          <w:szCs w:val="24"/>
        </w:rPr>
        <w:t>6</w:t>
      </w:r>
      <w:r w:rsidRPr="008262F7">
        <w:rPr>
          <w:rFonts w:hint="eastAsia"/>
          <w:szCs w:val="24"/>
        </w:rPr>
        <w:t>信道</w:t>
      </w:r>
      <w:r w:rsidRPr="008262F7">
        <w:rPr>
          <w:szCs w:val="24"/>
        </w:rPr>
        <w:t>：</w:t>
      </w:r>
    </w:p>
    <w:p w14:paraId="499E28D0" w14:textId="77777777" w:rsidR="00B25473" w:rsidRDefault="00B25473" w:rsidP="00B25473">
      <w:pPr>
        <w:ind w:firstLine="480"/>
      </w:pPr>
      <w:r>
        <w:rPr>
          <w:noProof/>
        </w:rPr>
        <w:drawing>
          <wp:inline distT="0" distB="0" distL="0" distR="0" wp14:anchorId="195E6B81" wp14:editId="564EECF5">
            <wp:extent cx="5543550" cy="118427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43550" cy="1184275"/>
                    </a:xfrm>
                    <a:prstGeom prst="rect">
                      <a:avLst/>
                    </a:prstGeom>
                  </pic:spPr>
                </pic:pic>
              </a:graphicData>
            </a:graphic>
          </wp:inline>
        </w:drawing>
      </w:r>
    </w:p>
    <w:p w14:paraId="5390915F" w14:textId="77777777" w:rsidR="008262F7" w:rsidRPr="0064772A" w:rsidRDefault="008262F7" w:rsidP="0064772A">
      <w:pPr>
        <w:ind w:firstLine="480"/>
        <w:rPr>
          <w:szCs w:val="24"/>
        </w:rPr>
      </w:pPr>
      <w:r w:rsidRPr="008262F7">
        <w:rPr>
          <w:rFonts w:hint="eastAsia"/>
          <w:szCs w:val="24"/>
        </w:rPr>
        <w:t>AC</w:t>
      </w:r>
      <w:r w:rsidRPr="008262F7">
        <w:rPr>
          <w:rFonts w:hint="eastAsia"/>
          <w:szCs w:val="24"/>
        </w:rPr>
        <w:t>经过</w:t>
      </w:r>
      <w:r w:rsidRPr="008262F7">
        <w:rPr>
          <w:szCs w:val="24"/>
        </w:rPr>
        <w:t>信道</w:t>
      </w:r>
      <w:r w:rsidRPr="008262F7">
        <w:rPr>
          <w:rFonts w:hint="eastAsia"/>
          <w:szCs w:val="24"/>
        </w:rPr>
        <w:t>调整方法测得当前</w:t>
      </w:r>
      <w:r w:rsidRPr="008262F7">
        <w:rPr>
          <w:szCs w:val="24"/>
        </w:rPr>
        <w:t>1</w:t>
      </w:r>
      <w:r w:rsidRPr="008262F7">
        <w:rPr>
          <w:rFonts w:hint="eastAsia"/>
          <w:szCs w:val="24"/>
        </w:rPr>
        <w:t>信道干扰更小，于是通知</w:t>
      </w:r>
      <w:r w:rsidRPr="008262F7">
        <w:rPr>
          <w:szCs w:val="24"/>
        </w:rPr>
        <w:t>AP</w:t>
      </w:r>
      <w:r w:rsidRPr="008262F7">
        <w:rPr>
          <w:rFonts w:hint="eastAsia"/>
          <w:szCs w:val="24"/>
        </w:rPr>
        <w:t>调整为</w:t>
      </w:r>
      <w:r w:rsidRPr="008262F7">
        <w:rPr>
          <w:szCs w:val="24"/>
        </w:rPr>
        <w:t>1</w:t>
      </w:r>
      <w:r w:rsidRPr="008262F7">
        <w:rPr>
          <w:rFonts w:hint="eastAsia"/>
          <w:szCs w:val="24"/>
        </w:rPr>
        <w:t>信道：</w:t>
      </w:r>
    </w:p>
    <w:p w14:paraId="6C25D33C" w14:textId="77777777" w:rsidR="008262F7" w:rsidRDefault="00B25473" w:rsidP="00021E16">
      <w:pPr>
        <w:ind w:firstLine="480"/>
      </w:pPr>
      <w:r>
        <w:rPr>
          <w:noProof/>
        </w:rPr>
        <w:lastRenderedPageBreak/>
        <w:drawing>
          <wp:inline distT="0" distB="0" distL="0" distR="0" wp14:anchorId="2CE55C94" wp14:editId="761D70FB">
            <wp:extent cx="5543550" cy="120777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43550" cy="1207770"/>
                    </a:xfrm>
                    <a:prstGeom prst="rect">
                      <a:avLst/>
                    </a:prstGeom>
                  </pic:spPr>
                </pic:pic>
              </a:graphicData>
            </a:graphic>
          </wp:inline>
        </w:drawing>
      </w:r>
    </w:p>
    <w:p w14:paraId="022589F4" w14:textId="77777777" w:rsidR="008262F7" w:rsidRDefault="008262F7" w:rsidP="002B2709">
      <w:pPr>
        <w:pStyle w:val="3"/>
        <w:numPr>
          <w:ilvl w:val="2"/>
          <w:numId w:val="11"/>
        </w:numPr>
      </w:pPr>
      <w:bookmarkStart w:id="142" w:name="_Toc465170376"/>
      <w:r>
        <w:rPr>
          <w:rFonts w:hint="eastAsia"/>
        </w:rPr>
        <w:t>不同</w:t>
      </w:r>
      <w:r>
        <w:rPr>
          <w:rFonts w:hint="eastAsia"/>
        </w:rPr>
        <w:t>AP</w:t>
      </w:r>
      <w:r>
        <w:rPr>
          <w:rFonts w:hint="eastAsia"/>
        </w:rPr>
        <w:t>二层</w:t>
      </w:r>
      <w:r>
        <w:t>漫游</w:t>
      </w:r>
      <w:bookmarkEnd w:id="142"/>
    </w:p>
    <w:p w14:paraId="752A1181" w14:textId="77777777" w:rsidR="00344C86" w:rsidRPr="00344C86" w:rsidRDefault="00344C86" w:rsidP="00344C86">
      <w:pPr>
        <w:ind w:firstLine="480"/>
        <w:rPr>
          <w:szCs w:val="24"/>
        </w:rPr>
      </w:pPr>
      <w:r w:rsidRPr="00344C86">
        <w:rPr>
          <w:rFonts w:hint="eastAsia"/>
          <w:szCs w:val="24"/>
        </w:rPr>
        <w:t>在客户部署了无线后，会有一些情况拿着电脑去另外的地方处理事情，此时两个地方获得的地址为同一个网段，所以就产生了二层漫游，产生漫游客户的网络不会中断。</w:t>
      </w:r>
    </w:p>
    <w:p w14:paraId="69EE8716" w14:textId="77777777" w:rsidR="00344C86" w:rsidRPr="00344C86" w:rsidRDefault="00344C86" w:rsidP="00344C86">
      <w:pPr>
        <w:ind w:firstLine="480"/>
        <w:rPr>
          <w:szCs w:val="24"/>
        </w:rPr>
      </w:pPr>
      <w:r w:rsidRPr="00344C86">
        <w:rPr>
          <w:rFonts w:hint="eastAsia"/>
          <w:szCs w:val="24"/>
        </w:rPr>
        <w:t>当用户位置移动时，到达两个</w:t>
      </w:r>
      <w:r w:rsidRPr="00344C86">
        <w:rPr>
          <w:szCs w:val="24"/>
        </w:rPr>
        <w:t>AP</w:t>
      </w:r>
      <w:r w:rsidRPr="00344C86">
        <w:rPr>
          <w:rFonts w:hint="eastAsia"/>
          <w:szCs w:val="24"/>
        </w:rPr>
        <w:t>同时覆盖的范围时，</w:t>
      </w:r>
      <w:r w:rsidRPr="00344C86">
        <w:rPr>
          <w:szCs w:val="24"/>
        </w:rPr>
        <w:t>PC</w:t>
      </w:r>
      <w:r w:rsidRPr="00344C86">
        <w:rPr>
          <w:rFonts w:hint="eastAsia"/>
          <w:szCs w:val="24"/>
        </w:rPr>
        <w:t>会对两个信号强度做一个比较，同时</w:t>
      </w:r>
      <w:r w:rsidRPr="00344C86">
        <w:rPr>
          <w:szCs w:val="24"/>
        </w:rPr>
        <w:t>PC</w:t>
      </w:r>
      <w:r w:rsidRPr="00344C86">
        <w:rPr>
          <w:rFonts w:hint="eastAsia"/>
          <w:szCs w:val="24"/>
        </w:rPr>
        <w:t>内部会存在一个伐值，当信号强度低于阀值时，</w:t>
      </w:r>
      <w:r w:rsidRPr="00344C86">
        <w:rPr>
          <w:szCs w:val="24"/>
        </w:rPr>
        <w:t>PC</w:t>
      </w:r>
      <w:r w:rsidRPr="00344C86">
        <w:rPr>
          <w:rFonts w:hint="eastAsia"/>
          <w:szCs w:val="24"/>
        </w:rPr>
        <w:t>会自动关联至信号更强的</w:t>
      </w:r>
      <w:r w:rsidRPr="00344C86">
        <w:rPr>
          <w:szCs w:val="24"/>
        </w:rPr>
        <w:t>AP</w:t>
      </w:r>
      <w:r w:rsidRPr="00344C86">
        <w:rPr>
          <w:rFonts w:hint="eastAsia"/>
          <w:szCs w:val="24"/>
        </w:rPr>
        <w:t>上，</w:t>
      </w:r>
      <w:r w:rsidRPr="00344C86">
        <w:rPr>
          <w:szCs w:val="24"/>
        </w:rPr>
        <w:t>AC</w:t>
      </w:r>
      <w:r w:rsidRPr="00344C86">
        <w:rPr>
          <w:rFonts w:hint="eastAsia"/>
          <w:szCs w:val="24"/>
        </w:rPr>
        <w:t>就会快速更新表象来完成二层漫游。</w:t>
      </w:r>
    </w:p>
    <w:p w14:paraId="7EC14642" w14:textId="77777777" w:rsidR="00344C86" w:rsidRPr="00344C86" w:rsidRDefault="00344C86" w:rsidP="00344C86">
      <w:pPr>
        <w:ind w:firstLine="480"/>
        <w:rPr>
          <w:szCs w:val="24"/>
        </w:rPr>
      </w:pPr>
      <w:r w:rsidRPr="00344C86">
        <w:rPr>
          <w:rFonts w:hint="eastAsia"/>
          <w:szCs w:val="24"/>
        </w:rPr>
        <w:t>漫游的动作完全是</w:t>
      </w:r>
      <w:r w:rsidRPr="00344C86">
        <w:rPr>
          <w:szCs w:val="24"/>
        </w:rPr>
        <w:t>PC</w:t>
      </w:r>
      <w:r w:rsidRPr="00344C86">
        <w:rPr>
          <w:rFonts w:hint="eastAsia"/>
          <w:szCs w:val="24"/>
        </w:rPr>
        <w:t>发起的与</w:t>
      </w:r>
      <w:r w:rsidRPr="00344C86">
        <w:rPr>
          <w:szCs w:val="24"/>
        </w:rPr>
        <w:t>AP</w:t>
      </w:r>
      <w:r w:rsidRPr="00344C86">
        <w:rPr>
          <w:rFonts w:hint="eastAsia"/>
          <w:szCs w:val="24"/>
        </w:rPr>
        <w:t>和</w:t>
      </w:r>
      <w:r w:rsidRPr="00344C86">
        <w:rPr>
          <w:szCs w:val="24"/>
        </w:rPr>
        <w:t>AC</w:t>
      </w:r>
      <w:r w:rsidRPr="00344C86">
        <w:rPr>
          <w:rFonts w:hint="eastAsia"/>
          <w:szCs w:val="24"/>
        </w:rPr>
        <w:t>无关。</w:t>
      </w:r>
    </w:p>
    <w:p w14:paraId="57B14810" w14:textId="77777777" w:rsidR="008262F7" w:rsidRDefault="00070F32" w:rsidP="00344C86">
      <w:pPr>
        <w:ind w:firstLine="480"/>
        <w:rPr>
          <w:szCs w:val="24"/>
        </w:rPr>
      </w:pPr>
      <w:r>
        <w:rPr>
          <w:rFonts w:hint="eastAsia"/>
          <w:szCs w:val="24"/>
        </w:rPr>
        <w:t>实验</w:t>
      </w:r>
      <w:r>
        <w:rPr>
          <w:szCs w:val="24"/>
        </w:rPr>
        <w:t>拓扑：</w:t>
      </w:r>
    </w:p>
    <w:p w14:paraId="472671D7" w14:textId="77777777" w:rsidR="00070F32" w:rsidRPr="00344C86" w:rsidRDefault="00070F32" w:rsidP="00344C86">
      <w:pPr>
        <w:ind w:firstLine="480"/>
        <w:rPr>
          <w:szCs w:val="24"/>
        </w:rPr>
      </w:pPr>
      <w:r>
        <w:rPr>
          <w:noProof/>
        </w:rPr>
        <w:drawing>
          <wp:inline distT="0" distB="0" distL="0" distR="0" wp14:anchorId="62843781" wp14:editId="0552467B">
            <wp:extent cx="5543550" cy="2620645"/>
            <wp:effectExtent l="0" t="0" r="0" b="825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43550" cy="2620645"/>
                    </a:xfrm>
                    <a:prstGeom prst="rect">
                      <a:avLst/>
                    </a:prstGeom>
                  </pic:spPr>
                </pic:pic>
              </a:graphicData>
            </a:graphic>
          </wp:inline>
        </w:drawing>
      </w:r>
    </w:p>
    <w:p w14:paraId="28EA31C1" w14:textId="77777777" w:rsidR="00344C86" w:rsidRPr="00344C86" w:rsidRDefault="00344C86" w:rsidP="00344C86">
      <w:pPr>
        <w:ind w:firstLine="480"/>
        <w:rPr>
          <w:b/>
          <w:szCs w:val="24"/>
        </w:rPr>
      </w:pPr>
      <w:r w:rsidRPr="00344C86">
        <w:rPr>
          <w:rFonts w:hint="eastAsia"/>
          <w:b/>
          <w:szCs w:val="24"/>
        </w:rPr>
        <w:t>配置</w:t>
      </w:r>
      <w:r w:rsidRPr="00344C86">
        <w:rPr>
          <w:b/>
          <w:szCs w:val="24"/>
        </w:rPr>
        <w:t>方法：</w:t>
      </w:r>
    </w:p>
    <w:p w14:paraId="3B837B20" w14:textId="77777777" w:rsidR="00344C86" w:rsidRDefault="00344C86" w:rsidP="00344C86">
      <w:pPr>
        <w:ind w:firstLine="480"/>
        <w:rPr>
          <w:szCs w:val="24"/>
        </w:rPr>
      </w:pPr>
      <w:r w:rsidRPr="00344C86">
        <w:rPr>
          <w:rFonts w:hint="eastAsia"/>
          <w:szCs w:val="24"/>
        </w:rPr>
        <w:t>两个</w:t>
      </w:r>
      <w:r w:rsidRPr="00344C86">
        <w:rPr>
          <w:rFonts w:hint="eastAsia"/>
          <w:szCs w:val="24"/>
        </w:rPr>
        <w:t>AP</w:t>
      </w:r>
      <w:r w:rsidRPr="00344C86">
        <w:rPr>
          <w:rFonts w:hint="eastAsia"/>
          <w:szCs w:val="24"/>
        </w:rPr>
        <w:t>由</w:t>
      </w:r>
      <w:r w:rsidRPr="00344C86">
        <w:rPr>
          <w:rFonts w:hint="eastAsia"/>
          <w:szCs w:val="24"/>
        </w:rPr>
        <w:t>AC</w:t>
      </w:r>
      <w:r w:rsidRPr="00344C86">
        <w:rPr>
          <w:rFonts w:hint="eastAsia"/>
          <w:szCs w:val="24"/>
        </w:rPr>
        <w:t>统一</w:t>
      </w:r>
      <w:r w:rsidRPr="00344C86">
        <w:rPr>
          <w:szCs w:val="24"/>
        </w:rPr>
        <w:t>管理，并下发相同的配置。两个</w:t>
      </w:r>
      <w:r w:rsidRPr="00344C86">
        <w:rPr>
          <w:rFonts w:hint="eastAsia"/>
          <w:szCs w:val="24"/>
        </w:rPr>
        <w:t>A</w:t>
      </w:r>
      <w:r w:rsidRPr="00344C86">
        <w:rPr>
          <w:szCs w:val="24"/>
        </w:rPr>
        <w:t>P</w:t>
      </w:r>
      <w:r w:rsidRPr="00344C86">
        <w:rPr>
          <w:rFonts w:hint="eastAsia"/>
          <w:szCs w:val="24"/>
        </w:rPr>
        <w:t>放置位置</w:t>
      </w:r>
      <w:r w:rsidRPr="00344C86">
        <w:rPr>
          <w:szCs w:val="24"/>
        </w:rPr>
        <w:t>相隔一定的距离。</w:t>
      </w:r>
      <w:r w:rsidRPr="00344C86">
        <w:rPr>
          <w:rFonts w:hint="eastAsia"/>
          <w:szCs w:val="24"/>
        </w:rPr>
        <w:t>然后</w:t>
      </w:r>
      <w:r w:rsidRPr="00344C86">
        <w:rPr>
          <w:szCs w:val="24"/>
        </w:rPr>
        <w:t>通过在</w:t>
      </w:r>
      <w:r w:rsidRPr="00344C86">
        <w:rPr>
          <w:rFonts w:hint="eastAsia"/>
          <w:szCs w:val="24"/>
        </w:rPr>
        <w:t>PC</w:t>
      </w:r>
      <w:r w:rsidRPr="00344C86">
        <w:rPr>
          <w:rFonts w:hint="eastAsia"/>
          <w:szCs w:val="24"/>
        </w:rPr>
        <w:t>上</w:t>
      </w:r>
      <w:r w:rsidRPr="00344C86">
        <w:rPr>
          <w:szCs w:val="24"/>
        </w:rPr>
        <w:t>不停的</w:t>
      </w:r>
      <w:r w:rsidRPr="00344C86">
        <w:rPr>
          <w:rFonts w:hint="eastAsia"/>
          <w:szCs w:val="24"/>
        </w:rPr>
        <w:t>ping</w:t>
      </w:r>
      <w:r w:rsidRPr="00344C86">
        <w:rPr>
          <w:rFonts w:hint="eastAsia"/>
          <w:szCs w:val="24"/>
        </w:rPr>
        <w:t>包</w:t>
      </w:r>
      <w:r w:rsidR="00070F32">
        <w:rPr>
          <w:rFonts w:hint="eastAsia"/>
          <w:szCs w:val="24"/>
        </w:rPr>
        <w:t>并</w:t>
      </w:r>
      <w:r w:rsidR="00070F32">
        <w:rPr>
          <w:szCs w:val="24"/>
        </w:rPr>
        <w:t>在两个</w:t>
      </w:r>
      <w:r w:rsidR="00070F32">
        <w:rPr>
          <w:rFonts w:hint="eastAsia"/>
          <w:szCs w:val="24"/>
        </w:rPr>
        <w:t>AP</w:t>
      </w:r>
      <w:r w:rsidR="00070F32">
        <w:rPr>
          <w:rFonts w:hint="eastAsia"/>
          <w:szCs w:val="24"/>
        </w:rPr>
        <w:t>间</w:t>
      </w:r>
      <w:r w:rsidR="00070F32">
        <w:rPr>
          <w:szCs w:val="24"/>
        </w:rPr>
        <w:t>来回移动</w:t>
      </w:r>
      <w:r w:rsidRPr="00344C86">
        <w:rPr>
          <w:szCs w:val="24"/>
        </w:rPr>
        <w:t>。看其是否会漫游丢包。</w:t>
      </w:r>
    </w:p>
    <w:p w14:paraId="3E175570" w14:textId="77777777" w:rsidR="007202AB" w:rsidRDefault="007202AB" w:rsidP="007202AB">
      <w:pPr>
        <w:pStyle w:val="af0"/>
        <w:ind w:firstLine="480"/>
        <w:rPr>
          <w:rFonts w:asciiTheme="minorHAnsi" w:eastAsiaTheme="minorEastAsia" w:hAnsiTheme="minorHAnsi" w:cstheme="minorBidi"/>
          <w:bCs/>
          <w:kern w:val="2"/>
        </w:rPr>
      </w:pPr>
      <w:r>
        <w:rPr>
          <w:rFonts w:asciiTheme="minorHAnsi" w:eastAsiaTheme="minorEastAsia" w:hAnsiTheme="minorHAnsi" w:cstheme="minorBidi" w:hint="eastAsia"/>
          <w:bCs/>
          <w:kern w:val="2"/>
        </w:rPr>
        <w:lastRenderedPageBreak/>
        <w:t>SW4210</w:t>
      </w:r>
      <w:r>
        <w:rPr>
          <w:rFonts w:asciiTheme="minorHAnsi" w:eastAsiaTheme="minorEastAsia" w:hAnsiTheme="minorHAnsi" w:cstheme="minorBidi" w:hint="eastAsia"/>
          <w:bCs/>
          <w:kern w:val="2"/>
        </w:rPr>
        <w:t>配置</w:t>
      </w:r>
      <w:r>
        <w:rPr>
          <w:rFonts w:asciiTheme="minorHAnsi" w:eastAsiaTheme="minorEastAsia" w:hAnsiTheme="minorHAnsi" w:cstheme="minorBidi"/>
          <w:bCs/>
          <w:kern w:val="2"/>
        </w:rPr>
        <w:t>：</w:t>
      </w:r>
    </w:p>
    <w:p w14:paraId="20358939" w14:textId="77777777" w:rsidR="007202AB" w:rsidRDefault="007202AB" w:rsidP="007202AB">
      <w:pPr>
        <w:ind w:firstLine="480"/>
        <w:rPr>
          <w:szCs w:val="24"/>
        </w:rPr>
      </w:pPr>
      <w:r>
        <w:rPr>
          <w:rFonts w:hint="eastAsia"/>
          <w:szCs w:val="24"/>
        </w:rPr>
        <w:t>SW4120</w:t>
      </w:r>
      <w:r>
        <w:rPr>
          <w:rFonts w:hint="eastAsia"/>
          <w:szCs w:val="24"/>
        </w:rPr>
        <w:t>基本</w:t>
      </w:r>
      <w:r>
        <w:rPr>
          <w:szCs w:val="24"/>
        </w:rPr>
        <w:t>配置如下：</w:t>
      </w:r>
    </w:p>
    <w:p w14:paraId="40DE19E3" w14:textId="77777777" w:rsidR="007202AB" w:rsidRDefault="007202AB" w:rsidP="007202AB">
      <w:pPr>
        <w:ind w:firstLine="480"/>
        <w:rPr>
          <w:szCs w:val="24"/>
        </w:rPr>
      </w:pPr>
      <w:r w:rsidRPr="00CD49E5">
        <w:rPr>
          <w:szCs w:val="24"/>
        </w:rPr>
        <w:t>SW2(config)#vlan 20,30</w:t>
      </w:r>
    </w:p>
    <w:p w14:paraId="2393EC90" w14:textId="77777777" w:rsidR="007202AB" w:rsidRPr="00CD49E5" w:rsidRDefault="007202AB" w:rsidP="007202AB">
      <w:pPr>
        <w:ind w:firstLine="480"/>
        <w:rPr>
          <w:szCs w:val="24"/>
        </w:rPr>
      </w:pPr>
      <w:r w:rsidRPr="00CD49E5">
        <w:rPr>
          <w:szCs w:val="24"/>
        </w:rPr>
        <w:t>SW2(config)#interface vlan1</w:t>
      </w:r>
    </w:p>
    <w:p w14:paraId="7CE714A5" w14:textId="77777777" w:rsidR="007202AB" w:rsidRPr="00CD49E5" w:rsidRDefault="007202AB" w:rsidP="007202AB">
      <w:pPr>
        <w:ind w:firstLine="480"/>
        <w:rPr>
          <w:szCs w:val="24"/>
        </w:rPr>
      </w:pPr>
      <w:r w:rsidRPr="00CD49E5">
        <w:rPr>
          <w:szCs w:val="24"/>
        </w:rPr>
        <w:t>SW2(config-if-vlan1)# ip address 10.1.1.254 255.255.255.0</w:t>
      </w:r>
    </w:p>
    <w:p w14:paraId="480FF0F5" w14:textId="77777777" w:rsidR="007202AB" w:rsidRPr="00CD49E5" w:rsidRDefault="007202AB" w:rsidP="007202AB">
      <w:pPr>
        <w:ind w:firstLine="480"/>
        <w:rPr>
          <w:szCs w:val="24"/>
        </w:rPr>
      </w:pPr>
      <w:r>
        <w:rPr>
          <w:szCs w:val="24"/>
        </w:rPr>
        <w:t>SW2(config-if-vlan1)# exit</w:t>
      </w:r>
      <w:r w:rsidRPr="00CD49E5">
        <w:rPr>
          <w:szCs w:val="24"/>
        </w:rPr>
        <w:t xml:space="preserve">            </w:t>
      </w:r>
    </w:p>
    <w:p w14:paraId="269BB9F4" w14:textId="77777777" w:rsidR="007202AB" w:rsidRPr="00CD49E5" w:rsidRDefault="007202AB" w:rsidP="007202AB">
      <w:pPr>
        <w:ind w:firstLine="480"/>
        <w:rPr>
          <w:szCs w:val="24"/>
        </w:rPr>
      </w:pPr>
      <w:r w:rsidRPr="00CD49E5">
        <w:rPr>
          <w:szCs w:val="24"/>
        </w:rPr>
        <w:t>SW2(config)#interface vlan20</w:t>
      </w:r>
    </w:p>
    <w:p w14:paraId="3F397C0A" w14:textId="77777777" w:rsidR="007202AB" w:rsidRPr="00CD49E5" w:rsidRDefault="007202AB" w:rsidP="007202AB">
      <w:pPr>
        <w:ind w:firstLine="480"/>
        <w:rPr>
          <w:szCs w:val="24"/>
        </w:rPr>
      </w:pPr>
      <w:r w:rsidRPr="00CD49E5">
        <w:rPr>
          <w:szCs w:val="24"/>
        </w:rPr>
        <w:t>SW2(config-if-vlan20)# ip address 20.1.1.254 255.255.255.0</w:t>
      </w:r>
    </w:p>
    <w:p w14:paraId="1B586087" w14:textId="77777777" w:rsidR="007202AB" w:rsidRPr="00CD49E5" w:rsidRDefault="007202AB" w:rsidP="007202AB">
      <w:pPr>
        <w:ind w:firstLine="480"/>
        <w:rPr>
          <w:szCs w:val="24"/>
        </w:rPr>
      </w:pPr>
      <w:r w:rsidRPr="00CD49E5">
        <w:rPr>
          <w:szCs w:val="24"/>
        </w:rPr>
        <w:t>SW2(config-if-vlan20)# exit</w:t>
      </w:r>
    </w:p>
    <w:p w14:paraId="287BED2B" w14:textId="77777777" w:rsidR="007202AB" w:rsidRPr="00CD49E5" w:rsidRDefault="007202AB" w:rsidP="007202AB">
      <w:pPr>
        <w:ind w:firstLine="480"/>
        <w:rPr>
          <w:szCs w:val="24"/>
        </w:rPr>
      </w:pPr>
      <w:r w:rsidRPr="00CD49E5">
        <w:rPr>
          <w:szCs w:val="24"/>
        </w:rPr>
        <w:t>SW2(config)#interface vlan30</w:t>
      </w:r>
    </w:p>
    <w:p w14:paraId="35464118" w14:textId="77777777" w:rsidR="007202AB" w:rsidRPr="00CD49E5" w:rsidRDefault="007202AB" w:rsidP="007202AB">
      <w:pPr>
        <w:ind w:firstLine="480"/>
        <w:rPr>
          <w:szCs w:val="24"/>
        </w:rPr>
      </w:pPr>
      <w:r w:rsidRPr="00CD49E5">
        <w:rPr>
          <w:szCs w:val="24"/>
        </w:rPr>
        <w:t>SW2(config-if-vlan30)# ip address 30.1.1.254 255.255.255.0</w:t>
      </w:r>
    </w:p>
    <w:p w14:paraId="633C1194" w14:textId="77777777" w:rsidR="007202AB" w:rsidRPr="00CD49E5" w:rsidRDefault="007202AB" w:rsidP="007202AB">
      <w:pPr>
        <w:ind w:firstLine="480"/>
        <w:rPr>
          <w:szCs w:val="24"/>
        </w:rPr>
      </w:pPr>
      <w:r>
        <w:rPr>
          <w:szCs w:val="24"/>
        </w:rPr>
        <w:t>SW2(config-if-vlan30)# exit</w:t>
      </w:r>
      <w:r w:rsidRPr="00CD49E5">
        <w:rPr>
          <w:szCs w:val="24"/>
        </w:rPr>
        <w:t xml:space="preserve">                                   </w:t>
      </w:r>
    </w:p>
    <w:p w14:paraId="127B4F22" w14:textId="77777777" w:rsidR="007202AB" w:rsidRPr="00CD49E5" w:rsidRDefault="007202AB" w:rsidP="007202AB">
      <w:pPr>
        <w:ind w:firstLine="480"/>
        <w:rPr>
          <w:szCs w:val="24"/>
        </w:rPr>
      </w:pPr>
      <w:r w:rsidRPr="00CD49E5">
        <w:rPr>
          <w:szCs w:val="24"/>
        </w:rPr>
        <w:t>SW2(config)#ip dhcp pool vlan10</w:t>
      </w:r>
    </w:p>
    <w:p w14:paraId="1F978234" w14:textId="77777777" w:rsidR="007202AB" w:rsidRPr="00CD49E5" w:rsidRDefault="007202AB" w:rsidP="007202AB">
      <w:pPr>
        <w:ind w:firstLine="480"/>
        <w:rPr>
          <w:szCs w:val="24"/>
        </w:rPr>
      </w:pPr>
      <w:r w:rsidRPr="00CD49E5">
        <w:rPr>
          <w:szCs w:val="24"/>
        </w:rPr>
        <w:t>SW2(dhcp-config)# range 10.1.1.1 10.1.1.253 255.255.255.0</w:t>
      </w:r>
    </w:p>
    <w:p w14:paraId="126AB6DF" w14:textId="77777777" w:rsidR="007202AB" w:rsidRPr="00CD49E5" w:rsidRDefault="007202AB" w:rsidP="007202AB">
      <w:pPr>
        <w:ind w:firstLine="480"/>
        <w:rPr>
          <w:szCs w:val="24"/>
        </w:rPr>
      </w:pPr>
      <w:r w:rsidRPr="00CD49E5">
        <w:rPr>
          <w:szCs w:val="24"/>
        </w:rPr>
        <w:t xml:space="preserve">SW2(dhcp-config)# default-router 10.1.1.254 </w:t>
      </w:r>
    </w:p>
    <w:p w14:paraId="22F64269" w14:textId="77777777" w:rsidR="007202AB" w:rsidRPr="00CD49E5" w:rsidRDefault="007202AB" w:rsidP="007202AB">
      <w:pPr>
        <w:ind w:firstLine="480"/>
        <w:rPr>
          <w:szCs w:val="24"/>
        </w:rPr>
      </w:pPr>
      <w:r w:rsidRPr="00CD49E5">
        <w:rPr>
          <w:szCs w:val="24"/>
        </w:rPr>
        <w:t xml:space="preserve">SW2(dhcp-config)# option 43 hex 80 07 00 00 01 14 01 01 01 </w:t>
      </w:r>
    </w:p>
    <w:p w14:paraId="5C5E6EDD" w14:textId="77777777" w:rsidR="007202AB" w:rsidRPr="00CD49E5" w:rsidRDefault="007202AB" w:rsidP="007202AB">
      <w:pPr>
        <w:ind w:firstLine="480"/>
        <w:rPr>
          <w:szCs w:val="24"/>
        </w:rPr>
      </w:pPr>
      <w:r w:rsidRPr="00CD49E5">
        <w:rPr>
          <w:szCs w:val="24"/>
        </w:rPr>
        <w:t>SW2(dhcp-config)# exit</w:t>
      </w:r>
    </w:p>
    <w:p w14:paraId="2DD00162" w14:textId="77777777" w:rsidR="007202AB" w:rsidRPr="00CD49E5" w:rsidRDefault="007202AB" w:rsidP="007202AB">
      <w:pPr>
        <w:ind w:firstLine="480"/>
        <w:rPr>
          <w:szCs w:val="24"/>
        </w:rPr>
      </w:pPr>
      <w:r w:rsidRPr="00CD49E5">
        <w:rPr>
          <w:szCs w:val="24"/>
        </w:rPr>
        <w:t>SW2(config)#ip dhcp pool vlan30</w:t>
      </w:r>
    </w:p>
    <w:p w14:paraId="1FD1D210" w14:textId="77777777" w:rsidR="007202AB" w:rsidRPr="00CD49E5" w:rsidRDefault="007202AB" w:rsidP="007202AB">
      <w:pPr>
        <w:ind w:firstLine="480"/>
        <w:rPr>
          <w:szCs w:val="24"/>
        </w:rPr>
      </w:pPr>
      <w:r w:rsidRPr="00CD49E5">
        <w:rPr>
          <w:szCs w:val="24"/>
        </w:rPr>
        <w:t>SW2(dhcp-config)# range 30.1.1.1 30.1.1.253 255.255.255.0</w:t>
      </w:r>
    </w:p>
    <w:p w14:paraId="4F7471E6" w14:textId="77777777" w:rsidR="007202AB" w:rsidRPr="00CD49E5" w:rsidRDefault="007202AB" w:rsidP="007202AB">
      <w:pPr>
        <w:ind w:firstLine="480"/>
        <w:rPr>
          <w:szCs w:val="24"/>
        </w:rPr>
      </w:pPr>
      <w:r w:rsidRPr="00CD49E5">
        <w:rPr>
          <w:szCs w:val="24"/>
        </w:rPr>
        <w:t xml:space="preserve">SW2(dhcp-config)# default-router 30.1.1.254 </w:t>
      </w:r>
    </w:p>
    <w:p w14:paraId="41426656" w14:textId="77777777" w:rsidR="007202AB" w:rsidRDefault="007202AB" w:rsidP="007202AB">
      <w:pPr>
        <w:ind w:firstLine="480"/>
        <w:rPr>
          <w:szCs w:val="24"/>
        </w:rPr>
      </w:pPr>
      <w:r w:rsidRPr="00CD49E5">
        <w:rPr>
          <w:szCs w:val="24"/>
        </w:rPr>
        <w:t>SW2(dhcp-config)# exit</w:t>
      </w:r>
    </w:p>
    <w:p w14:paraId="2B5CCCA8" w14:textId="77777777" w:rsidR="007202AB" w:rsidRPr="00CD49E5" w:rsidRDefault="007202AB" w:rsidP="007202AB">
      <w:pPr>
        <w:ind w:firstLine="480"/>
        <w:rPr>
          <w:szCs w:val="24"/>
        </w:rPr>
      </w:pPr>
      <w:r w:rsidRPr="00CD49E5">
        <w:rPr>
          <w:szCs w:val="24"/>
        </w:rPr>
        <w:t>SW2(config)#interface fa0/1-0/24</w:t>
      </w:r>
    </w:p>
    <w:p w14:paraId="22241396" w14:textId="77777777" w:rsidR="007202AB" w:rsidRDefault="007202AB" w:rsidP="007202AB">
      <w:pPr>
        <w:ind w:firstLine="480"/>
        <w:rPr>
          <w:szCs w:val="24"/>
        </w:rPr>
      </w:pPr>
      <w:r w:rsidRPr="00CD49E5">
        <w:rPr>
          <w:szCs w:val="24"/>
        </w:rPr>
        <w:t>SW2(config-if-range)#switchport mode trunk</w:t>
      </w:r>
    </w:p>
    <w:p w14:paraId="5D103111" w14:textId="77777777" w:rsidR="007202AB" w:rsidRDefault="007202AB" w:rsidP="007202AB">
      <w:pPr>
        <w:ind w:firstLine="480"/>
        <w:rPr>
          <w:szCs w:val="24"/>
        </w:rPr>
      </w:pPr>
      <w:r w:rsidRPr="00CD49E5">
        <w:rPr>
          <w:szCs w:val="24"/>
        </w:rPr>
        <w:t>SW2(config-if-range)#switchport trunk allowed vlan all</w:t>
      </w:r>
    </w:p>
    <w:p w14:paraId="51372F45" w14:textId="77777777" w:rsidR="007202AB" w:rsidRDefault="007202AB" w:rsidP="007202AB">
      <w:pPr>
        <w:pStyle w:val="af0"/>
        <w:ind w:firstLine="480"/>
        <w:rPr>
          <w:rFonts w:asciiTheme="minorHAnsi" w:eastAsiaTheme="minorEastAsia" w:hAnsiTheme="minorHAnsi" w:cstheme="minorBidi"/>
          <w:bCs/>
          <w:kern w:val="2"/>
        </w:rPr>
      </w:pPr>
    </w:p>
    <w:p w14:paraId="4D1D3897" w14:textId="77777777" w:rsidR="007202AB" w:rsidRDefault="007202AB" w:rsidP="007202AB">
      <w:pPr>
        <w:pStyle w:val="af0"/>
        <w:ind w:firstLine="480"/>
        <w:rPr>
          <w:rFonts w:asciiTheme="minorHAnsi" w:eastAsiaTheme="minorEastAsia" w:hAnsiTheme="minorHAnsi" w:cstheme="minorBidi"/>
          <w:bCs/>
          <w:kern w:val="2"/>
        </w:rPr>
      </w:pPr>
      <w:r>
        <w:rPr>
          <w:rFonts w:asciiTheme="minorHAnsi" w:eastAsiaTheme="minorEastAsia" w:hAnsiTheme="minorHAnsi" w:cstheme="minorBidi" w:hint="eastAsia"/>
          <w:bCs/>
          <w:kern w:val="2"/>
        </w:rPr>
        <w:t>AC</w:t>
      </w:r>
      <w:r>
        <w:rPr>
          <w:rFonts w:asciiTheme="minorHAnsi" w:eastAsiaTheme="minorEastAsia" w:hAnsiTheme="minorHAnsi" w:cstheme="minorBidi" w:hint="eastAsia"/>
          <w:bCs/>
          <w:kern w:val="2"/>
        </w:rPr>
        <w:t>基本</w:t>
      </w:r>
      <w:r>
        <w:rPr>
          <w:rFonts w:asciiTheme="minorHAnsi" w:eastAsiaTheme="minorEastAsia" w:hAnsiTheme="minorHAnsi" w:cstheme="minorBidi"/>
          <w:bCs/>
          <w:kern w:val="2"/>
        </w:rPr>
        <w:t>配置：</w:t>
      </w:r>
    </w:p>
    <w:p w14:paraId="7510E07A" w14:textId="77777777" w:rsidR="007202AB" w:rsidRDefault="007202AB" w:rsidP="007202AB">
      <w:pPr>
        <w:ind w:firstLine="480"/>
        <w:rPr>
          <w:szCs w:val="24"/>
        </w:rPr>
      </w:pPr>
      <w:r w:rsidRPr="00BE5C15">
        <w:rPr>
          <w:szCs w:val="24"/>
        </w:rPr>
        <w:lastRenderedPageBreak/>
        <w:t>WNC6000-1000-AC(v2)(config)#vlan 20</w:t>
      </w:r>
    </w:p>
    <w:p w14:paraId="2380B08B" w14:textId="77777777" w:rsidR="007202AB" w:rsidRDefault="007202AB" w:rsidP="007202AB">
      <w:pPr>
        <w:ind w:firstLine="480"/>
        <w:rPr>
          <w:szCs w:val="24"/>
        </w:rPr>
      </w:pPr>
      <w:r w:rsidRPr="00BE5C15">
        <w:rPr>
          <w:szCs w:val="24"/>
        </w:rPr>
        <w:t>WNC6000-1000-AC(v2)(config-vlan20)#exit</w:t>
      </w:r>
    </w:p>
    <w:p w14:paraId="1B0180AB" w14:textId="77777777" w:rsidR="007202AB" w:rsidRPr="00CD49E5" w:rsidRDefault="007202AB" w:rsidP="007202AB">
      <w:pPr>
        <w:ind w:firstLine="480"/>
        <w:rPr>
          <w:szCs w:val="24"/>
        </w:rPr>
      </w:pPr>
      <w:r w:rsidRPr="00CD49E5">
        <w:rPr>
          <w:szCs w:val="24"/>
        </w:rPr>
        <w:t>WNC6000-1000-AC(v2)(config)#interface Vlan20</w:t>
      </w:r>
    </w:p>
    <w:p w14:paraId="23B1CE21" w14:textId="77777777" w:rsidR="007202AB" w:rsidRPr="00CD49E5" w:rsidRDefault="007202AB" w:rsidP="007202AB">
      <w:pPr>
        <w:ind w:firstLine="480"/>
        <w:rPr>
          <w:szCs w:val="24"/>
        </w:rPr>
      </w:pPr>
      <w:r w:rsidRPr="00CD49E5">
        <w:rPr>
          <w:szCs w:val="24"/>
        </w:rPr>
        <w:t>WNC6000-1000-AC(v2)(config-if-vlan20)# ip address 20.1.1.1 255.255.255.0</w:t>
      </w:r>
    </w:p>
    <w:p w14:paraId="773D8FB1" w14:textId="77777777" w:rsidR="007202AB" w:rsidRPr="00CD49E5" w:rsidRDefault="007202AB" w:rsidP="007202AB">
      <w:pPr>
        <w:ind w:firstLine="480"/>
        <w:rPr>
          <w:szCs w:val="24"/>
        </w:rPr>
      </w:pPr>
      <w:r w:rsidRPr="00CD49E5">
        <w:rPr>
          <w:szCs w:val="24"/>
        </w:rPr>
        <w:t>WNC6000-1000-AC(v2)(config-if-vlan20)#exit</w:t>
      </w:r>
    </w:p>
    <w:p w14:paraId="0FBE72FD" w14:textId="77777777" w:rsidR="007202AB" w:rsidRPr="00CD49E5" w:rsidRDefault="007202AB" w:rsidP="007202AB">
      <w:pPr>
        <w:ind w:firstLine="480"/>
        <w:rPr>
          <w:szCs w:val="24"/>
        </w:rPr>
      </w:pPr>
      <w:r w:rsidRPr="00CD49E5">
        <w:rPr>
          <w:szCs w:val="24"/>
        </w:rPr>
        <w:t>WNC6000-1000-AC(v2)(config)#ip route 0.0.0.0/0 20.1.1.254</w:t>
      </w:r>
    </w:p>
    <w:p w14:paraId="184E06CA" w14:textId="77777777" w:rsidR="007202AB" w:rsidRPr="00CD49E5" w:rsidRDefault="007202AB" w:rsidP="007202AB">
      <w:pPr>
        <w:ind w:firstLine="480"/>
        <w:rPr>
          <w:szCs w:val="24"/>
        </w:rPr>
      </w:pPr>
      <w:r w:rsidRPr="00CD49E5">
        <w:rPr>
          <w:szCs w:val="24"/>
        </w:rPr>
        <w:t>WNC6000-1000-AC(v2)(config)#wireless</w:t>
      </w:r>
    </w:p>
    <w:p w14:paraId="046733AD" w14:textId="77777777" w:rsidR="007202AB" w:rsidRPr="00CD49E5" w:rsidRDefault="007202AB" w:rsidP="007202AB">
      <w:pPr>
        <w:ind w:firstLine="480"/>
        <w:rPr>
          <w:szCs w:val="24"/>
        </w:rPr>
      </w:pPr>
      <w:r w:rsidRPr="00CD49E5">
        <w:rPr>
          <w:szCs w:val="24"/>
        </w:rPr>
        <w:t>WNC6000-1000-AC(v2)(config-wireless)# no auto-ip-assign</w:t>
      </w:r>
    </w:p>
    <w:p w14:paraId="0636217C" w14:textId="77777777" w:rsidR="007202AB" w:rsidRPr="00CD49E5" w:rsidRDefault="007202AB" w:rsidP="007202AB">
      <w:pPr>
        <w:ind w:firstLine="480"/>
        <w:rPr>
          <w:szCs w:val="24"/>
        </w:rPr>
      </w:pPr>
      <w:r w:rsidRPr="00CD49E5">
        <w:rPr>
          <w:szCs w:val="24"/>
        </w:rPr>
        <w:t>WNC6000-1000-AC(v2)(config-wireless)# enable</w:t>
      </w:r>
    </w:p>
    <w:p w14:paraId="65AF36E9" w14:textId="77777777" w:rsidR="007202AB" w:rsidRDefault="007202AB" w:rsidP="007202AB">
      <w:pPr>
        <w:ind w:firstLine="480"/>
        <w:rPr>
          <w:szCs w:val="24"/>
        </w:rPr>
      </w:pPr>
      <w:r w:rsidRPr="00CD49E5">
        <w:rPr>
          <w:szCs w:val="24"/>
        </w:rPr>
        <w:t>WNC6000-1000-AC(v2)(config-wireless)# static-ip  20.1.1.1</w:t>
      </w:r>
    </w:p>
    <w:p w14:paraId="0DDA7093" w14:textId="77777777" w:rsidR="007202AB" w:rsidRDefault="007202AB" w:rsidP="007202AB">
      <w:pPr>
        <w:ind w:firstLine="480"/>
        <w:rPr>
          <w:szCs w:val="24"/>
        </w:rPr>
      </w:pPr>
      <w:r w:rsidRPr="00BE5C15">
        <w:rPr>
          <w:szCs w:val="24"/>
        </w:rPr>
        <w:t>WNC6000-1000-A</w:t>
      </w:r>
      <w:r>
        <w:rPr>
          <w:szCs w:val="24"/>
        </w:rPr>
        <w:t>C(v2)(config-wireless)#network 2</w:t>
      </w:r>
    </w:p>
    <w:p w14:paraId="101D6869" w14:textId="77777777" w:rsidR="007202AB" w:rsidRPr="00BE5C15" w:rsidRDefault="007202AB" w:rsidP="007202AB">
      <w:pPr>
        <w:ind w:firstLine="480"/>
        <w:rPr>
          <w:szCs w:val="24"/>
        </w:rPr>
      </w:pPr>
      <w:r w:rsidRPr="00BE5C15">
        <w:rPr>
          <w:szCs w:val="24"/>
        </w:rPr>
        <w:t>WNC6000-1000-</w:t>
      </w:r>
      <w:r>
        <w:rPr>
          <w:szCs w:val="24"/>
        </w:rPr>
        <w:t>AC(v2)(config-network)#ssid yctext</w:t>
      </w:r>
    </w:p>
    <w:p w14:paraId="533B2FAD" w14:textId="77777777" w:rsidR="007202AB" w:rsidRDefault="007202AB" w:rsidP="007202AB">
      <w:pPr>
        <w:ind w:firstLine="480"/>
        <w:rPr>
          <w:szCs w:val="24"/>
        </w:rPr>
      </w:pPr>
      <w:r w:rsidRPr="00BE5C15">
        <w:rPr>
          <w:szCs w:val="24"/>
        </w:rPr>
        <w:t>WNC6000-1000-AC(v2)(config-network)#vlan 30</w:t>
      </w:r>
    </w:p>
    <w:p w14:paraId="20A0EE25" w14:textId="77777777" w:rsidR="007202AB" w:rsidRDefault="007202AB" w:rsidP="007202AB">
      <w:pPr>
        <w:ind w:firstLine="480"/>
        <w:rPr>
          <w:szCs w:val="24"/>
        </w:rPr>
      </w:pPr>
      <w:r w:rsidRPr="00BE5C15">
        <w:rPr>
          <w:szCs w:val="24"/>
        </w:rPr>
        <w:t>WNC6000-1000-AC(v2)(config-network)#exit</w:t>
      </w:r>
    </w:p>
    <w:p w14:paraId="58DCC34D" w14:textId="77777777" w:rsidR="007202AB" w:rsidRDefault="007202AB" w:rsidP="007202AB">
      <w:pPr>
        <w:ind w:firstLine="480"/>
        <w:rPr>
          <w:szCs w:val="24"/>
        </w:rPr>
      </w:pPr>
      <w:r w:rsidRPr="00BE5C15">
        <w:rPr>
          <w:szCs w:val="24"/>
        </w:rPr>
        <w:t>WNC6000-1000-AC(v2)(config-wireless)#ap database 00-01-7a-e8-f2-40</w:t>
      </w:r>
    </w:p>
    <w:p w14:paraId="283D5437" w14:textId="77777777" w:rsidR="007202AB" w:rsidRDefault="007202AB" w:rsidP="007202AB">
      <w:pPr>
        <w:ind w:firstLine="480"/>
        <w:rPr>
          <w:szCs w:val="24"/>
        </w:rPr>
      </w:pPr>
      <w:r w:rsidRPr="00BE5C15">
        <w:rPr>
          <w:szCs w:val="24"/>
        </w:rPr>
        <w:t>WNC6000-1000-AC(v2)(config-wireless)#ap database</w:t>
      </w:r>
      <w:r>
        <w:rPr>
          <w:szCs w:val="24"/>
        </w:rPr>
        <w:t xml:space="preserve"> 00-01-7A-E8-B2-</w:t>
      </w:r>
      <w:r w:rsidRPr="007202AB">
        <w:rPr>
          <w:szCs w:val="24"/>
        </w:rPr>
        <w:t>20</w:t>
      </w:r>
    </w:p>
    <w:p w14:paraId="53D48364" w14:textId="77777777" w:rsidR="007202AB" w:rsidRPr="00BE5C15" w:rsidRDefault="007202AB" w:rsidP="007202AB">
      <w:pPr>
        <w:ind w:firstLine="480"/>
        <w:rPr>
          <w:szCs w:val="24"/>
        </w:rPr>
      </w:pPr>
      <w:r w:rsidRPr="00BE5C15">
        <w:rPr>
          <w:szCs w:val="24"/>
        </w:rPr>
        <w:t>WNC6000-1000-AC(v2)(config-wireless)#ap profile 1</w:t>
      </w:r>
    </w:p>
    <w:p w14:paraId="1AC18320" w14:textId="77777777" w:rsidR="007202AB" w:rsidRDefault="007202AB" w:rsidP="007202AB">
      <w:pPr>
        <w:ind w:firstLine="480"/>
        <w:rPr>
          <w:szCs w:val="24"/>
        </w:rPr>
      </w:pPr>
      <w:r w:rsidRPr="00BE5C15">
        <w:rPr>
          <w:szCs w:val="24"/>
        </w:rPr>
        <w:t>WNC6000-1000-AC(v2)(config-ap-profile)#hwtype 7</w:t>
      </w:r>
    </w:p>
    <w:p w14:paraId="0CD01667" w14:textId="77777777" w:rsidR="00081378" w:rsidRDefault="00081378" w:rsidP="007202AB">
      <w:pPr>
        <w:ind w:firstLine="480"/>
        <w:rPr>
          <w:szCs w:val="24"/>
        </w:rPr>
      </w:pPr>
      <w:r w:rsidRPr="00BE5C15">
        <w:rPr>
          <w:szCs w:val="24"/>
        </w:rPr>
        <w:t>WNC6000-1000-AC(v2)(config-ap-profile)#hwtype 7</w:t>
      </w:r>
    </w:p>
    <w:p w14:paraId="25F8349A" w14:textId="77777777" w:rsidR="007202AB" w:rsidRDefault="007202AB" w:rsidP="007202AB">
      <w:pPr>
        <w:ind w:firstLine="480"/>
        <w:rPr>
          <w:szCs w:val="24"/>
        </w:rPr>
      </w:pPr>
      <w:r w:rsidRPr="00D85FC6">
        <w:rPr>
          <w:szCs w:val="24"/>
        </w:rPr>
        <w:t>WNC6000-1000-AC(v2)(config-ap-profile)#radio 1</w:t>
      </w:r>
    </w:p>
    <w:p w14:paraId="3E06C0DA" w14:textId="77777777" w:rsidR="007202AB" w:rsidRPr="00D85FC6" w:rsidRDefault="007202AB" w:rsidP="007202AB">
      <w:pPr>
        <w:ind w:firstLine="480"/>
        <w:rPr>
          <w:b/>
          <w:szCs w:val="24"/>
        </w:rPr>
      </w:pPr>
      <w:r w:rsidRPr="00D85FC6">
        <w:rPr>
          <w:szCs w:val="24"/>
        </w:rPr>
        <w:t>WNC6000-1000-AC(v2)(config-ap-profile-vap)#</w:t>
      </w:r>
      <w:r w:rsidRPr="00D85FC6">
        <w:rPr>
          <w:b/>
          <w:szCs w:val="24"/>
        </w:rPr>
        <w:t>vap 1</w:t>
      </w:r>
    </w:p>
    <w:p w14:paraId="24213AEC" w14:textId="77777777" w:rsidR="007202AB" w:rsidRDefault="007202AB" w:rsidP="007202AB">
      <w:pPr>
        <w:ind w:firstLine="480"/>
        <w:rPr>
          <w:b/>
          <w:szCs w:val="24"/>
        </w:rPr>
      </w:pPr>
      <w:r w:rsidRPr="00D85FC6">
        <w:rPr>
          <w:szCs w:val="24"/>
        </w:rPr>
        <w:t>WNC6000-1000-AC(v2)(config-ap-profile-vap)#</w:t>
      </w:r>
      <w:r w:rsidRPr="00D85FC6">
        <w:rPr>
          <w:b/>
          <w:szCs w:val="24"/>
        </w:rPr>
        <w:t>enable</w:t>
      </w:r>
    </w:p>
    <w:p w14:paraId="29DE2D67" w14:textId="77777777" w:rsidR="007202AB" w:rsidRPr="00D85FC6" w:rsidRDefault="007202AB" w:rsidP="007202AB">
      <w:pPr>
        <w:ind w:firstLine="480"/>
        <w:rPr>
          <w:szCs w:val="24"/>
        </w:rPr>
      </w:pPr>
      <w:r w:rsidRPr="00D85FC6">
        <w:rPr>
          <w:szCs w:val="24"/>
        </w:rPr>
        <w:t>WNC6000-1000-AC(v2)(config-ap-profile-vap)#exit</w:t>
      </w:r>
    </w:p>
    <w:p w14:paraId="4B808EB3" w14:textId="77777777" w:rsidR="007202AB" w:rsidRPr="00D85FC6" w:rsidRDefault="007202AB" w:rsidP="007202AB">
      <w:pPr>
        <w:ind w:firstLine="480"/>
        <w:rPr>
          <w:szCs w:val="24"/>
        </w:rPr>
      </w:pPr>
      <w:r w:rsidRPr="00D85FC6">
        <w:rPr>
          <w:szCs w:val="24"/>
        </w:rPr>
        <w:t>WNC6000-1000-AC(v2)(config-ap-profile-radio)#exit</w:t>
      </w:r>
    </w:p>
    <w:p w14:paraId="1DEF5168" w14:textId="77777777" w:rsidR="007202AB" w:rsidRPr="00D85FC6" w:rsidRDefault="007202AB" w:rsidP="007202AB">
      <w:pPr>
        <w:ind w:firstLine="480"/>
        <w:rPr>
          <w:szCs w:val="24"/>
        </w:rPr>
      </w:pPr>
      <w:r w:rsidRPr="00D85FC6">
        <w:rPr>
          <w:szCs w:val="24"/>
        </w:rPr>
        <w:t>WNC6000-1000-AC(v2)(config-ap-profile)#exit</w:t>
      </w:r>
    </w:p>
    <w:p w14:paraId="0112B73C" w14:textId="77777777" w:rsidR="007202AB" w:rsidRPr="00D85FC6" w:rsidRDefault="007202AB" w:rsidP="007202AB">
      <w:pPr>
        <w:ind w:firstLine="480"/>
        <w:rPr>
          <w:szCs w:val="24"/>
        </w:rPr>
      </w:pPr>
      <w:r w:rsidRPr="00D85FC6">
        <w:rPr>
          <w:szCs w:val="24"/>
        </w:rPr>
        <w:t>WNC6000-1000-AC(v2)(config-wireless)#exit</w:t>
      </w:r>
    </w:p>
    <w:p w14:paraId="460C31F8" w14:textId="77777777" w:rsidR="007202AB" w:rsidRPr="00BE5C15" w:rsidRDefault="007202AB" w:rsidP="007202AB">
      <w:pPr>
        <w:ind w:firstLine="480"/>
        <w:rPr>
          <w:szCs w:val="24"/>
        </w:rPr>
      </w:pPr>
      <w:r w:rsidRPr="00BE5C15">
        <w:rPr>
          <w:szCs w:val="24"/>
        </w:rPr>
        <w:t>WNC6000-1000-AC(v2)(config)#Interface Ethernet1/0/9</w:t>
      </w:r>
    </w:p>
    <w:p w14:paraId="5CE5C146" w14:textId="77777777" w:rsidR="007202AB" w:rsidRPr="00BE5C15" w:rsidRDefault="007202AB" w:rsidP="007202AB">
      <w:pPr>
        <w:ind w:firstLine="480"/>
        <w:rPr>
          <w:szCs w:val="24"/>
        </w:rPr>
      </w:pPr>
      <w:r w:rsidRPr="00BE5C15">
        <w:rPr>
          <w:szCs w:val="24"/>
        </w:rPr>
        <w:lastRenderedPageBreak/>
        <w:t>WNC6000-1000-AC(v2)(config-if-ethernet1/0/9)# switchport mode trunk</w:t>
      </w:r>
    </w:p>
    <w:p w14:paraId="753478FC" w14:textId="77777777" w:rsidR="007202AB" w:rsidRPr="00BE5C15" w:rsidRDefault="007202AB" w:rsidP="007202AB">
      <w:pPr>
        <w:ind w:firstLine="480"/>
        <w:rPr>
          <w:szCs w:val="24"/>
        </w:rPr>
      </w:pPr>
      <w:r w:rsidRPr="00BE5C15">
        <w:rPr>
          <w:szCs w:val="24"/>
        </w:rPr>
        <w:t>WNC6000-1000-AC(v2)(config-if-ethernet1/0/9)#switchport trunk allowed vlan all</w:t>
      </w:r>
    </w:p>
    <w:p w14:paraId="79126496" w14:textId="77777777" w:rsidR="007202AB" w:rsidRDefault="007202AB" w:rsidP="007202AB">
      <w:pPr>
        <w:ind w:firstLine="480"/>
        <w:rPr>
          <w:szCs w:val="24"/>
        </w:rPr>
      </w:pPr>
      <w:r w:rsidRPr="00BE5C15">
        <w:rPr>
          <w:szCs w:val="24"/>
        </w:rPr>
        <w:t>WNC6000-1000-AC(v2)(config-if-ethernet1/0/9)#</w:t>
      </w:r>
      <w:r w:rsidR="00081378">
        <w:rPr>
          <w:szCs w:val="24"/>
        </w:rPr>
        <w:t>end</w:t>
      </w:r>
    </w:p>
    <w:p w14:paraId="51A9D73C" w14:textId="77777777" w:rsidR="00070F32" w:rsidRPr="007202AB" w:rsidRDefault="00081378" w:rsidP="00344C86">
      <w:pPr>
        <w:ind w:firstLine="480"/>
        <w:rPr>
          <w:szCs w:val="24"/>
        </w:rPr>
      </w:pPr>
      <w:r w:rsidRPr="00081378">
        <w:rPr>
          <w:szCs w:val="24"/>
        </w:rPr>
        <w:t>WNC6000-1000-AC(v2)#wireless ap profile apply 1</w:t>
      </w:r>
    </w:p>
    <w:p w14:paraId="7BB305AA" w14:textId="77777777" w:rsidR="00344C86" w:rsidRPr="00344C86" w:rsidRDefault="00344C86" w:rsidP="00344C86">
      <w:pPr>
        <w:ind w:firstLine="480"/>
        <w:rPr>
          <w:szCs w:val="24"/>
        </w:rPr>
      </w:pPr>
      <w:r>
        <w:rPr>
          <w:rFonts w:hint="eastAsia"/>
          <w:szCs w:val="24"/>
        </w:rPr>
        <w:t>在</w:t>
      </w:r>
      <w:r>
        <w:rPr>
          <w:rFonts w:hint="eastAsia"/>
          <w:szCs w:val="24"/>
        </w:rPr>
        <w:t>AC</w:t>
      </w:r>
      <w:r>
        <w:rPr>
          <w:rFonts w:hint="eastAsia"/>
          <w:szCs w:val="24"/>
        </w:rPr>
        <w:t>上</w:t>
      </w:r>
      <w:r>
        <w:rPr>
          <w:szCs w:val="24"/>
        </w:rPr>
        <w:t>将</w:t>
      </w:r>
      <w:r>
        <w:rPr>
          <w:rFonts w:hint="eastAsia"/>
          <w:szCs w:val="24"/>
        </w:rPr>
        <w:t>配置</w:t>
      </w:r>
      <w:r>
        <w:rPr>
          <w:szCs w:val="24"/>
        </w:rPr>
        <w:t>信息下发到两个</w:t>
      </w:r>
      <w:r>
        <w:rPr>
          <w:rFonts w:hint="eastAsia"/>
          <w:szCs w:val="24"/>
        </w:rPr>
        <w:t>A</w:t>
      </w:r>
      <w:r>
        <w:rPr>
          <w:szCs w:val="24"/>
        </w:rPr>
        <w:t>P</w:t>
      </w:r>
      <w:r>
        <w:rPr>
          <w:rFonts w:hint="eastAsia"/>
          <w:szCs w:val="24"/>
        </w:rPr>
        <w:t>上</w:t>
      </w:r>
      <w:r>
        <w:rPr>
          <w:szCs w:val="24"/>
        </w:rPr>
        <w:t>，</w:t>
      </w:r>
      <w:r w:rsidR="00070F32">
        <w:rPr>
          <w:rFonts w:hint="eastAsia"/>
          <w:szCs w:val="24"/>
        </w:rPr>
        <w:t>查看</w:t>
      </w:r>
      <w:r w:rsidR="00070F32">
        <w:rPr>
          <w:szCs w:val="24"/>
        </w:rPr>
        <w:t>其</w:t>
      </w:r>
      <w:r w:rsidR="00070F32">
        <w:rPr>
          <w:rFonts w:hint="eastAsia"/>
          <w:szCs w:val="24"/>
        </w:rPr>
        <w:t>是否</w:t>
      </w:r>
      <w:r w:rsidR="00070F32">
        <w:rPr>
          <w:szCs w:val="24"/>
        </w:rPr>
        <w:t>均注册成功。</w:t>
      </w:r>
    </w:p>
    <w:p w14:paraId="1DED480A" w14:textId="77777777" w:rsidR="00344C86" w:rsidRDefault="00344C86" w:rsidP="008262F7">
      <w:pPr>
        <w:ind w:firstLine="480"/>
      </w:pPr>
      <w:r>
        <w:rPr>
          <w:noProof/>
        </w:rPr>
        <w:drawing>
          <wp:inline distT="0" distB="0" distL="0" distR="0" wp14:anchorId="40667E67" wp14:editId="370C0538">
            <wp:extent cx="5543550" cy="872490"/>
            <wp:effectExtent l="0" t="0" r="0"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543550" cy="872490"/>
                    </a:xfrm>
                    <a:prstGeom prst="rect">
                      <a:avLst/>
                    </a:prstGeom>
                  </pic:spPr>
                </pic:pic>
              </a:graphicData>
            </a:graphic>
          </wp:inline>
        </w:drawing>
      </w:r>
    </w:p>
    <w:p w14:paraId="32F17615" w14:textId="77777777" w:rsidR="00344C86" w:rsidRPr="00070F32" w:rsidRDefault="00070F32" w:rsidP="00070F32">
      <w:pPr>
        <w:ind w:firstLine="480"/>
        <w:rPr>
          <w:szCs w:val="24"/>
        </w:rPr>
      </w:pPr>
      <w:r w:rsidRPr="00070F32">
        <w:rPr>
          <w:rFonts w:hint="eastAsia"/>
          <w:szCs w:val="24"/>
        </w:rPr>
        <w:t>两个</w:t>
      </w:r>
      <w:r w:rsidRPr="00070F32">
        <w:rPr>
          <w:rFonts w:hint="eastAsia"/>
          <w:szCs w:val="24"/>
        </w:rPr>
        <w:t>AP</w:t>
      </w:r>
      <w:r w:rsidRPr="00070F32">
        <w:rPr>
          <w:rFonts w:hint="eastAsia"/>
          <w:szCs w:val="24"/>
        </w:rPr>
        <w:t>均已</w:t>
      </w:r>
      <w:r w:rsidRPr="00070F32">
        <w:rPr>
          <w:szCs w:val="24"/>
        </w:rPr>
        <w:t>注册成功。</w:t>
      </w:r>
    </w:p>
    <w:p w14:paraId="744BE449" w14:textId="77777777" w:rsidR="00070F32" w:rsidRPr="00070F32" w:rsidRDefault="00070F32" w:rsidP="00070F32">
      <w:pPr>
        <w:ind w:firstLine="480"/>
        <w:rPr>
          <w:szCs w:val="24"/>
        </w:rPr>
      </w:pPr>
      <w:r w:rsidRPr="00070F32">
        <w:rPr>
          <w:rFonts w:hint="eastAsia"/>
          <w:szCs w:val="24"/>
        </w:rPr>
        <w:t>在</w:t>
      </w:r>
      <w:r w:rsidRPr="00070F32">
        <w:rPr>
          <w:rFonts w:hint="eastAsia"/>
          <w:szCs w:val="24"/>
        </w:rPr>
        <w:t>PC</w:t>
      </w:r>
      <w:r w:rsidRPr="00070F32">
        <w:rPr>
          <w:rFonts w:hint="eastAsia"/>
          <w:szCs w:val="24"/>
        </w:rPr>
        <w:t>上</w:t>
      </w:r>
      <w:r w:rsidRPr="00070F32">
        <w:rPr>
          <w:rFonts w:hint="eastAsia"/>
          <w:szCs w:val="24"/>
        </w:rPr>
        <w:t xml:space="preserve">ping </w:t>
      </w:r>
      <w:r w:rsidRPr="00070F32">
        <w:rPr>
          <w:rFonts w:hint="eastAsia"/>
          <w:szCs w:val="24"/>
        </w:rPr>
        <w:t>包</w:t>
      </w:r>
      <w:r w:rsidRPr="00070F32">
        <w:rPr>
          <w:szCs w:val="24"/>
        </w:rPr>
        <w:t>：</w:t>
      </w:r>
    </w:p>
    <w:p w14:paraId="1E81AA80" w14:textId="77777777" w:rsidR="00344C86" w:rsidRDefault="00344C86" w:rsidP="008262F7">
      <w:pPr>
        <w:ind w:firstLine="480"/>
      </w:pPr>
      <w:r>
        <w:rPr>
          <w:noProof/>
        </w:rPr>
        <w:drawing>
          <wp:inline distT="0" distB="0" distL="0" distR="0" wp14:anchorId="6330F9FA" wp14:editId="68F2D458">
            <wp:extent cx="4743450" cy="28575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743450" cy="2857500"/>
                    </a:xfrm>
                    <a:prstGeom prst="rect">
                      <a:avLst/>
                    </a:prstGeom>
                  </pic:spPr>
                </pic:pic>
              </a:graphicData>
            </a:graphic>
          </wp:inline>
        </w:drawing>
      </w:r>
    </w:p>
    <w:p w14:paraId="6F76AC37" w14:textId="77777777" w:rsidR="003D463C" w:rsidRDefault="00070F32" w:rsidP="00070F32">
      <w:pPr>
        <w:ind w:firstLine="480"/>
        <w:rPr>
          <w:szCs w:val="24"/>
        </w:rPr>
      </w:pPr>
      <w:r w:rsidRPr="00070F32">
        <w:rPr>
          <w:rFonts w:hint="eastAsia"/>
          <w:szCs w:val="24"/>
        </w:rPr>
        <w:t>可以</w:t>
      </w:r>
      <w:r w:rsidRPr="00070F32">
        <w:rPr>
          <w:szCs w:val="24"/>
        </w:rPr>
        <w:t>看到几乎漫游无丢包。</w:t>
      </w:r>
    </w:p>
    <w:p w14:paraId="36B9B144" w14:textId="77777777" w:rsidR="00070F32" w:rsidRPr="003D463C" w:rsidRDefault="003D463C" w:rsidP="003D463C">
      <w:pPr>
        <w:ind w:firstLine="480"/>
      </w:pPr>
      <w:r>
        <w:br w:type="page"/>
      </w:r>
    </w:p>
    <w:p w14:paraId="0CD25E24" w14:textId="77777777" w:rsidR="00216BD9" w:rsidRPr="00216BD9" w:rsidRDefault="00070F32" w:rsidP="002B2709">
      <w:pPr>
        <w:pStyle w:val="3"/>
        <w:numPr>
          <w:ilvl w:val="2"/>
          <w:numId w:val="11"/>
        </w:numPr>
      </w:pPr>
      <w:bookmarkStart w:id="143" w:name="_Toc465170377"/>
      <w:r>
        <w:rPr>
          <w:rFonts w:hint="eastAsia"/>
        </w:rPr>
        <w:lastRenderedPageBreak/>
        <w:t>无线</w:t>
      </w:r>
      <w:r>
        <w:t>用户带宽控制：</w:t>
      </w:r>
      <w:bookmarkEnd w:id="143"/>
    </w:p>
    <w:p w14:paraId="7D7235C9" w14:textId="77777777" w:rsidR="00070F32" w:rsidRDefault="00070F32" w:rsidP="00070F32">
      <w:pPr>
        <w:ind w:firstLine="480"/>
      </w:pPr>
      <w:r>
        <w:rPr>
          <w:rFonts w:hint="eastAsia"/>
        </w:rPr>
        <w:t>带宽</w:t>
      </w:r>
      <w:r>
        <w:t>控制可以对</w:t>
      </w:r>
      <w:r>
        <w:rPr>
          <w:rFonts w:hint="eastAsia"/>
        </w:rPr>
        <w:t>无线</w:t>
      </w:r>
      <w:r>
        <w:t>客户端进行限速。</w:t>
      </w:r>
    </w:p>
    <w:p w14:paraId="21864E64" w14:textId="77777777" w:rsidR="00070F32" w:rsidRDefault="00070F32" w:rsidP="00CD106C">
      <w:pPr>
        <w:ind w:firstLine="480"/>
        <w:rPr>
          <w:szCs w:val="24"/>
        </w:rPr>
      </w:pPr>
      <w:r w:rsidRPr="00070F32">
        <w:rPr>
          <w:rFonts w:hint="eastAsia"/>
          <w:szCs w:val="24"/>
        </w:rPr>
        <w:t>迈普设备目前支持以下几种带宽控制方式：基于单个用户、基于</w:t>
      </w:r>
      <w:r w:rsidRPr="00070F32">
        <w:rPr>
          <w:szCs w:val="24"/>
        </w:rPr>
        <w:t>SSID</w:t>
      </w:r>
      <w:r w:rsidRPr="00070F32">
        <w:rPr>
          <w:rFonts w:hint="eastAsia"/>
          <w:szCs w:val="24"/>
        </w:rPr>
        <w:t>、基于单个用户使用</w:t>
      </w:r>
      <w:r w:rsidRPr="00070F32">
        <w:rPr>
          <w:szCs w:val="24"/>
        </w:rPr>
        <w:t>ACL</w:t>
      </w:r>
      <w:r w:rsidRPr="00070F32">
        <w:rPr>
          <w:rFonts w:hint="eastAsia"/>
          <w:szCs w:val="24"/>
        </w:rPr>
        <w:t>以及基于</w:t>
      </w:r>
      <w:r w:rsidRPr="00070F32">
        <w:rPr>
          <w:szCs w:val="24"/>
        </w:rPr>
        <w:t>AC</w:t>
      </w:r>
      <w:r w:rsidRPr="00070F32">
        <w:rPr>
          <w:rFonts w:hint="eastAsia"/>
          <w:szCs w:val="24"/>
        </w:rPr>
        <w:t>出端口。</w:t>
      </w:r>
    </w:p>
    <w:p w14:paraId="387A1B3C" w14:textId="77777777" w:rsidR="00CF479C" w:rsidRDefault="00216BD9" w:rsidP="00CF479C">
      <w:pPr>
        <w:ind w:firstLine="480"/>
        <w:rPr>
          <w:szCs w:val="24"/>
        </w:rPr>
      </w:pPr>
      <w:r>
        <w:rPr>
          <w:rFonts w:hint="eastAsia"/>
          <w:szCs w:val="24"/>
        </w:rPr>
        <w:t>实验拓扑</w:t>
      </w:r>
      <w:r w:rsidR="00634320">
        <w:rPr>
          <w:rFonts w:hint="eastAsia"/>
          <w:szCs w:val="24"/>
        </w:rPr>
        <w:t>：</w:t>
      </w:r>
    </w:p>
    <w:p w14:paraId="3F739C85" w14:textId="77777777" w:rsidR="00634320" w:rsidRDefault="00634320" w:rsidP="00CF479C">
      <w:pPr>
        <w:ind w:firstLine="480"/>
        <w:rPr>
          <w:szCs w:val="24"/>
        </w:rPr>
      </w:pPr>
      <w:r>
        <w:rPr>
          <w:noProof/>
        </w:rPr>
        <w:drawing>
          <wp:inline distT="0" distB="0" distL="0" distR="0" wp14:anchorId="46C91CB8" wp14:editId="2C5F9623">
            <wp:extent cx="5543550" cy="3044190"/>
            <wp:effectExtent l="0" t="0" r="0" b="381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543550" cy="3044190"/>
                    </a:xfrm>
                    <a:prstGeom prst="rect">
                      <a:avLst/>
                    </a:prstGeom>
                  </pic:spPr>
                </pic:pic>
              </a:graphicData>
            </a:graphic>
          </wp:inline>
        </w:drawing>
      </w:r>
    </w:p>
    <w:p w14:paraId="51487E58" w14:textId="77777777" w:rsidR="00216BD9" w:rsidRDefault="00081378" w:rsidP="00CD106C">
      <w:pPr>
        <w:ind w:firstLine="480"/>
        <w:rPr>
          <w:szCs w:val="24"/>
        </w:rPr>
      </w:pPr>
      <w:r>
        <w:rPr>
          <w:szCs w:val="24"/>
        </w:rPr>
        <w:t>基本</w:t>
      </w:r>
      <w:r>
        <w:rPr>
          <w:rFonts w:hint="eastAsia"/>
          <w:szCs w:val="24"/>
        </w:rPr>
        <w:t>配置同</w:t>
      </w:r>
      <w:r w:rsidR="00634320">
        <w:rPr>
          <w:szCs w:val="24"/>
        </w:rPr>
        <w:t>实验一</w:t>
      </w:r>
    </w:p>
    <w:p w14:paraId="6523E29D" w14:textId="77777777" w:rsidR="00634320" w:rsidRDefault="00634320" w:rsidP="00634320">
      <w:pPr>
        <w:ind w:firstLine="480"/>
        <w:rPr>
          <w:szCs w:val="24"/>
        </w:rPr>
      </w:pPr>
      <w:r>
        <w:rPr>
          <w:rFonts w:hint="eastAsia"/>
          <w:szCs w:val="24"/>
        </w:rPr>
        <w:t>SW4120</w:t>
      </w:r>
      <w:r>
        <w:rPr>
          <w:rFonts w:hint="eastAsia"/>
          <w:szCs w:val="24"/>
        </w:rPr>
        <w:t>基本</w:t>
      </w:r>
      <w:r>
        <w:rPr>
          <w:szCs w:val="24"/>
        </w:rPr>
        <w:t>配置如下：</w:t>
      </w:r>
    </w:p>
    <w:p w14:paraId="2CB98969" w14:textId="77777777" w:rsidR="00634320" w:rsidRDefault="00634320" w:rsidP="00634320">
      <w:pPr>
        <w:ind w:firstLine="480"/>
        <w:rPr>
          <w:szCs w:val="24"/>
        </w:rPr>
      </w:pPr>
      <w:r w:rsidRPr="00CD49E5">
        <w:rPr>
          <w:szCs w:val="24"/>
        </w:rPr>
        <w:t>SW2(config)#vlan 20,30</w:t>
      </w:r>
    </w:p>
    <w:p w14:paraId="64D95BF5" w14:textId="77777777" w:rsidR="00634320" w:rsidRPr="00CD49E5" w:rsidRDefault="00634320" w:rsidP="00634320">
      <w:pPr>
        <w:ind w:firstLine="480"/>
        <w:rPr>
          <w:szCs w:val="24"/>
        </w:rPr>
      </w:pPr>
      <w:r w:rsidRPr="00CD49E5">
        <w:rPr>
          <w:szCs w:val="24"/>
        </w:rPr>
        <w:t>SW2(config)#interface vlan1</w:t>
      </w:r>
    </w:p>
    <w:p w14:paraId="01A9A58B" w14:textId="77777777" w:rsidR="00634320" w:rsidRPr="00CD49E5" w:rsidRDefault="00634320" w:rsidP="00634320">
      <w:pPr>
        <w:ind w:firstLine="480"/>
        <w:rPr>
          <w:szCs w:val="24"/>
        </w:rPr>
      </w:pPr>
      <w:r w:rsidRPr="00CD49E5">
        <w:rPr>
          <w:szCs w:val="24"/>
        </w:rPr>
        <w:t>SW2(config-if-vlan1)# ip address 10.1.1.254 255.255.255.0</w:t>
      </w:r>
    </w:p>
    <w:p w14:paraId="6440694F" w14:textId="77777777" w:rsidR="00634320" w:rsidRPr="00CD49E5" w:rsidRDefault="00634320" w:rsidP="00634320">
      <w:pPr>
        <w:ind w:firstLine="480"/>
        <w:rPr>
          <w:szCs w:val="24"/>
        </w:rPr>
      </w:pPr>
      <w:r>
        <w:rPr>
          <w:szCs w:val="24"/>
        </w:rPr>
        <w:t>SW2(config-if-vlan1)# exit</w:t>
      </w:r>
      <w:r w:rsidRPr="00CD49E5">
        <w:rPr>
          <w:szCs w:val="24"/>
        </w:rPr>
        <w:t xml:space="preserve">            </w:t>
      </w:r>
    </w:p>
    <w:p w14:paraId="1614F529" w14:textId="77777777" w:rsidR="00634320" w:rsidRPr="00CD49E5" w:rsidRDefault="00634320" w:rsidP="00634320">
      <w:pPr>
        <w:ind w:firstLine="480"/>
        <w:rPr>
          <w:szCs w:val="24"/>
        </w:rPr>
      </w:pPr>
      <w:r w:rsidRPr="00CD49E5">
        <w:rPr>
          <w:szCs w:val="24"/>
        </w:rPr>
        <w:t>SW2(config)#interface vlan20</w:t>
      </w:r>
    </w:p>
    <w:p w14:paraId="3D0DF5B2" w14:textId="77777777" w:rsidR="00634320" w:rsidRPr="00CD49E5" w:rsidRDefault="00634320" w:rsidP="00634320">
      <w:pPr>
        <w:ind w:firstLine="480"/>
        <w:rPr>
          <w:szCs w:val="24"/>
        </w:rPr>
      </w:pPr>
      <w:r w:rsidRPr="00CD49E5">
        <w:rPr>
          <w:szCs w:val="24"/>
        </w:rPr>
        <w:t>SW2(config-if-vlan20)# ip address 20.1.1.254 255.255.255.0</w:t>
      </w:r>
    </w:p>
    <w:p w14:paraId="5B97724C" w14:textId="77777777" w:rsidR="00634320" w:rsidRPr="00CD49E5" w:rsidRDefault="00634320" w:rsidP="00634320">
      <w:pPr>
        <w:ind w:firstLine="480"/>
        <w:rPr>
          <w:szCs w:val="24"/>
        </w:rPr>
      </w:pPr>
      <w:r w:rsidRPr="00CD49E5">
        <w:rPr>
          <w:szCs w:val="24"/>
        </w:rPr>
        <w:t>SW2(config-if-vlan20)# exit</w:t>
      </w:r>
    </w:p>
    <w:p w14:paraId="5C08B622" w14:textId="77777777" w:rsidR="00634320" w:rsidRPr="00CD49E5" w:rsidRDefault="00634320" w:rsidP="00634320">
      <w:pPr>
        <w:ind w:firstLine="480"/>
        <w:rPr>
          <w:szCs w:val="24"/>
        </w:rPr>
      </w:pPr>
      <w:r w:rsidRPr="00CD49E5">
        <w:rPr>
          <w:szCs w:val="24"/>
        </w:rPr>
        <w:t>SW2(config)#interface vlan30</w:t>
      </w:r>
    </w:p>
    <w:p w14:paraId="55401F1A" w14:textId="77777777" w:rsidR="00634320" w:rsidRPr="00CD49E5" w:rsidRDefault="00634320" w:rsidP="00634320">
      <w:pPr>
        <w:ind w:firstLine="480"/>
        <w:rPr>
          <w:szCs w:val="24"/>
        </w:rPr>
      </w:pPr>
      <w:r w:rsidRPr="00CD49E5">
        <w:rPr>
          <w:szCs w:val="24"/>
        </w:rPr>
        <w:t>SW2(config-if-vlan30)# ip address 30.1.1.254 255.255.255.0</w:t>
      </w:r>
    </w:p>
    <w:p w14:paraId="17F5FFBD" w14:textId="77777777" w:rsidR="00634320" w:rsidRPr="00CD49E5" w:rsidRDefault="00634320" w:rsidP="00634320">
      <w:pPr>
        <w:ind w:firstLine="480"/>
        <w:rPr>
          <w:szCs w:val="24"/>
        </w:rPr>
      </w:pPr>
      <w:r>
        <w:rPr>
          <w:szCs w:val="24"/>
        </w:rPr>
        <w:lastRenderedPageBreak/>
        <w:t>SW2(config-if-vlan30)# exit</w:t>
      </w:r>
      <w:r w:rsidRPr="00CD49E5">
        <w:rPr>
          <w:szCs w:val="24"/>
        </w:rPr>
        <w:t xml:space="preserve">                                   </w:t>
      </w:r>
    </w:p>
    <w:p w14:paraId="5360C096" w14:textId="77777777" w:rsidR="00634320" w:rsidRPr="00CD49E5" w:rsidRDefault="00634320" w:rsidP="00634320">
      <w:pPr>
        <w:ind w:firstLine="480"/>
        <w:rPr>
          <w:szCs w:val="24"/>
        </w:rPr>
      </w:pPr>
      <w:r w:rsidRPr="00CD49E5">
        <w:rPr>
          <w:szCs w:val="24"/>
        </w:rPr>
        <w:t>SW2(config)#ip dhcp pool vlan10</w:t>
      </w:r>
    </w:p>
    <w:p w14:paraId="41C92CE8" w14:textId="77777777" w:rsidR="00634320" w:rsidRPr="00CD49E5" w:rsidRDefault="00634320" w:rsidP="00634320">
      <w:pPr>
        <w:ind w:firstLine="480"/>
        <w:rPr>
          <w:szCs w:val="24"/>
        </w:rPr>
      </w:pPr>
      <w:r w:rsidRPr="00CD49E5">
        <w:rPr>
          <w:szCs w:val="24"/>
        </w:rPr>
        <w:t>SW2(dhcp-config)# range 10.1.1.1 10.1.1.253 255.255.255.0</w:t>
      </w:r>
    </w:p>
    <w:p w14:paraId="5DCCA821" w14:textId="77777777" w:rsidR="00634320" w:rsidRPr="00CD49E5" w:rsidRDefault="00634320" w:rsidP="00634320">
      <w:pPr>
        <w:ind w:firstLine="480"/>
        <w:rPr>
          <w:szCs w:val="24"/>
        </w:rPr>
      </w:pPr>
      <w:r w:rsidRPr="00CD49E5">
        <w:rPr>
          <w:szCs w:val="24"/>
        </w:rPr>
        <w:t xml:space="preserve">SW2(dhcp-config)# default-router 10.1.1.254 </w:t>
      </w:r>
    </w:p>
    <w:p w14:paraId="0F5AF0C1" w14:textId="77777777" w:rsidR="00634320" w:rsidRPr="00CD49E5" w:rsidRDefault="00634320" w:rsidP="00634320">
      <w:pPr>
        <w:ind w:firstLine="480"/>
        <w:rPr>
          <w:szCs w:val="24"/>
        </w:rPr>
      </w:pPr>
      <w:r w:rsidRPr="00CD49E5">
        <w:rPr>
          <w:szCs w:val="24"/>
        </w:rPr>
        <w:t xml:space="preserve">SW2(dhcp-config)# option 43 hex 80 07 00 00 01 14 01 01 01 </w:t>
      </w:r>
    </w:p>
    <w:p w14:paraId="2ED2CBC5" w14:textId="77777777" w:rsidR="00634320" w:rsidRPr="00CD49E5" w:rsidRDefault="00634320" w:rsidP="00634320">
      <w:pPr>
        <w:ind w:firstLine="480"/>
        <w:rPr>
          <w:szCs w:val="24"/>
        </w:rPr>
      </w:pPr>
      <w:r w:rsidRPr="00CD49E5">
        <w:rPr>
          <w:szCs w:val="24"/>
        </w:rPr>
        <w:t>SW2(dhcp-config)# exit</w:t>
      </w:r>
    </w:p>
    <w:p w14:paraId="67E00C1F" w14:textId="77777777" w:rsidR="00634320" w:rsidRPr="00CD49E5" w:rsidRDefault="00634320" w:rsidP="00634320">
      <w:pPr>
        <w:ind w:firstLine="480"/>
        <w:rPr>
          <w:szCs w:val="24"/>
        </w:rPr>
      </w:pPr>
      <w:r w:rsidRPr="00CD49E5">
        <w:rPr>
          <w:szCs w:val="24"/>
        </w:rPr>
        <w:t>SW2(config)#ip dhcp pool vlan30</w:t>
      </w:r>
    </w:p>
    <w:p w14:paraId="193DED03" w14:textId="77777777" w:rsidR="00634320" w:rsidRPr="00CD49E5" w:rsidRDefault="00634320" w:rsidP="00634320">
      <w:pPr>
        <w:ind w:firstLine="480"/>
        <w:rPr>
          <w:szCs w:val="24"/>
        </w:rPr>
      </w:pPr>
      <w:r w:rsidRPr="00CD49E5">
        <w:rPr>
          <w:szCs w:val="24"/>
        </w:rPr>
        <w:t>SW2(dhcp-config)# range 30.1.1.1 30.1.1.253 255.255.255.0</w:t>
      </w:r>
    </w:p>
    <w:p w14:paraId="77BA4735" w14:textId="77777777" w:rsidR="00634320" w:rsidRPr="00CD49E5" w:rsidRDefault="00634320" w:rsidP="00634320">
      <w:pPr>
        <w:ind w:firstLine="480"/>
        <w:rPr>
          <w:szCs w:val="24"/>
        </w:rPr>
      </w:pPr>
      <w:r w:rsidRPr="00CD49E5">
        <w:rPr>
          <w:szCs w:val="24"/>
        </w:rPr>
        <w:t xml:space="preserve">SW2(dhcp-config)# default-router 30.1.1.254 </w:t>
      </w:r>
    </w:p>
    <w:p w14:paraId="404AA228" w14:textId="77777777" w:rsidR="00634320" w:rsidRDefault="00634320" w:rsidP="00634320">
      <w:pPr>
        <w:ind w:firstLine="480"/>
        <w:rPr>
          <w:szCs w:val="24"/>
        </w:rPr>
      </w:pPr>
      <w:r w:rsidRPr="00CD49E5">
        <w:rPr>
          <w:szCs w:val="24"/>
        </w:rPr>
        <w:t>SW2(dhcp-config)# exit</w:t>
      </w:r>
    </w:p>
    <w:p w14:paraId="0A3BB393" w14:textId="77777777" w:rsidR="00634320" w:rsidRPr="00CD49E5" w:rsidRDefault="00634320" w:rsidP="00634320">
      <w:pPr>
        <w:ind w:firstLine="480"/>
        <w:rPr>
          <w:szCs w:val="24"/>
        </w:rPr>
      </w:pPr>
      <w:r w:rsidRPr="00CD49E5">
        <w:rPr>
          <w:szCs w:val="24"/>
        </w:rPr>
        <w:t>SW2(config)#interface fa0/1-0/24</w:t>
      </w:r>
    </w:p>
    <w:p w14:paraId="2F64B61E" w14:textId="77777777" w:rsidR="00634320" w:rsidRDefault="00634320" w:rsidP="00634320">
      <w:pPr>
        <w:ind w:firstLine="480"/>
        <w:rPr>
          <w:szCs w:val="24"/>
        </w:rPr>
      </w:pPr>
      <w:r w:rsidRPr="00CD49E5">
        <w:rPr>
          <w:szCs w:val="24"/>
        </w:rPr>
        <w:t>SW2(config-if-range)#switchport mode trunk</w:t>
      </w:r>
    </w:p>
    <w:p w14:paraId="45AB5AB7" w14:textId="77777777" w:rsidR="00634320" w:rsidRPr="001F27AE" w:rsidRDefault="00634320" w:rsidP="001F27AE">
      <w:pPr>
        <w:ind w:firstLine="480"/>
        <w:rPr>
          <w:szCs w:val="24"/>
        </w:rPr>
      </w:pPr>
      <w:r w:rsidRPr="00CD49E5">
        <w:rPr>
          <w:szCs w:val="24"/>
        </w:rPr>
        <w:t>SW2(config-if-range)#switchport trunk allowed vlan all</w:t>
      </w:r>
    </w:p>
    <w:p w14:paraId="59C3F2B3" w14:textId="77777777" w:rsidR="00634320" w:rsidRPr="001F27AE" w:rsidRDefault="00634320" w:rsidP="00634320">
      <w:pPr>
        <w:pStyle w:val="af0"/>
        <w:ind w:firstLine="480"/>
        <w:rPr>
          <w:rFonts w:asciiTheme="minorHAnsi" w:eastAsiaTheme="minorEastAsia" w:hAnsiTheme="minorHAnsi" w:cstheme="minorBidi"/>
          <w:b/>
          <w:bCs/>
          <w:kern w:val="2"/>
        </w:rPr>
      </w:pPr>
      <w:r w:rsidRPr="001F27AE">
        <w:rPr>
          <w:rFonts w:asciiTheme="minorHAnsi" w:eastAsiaTheme="minorEastAsia" w:hAnsiTheme="minorHAnsi" w:cstheme="minorBidi" w:hint="eastAsia"/>
          <w:b/>
          <w:bCs/>
          <w:kern w:val="2"/>
        </w:rPr>
        <w:t>AC</w:t>
      </w:r>
      <w:r w:rsidRPr="001F27AE">
        <w:rPr>
          <w:rFonts w:asciiTheme="minorHAnsi" w:eastAsiaTheme="minorEastAsia" w:hAnsiTheme="minorHAnsi" w:cstheme="minorBidi" w:hint="eastAsia"/>
          <w:b/>
          <w:bCs/>
          <w:kern w:val="2"/>
        </w:rPr>
        <w:t>基本</w:t>
      </w:r>
      <w:r w:rsidRPr="001F27AE">
        <w:rPr>
          <w:rFonts w:asciiTheme="minorHAnsi" w:eastAsiaTheme="minorEastAsia" w:hAnsiTheme="minorHAnsi" w:cstheme="minorBidi"/>
          <w:b/>
          <w:bCs/>
          <w:kern w:val="2"/>
        </w:rPr>
        <w:t>配置：</w:t>
      </w:r>
    </w:p>
    <w:p w14:paraId="4D429D29" w14:textId="77777777" w:rsidR="00634320" w:rsidRDefault="00634320" w:rsidP="00634320">
      <w:pPr>
        <w:ind w:firstLine="480"/>
        <w:rPr>
          <w:szCs w:val="24"/>
        </w:rPr>
      </w:pPr>
      <w:r w:rsidRPr="00BE5C15">
        <w:rPr>
          <w:szCs w:val="24"/>
        </w:rPr>
        <w:t>WNC6000-1000-AC(v2)(config)#vlan 20</w:t>
      </w:r>
    </w:p>
    <w:p w14:paraId="0F940976" w14:textId="77777777" w:rsidR="00634320" w:rsidRDefault="00634320" w:rsidP="00634320">
      <w:pPr>
        <w:ind w:firstLine="480"/>
        <w:rPr>
          <w:szCs w:val="24"/>
        </w:rPr>
      </w:pPr>
      <w:r w:rsidRPr="00BE5C15">
        <w:rPr>
          <w:szCs w:val="24"/>
        </w:rPr>
        <w:t>WNC6000-1000-AC(v2)(config-vlan20)#exit</w:t>
      </w:r>
    </w:p>
    <w:p w14:paraId="3D3BA5FF" w14:textId="77777777" w:rsidR="00634320" w:rsidRPr="00CD49E5" w:rsidRDefault="00634320" w:rsidP="00634320">
      <w:pPr>
        <w:ind w:firstLine="480"/>
        <w:rPr>
          <w:szCs w:val="24"/>
        </w:rPr>
      </w:pPr>
      <w:r w:rsidRPr="00CD49E5">
        <w:rPr>
          <w:szCs w:val="24"/>
        </w:rPr>
        <w:t>WNC6000-1000-AC(v2)(config)#interface Vlan20</w:t>
      </w:r>
    </w:p>
    <w:p w14:paraId="345BEEF8" w14:textId="77777777" w:rsidR="00634320" w:rsidRPr="00CD49E5" w:rsidRDefault="00634320" w:rsidP="00634320">
      <w:pPr>
        <w:ind w:firstLine="480"/>
        <w:rPr>
          <w:szCs w:val="24"/>
        </w:rPr>
      </w:pPr>
      <w:r w:rsidRPr="00CD49E5">
        <w:rPr>
          <w:szCs w:val="24"/>
        </w:rPr>
        <w:t>WNC6000-1000-AC(v2)(config-if-vlan20)# ip address 20.1.1.1 255.255.255.0</w:t>
      </w:r>
    </w:p>
    <w:p w14:paraId="45EB76F0" w14:textId="77777777" w:rsidR="00634320" w:rsidRPr="00CD49E5" w:rsidRDefault="00634320" w:rsidP="00634320">
      <w:pPr>
        <w:ind w:firstLine="480"/>
        <w:rPr>
          <w:szCs w:val="24"/>
        </w:rPr>
      </w:pPr>
      <w:r w:rsidRPr="00CD49E5">
        <w:rPr>
          <w:szCs w:val="24"/>
        </w:rPr>
        <w:t>WNC6000-1000-AC(v2)(config-if-vlan20)#exit</w:t>
      </w:r>
    </w:p>
    <w:p w14:paraId="753E9CAB" w14:textId="77777777" w:rsidR="00634320" w:rsidRPr="00CD49E5" w:rsidRDefault="00634320" w:rsidP="00634320">
      <w:pPr>
        <w:ind w:firstLine="480"/>
        <w:rPr>
          <w:szCs w:val="24"/>
        </w:rPr>
      </w:pPr>
      <w:r w:rsidRPr="00CD49E5">
        <w:rPr>
          <w:szCs w:val="24"/>
        </w:rPr>
        <w:t>WNC6000-1000-AC(v2)(config)#ip route 0.0.0.0/0 20.1.1.254</w:t>
      </w:r>
    </w:p>
    <w:p w14:paraId="7E0D30E5" w14:textId="77777777" w:rsidR="00634320" w:rsidRPr="00CD49E5" w:rsidRDefault="00634320" w:rsidP="00634320">
      <w:pPr>
        <w:ind w:firstLine="480"/>
        <w:rPr>
          <w:szCs w:val="24"/>
        </w:rPr>
      </w:pPr>
      <w:r w:rsidRPr="00CD49E5">
        <w:rPr>
          <w:szCs w:val="24"/>
        </w:rPr>
        <w:t>WNC6000-1000-AC(v2)(config)#wireless</w:t>
      </w:r>
    </w:p>
    <w:p w14:paraId="5B19CD3B" w14:textId="77777777" w:rsidR="00634320" w:rsidRPr="00CD49E5" w:rsidRDefault="00634320" w:rsidP="00634320">
      <w:pPr>
        <w:ind w:firstLine="480"/>
        <w:rPr>
          <w:szCs w:val="24"/>
        </w:rPr>
      </w:pPr>
      <w:r w:rsidRPr="00CD49E5">
        <w:rPr>
          <w:szCs w:val="24"/>
        </w:rPr>
        <w:t>WNC6000-1000-AC(v2)(config-wireless)# no auto-ip-assign</w:t>
      </w:r>
    </w:p>
    <w:p w14:paraId="07E33D02" w14:textId="77777777" w:rsidR="00634320" w:rsidRPr="00CD49E5" w:rsidRDefault="00634320" w:rsidP="00634320">
      <w:pPr>
        <w:ind w:firstLine="480"/>
        <w:rPr>
          <w:szCs w:val="24"/>
        </w:rPr>
      </w:pPr>
      <w:r w:rsidRPr="00CD49E5">
        <w:rPr>
          <w:szCs w:val="24"/>
        </w:rPr>
        <w:t>WNC6000-1000-AC(v2)(config-wireless)# enable</w:t>
      </w:r>
    </w:p>
    <w:p w14:paraId="33A830C5" w14:textId="77777777" w:rsidR="00634320" w:rsidRDefault="00634320" w:rsidP="00634320">
      <w:pPr>
        <w:ind w:firstLine="480"/>
        <w:rPr>
          <w:szCs w:val="24"/>
        </w:rPr>
      </w:pPr>
      <w:r w:rsidRPr="00CD49E5">
        <w:rPr>
          <w:szCs w:val="24"/>
        </w:rPr>
        <w:t>WNC6000-1000-AC(v2)(config-wireless)# static-ip  20.1.1.1</w:t>
      </w:r>
    </w:p>
    <w:p w14:paraId="5663D480" w14:textId="77777777" w:rsidR="00634320" w:rsidRDefault="00634320" w:rsidP="00634320">
      <w:pPr>
        <w:ind w:firstLine="480"/>
        <w:rPr>
          <w:szCs w:val="24"/>
        </w:rPr>
      </w:pPr>
      <w:r w:rsidRPr="00BE5C15">
        <w:rPr>
          <w:szCs w:val="24"/>
        </w:rPr>
        <w:t>WNC6000-1000-A</w:t>
      </w:r>
      <w:r>
        <w:rPr>
          <w:szCs w:val="24"/>
        </w:rPr>
        <w:t>C(v2)(config-wireless)#network 2</w:t>
      </w:r>
    </w:p>
    <w:p w14:paraId="4EDC11A9" w14:textId="77777777" w:rsidR="00634320" w:rsidRPr="00BE5C15" w:rsidRDefault="00634320" w:rsidP="00634320">
      <w:pPr>
        <w:ind w:firstLine="480"/>
        <w:rPr>
          <w:szCs w:val="24"/>
        </w:rPr>
      </w:pPr>
      <w:r w:rsidRPr="00BE5C15">
        <w:rPr>
          <w:szCs w:val="24"/>
        </w:rPr>
        <w:t>WNC6000-1000-</w:t>
      </w:r>
      <w:r>
        <w:rPr>
          <w:szCs w:val="24"/>
        </w:rPr>
        <w:t>AC(v2)(config-network)#ssid yctext</w:t>
      </w:r>
    </w:p>
    <w:p w14:paraId="6B9E4E18" w14:textId="77777777" w:rsidR="00634320" w:rsidRDefault="00634320" w:rsidP="00634320">
      <w:pPr>
        <w:ind w:firstLine="480"/>
        <w:rPr>
          <w:szCs w:val="24"/>
        </w:rPr>
      </w:pPr>
      <w:r w:rsidRPr="00BE5C15">
        <w:rPr>
          <w:szCs w:val="24"/>
        </w:rPr>
        <w:lastRenderedPageBreak/>
        <w:t>WNC6000-1000-AC(v2)(config-network)#vlan 30</w:t>
      </w:r>
    </w:p>
    <w:p w14:paraId="3326D66C" w14:textId="77777777" w:rsidR="00634320" w:rsidRDefault="00634320" w:rsidP="00634320">
      <w:pPr>
        <w:ind w:firstLine="480"/>
        <w:rPr>
          <w:szCs w:val="24"/>
        </w:rPr>
      </w:pPr>
      <w:r w:rsidRPr="00BE5C15">
        <w:rPr>
          <w:szCs w:val="24"/>
        </w:rPr>
        <w:t>WNC6000-1000-AC(v2)(config-network)#exit</w:t>
      </w:r>
    </w:p>
    <w:p w14:paraId="73FCAFB1" w14:textId="77777777" w:rsidR="00634320" w:rsidRDefault="00634320" w:rsidP="00634320">
      <w:pPr>
        <w:ind w:firstLine="480"/>
        <w:rPr>
          <w:szCs w:val="24"/>
        </w:rPr>
      </w:pPr>
      <w:r w:rsidRPr="00BE5C15">
        <w:rPr>
          <w:szCs w:val="24"/>
        </w:rPr>
        <w:t>WNC6000-1000-AC(v2)(config-wireless)#ap database 00-01-7a-e8-f2-40</w:t>
      </w:r>
    </w:p>
    <w:p w14:paraId="3FED1DED" w14:textId="77777777" w:rsidR="00634320" w:rsidRPr="00BE5C15" w:rsidRDefault="00634320" w:rsidP="00634320">
      <w:pPr>
        <w:ind w:firstLine="480"/>
        <w:rPr>
          <w:szCs w:val="24"/>
        </w:rPr>
      </w:pPr>
      <w:r w:rsidRPr="00BE5C15">
        <w:rPr>
          <w:szCs w:val="24"/>
        </w:rPr>
        <w:t>WNC6000-1000-AC(v2)(config-wireless)#ap profile 1</w:t>
      </w:r>
    </w:p>
    <w:p w14:paraId="06A1D40F" w14:textId="77777777" w:rsidR="00634320" w:rsidRDefault="00634320" w:rsidP="00634320">
      <w:pPr>
        <w:ind w:firstLine="480"/>
        <w:rPr>
          <w:szCs w:val="24"/>
        </w:rPr>
      </w:pPr>
      <w:r w:rsidRPr="00BE5C15">
        <w:rPr>
          <w:szCs w:val="24"/>
        </w:rPr>
        <w:t>WNC6000-1000-AC(v2)(config-ap-profile)#hwtype 7</w:t>
      </w:r>
    </w:p>
    <w:p w14:paraId="0950F774" w14:textId="77777777" w:rsidR="00634320" w:rsidRDefault="00634320" w:rsidP="00634320">
      <w:pPr>
        <w:ind w:firstLine="480"/>
        <w:rPr>
          <w:szCs w:val="24"/>
        </w:rPr>
      </w:pPr>
      <w:r w:rsidRPr="00D85FC6">
        <w:rPr>
          <w:szCs w:val="24"/>
        </w:rPr>
        <w:t>WNC6000-1000-AC(v2)(config-ap-profile)#radio 1</w:t>
      </w:r>
    </w:p>
    <w:p w14:paraId="0231D2DE" w14:textId="77777777" w:rsidR="00634320" w:rsidRPr="00D85FC6" w:rsidRDefault="00634320" w:rsidP="00634320">
      <w:pPr>
        <w:ind w:firstLine="480"/>
        <w:rPr>
          <w:b/>
          <w:szCs w:val="24"/>
        </w:rPr>
      </w:pPr>
      <w:r w:rsidRPr="00D85FC6">
        <w:rPr>
          <w:szCs w:val="24"/>
        </w:rPr>
        <w:t>WNC6000-1000-AC(v2)(config-ap-profile-vap)#</w:t>
      </w:r>
      <w:r w:rsidRPr="00D85FC6">
        <w:rPr>
          <w:b/>
          <w:szCs w:val="24"/>
        </w:rPr>
        <w:t>vap 1</w:t>
      </w:r>
    </w:p>
    <w:p w14:paraId="4C734B31" w14:textId="77777777" w:rsidR="00634320" w:rsidRDefault="00634320" w:rsidP="00634320">
      <w:pPr>
        <w:ind w:firstLine="480"/>
        <w:rPr>
          <w:b/>
          <w:szCs w:val="24"/>
        </w:rPr>
      </w:pPr>
      <w:r w:rsidRPr="00D85FC6">
        <w:rPr>
          <w:szCs w:val="24"/>
        </w:rPr>
        <w:t>WNC6000-1000-AC(v2)(config-ap-profile-vap)#</w:t>
      </w:r>
      <w:r w:rsidRPr="00D85FC6">
        <w:rPr>
          <w:b/>
          <w:szCs w:val="24"/>
        </w:rPr>
        <w:t>enable</w:t>
      </w:r>
    </w:p>
    <w:p w14:paraId="7E1867A6" w14:textId="77777777" w:rsidR="00634320" w:rsidRPr="00D85FC6" w:rsidRDefault="00634320" w:rsidP="00634320">
      <w:pPr>
        <w:ind w:firstLine="480"/>
        <w:rPr>
          <w:szCs w:val="24"/>
        </w:rPr>
      </w:pPr>
      <w:r w:rsidRPr="00D85FC6">
        <w:rPr>
          <w:szCs w:val="24"/>
        </w:rPr>
        <w:t>WNC6000-1000-AC(v2)(config-ap-profile-vap)#exit</w:t>
      </w:r>
    </w:p>
    <w:p w14:paraId="094D3BC7" w14:textId="77777777" w:rsidR="00634320" w:rsidRPr="00D85FC6" w:rsidRDefault="00634320" w:rsidP="00634320">
      <w:pPr>
        <w:ind w:firstLine="480"/>
        <w:rPr>
          <w:szCs w:val="24"/>
        </w:rPr>
      </w:pPr>
      <w:r w:rsidRPr="00D85FC6">
        <w:rPr>
          <w:szCs w:val="24"/>
        </w:rPr>
        <w:t>WNC6000-1000-AC(v2)(config-ap-profile-radio)#exit</w:t>
      </w:r>
    </w:p>
    <w:p w14:paraId="72FAE721" w14:textId="77777777" w:rsidR="00634320" w:rsidRPr="00D85FC6" w:rsidRDefault="00634320" w:rsidP="00634320">
      <w:pPr>
        <w:ind w:firstLine="480"/>
        <w:rPr>
          <w:szCs w:val="24"/>
        </w:rPr>
      </w:pPr>
      <w:r w:rsidRPr="00D85FC6">
        <w:rPr>
          <w:szCs w:val="24"/>
        </w:rPr>
        <w:t>WNC6000-1000-AC(v2)(config-ap-profile)#exit</w:t>
      </w:r>
    </w:p>
    <w:p w14:paraId="1E81D2C7" w14:textId="77777777" w:rsidR="00634320" w:rsidRPr="00D85FC6" w:rsidRDefault="00634320" w:rsidP="00634320">
      <w:pPr>
        <w:ind w:firstLine="480"/>
        <w:rPr>
          <w:szCs w:val="24"/>
        </w:rPr>
      </w:pPr>
      <w:r w:rsidRPr="00D85FC6">
        <w:rPr>
          <w:szCs w:val="24"/>
        </w:rPr>
        <w:t>WNC6000-1000-AC(v2)(config-wireless)#exit</w:t>
      </w:r>
    </w:p>
    <w:p w14:paraId="757FE472" w14:textId="77777777" w:rsidR="00634320" w:rsidRPr="00BE5C15" w:rsidRDefault="00634320" w:rsidP="00634320">
      <w:pPr>
        <w:ind w:firstLine="480"/>
        <w:rPr>
          <w:szCs w:val="24"/>
        </w:rPr>
      </w:pPr>
      <w:r w:rsidRPr="00BE5C15">
        <w:rPr>
          <w:szCs w:val="24"/>
        </w:rPr>
        <w:t>WNC6000-1000-AC(v2)(config)#Interface Ethernet1/0/9</w:t>
      </w:r>
    </w:p>
    <w:p w14:paraId="466BE68B" w14:textId="77777777" w:rsidR="00634320" w:rsidRPr="00BE5C15" w:rsidRDefault="00634320" w:rsidP="00634320">
      <w:pPr>
        <w:ind w:firstLine="480"/>
        <w:rPr>
          <w:szCs w:val="24"/>
        </w:rPr>
      </w:pPr>
      <w:r w:rsidRPr="00BE5C15">
        <w:rPr>
          <w:szCs w:val="24"/>
        </w:rPr>
        <w:t>WNC6000-1000-AC(v2)(config-if-ethernet1/0/9)# switchport mode trunk</w:t>
      </w:r>
    </w:p>
    <w:p w14:paraId="34784986" w14:textId="77777777" w:rsidR="00634320" w:rsidRPr="00BE5C15" w:rsidRDefault="00634320" w:rsidP="00634320">
      <w:pPr>
        <w:ind w:firstLine="480"/>
        <w:rPr>
          <w:szCs w:val="24"/>
        </w:rPr>
      </w:pPr>
      <w:r w:rsidRPr="00BE5C15">
        <w:rPr>
          <w:szCs w:val="24"/>
        </w:rPr>
        <w:t>WNC6000-1000-AC(v2)(config-if-ethernet1/0/9)#switchport trunk allowed vlan all</w:t>
      </w:r>
    </w:p>
    <w:p w14:paraId="05A96A28" w14:textId="77777777" w:rsidR="00634320" w:rsidRPr="00634320" w:rsidRDefault="00634320" w:rsidP="00773706">
      <w:pPr>
        <w:ind w:firstLine="480"/>
        <w:rPr>
          <w:szCs w:val="24"/>
        </w:rPr>
      </w:pPr>
      <w:r w:rsidRPr="00BE5C15">
        <w:rPr>
          <w:szCs w:val="24"/>
        </w:rPr>
        <w:t>WNC6000-1000-AC(v2)(config-if-ethernet1/0/9)#</w:t>
      </w:r>
    </w:p>
    <w:p w14:paraId="4F5A3727" w14:textId="77777777" w:rsidR="00216BD9" w:rsidRPr="00773706" w:rsidRDefault="00216BD9" w:rsidP="00CD106C">
      <w:pPr>
        <w:ind w:firstLine="480"/>
        <w:rPr>
          <w:b/>
          <w:szCs w:val="24"/>
        </w:rPr>
      </w:pPr>
      <w:r w:rsidRPr="00773706">
        <w:rPr>
          <w:rFonts w:hint="eastAsia"/>
          <w:b/>
          <w:szCs w:val="24"/>
        </w:rPr>
        <w:t>下面</w:t>
      </w:r>
      <w:r w:rsidRPr="00773706">
        <w:rPr>
          <w:b/>
          <w:szCs w:val="24"/>
        </w:rPr>
        <w:t>只</w:t>
      </w:r>
      <w:r w:rsidRPr="00773706">
        <w:rPr>
          <w:rFonts w:hint="eastAsia"/>
          <w:b/>
          <w:szCs w:val="24"/>
        </w:rPr>
        <w:t>举例</w:t>
      </w:r>
      <w:r w:rsidRPr="00773706">
        <w:rPr>
          <w:b/>
          <w:szCs w:val="24"/>
        </w:rPr>
        <w:t>基于单个用户的</w:t>
      </w:r>
      <w:r w:rsidRPr="00773706">
        <w:rPr>
          <w:rFonts w:hint="eastAsia"/>
          <w:b/>
          <w:szCs w:val="24"/>
        </w:rPr>
        <w:t>QOS</w:t>
      </w:r>
      <w:r w:rsidRPr="00773706">
        <w:rPr>
          <w:rFonts w:hint="eastAsia"/>
          <w:b/>
          <w:szCs w:val="24"/>
        </w:rPr>
        <w:t>。</w:t>
      </w:r>
    </w:p>
    <w:p w14:paraId="5302BCF7" w14:textId="77777777" w:rsidR="00216BD9" w:rsidRPr="00216BD9" w:rsidRDefault="00216BD9" w:rsidP="00216BD9">
      <w:pPr>
        <w:ind w:firstLine="480"/>
        <w:rPr>
          <w:szCs w:val="24"/>
        </w:rPr>
      </w:pPr>
      <w:r w:rsidRPr="00216BD9">
        <w:rPr>
          <w:szCs w:val="24"/>
        </w:rPr>
        <w:t xml:space="preserve">WNC6000-1000-AC(v2)(config)#wireless </w:t>
      </w:r>
    </w:p>
    <w:p w14:paraId="2B183BDB" w14:textId="77777777" w:rsidR="00216BD9" w:rsidRPr="00216BD9" w:rsidRDefault="00216BD9" w:rsidP="00216BD9">
      <w:pPr>
        <w:ind w:firstLine="480"/>
        <w:rPr>
          <w:b/>
          <w:szCs w:val="24"/>
        </w:rPr>
      </w:pPr>
      <w:r w:rsidRPr="00216BD9">
        <w:rPr>
          <w:szCs w:val="24"/>
        </w:rPr>
        <w:t xml:space="preserve">WNC6000-1000-AC(v2)(config-wireless)#ap client-qos </w:t>
      </w:r>
      <w:r>
        <w:rPr>
          <w:szCs w:val="24"/>
        </w:rPr>
        <w:tab/>
      </w:r>
      <w:r w:rsidRPr="00216BD9">
        <w:rPr>
          <w:b/>
          <w:szCs w:val="24"/>
        </w:rPr>
        <w:tab/>
        <w:t>//</w:t>
      </w:r>
      <w:r w:rsidRPr="00216BD9">
        <w:rPr>
          <w:rFonts w:hint="eastAsia"/>
          <w:b/>
          <w:szCs w:val="24"/>
        </w:rPr>
        <w:t>全局</w:t>
      </w:r>
      <w:r w:rsidRPr="00216BD9">
        <w:rPr>
          <w:b/>
          <w:szCs w:val="24"/>
        </w:rPr>
        <w:t>开启</w:t>
      </w:r>
      <w:r w:rsidRPr="00216BD9">
        <w:rPr>
          <w:b/>
          <w:szCs w:val="24"/>
        </w:rPr>
        <w:t>QoS</w:t>
      </w:r>
    </w:p>
    <w:p w14:paraId="5BBCF827" w14:textId="77777777" w:rsidR="00216BD9" w:rsidRPr="00216BD9" w:rsidRDefault="00216BD9" w:rsidP="00216BD9">
      <w:pPr>
        <w:ind w:firstLine="480"/>
        <w:rPr>
          <w:szCs w:val="24"/>
        </w:rPr>
      </w:pPr>
      <w:r w:rsidRPr="00216BD9">
        <w:rPr>
          <w:szCs w:val="24"/>
        </w:rPr>
        <w:t>WNC6000-1000-A</w:t>
      </w:r>
      <w:r w:rsidR="00081378">
        <w:rPr>
          <w:szCs w:val="24"/>
        </w:rPr>
        <w:t>C(v2)(config-wireless)#network 2</w:t>
      </w:r>
    </w:p>
    <w:p w14:paraId="7B88E7D3" w14:textId="77777777" w:rsidR="00216BD9" w:rsidRPr="00216BD9" w:rsidRDefault="00216BD9" w:rsidP="00216BD9">
      <w:pPr>
        <w:ind w:firstLine="480"/>
        <w:rPr>
          <w:b/>
          <w:szCs w:val="24"/>
        </w:rPr>
      </w:pPr>
      <w:r w:rsidRPr="00216BD9">
        <w:rPr>
          <w:szCs w:val="24"/>
        </w:rPr>
        <w:t xml:space="preserve">WNC6000-1000-AC(v2)(config-network)#client-qos enable </w:t>
      </w:r>
      <w:r w:rsidRPr="00216BD9">
        <w:rPr>
          <w:b/>
          <w:szCs w:val="24"/>
        </w:rPr>
        <w:t>//network</w:t>
      </w:r>
      <w:r w:rsidRPr="00216BD9">
        <w:rPr>
          <w:b/>
          <w:szCs w:val="24"/>
        </w:rPr>
        <w:t>下开启</w:t>
      </w:r>
      <w:r w:rsidRPr="00216BD9">
        <w:rPr>
          <w:b/>
          <w:szCs w:val="24"/>
        </w:rPr>
        <w:t>QoS</w:t>
      </w:r>
    </w:p>
    <w:p w14:paraId="4E328CED" w14:textId="77777777" w:rsidR="00216BD9" w:rsidRPr="00B8430D" w:rsidRDefault="00216BD9" w:rsidP="00216BD9">
      <w:pPr>
        <w:ind w:firstLine="480"/>
        <w:rPr>
          <w:b/>
          <w:szCs w:val="24"/>
        </w:rPr>
      </w:pPr>
      <w:r w:rsidRPr="00216BD9">
        <w:rPr>
          <w:szCs w:val="24"/>
        </w:rPr>
        <w:t>WNC6000-1000-AC(v2)(config-network)#</w:t>
      </w:r>
      <w:r w:rsidRPr="00B8430D">
        <w:rPr>
          <w:b/>
          <w:szCs w:val="24"/>
        </w:rPr>
        <w:t>client-qos bandwidth-limit up 512</w:t>
      </w:r>
    </w:p>
    <w:p w14:paraId="045542EF" w14:textId="77777777" w:rsidR="00216BD9" w:rsidRPr="00B8430D" w:rsidRDefault="00216BD9" w:rsidP="00216BD9">
      <w:pPr>
        <w:ind w:firstLine="480"/>
        <w:rPr>
          <w:b/>
          <w:szCs w:val="24"/>
        </w:rPr>
      </w:pPr>
      <w:r w:rsidRPr="00B8430D">
        <w:rPr>
          <w:b/>
          <w:szCs w:val="24"/>
        </w:rPr>
        <w:tab/>
      </w:r>
      <w:r w:rsidRPr="00B8430D">
        <w:rPr>
          <w:b/>
          <w:szCs w:val="24"/>
        </w:rPr>
        <w:tab/>
      </w:r>
      <w:r w:rsidRPr="00B8430D">
        <w:rPr>
          <w:b/>
          <w:szCs w:val="24"/>
        </w:rPr>
        <w:tab/>
      </w:r>
      <w:r w:rsidRPr="00B8430D">
        <w:rPr>
          <w:b/>
          <w:szCs w:val="24"/>
        </w:rPr>
        <w:tab/>
      </w:r>
      <w:r w:rsidRPr="00B8430D">
        <w:rPr>
          <w:b/>
          <w:szCs w:val="24"/>
        </w:rPr>
        <w:tab/>
      </w:r>
      <w:r w:rsidRPr="00B8430D">
        <w:rPr>
          <w:b/>
          <w:szCs w:val="24"/>
        </w:rPr>
        <w:tab/>
      </w:r>
      <w:r w:rsidRPr="00B8430D">
        <w:rPr>
          <w:b/>
          <w:szCs w:val="24"/>
        </w:rPr>
        <w:tab/>
      </w:r>
      <w:r w:rsidRPr="00B8430D">
        <w:rPr>
          <w:b/>
          <w:szCs w:val="24"/>
        </w:rPr>
        <w:tab/>
      </w:r>
      <w:r w:rsidRPr="00B8430D">
        <w:rPr>
          <w:b/>
          <w:szCs w:val="24"/>
        </w:rPr>
        <w:tab/>
      </w:r>
      <w:r w:rsidRPr="00B8430D">
        <w:rPr>
          <w:b/>
          <w:szCs w:val="24"/>
        </w:rPr>
        <w:tab/>
      </w:r>
      <w:r w:rsidRPr="00B8430D">
        <w:rPr>
          <w:b/>
          <w:szCs w:val="24"/>
        </w:rPr>
        <w:tab/>
        <w:t>//</w:t>
      </w:r>
      <w:r w:rsidRPr="00B8430D">
        <w:rPr>
          <w:rFonts w:hint="eastAsia"/>
          <w:b/>
          <w:szCs w:val="24"/>
        </w:rPr>
        <w:t>上传</w:t>
      </w:r>
      <w:r w:rsidRPr="00B8430D">
        <w:rPr>
          <w:b/>
          <w:szCs w:val="24"/>
        </w:rPr>
        <w:t>速率限制为</w:t>
      </w:r>
      <w:r w:rsidRPr="00B8430D">
        <w:rPr>
          <w:rFonts w:hint="eastAsia"/>
          <w:b/>
          <w:szCs w:val="24"/>
        </w:rPr>
        <w:t>512</w:t>
      </w:r>
      <w:r w:rsidRPr="00B8430D">
        <w:rPr>
          <w:b/>
          <w:szCs w:val="24"/>
        </w:rPr>
        <w:t>KB</w:t>
      </w:r>
    </w:p>
    <w:p w14:paraId="55F56E57" w14:textId="77777777" w:rsidR="00216BD9" w:rsidRPr="00B8430D" w:rsidRDefault="00216BD9" w:rsidP="00216BD9">
      <w:pPr>
        <w:ind w:firstLine="480"/>
        <w:rPr>
          <w:b/>
          <w:szCs w:val="24"/>
        </w:rPr>
      </w:pPr>
      <w:r w:rsidRPr="00216BD9">
        <w:rPr>
          <w:szCs w:val="24"/>
        </w:rPr>
        <w:t>WNC6000-1000-AC(v2)(config-network)#</w:t>
      </w:r>
      <w:r w:rsidRPr="00B8430D">
        <w:rPr>
          <w:b/>
          <w:szCs w:val="24"/>
        </w:rPr>
        <w:t>client-qos bandwidth-limit down 2048</w:t>
      </w:r>
    </w:p>
    <w:p w14:paraId="4396DD31" w14:textId="77777777" w:rsidR="00216BD9" w:rsidRPr="00B8430D" w:rsidRDefault="00216BD9" w:rsidP="00216BD9">
      <w:pPr>
        <w:ind w:firstLine="480"/>
        <w:rPr>
          <w:b/>
          <w:szCs w:val="24"/>
        </w:rPr>
      </w:pPr>
      <w:r w:rsidRPr="00B8430D">
        <w:rPr>
          <w:b/>
          <w:szCs w:val="24"/>
        </w:rPr>
        <w:tab/>
      </w:r>
      <w:r w:rsidRPr="00B8430D">
        <w:rPr>
          <w:b/>
          <w:szCs w:val="24"/>
        </w:rPr>
        <w:tab/>
      </w:r>
      <w:r w:rsidRPr="00B8430D">
        <w:rPr>
          <w:b/>
          <w:szCs w:val="24"/>
        </w:rPr>
        <w:tab/>
      </w:r>
      <w:r w:rsidRPr="00B8430D">
        <w:rPr>
          <w:b/>
          <w:szCs w:val="24"/>
        </w:rPr>
        <w:tab/>
      </w:r>
      <w:r w:rsidRPr="00B8430D">
        <w:rPr>
          <w:b/>
          <w:szCs w:val="24"/>
        </w:rPr>
        <w:tab/>
      </w:r>
      <w:r w:rsidRPr="00B8430D">
        <w:rPr>
          <w:b/>
          <w:szCs w:val="24"/>
        </w:rPr>
        <w:tab/>
      </w:r>
      <w:r w:rsidRPr="00B8430D">
        <w:rPr>
          <w:b/>
          <w:szCs w:val="24"/>
        </w:rPr>
        <w:tab/>
      </w:r>
      <w:r w:rsidRPr="00B8430D">
        <w:rPr>
          <w:b/>
          <w:szCs w:val="24"/>
        </w:rPr>
        <w:tab/>
      </w:r>
      <w:r w:rsidRPr="00B8430D">
        <w:rPr>
          <w:b/>
          <w:szCs w:val="24"/>
        </w:rPr>
        <w:tab/>
      </w:r>
      <w:r w:rsidRPr="00B8430D">
        <w:rPr>
          <w:b/>
          <w:szCs w:val="24"/>
        </w:rPr>
        <w:tab/>
      </w:r>
      <w:r w:rsidRPr="00B8430D">
        <w:rPr>
          <w:b/>
          <w:szCs w:val="24"/>
        </w:rPr>
        <w:tab/>
        <w:t>//</w:t>
      </w:r>
      <w:r w:rsidRPr="00B8430D">
        <w:rPr>
          <w:rFonts w:hint="eastAsia"/>
          <w:b/>
          <w:szCs w:val="24"/>
        </w:rPr>
        <w:t>下载</w:t>
      </w:r>
      <w:r w:rsidRPr="00B8430D">
        <w:rPr>
          <w:b/>
          <w:szCs w:val="24"/>
        </w:rPr>
        <w:t>速率限制为</w:t>
      </w:r>
      <w:r w:rsidRPr="00B8430D">
        <w:rPr>
          <w:rFonts w:hint="eastAsia"/>
          <w:b/>
          <w:szCs w:val="24"/>
        </w:rPr>
        <w:t>2M</w:t>
      </w:r>
      <w:r w:rsidRPr="00B8430D">
        <w:rPr>
          <w:b/>
          <w:szCs w:val="24"/>
        </w:rPr>
        <w:t>B</w:t>
      </w:r>
    </w:p>
    <w:p w14:paraId="0DB0759F" w14:textId="77777777" w:rsidR="00216BD9" w:rsidRPr="00216BD9" w:rsidRDefault="00216BD9" w:rsidP="00216BD9">
      <w:pPr>
        <w:ind w:firstLine="480"/>
        <w:rPr>
          <w:szCs w:val="24"/>
        </w:rPr>
      </w:pPr>
      <w:r w:rsidRPr="00216BD9">
        <w:rPr>
          <w:szCs w:val="24"/>
        </w:rPr>
        <w:t>WNC6000-1000-AC(v2)(config-network)#end</w:t>
      </w:r>
    </w:p>
    <w:p w14:paraId="459D1FEA" w14:textId="77777777" w:rsidR="00216BD9" w:rsidRPr="00773706" w:rsidRDefault="00216BD9" w:rsidP="00773706">
      <w:pPr>
        <w:ind w:firstLine="480"/>
        <w:rPr>
          <w:b/>
          <w:szCs w:val="24"/>
        </w:rPr>
      </w:pPr>
      <w:r w:rsidRPr="00216BD9">
        <w:rPr>
          <w:szCs w:val="24"/>
        </w:rPr>
        <w:t>WNC6000-1</w:t>
      </w:r>
      <w:r>
        <w:rPr>
          <w:szCs w:val="24"/>
        </w:rPr>
        <w:t xml:space="preserve">000-AC(v2)#wireless ap profile </w:t>
      </w:r>
      <w:r w:rsidRPr="00216BD9">
        <w:rPr>
          <w:szCs w:val="24"/>
        </w:rPr>
        <w:t>apply 1</w:t>
      </w:r>
      <w:r w:rsidR="00773706">
        <w:rPr>
          <w:szCs w:val="24"/>
        </w:rPr>
        <w:tab/>
      </w:r>
      <w:r w:rsidR="00773706">
        <w:rPr>
          <w:szCs w:val="24"/>
        </w:rPr>
        <w:tab/>
      </w:r>
      <w:r w:rsidR="00773706" w:rsidRPr="00773706">
        <w:rPr>
          <w:b/>
          <w:szCs w:val="24"/>
        </w:rPr>
        <w:tab/>
      </w:r>
      <w:r w:rsidRPr="00773706">
        <w:rPr>
          <w:b/>
          <w:szCs w:val="24"/>
        </w:rPr>
        <w:t>//</w:t>
      </w:r>
      <w:r w:rsidRPr="00773706">
        <w:rPr>
          <w:rFonts w:hint="eastAsia"/>
          <w:b/>
          <w:szCs w:val="24"/>
        </w:rPr>
        <w:t>配置</w:t>
      </w:r>
      <w:r w:rsidRPr="00773706">
        <w:rPr>
          <w:b/>
          <w:szCs w:val="24"/>
        </w:rPr>
        <w:t>下发到</w:t>
      </w:r>
      <w:r w:rsidRPr="00773706">
        <w:rPr>
          <w:rFonts w:hint="eastAsia"/>
          <w:b/>
          <w:szCs w:val="24"/>
        </w:rPr>
        <w:t>AP</w:t>
      </w:r>
    </w:p>
    <w:p w14:paraId="37DE34F7" w14:textId="77777777" w:rsidR="0064772A" w:rsidRPr="00773706" w:rsidRDefault="00E45BD3" w:rsidP="00773706">
      <w:pPr>
        <w:ind w:firstLine="480"/>
        <w:rPr>
          <w:b/>
          <w:szCs w:val="24"/>
        </w:rPr>
      </w:pPr>
      <w:r w:rsidRPr="00773706">
        <w:rPr>
          <w:rFonts w:hint="eastAsia"/>
          <w:b/>
          <w:szCs w:val="24"/>
        </w:rPr>
        <w:lastRenderedPageBreak/>
        <w:t>验证</w:t>
      </w:r>
      <w:r w:rsidRPr="00773706">
        <w:rPr>
          <w:b/>
          <w:szCs w:val="24"/>
        </w:rPr>
        <w:t>：</w:t>
      </w:r>
      <w:r>
        <w:rPr>
          <w:rFonts w:hint="eastAsia"/>
          <w:szCs w:val="24"/>
        </w:rPr>
        <w:t>将</w:t>
      </w:r>
      <w:r>
        <w:rPr>
          <w:szCs w:val="24"/>
        </w:rPr>
        <w:t>两台</w:t>
      </w:r>
      <w:r>
        <w:rPr>
          <w:rFonts w:hint="eastAsia"/>
          <w:szCs w:val="24"/>
        </w:rPr>
        <w:t>PC</w:t>
      </w:r>
      <w:r>
        <w:rPr>
          <w:rFonts w:hint="eastAsia"/>
          <w:szCs w:val="24"/>
        </w:rPr>
        <w:t>连接</w:t>
      </w:r>
      <w:r>
        <w:rPr>
          <w:szCs w:val="24"/>
        </w:rPr>
        <w:t>上同一个</w:t>
      </w:r>
      <w:r>
        <w:rPr>
          <w:rFonts w:hint="eastAsia"/>
          <w:szCs w:val="24"/>
        </w:rPr>
        <w:t>AP</w:t>
      </w:r>
      <w:r>
        <w:rPr>
          <w:rFonts w:hint="eastAsia"/>
          <w:szCs w:val="24"/>
        </w:rPr>
        <w:t>的</w:t>
      </w:r>
      <w:r>
        <w:rPr>
          <w:szCs w:val="24"/>
        </w:rPr>
        <w:t>网络</w:t>
      </w:r>
      <w:r>
        <w:rPr>
          <w:rFonts w:hint="eastAsia"/>
          <w:szCs w:val="24"/>
        </w:rPr>
        <w:t>，</w:t>
      </w:r>
      <w:r>
        <w:rPr>
          <w:szCs w:val="24"/>
        </w:rPr>
        <w:t>其中一台设置为服务器端</w:t>
      </w:r>
      <w:r>
        <w:rPr>
          <w:rFonts w:hint="eastAsia"/>
          <w:szCs w:val="24"/>
        </w:rPr>
        <w:t>并</w:t>
      </w:r>
      <w:r>
        <w:rPr>
          <w:szCs w:val="24"/>
        </w:rPr>
        <w:t>提供一个下载文件，利用测速软件</w:t>
      </w:r>
      <w:r>
        <w:rPr>
          <w:rFonts w:hint="eastAsia"/>
          <w:szCs w:val="24"/>
        </w:rPr>
        <w:t>在</w:t>
      </w:r>
      <w:r>
        <w:rPr>
          <w:szCs w:val="24"/>
        </w:rPr>
        <w:t>另一台</w:t>
      </w:r>
      <w:r>
        <w:rPr>
          <w:rFonts w:hint="eastAsia"/>
          <w:szCs w:val="24"/>
        </w:rPr>
        <w:t>PC</w:t>
      </w:r>
      <w:r>
        <w:rPr>
          <w:rFonts w:hint="eastAsia"/>
          <w:szCs w:val="24"/>
        </w:rPr>
        <w:t>上可以</w:t>
      </w:r>
      <w:r>
        <w:rPr>
          <w:szCs w:val="24"/>
        </w:rPr>
        <w:t>查看</w:t>
      </w:r>
      <w:r>
        <w:rPr>
          <w:rFonts w:hint="eastAsia"/>
          <w:szCs w:val="24"/>
        </w:rPr>
        <w:t>到</w:t>
      </w:r>
      <w:r>
        <w:rPr>
          <w:szCs w:val="24"/>
        </w:rPr>
        <w:t>效果。</w:t>
      </w:r>
    </w:p>
    <w:p w14:paraId="62A2C337" w14:textId="77777777" w:rsidR="00CD106C" w:rsidRPr="0064772A" w:rsidRDefault="0064772A" w:rsidP="0064772A">
      <w:pPr>
        <w:ind w:firstLine="480"/>
      </w:pPr>
      <w:r>
        <w:br w:type="page"/>
      </w:r>
    </w:p>
    <w:p w14:paraId="19280CDE" w14:textId="77777777" w:rsidR="00E45BD3" w:rsidRDefault="00E45BD3" w:rsidP="002B2709">
      <w:pPr>
        <w:pStyle w:val="3"/>
        <w:numPr>
          <w:ilvl w:val="2"/>
          <w:numId w:val="11"/>
        </w:numPr>
      </w:pPr>
      <w:bookmarkStart w:id="144" w:name="_Toc465170378"/>
      <w:r>
        <w:lastRenderedPageBreak/>
        <w:t>基于时间段控制</w:t>
      </w:r>
      <w:r>
        <w:rPr>
          <w:rFonts w:hint="eastAsia"/>
        </w:rPr>
        <w:t>AP</w:t>
      </w:r>
      <w:r>
        <w:rPr>
          <w:rFonts w:hint="eastAsia"/>
        </w:rPr>
        <w:t>在线</w:t>
      </w:r>
      <w:r>
        <w:t>时间</w:t>
      </w:r>
      <w:bookmarkEnd w:id="144"/>
    </w:p>
    <w:p w14:paraId="30826C1A" w14:textId="77777777" w:rsidR="00DA33B5" w:rsidRPr="00DA33B5" w:rsidRDefault="00DA33B5" w:rsidP="00DA33B5">
      <w:pPr>
        <w:ind w:firstLine="480"/>
        <w:rPr>
          <w:szCs w:val="24"/>
        </w:rPr>
      </w:pPr>
      <w:r w:rsidRPr="00DA33B5">
        <w:rPr>
          <w:rFonts w:hint="eastAsia"/>
          <w:szCs w:val="24"/>
        </w:rPr>
        <w:t>基于时间段控制</w:t>
      </w:r>
      <w:r w:rsidRPr="00DA33B5">
        <w:rPr>
          <w:szCs w:val="24"/>
        </w:rPr>
        <w:t>AP</w:t>
      </w:r>
      <w:r w:rsidRPr="00DA33B5">
        <w:rPr>
          <w:rFonts w:hint="eastAsia"/>
          <w:szCs w:val="24"/>
        </w:rPr>
        <w:t>的在线时间（</w:t>
      </w:r>
      <w:r w:rsidRPr="00DA33B5">
        <w:rPr>
          <w:szCs w:val="24"/>
        </w:rPr>
        <w:t>SSID</w:t>
      </w:r>
      <w:r w:rsidRPr="00DA33B5">
        <w:rPr>
          <w:rFonts w:hint="eastAsia"/>
          <w:szCs w:val="24"/>
        </w:rPr>
        <w:t>和</w:t>
      </w:r>
      <w:r w:rsidRPr="00DA33B5">
        <w:rPr>
          <w:szCs w:val="24"/>
        </w:rPr>
        <w:t>RADIO</w:t>
      </w:r>
      <w:r w:rsidRPr="00DA33B5">
        <w:rPr>
          <w:rFonts w:hint="eastAsia"/>
          <w:szCs w:val="24"/>
        </w:rPr>
        <w:t>）</w:t>
      </w:r>
      <w:r w:rsidRPr="00DA33B5">
        <w:rPr>
          <w:szCs w:val="24"/>
        </w:rPr>
        <w:t xml:space="preserve"> </w:t>
      </w:r>
      <w:r w:rsidRPr="00DA33B5">
        <w:rPr>
          <w:rFonts w:hint="eastAsia"/>
          <w:szCs w:val="24"/>
        </w:rPr>
        <w:t>：</w:t>
      </w:r>
      <w:r w:rsidRPr="00DA33B5">
        <w:rPr>
          <w:szCs w:val="24"/>
        </w:rPr>
        <w:t>AC</w:t>
      </w:r>
      <w:r w:rsidRPr="00DA33B5">
        <w:rPr>
          <w:rFonts w:hint="eastAsia"/>
          <w:szCs w:val="24"/>
        </w:rPr>
        <w:t>控制</w:t>
      </w:r>
      <w:r w:rsidRPr="00DA33B5">
        <w:rPr>
          <w:szCs w:val="24"/>
        </w:rPr>
        <w:t>AP</w:t>
      </w:r>
      <w:r w:rsidRPr="00DA33B5">
        <w:rPr>
          <w:rFonts w:hint="eastAsia"/>
          <w:szCs w:val="24"/>
        </w:rPr>
        <w:t>在有效时间内广播</w:t>
      </w:r>
      <w:r w:rsidRPr="00DA33B5">
        <w:rPr>
          <w:szCs w:val="24"/>
        </w:rPr>
        <w:t>SSID</w:t>
      </w:r>
      <w:r w:rsidRPr="00DA33B5">
        <w:rPr>
          <w:rFonts w:hint="eastAsia"/>
          <w:szCs w:val="24"/>
        </w:rPr>
        <w:t>，用户在有效的时间内才能搜索到</w:t>
      </w:r>
      <w:r w:rsidRPr="00DA33B5">
        <w:rPr>
          <w:szCs w:val="24"/>
        </w:rPr>
        <w:t>SSID</w:t>
      </w:r>
      <w:r w:rsidRPr="00DA33B5">
        <w:rPr>
          <w:rFonts w:hint="eastAsia"/>
          <w:szCs w:val="24"/>
        </w:rPr>
        <w:t>，其他时间内搜索不到。</w:t>
      </w:r>
    </w:p>
    <w:p w14:paraId="1679F7EA" w14:textId="77777777" w:rsidR="00DA33B5" w:rsidRDefault="00DA33B5" w:rsidP="00E45BD3">
      <w:pPr>
        <w:ind w:firstLine="480"/>
        <w:rPr>
          <w:szCs w:val="24"/>
        </w:rPr>
      </w:pPr>
      <w:r>
        <w:rPr>
          <w:rFonts w:hint="eastAsia"/>
          <w:szCs w:val="24"/>
        </w:rPr>
        <w:t>这里</w:t>
      </w:r>
      <w:r>
        <w:rPr>
          <w:szCs w:val="24"/>
        </w:rPr>
        <w:t>只举例</w:t>
      </w:r>
      <w:r>
        <w:rPr>
          <w:rFonts w:hint="eastAsia"/>
          <w:szCs w:val="24"/>
        </w:rPr>
        <w:t>基于</w:t>
      </w:r>
      <w:r>
        <w:rPr>
          <w:rFonts w:hint="eastAsia"/>
          <w:szCs w:val="24"/>
        </w:rPr>
        <w:t>SSID</w:t>
      </w:r>
      <w:r>
        <w:rPr>
          <w:rFonts w:hint="eastAsia"/>
          <w:szCs w:val="24"/>
        </w:rPr>
        <w:t>控制</w:t>
      </w:r>
      <w:r>
        <w:rPr>
          <w:rFonts w:hint="eastAsia"/>
          <w:szCs w:val="24"/>
        </w:rPr>
        <w:t>AP</w:t>
      </w:r>
      <w:r>
        <w:rPr>
          <w:rFonts w:hint="eastAsia"/>
          <w:szCs w:val="24"/>
        </w:rPr>
        <w:t>在线</w:t>
      </w:r>
      <w:r>
        <w:rPr>
          <w:szCs w:val="24"/>
        </w:rPr>
        <w:t>时间。</w:t>
      </w:r>
    </w:p>
    <w:p w14:paraId="60289702" w14:textId="77777777" w:rsidR="00DA33B5" w:rsidRDefault="00DA33B5" w:rsidP="00DA33B5">
      <w:pPr>
        <w:ind w:firstLine="480"/>
        <w:rPr>
          <w:szCs w:val="24"/>
        </w:rPr>
      </w:pPr>
      <w:r w:rsidRPr="00DA33B5">
        <w:rPr>
          <w:rFonts w:hint="eastAsia"/>
          <w:szCs w:val="24"/>
        </w:rPr>
        <w:t>实验</w:t>
      </w:r>
      <w:r w:rsidRPr="00DA33B5">
        <w:rPr>
          <w:szCs w:val="24"/>
        </w:rPr>
        <w:t>拓扑</w:t>
      </w:r>
      <w:r w:rsidRPr="00DA33B5">
        <w:rPr>
          <w:rFonts w:hint="eastAsia"/>
          <w:szCs w:val="24"/>
        </w:rPr>
        <w:t>及其</w:t>
      </w:r>
      <w:r w:rsidRPr="00DA33B5">
        <w:rPr>
          <w:szCs w:val="24"/>
        </w:rPr>
        <w:t>基本配置</w:t>
      </w:r>
      <w:r w:rsidRPr="00DA33B5">
        <w:rPr>
          <w:rFonts w:hint="eastAsia"/>
          <w:szCs w:val="24"/>
        </w:rPr>
        <w:t>同</w:t>
      </w:r>
      <w:r w:rsidRPr="00DA33B5">
        <w:rPr>
          <w:szCs w:val="24"/>
        </w:rPr>
        <w:t>实验</w:t>
      </w:r>
      <w:r w:rsidRPr="00DA33B5">
        <w:rPr>
          <w:rFonts w:hint="eastAsia"/>
          <w:szCs w:val="24"/>
        </w:rPr>
        <w:t>一</w:t>
      </w:r>
    </w:p>
    <w:p w14:paraId="1036211D" w14:textId="77777777" w:rsidR="00DA33B5" w:rsidRPr="00DA33B5" w:rsidRDefault="00634320" w:rsidP="00E45BD3">
      <w:pPr>
        <w:ind w:firstLine="480"/>
        <w:rPr>
          <w:szCs w:val="24"/>
        </w:rPr>
      </w:pPr>
      <w:r>
        <w:rPr>
          <w:noProof/>
        </w:rPr>
        <w:drawing>
          <wp:inline distT="0" distB="0" distL="0" distR="0" wp14:anchorId="6A0F87A4" wp14:editId="70D390FE">
            <wp:extent cx="5543550" cy="2924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543550" cy="2924175"/>
                    </a:xfrm>
                    <a:prstGeom prst="rect">
                      <a:avLst/>
                    </a:prstGeom>
                  </pic:spPr>
                </pic:pic>
              </a:graphicData>
            </a:graphic>
          </wp:inline>
        </w:drawing>
      </w:r>
    </w:p>
    <w:p w14:paraId="07A112E8" w14:textId="77777777" w:rsidR="00E45BD3" w:rsidRDefault="00E45BD3" w:rsidP="00E45BD3">
      <w:pPr>
        <w:ind w:firstLine="480"/>
        <w:rPr>
          <w:szCs w:val="24"/>
        </w:rPr>
      </w:pPr>
      <w:r w:rsidRPr="00E45BD3">
        <w:rPr>
          <w:rFonts w:hint="eastAsia"/>
          <w:szCs w:val="24"/>
        </w:rPr>
        <w:t>实验</w:t>
      </w:r>
      <w:r w:rsidRPr="00E45BD3">
        <w:rPr>
          <w:szCs w:val="24"/>
        </w:rPr>
        <w:t>要求：</w:t>
      </w:r>
      <w:r w:rsidRPr="00E45BD3">
        <w:rPr>
          <w:rFonts w:hint="eastAsia"/>
          <w:szCs w:val="24"/>
        </w:rPr>
        <w:t>基于时间段控制</w:t>
      </w:r>
      <w:r w:rsidRPr="00E45BD3">
        <w:rPr>
          <w:szCs w:val="24"/>
        </w:rPr>
        <w:t>AP</w:t>
      </w:r>
      <w:r w:rsidRPr="00E45BD3">
        <w:rPr>
          <w:rFonts w:hint="eastAsia"/>
          <w:szCs w:val="24"/>
        </w:rPr>
        <w:t>的在线时间（</w:t>
      </w:r>
      <w:r w:rsidRPr="00E45BD3">
        <w:rPr>
          <w:szCs w:val="24"/>
        </w:rPr>
        <w:t>SSID</w:t>
      </w:r>
      <w:r w:rsidRPr="00E45BD3">
        <w:rPr>
          <w:rFonts w:hint="eastAsia"/>
          <w:szCs w:val="24"/>
        </w:rPr>
        <w:t>和</w:t>
      </w:r>
      <w:r w:rsidRPr="00E45BD3">
        <w:rPr>
          <w:szCs w:val="24"/>
        </w:rPr>
        <w:t>RADIO</w:t>
      </w:r>
      <w:r w:rsidRPr="00E45BD3">
        <w:rPr>
          <w:rFonts w:hint="eastAsia"/>
          <w:szCs w:val="24"/>
        </w:rPr>
        <w:t>）</w:t>
      </w:r>
      <w:r w:rsidRPr="00E45BD3">
        <w:rPr>
          <w:szCs w:val="24"/>
        </w:rPr>
        <w:t xml:space="preserve"> </w:t>
      </w:r>
      <w:r w:rsidRPr="00E45BD3">
        <w:rPr>
          <w:rFonts w:hint="eastAsia"/>
          <w:szCs w:val="24"/>
        </w:rPr>
        <w:t>：</w:t>
      </w:r>
      <w:r w:rsidRPr="00E45BD3">
        <w:rPr>
          <w:szCs w:val="24"/>
        </w:rPr>
        <w:t>AC</w:t>
      </w:r>
      <w:r w:rsidRPr="00E45BD3">
        <w:rPr>
          <w:rFonts w:hint="eastAsia"/>
          <w:szCs w:val="24"/>
        </w:rPr>
        <w:t>控制</w:t>
      </w:r>
      <w:r w:rsidRPr="00E45BD3">
        <w:rPr>
          <w:szCs w:val="24"/>
        </w:rPr>
        <w:t>AP</w:t>
      </w:r>
      <w:r w:rsidRPr="00E45BD3">
        <w:rPr>
          <w:rFonts w:hint="eastAsia"/>
          <w:szCs w:val="24"/>
        </w:rPr>
        <w:t>在有效时间内广播</w:t>
      </w:r>
      <w:r w:rsidRPr="00E45BD3">
        <w:rPr>
          <w:szCs w:val="24"/>
        </w:rPr>
        <w:t>SSID</w:t>
      </w:r>
      <w:r w:rsidRPr="00E45BD3">
        <w:rPr>
          <w:rFonts w:hint="eastAsia"/>
          <w:szCs w:val="24"/>
        </w:rPr>
        <w:t>，用户在有效的时间内才能搜索到</w:t>
      </w:r>
      <w:r w:rsidRPr="00E45BD3">
        <w:rPr>
          <w:szCs w:val="24"/>
        </w:rPr>
        <w:t>SSID</w:t>
      </w:r>
      <w:r w:rsidRPr="00E45BD3">
        <w:rPr>
          <w:rFonts w:hint="eastAsia"/>
          <w:szCs w:val="24"/>
        </w:rPr>
        <w:t>，其他时间内搜索不到。</w:t>
      </w:r>
    </w:p>
    <w:p w14:paraId="495EF8B1" w14:textId="77777777" w:rsidR="00634320" w:rsidRDefault="00634320" w:rsidP="00634320">
      <w:pPr>
        <w:ind w:firstLine="480"/>
        <w:rPr>
          <w:szCs w:val="24"/>
        </w:rPr>
      </w:pPr>
      <w:r>
        <w:rPr>
          <w:rFonts w:hint="eastAsia"/>
          <w:szCs w:val="24"/>
        </w:rPr>
        <w:t>SW4120</w:t>
      </w:r>
      <w:r>
        <w:rPr>
          <w:rFonts w:hint="eastAsia"/>
          <w:szCs w:val="24"/>
        </w:rPr>
        <w:t>基本</w:t>
      </w:r>
      <w:r>
        <w:rPr>
          <w:szCs w:val="24"/>
        </w:rPr>
        <w:t>配置如下：</w:t>
      </w:r>
    </w:p>
    <w:p w14:paraId="5B7770CC" w14:textId="77777777" w:rsidR="00634320" w:rsidRDefault="00634320" w:rsidP="00634320">
      <w:pPr>
        <w:ind w:firstLine="480"/>
        <w:rPr>
          <w:szCs w:val="24"/>
        </w:rPr>
      </w:pPr>
      <w:r w:rsidRPr="00CD49E5">
        <w:rPr>
          <w:szCs w:val="24"/>
        </w:rPr>
        <w:t>SW2(config)#vlan 20,30</w:t>
      </w:r>
    </w:p>
    <w:p w14:paraId="102F1B6D" w14:textId="77777777" w:rsidR="00634320" w:rsidRPr="00CD49E5" w:rsidRDefault="00634320" w:rsidP="00634320">
      <w:pPr>
        <w:ind w:firstLine="480"/>
        <w:rPr>
          <w:szCs w:val="24"/>
        </w:rPr>
      </w:pPr>
      <w:r w:rsidRPr="00CD49E5">
        <w:rPr>
          <w:szCs w:val="24"/>
        </w:rPr>
        <w:t>SW2(config)#interface vlan1</w:t>
      </w:r>
    </w:p>
    <w:p w14:paraId="7A3BEBDA" w14:textId="77777777" w:rsidR="00634320" w:rsidRPr="00CD49E5" w:rsidRDefault="00634320" w:rsidP="00634320">
      <w:pPr>
        <w:ind w:firstLine="480"/>
        <w:rPr>
          <w:szCs w:val="24"/>
        </w:rPr>
      </w:pPr>
      <w:r w:rsidRPr="00CD49E5">
        <w:rPr>
          <w:szCs w:val="24"/>
        </w:rPr>
        <w:t>SW2(config-if-vlan1)# ip address 10.1.1.254 255.255.255.0</w:t>
      </w:r>
    </w:p>
    <w:p w14:paraId="67D4006E" w14:textId="77777777" w:rsidR="00634320" w:rsidRPr="00CD49E5" w:rsidRDefault="00634320" w:rsidP="00634320">
      <w:pPr>
        <w:ind w:firstLine="480"/>
        <w:rPr>
          <w:szCs w:val="24"/>
        </w:rPr>
      </w:pPr>
      <w:r>
        <w:rPr>
          <w:szCs w:val="24"/>
        </w:rPr>
        <w:t>SW2(config-if-vlan1)# exit</w:t>
      </w:r>
      <w:r w:rsidRPr="00CD49E5">
        <w:rPr>
          <w:szCs w:val="24"/>
        </w:rPr>
        <w:t xml:space="preserve">            </w:t>
      </w:r>
    </w:p>
    <w:p w14:paraId="4B216E14" w14:textId="77777777" w:rsidR="00634320" w:rsidRPr="00CD49E5" w:rsidRDefault="00634320" w:rsidP="00634320">
      <w:pPr>
        <w:ind w:firstLine="480"/>
        <w:rPr>
          <w:szCs w:val="24"/>
        </w:rPr>
      </w:pPr>
      <w:r w:rsidRPr="00CD49E5">
        <w:rPr>
          <w:szCs w:val="24"/>
        </w:rPr>
        <w:t>SW2(config)#interface vlan20</w:t>
      </w:r>
    </w:p>
    <w:p w14:paraId="5C88C13E" w14:textId="77777777" w:rsidR="00634320" w:rsidRPr="00CD49E5" w:rsidRDefault="00634320" w:rsidP="00634320">
      <w:pPr>
        <w:ind w:firstLine="480"/>
        <w:rPr>
          <w:szCs w:val="24"/>
        </w:rPr>
      </w:pPr>
      <w:r w:rsidRPr="00CD49E5">
        <w:rPr>
          <w:szCs w:val="24"/>
        </w:rPr>
        <w:t>SW2(config-if-vlan20)# ip address 20.1.1.254 255.255.255.0</w:t>
      </w:r>
    </w:p>
    <w:p w14:paraId="056A4869" w14:textId="77777777" w:rsidR="00634320" w:rsidRPr="00CD49E5" w:rsidRDefault="00634320" w:rsidP="00634320">
      <w:pPr>
        <w:ind w:firstLine="480"/>
        <w:rPr>
          <w:szCs w:val="24"/>
        </w:rPr>
      </w:pPr>
      <w:r w:rsidRPr="00CD49E5">
        <w:rPr>
          <w:szCs w:val="24"/>
        </w:rPr>
        <w:t>SW2(config-if-vlan20)# exit</w:t>
      </w:r>
    </w:p>
    <w:p w14:paraId="5968924D" w14:textId="77777777" w:rsidR="00634320" w:rsidRPr="00CD49E5" w:rsidRDefault="00634320" w:rsidP="00634320">
      <w:pPr>
        <w:ind w:firstLine="480"/>
        <w:rPr>
          <w:szCs w:val="24"/>
        </w:rPr>
      </w:pPr>
      <w:r w:rsidRPr="00CD49E5">
        <w:rPr>
          <w:szCs w:val="24"/>
        </w:rPr>
        <w:t>SW2(config)#interface vlan30</w:t>
      </w:r>
    </w:p>
    <w:p w14:paraId="1BC1699E" w14:textId="77777777" w:rsidR="00634320" w:rsidRPr="00CD49E5" w:rsidRDefault="00634320" w:rsidP="00634320">
      <w:pPr>
        <w:ind w:firstLine="480"/>
        <w:rPr>
          <w:szCs w:val="24"/>
        </w:rPr>
      </w:pPr>
      <w:r w:rsidRPr="00CD49E5">
        <w:rPr>
          <w:szCs w:val="24"/>
        </w:rPr>
        <w:lastRenderedPageBreak/>
        <w:t>SW2(config-if-vlan30)# ip address 30.1.1.254 255.255.255.0</w:t>
      </w:r>
    </w:p>
    <w:p w14:paraId="65FD9D79" w14:textId="77777777" w:rsidR="00634320" w:rsidRPr="00CD49E5" w:rsidRDefault="00634320" w:rsidP="00634320">
      <w:pPr>
        <w:ind w:firstLine="480"/>
        <w:rPr>
          <w:szCs w:val="24"/>
        </w:rPr>
      </w:pPr>
      <w:r>
        <w:rPr>
          <w:szCs w:val="24"/>
        </w:rPr>
        <w:t>SW2(config-if-vlan30)# exit</w:t>
      </w:r>
      <w:r w:rsidRPr="00CD49E5">
        <w:rPr>
          <w:szCs w:val="24"/>
        </w:rPr>
        <w:t xml:space="preserve">                                   </w:t>
      </w:r>
    </w:p>
    <w:p w14:paraId="4D8F2B4F" w14:textId="77777777" w:rsidR="00634320" w:rsidRPr="00CD49E5" w:rsidRDefault="00634320" w:rsidP="00634320">
      <w:pPr>
        <w:ind w:firstLine="480"/>
        <w:rPr>
          <w:szCs w:val="24"/>
        </w:rPr>
      </w:pPr>
      <w:r w:rsidRPr="00CD49E5">
        <w:rPr>
          <w:szCs w:val="24"/>
        </w:rPr>
        <w:t>SW2(config)#ip dhcp pool vlan10</w:t>
      </w:r>
    </w:p>
    <w:p w14:paraId="087D5550" w14:textId="77777777" w:rsidR="00634320" w:rsidRPr="00CD49E5" w:rsidRDefault="00634320" w:rsidP="00634320">
      <w:pPr>
        <w:ind w:firstLine="480"/>
        <w:rPr>
          <w:szCs w:val="24"/>
        </w:rPr>
      </w:pPr>
      <w:r w:rsidRPr="00CD49E5">
        <w:rPr>
          <w:szCs w:val="24"/>
        </w:rPr>
        <w:t>SW2(dhcp-config)# range 10.1.1.1 10.1.1.253 255.255.255.0</w:t>
      </w:r>
    </w:p>
    <w:p w14:paraId="4B3E88D9" w14:textId="77777777" w:rsidR="00634320" w:rsidRPr="00CD49E5" w:rsidRDefault="00634320" w:rsidP="00634320">
      <w:pPr>
        <w:ind w:firstLine="480"/>
        <w:rPr>
          <w:szCs w:val="24"/>
        </w:rPr>
      </w:pPr>
      <w:r w:rsidRPr="00CD49E5">
        <w:rPr>
          <w:szCs w:val="24"/>
        </w:rPr>
        <w:t xml:space="preserve">SW2(dhcp-config)# default-router 10.1.1.254 </w:t>
      </w:r>
    </w:p>
    <w:p w14:paraId="3914BBCF" w14:textId="77777777" w:rsidR="00634320" w:rsidRPr="00CD49E5" w:rsidRDefault="00634320" w:rsidP="00634320">
      <w:pPr>
        <w:ind w:firstLine="480"/>
        <w:rPr>
          <w:szCs w:val="24"/>
        </w:rPr>
      </w:pPr>
      <w:r w:rsidRPr="00CD49E5">
        <w:rPr>
          <w:szCs w:val="24"/>
        </w:rPr>
        <w:t xml:space="preserve">SW2(dhcp-config)# option 43 hex 80 07 00 00 01 14 01 01 01 </w:t>
      </w:r>
    </w:p>
    <w:p w14:paraId="6B75B8E8" w14:textId="77777777" w:rsidR="00634320" w:rsidRPr="00CD49E5" w:rsidRDefault="00634320" w:rsidP="00634320">
      <w:pPr>
        <w:ind w:firstLine="480"/>
        <w:rPr>
          <w:szCs w:val="24"/>
        </w:rPr>
      </w:pPr>
      <w:r w:rsidRPr="00CD49E5">
        <w:rPr>
          <w:szCs w:val="24"/>
        </w:rPr>
        <w:t>SW2(dhcp-config)# exit</w:t>
      </w:r>
    </w:p>
    <w:p w14:paraId="1E438BC7" w14:textId="77777777" w:rsidR="00634320" w:rsidRPr="00CD49E5" w:rsidRDefault="00634320" w:rsidP="00634320">
      <w:pPr>
        <w:ind w:firstLine="480"/>
        <w:rPr>
          <w:szCs w:val="24"/>
        </w:rPr>
      </w:pPr>
      <w:r w:rsidRPr="00CD49E5">
        <w:rPr>
          <w:szCs w:val="24"/>
        </w:rPr>
        <w:t>SW2(config)#ip dhcp pool vlan30</w:t>
      </w:r>
    </w:p>
    <w:p w14:paraId="20560F90" w14:textId="77777777" w:rsidR="00634320" w:rsidRPr="00CD49E5" w:rsidRDefault="00634320" w:rsidP="00634320">
      <w:pPr>
        <w:ind w:firstLine="480"/>
        <w:rPr>
          <w:szCs w:val="24"/>
        </w:rPr>
      </w:pPr>
      <w:r w:rsidRPr="00CD49E5">
        <w:rPr>
          <w:szCs w:val="24"/>
        </w:rPr>
        <w:t>SW2(dhcp-config)# range 30.1.1.1 30.1.1.253 255.255.255.0</w:t>
      </w:r>
    </w:p>
    <w:p w14:paraId="209FB89E" w14:textId="77777777" w:rsidR="00634320" w:rsidRPr="00CD49E5" w:rsidRDefault="00634320" w:rsidP="00634320">
      <w:pPr>
        <w:ind w:firstLine="480"/>
        <w:rPr>
          <w:szCs w:val="24"/>
        </w:rPr>
      </w:pPr>
      <w:r w:rsidRPr="00CD49E5">
        <w:rPr>
          <w:szCs w:val="24"/>
        </w:rPr>
        <w:t xml:space="preserve">SW2(dhcp-config)# default-router 30.1.1.254 </w:t>
      </w:r>
    </w:p>
    <w:p w14:paraId="2A7A4CCF" w14:textId="77777777" w:rsidR="00634320" w:rsidRDefault="00634320" w:rsidP="00634320">
      <w:pPr>
        <w:ind w:firstLine="480"/>
        <w:rPr>
          <w:szCs w:val="24"/>
        </w:rPr>
      </w:pPr>
      <w:r w:rsidRPr="00CD49E5">
        <w:rPr>
          <w:szCs w:val="24"/>
        </w:rPr>
        <w:t>SW2(dhcp-config)# exit</w:t>
      </w:r>
    </w:p>
    <w:p w14:paraId="30E158A6" w14:textId="77777777" w:rsidR="00634320" w:rsidRPr="00CD49E5" w:rsidRDefault="00634320" w:rsidP="00634320">
      <w:pPr>
        <w:ind w:firstLine="480"/>
        <w:rPr>
          <w:szCs w:val="24"/>
        </w:rPr>
      </w:pPr>
      <w:r w:rsidRPr="00CD49E5">
        <w:rPr>
          <w:szCs w:val="24"/>
        </w:rPr>
        <w:t>SW2(config)#interface fa0/1-0/24</w:t>
      </w:r>
    </w:p>
    <w:p w14:paraId="50129BAA" w14:textId="77777777" w:rsidR="00634320" w:rsidRDefault="00634320" w:rsidP="00634320">
      <w:pPr>
        <w:ind w:firstLine="480"/>
        <w:rPr>
          <w:szCs w:val="24"/>
        </w:rPr>
      </w:pPr>
      <w:r w:rsidRPr="00CD49E5">
        <w:rPr>
          <w:szCs w:val="24"/>
        </w:rPr>
        <w:t>SW2(config-if-range)#switchport mode trunk</w:t>
      </w:r>
    </w:p>
    <w:p w14:paraId="74EAADE8" w14:textId="77777777" w:rsidR="00634320" w:rsidRPr="00773706" w:rsidRDefault="00634320" w:rsidP="00773706">
      <w:pPr>
        <w:ind w:firstLine="480"/>
        <w:rPr>
          <w:szCs w:val="24"/>
        </w:rPr>
      </w:pPr>
      <w:r w:rsidRPr="00CD49E5">
        <w:rPr>
          <w:szCs w:val="24"/>
        </w:rPr>
        <w:t>SW2(config-if-range)#switchport trunk allowed vlan all</w:t>
      </w:r>
    </w:p>
    <w:p w14:paraId="6A1EA5B9" w14:textId="77777777" w:rsidR="00634320" w:rsidRPr="00773706" w:rsidRDefault="00634320" w:rsidP="00634320">
      <w:pPr>
        <w:pStyle w:val="af0"/>
        <w:ind w:firstLine="480"/>
        <w:rPr>
          <w:rFonts w:asciiTheme="minorHAnsi" w:eastAsiaTheme="minorEastAsia" w:hAnsiTheme="minorHAnsi" w:cstheme="minorBidi"/>
          <w:b/>
          <w:bCs/>
          <w:kern w:val="2"/>
        </w:rPr>
      </w:pPr>
      <w:r w:rsidRPr="00773706">
        <w:rPr>
          <w:rFonts w:asciiTheme="minorHAnsi" w:eastAsiaTheme="minorEastAsia" w:hAnsiTheme="minorHAnsi" w:cstheme="minorBidi" w:hint="eastAsia"/>
          <w:b/>
          <w:bCs/>
          <w:kern w:val="2"/>
        </w:rPr>
        <w:t>AC</w:t>
      </w:r>
      <w:r w:rsidRPr="00773706">
        <w:rPr>
          <w:rFonts w:asciiTheme="minorHAnsi" w:eastAsiaTheme="minorEastAsia" w:hAnsiTheme="minorHAnsi" w:cstheme="minorBidi" w:hint="eastAsia"/>
          <w:b/>
          <w:bCs/>
          <w:kern w:val="2"/>
        </w:rPr>
        <w:t>基本</w:t>
      </w:r>
      <w:r w:rsidRPr="00773706">
        <w:rPr>
          <w:rFonts w:asciiTheme="minorHAnsi" w:eastAsiaTheme="minorEastAsia" w:hAnsiTheme="minorHAnsi" w:cstheme="minorBidi"/>
          <w:b/>
          <w:bCs/>
          <w:kern w:val="2"/>
        </w:rPr>
        <w:t>配置：</w:t>
      </w:r>
    </w:p>
    <w:p w14:paraId="34C8A192" w14:textId="77777777" w:rsidR="00634320" w:rsidRDefault="00634320" w:rsidP="00634320">
      <w:pPr>
        <w:ind w:firstLine="480"/>
        <w:rPr>
          <w:szCs w:val="24"/>
        </w:rPr>
      </w:pPr>
      <w:r w:rsidRPr="00BE5C15">
        <w:rPr>
          <w:szCs w:val="24"/>
        </w:rPr>
        <w:t>WNC6000-1000-AC(v2)(config)#vlan 20</w:t>
      </w:r>
    </w:p>
    <w:p w14:paraId="0FEB1F15" w14:textId="77777777" w:rsidR="00634320" w:rsidRDefault="00634320" w:rsidP="00634320">
      <w:pPr>
        <w:ind w:firstLine="480"/>
        <w:rPr>
          <w:szCs w:val="24"/>
        </w:rPr>
      </w:pPr>
      <w:r w:rsidRPr="00BE5C15">
        <w:rPr>
          <w:szCs w:val="24"/>
        </w:rPr>
        <w:t>WNC6000-1000-AC(v2)(config-vlan20)#exit</w:t>
      </w:r>
    </w:p>
    <w:p w14:paraId="4A140F37" w14:textId="77777777" w:rsidR="00634320" w:rsidRPr="00CD49E5" w:rsidRDefault="00634320" w:rsidP="00634320">
      <w:pPr>
        <w:ind w:firstLine="480"/>
        <w:rPr>
          <w:szCs w:val="24"/>
        </w:rPr>
      </w:pPr>
      <w:r w:rsidRPr="00CD49E5">
        <w:rPr>
          <w:szCs w:val="24"/>
        </w:rPr>
        <w:t>WNC6000-1000-AC(v2)(config)#interface Vlan20</w:t>
      </w:r>
    </w:p>
    <w:p w14:paraId="7E989FB9" w14:textId="77777777" w:rsidR="00634320" w:rsidRPr="00CD49E5" w:rsidRDefault="00634320" w:rsidP="00634320">
      <w:pPr>
        <w:ind w:firstLine="480"/>
        <w:rPr>
          <w:szCs w:val="24"/>
        </w:rPr>
      </w:pPr>
      <w:r w:rsidRPr="00CD49E5">
        <w:rPr>
          <w:szCs w:val="24"/>
        </w:rPr>
        <w:t>WNC6000-1000-AC(v2)(config-if-vlan20)# ip address 20.1.1.1 255.255.255.0</w:t>
      </w:r>
    </w:p>
    <w:p w14:paraId="403467E1" w14:textId="77777777" w:rsidR="00634320" w:rsidRPr="00CD49E5" w:rsidRDefault="00634320" w:rsidP="00634320">
      <w:pPr>
        <w:ind w:firstLine="480"/>
        <w:rPr>
          <w:szCs w:val="24"/>
        </w:rPr>
      </w:pPr>
      <w:r w:rsidRPr="00CD49E5">
        <w:rPr>
          <w:szCs w:val="24"/>
        </w:rPr>
        <w:t>WNC6000-1000-AC(v2)(config-if-vlan20)#exit</w:t>
      </w:r>
    </w:p>
    <w:p w14:paraId="3581FD54" w14:textId="77777777" w:rsidR="00634320" w:rsidRPr="00CD49E5" w:rsidRDefault="00634320" w:rsidP="00634320">
      <w:pPr>
        <w:ind w:firstLine="480"/>
        <w:rPr>
          <w:szCs w:val="24"/>
        </w:rPr>
      </w:pPr>
      <w:r w:rsidRPr="00CD49E5">
        <w:rPr>
          <w:szCs w:val="24"/>
        </w:rPr>
        <w:t>WNC6000-1000-AC(v2)(config)#ip route 0.0.0.0/0 20.1.1.254</w:t>
      </w:r>
    </w:p>
    <w:p w14:paraId="56E04A25" w14:textId="77777777" w:rsidR="00634320" w:rsidRPr="00CD49E5" w:rsidRDefault="00634320" w:rsidP="00634320">
      <w:pPr>
        <w:ind w:firstLine="480"/>
        <w:rPr>
          <w:szCs w:val="24"/>
        </w:rPr>
      </w:pPr>
      <w:r w:rsidRPr="00CD49E5">
        <w:rPr>
          <w:szCs w:val="24"/>
        </w:rPr>
        <w:t>WNC6000-1000-AC(v2)(config)#wireless</w:t>
      </w:r>
    </w:p>
    <w:p w14:paraId="758943FB" w14:textId="77777777" w:rsidR="00634320" w:rsidRPr="00CD49E5" w:rsidRDefault="00634320" w:rsidP="00634320">
      <w:pPr>
        <w:ind w:firstLine="480"/>
        <w:rPr>
          <w:szCs w:val="24"/>
        </w:rPr>
      </w:pPr>
      <w:r w:rsidRPr="00CD49E5">
        <w:rPr>
          <w:szCs w:val="24"/>
        </w:rPr>
        <w:t>WNC6000-1000-AC(v2)(config-wireless)# no auto-ip-assign</w:t>
      </w:r>
    </w:p>
    <w:p w14:paraId="2E01EC85" w14:textId="77777777" w:rsidR="00634320" w:rsidRPr="00CD49E5" w:rsidRDefault="00634320" w:rsidP="00634320">
      <w:pPr>
        <w:ind w:firstLine="480"/>
        <w:rPr>
          <w:szCs w:val="24"/>
        </w:rPr>
      </w:pPr>
      <w:r w:rsidRPr="00CD49E5">
        <w:rPr>
          <w:szCs w:val="24"/>
        </w:rPr>
        <w:t>WNC6000-1000-AC(v2)(config-wireless)# enable</w:t>
      </w:r>
    </w:p>
    <w:p w14:paraId="1ADB795E" w14:textId="77777777" w:rsidR="00634320" w:rsidRDefault="00634320" w:rsidP="00634320">
      <w:pPr>
        <w:ind w:firstLine="480"/>
        <w:rPr>
          <w:szCs w:val="24"/>
        </w:rPr>
      </w:pPr>
      <w:r w:rsidRPr="00CD49E5">
        <w:rPr>
          <w:szCs w:val="24"/>
        </w:rPr>
        <w:t>WNC6000-1000-AC(v2)(config-wireless)# static-ip  20.1.1.1</w:t>
      </w:r>
    </w:p>
    <w:p w14:paraId="70CBD6D3" w14:textId="77777777" w:rsidR="00634320" w:rsidRDefault="00634320" w:rsidP="00634320">
      <w:pPr>
        <w:ind w:firstLine="480"/>
        <w:rPr>
          <w:szCs w:val="24"/>
        </w:rPr>
      </w:pPr>
      <w:r w:rsidRPr="00BE5C15">
        <w:rPr>
          <w:szCs w:val="24"/>
        </w:rPr>
        <w:t>WNC6000-1000-A</w:t>
      </w:r>
      <w:r>
        <w:rPr>
          <w:szCs w:val="24"/>
        </w:rPr>
        <w:t>C(v2)(config-wireless)#network 2</w:t>
      </w:r>
    </w:p>
    <w:p w14:paraId="56FD4806" w14:textId="77777777" w:rsidR="00634320" w:rsidRPr="00BE5C15" w:rsidRDefault="00634320" w:rsidP="00634320">
      <w:pPr>
        <w:ind w:firstLine="480"/>
        <w:rPr>
          <w:szCs w:val="24"/>
        </w:rPr>
      </w:pPr>
      <w:r w:rsidRPr="00BE5C15">
        <w:rPr>
          <w:szCs w:val="24"/>
        </w:rPr>
        <w:lastRenderedPageBreak/>
        <w:t>WNC6000-1000-</w:t>
      </w:r>
      <w:r>
        <w:rPr>
          <w:szCs w:val="24"/>
        </w:rPr>
        <w:t>AC(v2)(config-network)#ssid yctext</w:t>
      </w:r>
    </w:p>
    <w:p w14:paraId="4DC0F342" w14:textId="77777777" w:rsidR="00634320" w:rsidRDefault="00634320" w:rsidP="00634320">
      <w:pPr>
        <w:ind w:firstLine="480"/>
        <w:rPr>
          <w:szCs w:val="24"/>
        </w:rPr>
      </w:pPr>
      <w:r w:rsidRPr="00BE5C15">
        <w:rPr>
          <w:szCs w:val="24"/>
        </w:rPr>
        <w:t>WNC6000-1000-AC(v2)(config-network)#vlan 30</w:t>
      </w:r>
    </w:p>
    <w:p w14:paraId="7E410616" w14:textId="77777777" w:rsidR="00634320" w:rsidRDefault="00634320" w:rsidP="00634320">
      <w:pPr>
        <w:ind w:firstLine="480"/>
        <w:rPr>
          <w:szCs w:val="24"/>
        </w:rPr>
      </w:pPr>
      <w:r w:rsidRPr="00BE5C15">
        <w:rPr>
          <w:szCs w:val="24"/>
        </w:rPr>
        <w:t>WNC6000-1000-AC(v2)(config-network)#exit</w:t>
      </w:r>
    </w:p>
    <w:p w14:paraId="1F937567" w14:textId="77777777" w:rsidR="00634320" w:rsidRDefault="00634320" w:rsidP="00634320">
      <w:pPr>
        <w:ind w:firstLine="480"/>
        <w:rPr>
          <w:szCs w:val="24"/>
        </w:rPr>
      </w:pPr>
      <w:r w:rsidRPr="00BE5C15">
        <w:rPr>
          <w:szCs w:val="24"/>
        </w:rPr>
        <w:t>WNC6000-1000-AC(v2)(config-wireless)#ap database 00-01-7a-e8-f2-40</w:t>
      </w:r>
    </w:p>
    <w:p w14:paraId="770BAA2F" w14:textId="77777777" w:rsidR="00634320" w:rsidRPr="00BE5C15" w:rsidRDefault="00634320" w:rsidP="00634320">
      <w:pPr>
        <w:ind w:firstLine="480"/>
        <w:rPr>
          <w:szCs w:val="24"/>
        </w:rPr>
      </w:pPr>
      <w:r w:rsidRPr="00BE5C15">
        <w:rPr>
          <w:szCs w:val="24"/>
        </w:rPr>
        <w:t>WNC6000-1000-AC(v2)(config-wireless)#ap profile 1</w:t>
      </w:r>
    </w:p>
    <w:p w14:paraId="158CCF01" w14:textId="77777777" w:rsidR="00634320" w:rsidRDefault="00634320" w:rsidP="00634320">
      <w:pPr>
        <w:ind w:firstLine="480"/>
        <w:rPr>
          <w:szCs w:val="24"/>
        </w:rPr>
      </w:pPr>
      <w:r w:rsidRPr="00BE5C15">
        <w:rPr>
          <w:szCs w:val="24"/>
        </w:rPr>
        <w:t>WNC6000-1000-AC(v2)(config-ap-profile)#hwtype 7</w:t>
      </w:r>
    </w:p>
    <w:p w14:paraId="55EE0BA4" w14:textId="77777777" w:rsidR="00634320" w:rsidRDefault="00634320" w:rsidP="00634320">
      <w:pPr>
        <w:ind w:firstLine="480"/>
        <w:rPr>
          <w:szCs w:val="24"/>
        </w:rPr>
      </w:pPr>
      <w:r w:rsidRPr="00D85FC6">
        <w:rPr>
          <w:szCs w:val="24"/>
        </w:rPr>
        <w:t>WNC6000-1000-AC(v2)(config-ap-profile)#radio 1</w:t>
      </w:r>
    </w:p>
    <w:p w14:paraId="284167D9" w14:textId="77777777" w:rsidR="00634320" w:rsidRPr="00D85FC6" w:rsidRDefault="00634320" w:rsidP="00634320">
      <w:pPr>
        <w:ind w:firstLine="480"/>
        <w:rPr>
          <w:b/>
          <w:szCs w:val="24"/>
        </w:rPr>
      </w:pPr>
      <w:r w:rsidRPr="00D85FC6">
        <w:rPr>
          <w:szCs w:val="24"/>
        </w:rPr>
        <w:t>WNC6000-1000-AC(v2)(config-ap-profile-vap)#</w:t>
      </w:r>
      <w:r w:rsidRPr="00D85FC6">
        <w:rPr>
          <w:b/>
          <w:szCs w:val="24"/>
        </w:rPr>
        <w:t>vap 1</w:t>
      </w:r>
    </w:p>
    <w:p w14:paraId="7039BE6E" w14:textId="77777777" w:rsidR="00634320" w:rsidRDefault="00634320" w:rsidP="00634320">
      <w:pPr>
        <w:ind w:firstLine="480"/>
        <w:rPr>
          <w:b/>
          <w:szCs w:val="24"/>
        </w:rPr>
      </w:pPr>
      <w:r w:rsidRPr="00D85FC6">
        <w:rPr>
          <w:szCs w:val="24"/>
        </w:rPr>
        <w:t>WNC6000-1000-AC(v2)(config-ap-profile-vap)#</w:t>
      </w:r>
      <w:r w:rsidRPr="00D85FC6">
        <w:rPr>
          <w:b/>
          <w:szCs w:val="24"/>
        </w:rPr>
        <w:t>enable</w:t>
      </w:r>
    </w:p>
    <w:p w14:paraId="724B708D" w14:textId="77777777" w:rsidR="00634320" w:rsidRPr="00D85FC6" w:rsidRDefault="00634320" w:rsidP="00634320">
      <w:pPr>
        <w:ind w:firstLine="480"/>
        <w:rPr>
          <w:szCs w:val="24"/>
        </w:rPr>
      </w:pPr>
      <w:r w:rsidRPr="00D85FC6">
        <w:rPr>
          <w:szCs w:val="24"/>
        </w:rPr>
        <w:t>WNC6000-1000-AC(v2)(config-ap-profile-vap)#exit</w:t>
      </w:r>
    </w:p>
    <w:p w14:paraId="5329D552" w14:textId="77777777" w:rsidR="00634320" w:rsidRPr="00D85FC6" w:rsidRDefault="00634320" w:rsidP="00634320">
      <w:pPr>
        <w:ind w:firstLine="480"/>
        <w:rPr>
          <w:szCs w:val="24"/>
        </w:rPr>
      </w:pPr>
      <w:r w:rsidRPr="00D85FC6">
        <w:rPr>
          <w:szCs w:val="24"/>
        </w:rPr>
        <w:t>WNC6000-1000-AC(v2)(config-ap-profile-radio)#exit</w:t>
      </w:r>
    </w:p>
    <w:p w14:paraId="06E98DA0" w14:textId="77777777" w:rsidR="00634320" w:rsidRPr="00D85FC6" w:rsidRDefault="00634320" w:rsidP="00634320">
      <w:pPr>
        <w:ind w:firstLine="480"/>
        <w:rPr>
          <w:szCs w:val="24"/>
        </w:rPr>
      </w:pPr>
      <w:r w:rsidRPr="00D85FC6">
        <w:rPr>
          <w:szCs w:val="24"/>
        </w:rPr>
        <w:t>WNC6000-1000-AC(v2)(config-ap-profile)#exit</w:t>
      </w:r>
    </w:p>
    <w:p w14:paraId="48EAD6A4" w14:textId="77777777" w:rsidR="00634320" w:rsidRPr="00D85FC6" w:rsidRDefault="00634320" w:rsidP="00634320">
      <w:pPr>
        <w:ind w:firstLine="480"/>
        <w:rPr>
          <w:szCs w:val="24"/>
        </w:rPr>
      </w:pPr>
      <w:r w:rsidRPr="00D85FC6">
        <w:rPr>
          <w:szCs w:val="24"/>
        </w:rPr>
        <w:t>WNC6000-1000-AC(v2)(config-wireless)#exit</w:t>
      </w:r>
    </w:p>
    <w:p w14:paraId="74392F29" w14:textId="77777777" w:rsidR="00634320" w:rsidRPr="00BE5C15" w:rsidRDefault="00634320" w:rsidP="00634320">
      <w:pPr>
        <w:ind w:firstLine="480"/>
        <w:rPr>
          <w:szCs w:val="24"/>
        </w:rPr>
      </w:pPr>
      <w:r w:rsidRPr="00BE5C15">
        <w:rPr>
          <w:szCs w:val="24"/>
        </w:rPr>
        <w:t>WNC6000-1000-AC(v2)(config)#Interface Ethernet1/0/9</w:t>
      </w:r>
    </w:p>
    <w:p w14:paraId="50D33313" w14:textId="77777777" w:rsidR="00634320" w:rsidRPr="00BE5C15" w:rsidRDefault="00634320" w:rsidP="00634320">
      <w:pPr>
        <w:ind w:firstLine="480"/>
        <w:rPr>
          <w:szCs w:val="24"/>
        </w:rPr>
      </w:pPr>
      <w:r w:rsidRPr="00BE5C15">
        <w:rPr>
          <w:szCs w:val="24"/>
        </w:rPr>
        <w:t>WNC6000-1000-AC(v2)(config-if-ethernet1/0/9)# switchport mode trunk</w:t>
      </w:r>
    </w:p>
    <w:p w14:paraId="515B516B" w14:textId="77777777" w:rsidR="00634320" w:rsidRPr="00BE5C15" w:rsidRDefault="00634320" w:rsidP="00634320">
      <w:pPr>
        <w:ind w:firstLine="480"/>
        <w:rPr>
          <w:szCs w:val="24"/>
        </w:rPr>
      </w:pPr>
      <w:r w:rsidRPr="00BE5C15">
        <w:rPr>
          <w:szCs w:val="24"/>
        </w:rPr>
        <w:t>WNC6000-1000-AC(v2)(config-if-ethernet1/0/9)#switchport trunk allowed vlan all</w:t>
      </w:r>
    </w:p>
    <w:p w14:paraId="374F56D4" w14:textId="77777777" w:rsidR="00634320" w:rsidRPr="00634320" w:rsidRDefault="00634320" w:rsidP="00773706">
      <w:pPr>
        <w:ind w:firstLine="480"/>
        <w:rPr>
          <w:szCs w:val="24"/>
        </w:rPr>
      </w:pPr>
      <w:r w:rsidRPr="00BE5C15">
        <w:rPr>
          <w:szCs w:val="24"/>
        </w:rPr>
        <w:t>WNC6000-1000-AC(v2)(config-if-ethernet1/0/9)#</w:t>
      </w:r>
    </w:p>
    <w:p w14:paraId="79C2DE80" w14:textId="77777777" w:rsidR="00DA33B5" w:rsidRPr="00773706" w:rsidRDefault="00DA33B5" w:rsidP="00E45BD3">
      <w:pPr>
        <w:ind w:firstLine="480"/>
        <w:rPr>
          <w:b/>
          <w:szCs w:val="24"/>
        </w:rPr>
      </w:pPr>
      <w:r w:rsidRPr="00773706">
        <w:rPr>
          <w:rFonts w:hint="eastAsia"/>
          <w:b/>
          <w:szCs w:val="24"/>
        </w:rPr>
        <w:t>关键配置</w:t>
      </w:r>
      <w:r w:rsidRPr="00773706">
        <w:rPr>
          <w:b/>
          <w:szCs w:val="24"/>
        </w:rPr>
        <w:t>如下：</w:t>
      </w:r>
    </w:p>
    <w:p w14:paraId="43DECC63" w14:textId="77777777" w:rsidR="00CF479C" w:rsidRPr="00DA33B5" w:rsidRDefault="00CF479C" w:rsidP="00DA33B5">
      <w:pPr>
        <w:ind w:firstLine="480"/>
        <w:rPr>
          <w:szCs w:val="24"/>
        </w:rPr>
      </w:pPr>
      <w:r w:rsidRPr="00DA33B5">
        <w:rPr>
          <w:szCs w:val="24"/>
        </w:rPr>
        <w:t>WNC6000-1000-AC(v2)(config-wireless)#network 2</w:t>
      </w:r>
    </w:p>
    <w:p w14:paraId="5553BD6B" w14:textId="77777777" w:rsidR="00CF479C" w:rsidRPr="00DA33B5" w:rsidRDefault="00CF479C" w:rsidP="00DA33B5">
      <w:pPr>
        <w:ind w:firstLine="480"/>
        <w:rPr>
          <w:szCs w:val="24"/>
        </w:rPr>
      </w:pPr>
      <w:r w:rsidRPr="00DA33B5">
        <w:rPr>
          <w:szCs w:val="24"/>
        </w:rPr>
        <w:t>WNC6000-1000-AC(v2)(config-wireless)#no hide-ssid</w:t>
      </w:r>
      <w:r w:rsidR="00DA33B5">
        <w:rPr>
          <w:szCs w:val="24"/>
        </w:rPr>
        <w:tab/>
        <w:t>//</w:t>
      </w:r>
      <w:r w:rsidR="00DA33B5">
        <w:rPr>
          <w:rFonts w:hint="eastAsia"/>
          <w:szCs w:val="24"/>
        </w:rPr>
        <w:t>打开</w:t>
      </w:r>
      <w:r w:rsidR="00DA33B5">
        <w:rPr>
          <w:szCs w:val="24"/>
        </w:rPr>
        <w:t>实验一</w:t>
      </w:r>
      <w:r w:rsidR="00DA33B5">
        <w:rPr>
          <w:rFonts w:hint="eastAsia"/>
          <w:szCs w:val="24"/>
        </w:rPr>
        <w:t>中隐藏</w:t>
      </w:r>
      <w:r w:rsidR="00DA33B5">
        <w:rPr>
          <w:szCs w:val="24"/>
        </w:rPr>
        <w:t>的</w:t>
      </w:r>
      <w:r w:rsidR="00DA33B5">
        <w:rPr>
          <w:rFonts w:hint="eastAsia"/>
          <w:szCs w:val="24"/>
        </w:rPr>
        <w:t>SSID</w:t>
      </w:r>
    </w:p>
    <w:p w14:paraId="08968858" w14:textId="77777777" w:rsidR="00CF479C" w:rsidRPr="00DA33B5" w:rsidRDefault="00CF479C" w:rsidP="00DA33B5">
      <w:pPr>
        <w:ind w:firstLine="480"/>
        <w:rPr>
          <w:szCs w:val="24"/>
        </w:rPr>
      </w:pPr>
      <w:r w:rsidRPr="00DA33B5">
        <w:rPr>
          <w:szCs w:val="24"/>
        </w:rPr>
        <w:t>WNC6000-1000-AC(v2)(config-network)#time-limit from 15:50 to 15:51 weekday all</w:t>
      </w:r>
    </w:p>
    <w:p w14:paraId="11F93C9D" w14:textId="77777777" w:rsidR="00CF479C" w:rsidRPr="00DA33B5" w:rsidRDefault="00CF479C" w:rsidP="00DA33B5">
      <w:pPr>
        <w:ind w:firstLine="480"/>
        <w:rPr>
          <w:szCs w:val="24"/>
        </w:rPr>
      </w:pPr>
      <w:r w:rsidRPr="00DA33B5">
        <w:rPr>
          <w:rFonts w:hint="eastAsia"/>
          <w:szCs w:val="24"/>
        </w:rPr>
        <w:t>//</w:t>
      </w:r>
      <w:r w:rsidRPr="00DA33B5">
        <w:rPr>
          <w:szCs w:val="24"/>
        </w:rPr>
        <w:t>(</w:t>
      </w:r>
      <w:r w:rsidRPr="00DA33B5">
        <w:rPr>
          <w:rFonts w:hint="eastAsia"/>
          <w:szCs w:val="24"/>
        </w:rPr>
        <w:t>每天的</w:t>
      </w:r>
      <w:r w:rsidRPr="00DA33B5">
        <w:rPr>
          <w:szCs w:val="24"/>
        </w:rPr>
        <w:t>15</w:t>
      </w:r>
      <w:r w:rsidRPr="00DA33B5">
        <w:rPr>
          <w:rFonts w:hint="eastAsia"/>
          <w:szCs w:val="24"/>
        </w:rPr>
        <w:t>：</w:t>
      </w:r>
      <w:r w:rsidRPr="00DA33B5">
        <w:rPr>
          <w:szCs w:val="24"/>
        </w:rPr>
        <w:t>50</w:t>
      </w:r>
      <w:r w:rsidRPr="00DA33B5">
        <w:rPr>
          <w:rFonts w:hint="eastAsia"/>
          <w:szCs w:val="24"/>
        </w:rPr>
        <w:t>分到</w:t>
      </w:r>
      <w:r w:rsidRPr="00DA33B5">
        <w:rPr>
          <w:szCs w:val="24"/>
        </w:rPr>
        <w:t>15</w:t>
      </w:r>
      <w:r w:rsidRPr="00DA33B5">
        <w:rPr>
          <w:rFonts w:hint="eastAsia"/>
          <w:szCs w:val="24"/>
        </w:rPr>
        <w:t>：</w:t>
      </w:r>
      <w:r w:rsidRPr="00DA33B5">
        <w:rPr>
          <w:szCs w:val="24"/>
        </w:rPr>
        <w:t>51</w:t>
      </w:r>
      <w:r w:rsidRPr="00DA33B5">
        <w:rPr>
          <w:rFonts w:hint="eastAsia"/>
          <w:szCs w:val="24"/>
        </w:rPr>
        <w:t>之间</w:t>
      </w:r>
      <w:r w:rsidRPr="00DA33B5">
        <w:rPr>
          <w:szCs w:val="24"/>
        </w:rPr>
        <w:t>AP</w:t>
      </w:r>
      <w:r w:rsidRPr="00DA33B5">
        <w:rPr>
          <w:rFonts w:hint="eastAsia"/>
          <w:szCs w:val="24"/>
        </w:rPr>
        <w:t>不会广播</w:t>
      </w:r>
      <w:r w:rsidRPr="00DA33B5">
        <w:rPr>
          <w:szCs w:val="24"/>
        </w:rPr>
        <w:t>network 2</w:t>
      </w:r>
      <w:r w:rsidRPr="00DA33B5">
        <w:rPr>
          <w:rFonts w:hint="eastAsia"/>
          <w:szCs w:val="24"/>
        </w:rPr>
        <w:t>下的</w:t>
      </w:r>
      <w:r w:rsidRPr="00DA33B5">
        <w:rPr>
          <w:szCs w:val="24"/>
        </w:rPr>
        <w:t>SSID)</w:t>
      </w:r>
    </w:p>
    <w:p w14:paraId="2196FFB2" w14:textId="77777777" w:rsidR="00CF479C" w:rsidRPr="00DA33B5" w:rsidRDefault="00CF479C" w:rsidP="00DA33B5">
      <w:pPr>
        <w:ind w:firstLine="480"/>
        <w:rPr>
          <w:szCs w:val="24"/>
        </w:rPr>
      </w:pPr>
      <w:r w:rsidRPr="00DA33B5">
        <w:rPr>
          <w:szCs w:val="24"/>
        </w:rPr>
        <w:t xml:space="preserve">WNC6000-1000-AC(v2)(config-network)#time-limit-UTC from 2015-07-2 15:55 to 2015-07-2 15:56 on </w:t>
      </w:r>
    </w:p>
    <w:p w14:paraId="38DC0D08" w14:textId="77777777" w:rsidR="00CF479C" w:rsidRPr="00DA33B5" w:rsidRDefault="00CF479C" w:rsidP="00DA33B5">
      <w:pPr>
        <w:ind w:firstLine="480"/>
        <w:rPr>
          <w:szCs w:val="24"/>
        </w:rPr>
      </w:pPr>
      <w:r w:rsidRPr="00DA33B5">
        <w:rPr>
          <w:rFonts w:hint="eastAsia"/>
          <w:szCs w:val="24"/>
        </w:rPr>
        <w:t>//</w:t>
      </w:r>
      <w:r w:rsidRPr="00DA33B5">
        <w:rPr>
          <w:rFonts w:hint="eastAsia"/>
          <w:szCs w:val="24"/>
        </w:rPr>
        <w:t>从</w:t>
      </w:r>
      <w:r w:rsidRPr="00DA33B5">
        <w:rPr>
          <w:szCs w:val="24"/>
        </w:rPr>
        <w:t>2015</w:t>
      </w:r>
      <w:r w:rsidRPr="00DA33B5">
        <w:rPr>
          <w:rFonts w:hint="eastAsia"/>
          <w:szCs w:val="24"/>
        </w:rPr>
        <w:t>年</w:t>
      </w:r>
      <w:r w:rsidRPr="00DA33B5">
        <w:rPr>
          <w:szCs w:val="24"/>
        </w:rPr>
        <w:t>7</w:t>
      </w:r>
      <w:r w:rsidRPr="00DA33B5">
        <w:rPr>
          <w:rFonts w:hint="eastAsia"/>
          <w:szCs w:val="24"/>
        </w:rPr>
        <w:t>月</w:t>
      </w:r>
      <w:r w:rsidRPr="00DA33B5">
        <w:rPr>
          <w:szCs w:val="24"/>
        </w:rPr>
        <w:t>2</w:t>
      </w:r>
      <w:r w:rsidRPr="00DA33B5">
        <w:rPr>
          <w:rFonts w:hint="eastAsia"/>
          <w:szCs w:val="24"/>
        </w:rPr>
        <w:t>日</w:t>
      </w:r>
      <w:r w:rsidRPr="00DA33B5">
        <w:rPr>
          <w:szCs w:val="24"/>
        </w:rPr>
        <w:t>15:55</w:t>
      </w:r>
      <w:r w:rsidRPr="00DA33B5">
        <w:rPr>
          <w:rFonts w:hint="eastAsia"/>
          <w:szCs w:val="24"/>
        </w:rPr>
        <w:t>开始到</w:t>
      </w:r>
      <w:r w:rsidRPr="00DA33B5">
        <w:rPr>
          <w:szCs w:val="24"/>
        </w:rPr>
        <w:t>2015</w:t>
      </w:r>
      <w:r w:rsidRPr="00DA33B5">
        <w:rPr>
          <w:rFonts w:hint="eastAsia"/>
          <w:szCs w:val="24"/>
        </w:rPr>
        <w:t>年</w:t>
      </w:r>
      <w:r w:rsidRPr="00DA33B5">
        <w:rPr>
          <w:szCs w:val="24"/>
        </w:rPr>
        <w:t>7</w:t>
      </w:r>
      <w:r w:rsidRPr="00DA33B5">
        <w:rPr>
          <w:rFonts w:hint="eastAsia"/>
          <w:szCs w:val="24"/>
        </w:rPr>
        <w:t>月</w:t>
      </w:r>
      <w:r w:rsidRPr="00DA33B5">
        <w:rPr>
          <w:szCs w:val="24"/>
        </w:rPr>
        <w:t>2</w:t>
      </w:r>
      <w:r w:rsidRPr="00DA33B5">
        <w:rPr>
          <w:rFonts w:hint="eastAsia"/>
          <w:szCs w:val="24"/>
        </w:rPr>
        <w:t>日</w:t>
      </w:r>
      <w:r w:rsidRPr="00DA33B5">
        <w:rPr>
          <w:szCs w:val="24"/>
        </w:rPr>
        <w:t>15</w:t>
      </w:r>
      <w:r w:rsidRPr="00DA33B5">
        <w:rPr>
          <w:rFonts w:hint="eastAsia"/>
          <w:szCs w:val="24"/>
        </w:rPr>
        <w:t>：</w:t>
      </w:r>
      <w:r w:rsidRPr="00DA33B5">
        <w:rPr>
          <w:szCs w:val="24"/>
        </w:rPr>
        <w:t>56</w:t>
      </w:r>
      <w:r w:rsidRPr="00DA33B5">
        <w:rPr>
          <w:rFonts w:hint="eastAsia"/>
          <w:szCs w:val="24"/>
        </w:rPr>
        <w:t>是广播</w:t>
      </w:r>
      <w:r w:rsidRPr="00DA33B5">
        <w:rPr>
          <w:szCs w:val="24"/>
        </w:rPr>
        <w:t>network 2</w:t>
      </w:r>
      <w:r w:rsidRPr="00DA33B5">
        <w:rPr>
          <w:rFonts w:hint="eastAsia"/>
          <w:szCs w:val="24"/>
        </w:rPr>
        <w:t>下的</w:t>
      </w:r>
      <w:r w:rsidRPr="00DA33B5">
        <w:rPr>
          <w:szCs w:val="24"/>
        </w:rPr>
        <w:t>SSID</w:t>
      </w:r>
    </w:p>
    <w:p w14:paraId="6CECBCAD" w14:textId="77777777" w:rsidR="00CF479C" w:rsidRDefault="00CF479C" w:rsidP="00DA33B5">
      <w:pPr>
        <w:ind w:firstLine="480"/>
        <w:rPr>
          <w:szCs w:val="24"/>
        </w:rPr>
      </w:pPr>
      <w:r w:rsidRPr="00DA33B5">
        <w:rPr>
          <w:szCs w:val="24"/>
        </w:rPr>
        <w:t xml:space="preserve">WNC6000-1000-AC(v2)(config-network)#time-limit-UTC from 2015-07-2 15:57 to </w:t>
      </w:r>
      <w:r w:rsidRPr="00DA33B5">
        <w:rPr>
          <w:szCs w:val="24"/>
        </w:rPr>
        <w:lastRenderedPageBreak/>
        <w:t>2015-07-2 15:58 off</w:t>
      </w:r>
    </w:p>
    <w:p w14:paraId="510F31B5" w14:textId="77777777" w:rsidR="00DA33B5" w:rsidRPr="00DA33B5" w:rsidRDefault="00DA33B5" w:rsidP="006356F0">
      <w:pPr>
        <w:ind w:firstLine="480"/>
        <w:rPr>
          <w:szCs w:val="24"/>
        </w:rPr>
      </w:pPr>
      <w:r w:rsidRPr="00DA33B5">
        <w:rPr>
          <w:rFonts w:hint="eastAsia"/>
          <w:szCs w:val="24"/>
        </w:rPr>
        <w:t>//</w:t>
      </w:r>
      <w:r w:rsidRPr="00DA33B5">
        <w:rPr>
          <w:rFonts w:hint="eastAsia"/>
          <w:szCs w:val="24"/>
        </w:rPr>
        <w:t>从</w:t>
      </w:r>
      <w:r w:rsidRPr="00DA33B5">
        <w:rPr>
          <w:szCs w:val="24"/>
        </w:rPr>
        <w:t>2015</w:t>
      </w:r>
      <w:r w:rsidRPr="00DA33B5">
        <w:rPr>
          <w:rFonts w:hint="eastAsia"/>
          <w:szCs w:val="24"/>
        </w:rPr>
        <w:t>年</w:t>
      </w:r>
      <w:r w:rsidRPr="00DA33B5">
        <w:rPr>
          <w:szCs w:val="24"/>
        </w:rPr>
        <w:t>7</w:t>
      </w:r>
      <w:r w:rsidRPr="00DA33B5">
        <w:rPr>
          <w:rFonts w:hint="eastAsia"/>
          <w:szCs w:val="24"/>
        </w:rPr>
        <w:t>月</w:t>
      </w:r>
      <w:r w:rsidRPr="00DA33B5">
        <w:rPr>
          <w:szCs w:val="24"/>
        </w:rPr>
        <w:t>2</w:t>
      </w:r>
      <w:r w:rsidRPr="00DA33B5">
        <w:rPr>
          <w:rFonts w:hint="eastAsia"/>
          <w:szCs w:val="24"/>
        </w:rPr>
        <w:t>日</w:t>
      </w:r>
      <w:r w:rsidRPr="00DA33B5">
        <w:rPr>
          <w:szCs w:val="24"/>
        </w:rPr>
        <w:t>15:</w:t>
      </w:r>
      <w:r>
        <w:rPr>
          <w:szCs w:val="24"/>
        </w:rPr>
        <w:t>57</w:t>
      </w:r>
      <w:r w:rsidRPr="00DA33B5">
        <w:rPr>
          <w:rFonts w:hint="eastAsia"/>
          <w:szCs w:val="24"/>
        </w:rPr>
        <w:t>开始到</w:t>
      </w:r>
      <w:r w:rsidRPr="00DA33B5">
        <w:rPr>
          <w:szCs w:val="24"/>
        </w:rPr>
        <w:t>2015</w:t>
      </w:r>
      <w:r w:rsidRPr="00DA33B5">
        <w:rPr>
          <w:rFonts w:hint="eastAsia"/>
          <w:szCs w:val="24"/>
        </w:rPr>
        <w:t>年</w:t>
      </w:r>
      <w:r w:rsidRPr="00DA33B5">
        <w:rPr>
          <w:szCs w:val="24"/>
        </w:rPr>
        <w:t>7</w:t>
      </w:r>
      <w:r w:rsidRPr="00DA33B5">
        <w:rPr>
          <w:rFonts w:hint="eastAsia"/>
          <w:szCs w:val="24"/>
        </w:rPr>
        <w:t>月</w:t>
      </w:r>
      <w:r w:rsidRPr="00DA33B5">
        <w:rPr>
          <w:szCs w:val="24"/>
        </w:rPr>
        <w:t>2</w:t>
      </w:r>
      <w:r w:rsidRPr="00DA33B5">
        <w:rPr>
          <w:rFonts w:hint="eastAsia"/>
          <w:szCs w:val="24"/>
        </w:rPr>
        <w:t>日</w:t>
      </w:r>
      <w:r w:rsidRPr="00DA33B5">
        <w:rPr>
          <w:szCs w:val="24"/>
        </w:rPr>
        <w:t>15</w:t>
      </w:r>
      <w:r w:rsidRPr="00DA33B5">
        <w:rPr>
          <w:rFonts w:hint="eastAsia"/>
          <w:szCs w:val="24"/>
        </w:rPr>
        <w:t>：</w:t>
      </w:r>
      <w:r>
        <w:rPr>
          <w:szCs w:val="24"/>
        </w:rPr>
        <w:t>58</w:t>
      </w:r>
      <w:r w:rsidRPr="00DA33B5">
        <w:rPr>
          <w:rFonts w:hint="eastAsia"/>
          <w:szCs w:val="24"/>
        </w:rPr>
        <w:t>是</w:t>
      </w:r>
      <w:r>
        <w:rPr>
          <w:rFonts w:hint="eastAsia"/>
          <w:szCs w:val="24"/>
        </w:rPr>
        <w:t>不</w:t>
      </w:r>
      <w:r w:rsidRPr="00DA33B5">
        <w:rPr>
          <w:rFonts w:hint="eastAsia"/>
          <w:szCs w:val="24"/>
        </w:rPr>
        <w:t>广播</w:t>
      </w:r>
      <w:r w:rsidRPr="00DA33B5">
        <w:rPr>
          <w:szCs w:val="24"/>
        </w:rPr>
        <w:t>network 2</w:t>
      </w:r>
      <w:r w:rsidRPr="00DA33B5">
        <w:rPr>
          <w:rFonts w:hint="eastAsia"/>
          <w:szCs w:val="24"/>
        </w:rPr>
        <w:t>下的</w:t>
      </w:r>
      <w:r w:rsidR="006356F0">
        <w:rPr>
          <w:szCs w:val="24"/>
        </w:rPr>
        <w:t>SSID</w:t>
      </w:r>
    </w:p>
    <w:p w14:paraId="4EF2C625" w14:textId="77777777" w:rsidR="00CF479C" w:rsidRDefault="00CF479C" w:rsidP="00DA33B5">
      <w:pPr>
        <w:ind w:firstLine="480"/>
        <w:rPr>
          <w:szCs w:val="24"/>
        </w:rPr>
      </w:pPr>
      <w:r w:rsidRPr="00DA33B5">
        <w:rPr>
          <w:szCs w:val="24"/>
        </w:rPr>
        <w:t>WNC6000-1000-AC(v2)(config-network)#</w:t>
      </w:r>
    </w:p>
    <w:p w14:paraId="52A847AA" w14:textId="77777777" w:rsidR="00DA33B5" w:rsidRPr="00DA33B5" w:rsidRDefault="00DA33B5" w:rsidP="00DA33B5">
      <w:pPr>
        <w:ind w:firstLine="480"/>
        <w:rPr>
          <w:szCs w:val="24"/>
        </w:rPr>
      </w:pPr>
      <w:r>
        <w:rPr>
          <w:noProof/>
        </w:rPr>
        <w:drawing>
          <wp:inline distT="0" distB="0" distL="0" distR="0" wp14:anchorId="7F6E481F" wp14:editId="44D1C42C">
            <wp:extent cx="5543550" cy="1060450"/>
            <wp:effectExtent l="0" t="0" r="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543550" cy="1060450"/>
                    </a:xfrm>
                    <a:prstGeom prst="rect">
                      <a:avLst/>
                    </a:prstGeom>
                  </pic:spPr>
                </pic:pic>
              </a:graphicData>
            </a:graphic>
          </wp:inline>
        </w:drawing>
      </w:r>
    </w:p>
    <w:p w14:paraId="1CD236E0" w14:textId="77777777" w:rsidR="00E45BD3" w:rsidRDefault="00DA33B5" w:rsidP="00E45BD3">
      <w:pPr>
        <w:ind w:firstLine="480"/>
      </w:pPr>
      <w:r>
        <w:rPr>
          <w:rFonts w:hint="eastAsia"/>
        </w:rPr>
        <w:t>制定</w:t>
      </w:r>
      <w:r>
        <w:t>时间段内不能搜索到</w:t>
      </w:r>
      <w:r>
        <w:rPr>
          <w:rFonts w:hint="eastAsia"/>
        </w:rPr>
        <w:t>yctext</w:t>
      </w:r>
      <w:r>
        <w:rPr>
          <w:rFonts w:hint="eastAsia"/>
        </w:rPr>
        <w:t>这个</w:t>
      </w:r>
      <w:r>
        <w:t>网络。</w:t>
      </w:r>
    </w:p>
    <w:p w14:paraId="2F45BDB0" w14:textId="6A7ABBE5" w:rsidR="00CA59B0" w:rsidRDefault="00D008FC" w:rsidP="00CA59B0">
      <w:pPr>
        <w:pStyle w:val="1Char"/>
        <w:ind w:firstLine="480"/>
        <w:rPr>
          <w:rFonts w:hint="eastAsia"/>
        </w:rPr>
      </w:pPr>
      <w:r>
        <w:br w:type="page"/>
      </w:r>
    </w:p>
    <w:p w14:paraId="05CE3E9D" w14:textId="01263704" w:rsidR="00CA59B0" w:rsidRPr="00016C57" w:rsidRDefault="00CA59B0" w:rsidP="00CA59B0">
      <w:pPr>
        <w:pStyle w:val="1"/>
        <w:ind w:firstLine="883"/>
        <w:jc w:val="center"/>
        <w:rPr>
          <w:rFonts w:hint="eastAsia"/>
        </w:rPr>
      </w:pPr>
      <w:bookmarkStart w:id="145" w:name="_Toc465170379"/>
      <w:r>
        <w:rPr>
          <w:rFonts w:hint="eastAsia"/>
        </w:rPr>
        <w:lastRenderedPageBreak/>
        <w:t>第六章</w:t>
      </w:r>
      <w:r>
        <w:rPr>
          <w:rFonts w:hint="eastAsia"/>
        </w:rPr>
        <w:t xml:space="preserve"> </w:t>
      </w:r>
      <w:r w:rsidR="00031816">
        <w:rPr>
          <w:rFonts w:hint="eastAsia"/>
        </w:rPr>
        <w:t>语音</w:t>
      </w:r>
      <w:r w:rsidRPr="00016C57">
        <w:rPr>
          <w:rFonts w:hint="eastAsia"/>
        </w:rPr>
        <w:t>实验</w:t>
      </w:r>
      <w:r w:rsidR="00031816">
        <w:rPr>
          <w:rFonts w:hint="eastAsia"/>
        </w:rPr>
        <w:t>部分</w:t>
      </w:r>
      <w:bookmarkEnd w:id="145"/>
    </w:p>
    <w:p w14:paraId="6F071753" w14:textId="452B8BBB" w:rsidR="00CA59B0" w:rsidRDefault="00CA59B0" w:rsidP="000F36BD">
      <w:pPr>
        <w:pStyle w:val="2"/>
        <w:numPr>
          <w:ilvl w:val="1"/>
          <w:numId w:val="39"/>
        </w:numPr>
        <w:rPr>
          <w:rFonts w:hint="eastAsia"/>
        </w:rPr>
      </w:pPr>
      <w:bookmarkStart w:id="146" w:name="_Toc465170380"/>
      <w:r>
        <w:rPr>
          <w:rFonts w:hint="eastAsia"/>
        </w:rPr>
        <w:t>语音网关的基本配置操作</w:t>
      </w:r>
      <w:bookmarkEnd w:id="146"/>
    </w:p>
    <w:p w14:paraId="7B4CA1F5" w14:textId="3F11B8C1" w:rsidR="00EE157F" w:rsidRPr="00EE157F" w:rsidRDefault="00EE157F" w:rsidP="00EE157F">
      <w:pPr>
        <w:ind w:firstLine="560"/>
        <w:rPr>
          <w:rFonts w:hint="eastAsia"/>
          <w:b/>
          <w:sz w:val="28"/>
          <w:szCs w:val="28"/>
        </w:rPr>
      </w:pPr>
      <w:r w:rsidRPr="00EE157F">
        <w:rPr>
          <w:rFonts w:hint="eastAsia"/>
          <w:b/>
          <w:sz w:val="28"/>
          <w:szCs w:val="28"/>
        </w:rPr>
        <w:t>实验目的</w:t>
      </w:r>
      <w:r>
        <w:rPr>
          <w:rFonts w:hint="eastAsia"/>
          <w:b/>
          <w:sz w:val="28"/>
          <w:szCs w:val="28"/>
        </w:rPr>
        <w:t>：</w:t>
      </w:r>
    </w:p>
    <w:p w14:paraId="7E16C31C" w14:textId="77777777" w:rsidR="00CA59B0" w:rsidRPr="002E5B0F" w:rsidRDefault="00CA59B0" w:rsidP="00CA59B0">
      <w:pPr>
        <w:pStyle w:val="1Char"/>
        <w:ind w:firstLine="480"/>
        <w:rPr>
          <w:rFonts w:ascii="SimSun" w:eastAsia="SimSun" w:hAnsi="SimSun"/>
        </w:rPr>
      </w:pPr>
      <w:r w:rsidRPr="002E5B0F">
        <w:rPr>
          <w:rFonts w:ascii="SimSun" w:eastAsia="SimSun" w:hAnsi="SimSun"/>
        </w:rPr>
        <w:t>1、熟悉</w:t>
      </w:r>
      <w:r w:rsidRPr="002E5B0F">
        <w:rPr>
          <w:rFonts w:ascii="SimSun" w:eastAsia="SimSun" w:hAnsi="SimSun" w:hint="eastAsia"/>
        </w:rPr>
        <w:t>IP语音网关设备</w:t>
      </w:r>
      <w:r w:rsidRPr="002E5B0F">
        <w:rPr>
          <w:rFonts w:ascii="SimSun" w:eastAsia="SimSun" w:hAnsi="SimSun"/>
        </w:rPr>
        <w:t>硬件结构；</w:t>
      </w:r>
    </w:p>
    <w:p w14:paraId="4A480208" w14:textId="77777777" w:rsidR="00CA59B0" w:rsidRPr="002E5B0F" w:rsidRDefault="00CA59B0" w:rsidP="00CA59B0">
      <w:pPr>
        <w:pStyle w:val="1Char"/>
        <w:ind w:firstLine="480"/>
        <w:rPr>
          <w:rFonts w:ascii="SimSun" w:eastAsia="SimSun" w:hAnsi="SimSun"/>
        </w:rPr>
      </w:pPr>
      <w:r w:rsidRPr="002E5B0F">
        <w:rPr>
          <w:rFonts w:ascii="SimSun" w:eastAsia="SimSun" w:hAnsi="SimSun"/>
        </w:rPr>
        <w:t>2、学习了解通过</w:t>
      </w:r>
      <w:r w:rsidRPr="002E5B0F">
        <w:rPr>
          <w:rFonts w:ascii="SimSun" w:eastAsia="SimSun" w:hAnsi="SimSun" w:hint="eastAsia"/>
        </w:rPr>
        <w:t>telnet方式</w:t>
      </w:r>
      <w:r w:rsidRPr="002E5B0F">
        <w:rPr>
          <w:rFonts w:ascii="SimSun" w:eastAsia="SimSun" w:hAnsi="SimSun"/>
        </w:rPr>
        <w:t>配置</w:t>
      </w:r>
      <w:r w:rsidRPr="002E5B0F">
        <w:rPr>
          <w:rFonts w:ascii="SimSun" w:eastAsia="SimSun" w:hAnsi="SimSun" w:hint="eastAsia"/>
        </w:rPr>
        <w:t>语音网关</w:t>
      </w:r>
      <w:r w:rsidRPr="002E5B0F">
        <w:rPr>
          <w:rFonts w:ascii="SimSun" w:eastAsia="SimSun" w:hAnsi="SimSun"/>
        </w:rPr>
        <w:t>的方法；</w:t>
      </w:r>
    </w:p>
    <w:p w14:paraId="7EFE1FD5" w14:textId="038E0B1A" w:rsidR="00CA59B0" w:rsidRDefault="00CA59B0" w:rsidP="00EE157F">
      <w:pPr>
        <w:pStyle w:val="1Char"/>
        <w:ind w:firstLine="480"/>
        <w:rPr>
          <w:rFonts w:ascii="SimSun" w:eastAsia="SimSun" w:hAnsi="SimSun" w:hint="eastAsia"/>
        </w:rPr>
      </w:pPr>
      <w:r w:rsidRPr="002E5B0F">
        <w:rPr>
          <w:rFonts w:ascii="SimSun" w:eastAsia="SimSun" w:hAnsi="SimSun"/>
        </w:rPr>
        <w:t>3、熟悉</w:t>
      </w:r>
      <w:r w:rsidRPr="002E5B0F">
        <w:rPr>
          <w:rFonts w:ascii="SimSun" w:eastAsia="SimSun" w:hAnsi="SimSun" w:hint="eastAsia"/>
        </w:rPr>
        <w:t>语音网关</w:t>
      </w:r>
      <w:r w:rsidRPr="002E5B0F">
        <w:rPr>
          <w:rFonts w:ascii="SimSun" w:eastAsia="SimSun" w:hAnsi="SimSun"/>
        </w:rPr>
        <w:t>shell系统的基本操作方法；</w:t>
      </w:r>
    </w:p>
    <w:p w14:paraId="5F107E85" w14:textId="25E9AA9E" w:rsidR="00EE157F" w:rsidRPr="00EE157F" w:rsidRDefault="00EE157F" w:rsidP="00EE157F">
      <w:pPr>
        <w:pStyle w:val="1Char"/>
        <w:ind w:firstLine="560"/>
        <w:rPr>
          <w:rFonts w:ascii="SimSun" w:eastAsia="SimSun" w:hAnsi="SimSun" w:hint="eastAsia"/>
          <w:b/>
          <w:sz w:val="28"/>
          <w:szCs w:val="28"/>
        </w:rPr>
      </w:pPr>
      <w:r w:rsidRPr="00EE157F">
        <w:rPr>
          <w:rFonts w:ascii="SimSun" w:eastAsia="SimSun" w:hAnsi="SimSun" w:hint="eastAsia"/>
          <w:b/>
          <w:sz w:val="28"/>
          <w:szCs w:val="28"/>
        </w:rPr>
        <w:t>实验拓扑</w:t>
      </w:r>
      <w:r>
        <w:rPr>
          <w:rFonts w:ascii="SimSun" w:eastAsia="SimSun" w:hAnsi="SimSun" w:hint="eastAsia"/>
          <w:b/>
          <w:sz w:val="28"/>
          <w:szCs w:val="28"/>
        </w:rPr>
        <w:t>：</w:t>
      </w:r>
    </w:p>
    <w:p w14:paraId="7618207E" w14:textId="6C365BA2" w:rsidR="00CA59B0" w:rsidRPr="00193D0D" w:rsidRDefault="00CA59B0" w:rsidP="00CA59B0">
      <w:pPr>
        <w:adjustRightInd w:val="0"/>
        <w:snapToGrid w:val="0"/>
        <w:ind w:firstLine="480"/>
        <w:jc w:val="center"/>
        <w:rPr>
          <w:szCs w:val="21"/>
        </w:rPr>
      </w:pPr>
      <w:r>
        <w:rPr>
          <w:noProof/>
          <w:szCs w:val="21"/>
        </w:rPr>
        <w:drawing>
          <wp:inline distT="0" distB="0" distL="0" distR="0" wp14:anchorId="35236847" wp14:editId="12A8AE60">
            <wp:extent cx="3829685" cy="1176655"/>
            <wp:effectExtent l="0" t="0" r="0" b="0"/>
            <wp:docPr id="460" name="图片 460" descr="融合通信实验拓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融合通信实验拓扑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29685" cy="1176655"/>
                    </a:xfrm>
                    <a:prstGeom prst="rect">
                      <a:avLst/>
                    </a:prstGeom>
                    <a:noFill/>
                    <a:ln>
                      <a:noFill/>
                    </a:ln>
                  </pic:spPr>
                </pic:pic>
              </a:graphicData>
            </a:graphic>
          </wp:inline>
        </w:drawing>
      </w:r>
    </w:p>
    <w:p w14:paraId="56C4EFF3" w14:textId="10433576" w:rsidR="00EE157F" w:rsidRPr="00EE157F" w:rsidRDefault="00EE157F" w:rsidP="00CA59B0">
      <w:pPr>
        <w:pStyle w:val="1Char"/>
        <w:ind w:firstLine="560"/>
        <w:rPr>
          <w:rFonts w:hint="eastAsia"/>
          <w:b/>
          <w:sz w:val="28"/>
          <w:szCs w:val="28"/>
        </w:rPr>
      </w:pPr>
      <w:r w:rsidRPr="00EE157F">
        <w:rPr>
          <w:rFonts w:hint="eastAsia"/>
          <w:b/>
          <w:sz w:val="28"/>
          <w:szCs w:val="28"/>
        </w:rPr>
        <w:t>实验环境说明</w:t>
      </w:r>
      <w:r>
        <w:rPr>
          <w:rFonts w:hint="eastAsia"/>
          <w:b/>
          <w:sz w:val="28"/>
          <w:szCs w:val="28"/>
        </w:rPr>
        <w:t>：</w:t>
      </w:r>
    </w:p>
    <w:p w14:paraId="17AD3D5E" w14:textId="77777777" w:rsidR="00CA59B0" w:rsidRDefault="00CA59B0" w:rsidP="00CA59B0">
      <w:pPr>
        <w:pStyle w:val="1Char"/>
        <w:ind w:firstLine="480"/>
        <w:rPr>
          <w:rFonts w:hint="eastAsia"/>
        </w:rPr>
      </w:pPr>
      <w:r w:rsidRPr="00193D0D">
        <w:t>本实验中，使用一台</w:t>
      </w:r>
      <w:r w:rsidRPr="00193D0D">
        <w:t>PC</w:t>
      </w:r>
      <w:r>
        <w:t>机和一台</w:t>
      </w:r>
      <w:r>
        <w:rPr>
          <w:rFonts w:hint="eastAsia"/>
        </w:rPr>
        <w:t>IP</w:t>
      </w:r>
      <w:r>
        <w:rPr>
          <w:rFonts w:hint="eastAsia"/>
        </w:rPr>
        <w:t>语音网关，</w:t>
      </w:r>
      <w:r>
        <w:t>使用</w:t>
      </w:r>
      <w:r>
        <w:rPr>
          <w:rFonts w:hint="eastAsia"/>
        </w:rPr>
        <w:t>直通双绞线</w:t>
      </w:r>
      <w:r>
        <w:t>连接</w:t>
      </w:r>
      <w:r>
        <w:rPr>
          <w:rFonts w:hint="eastAsia"/>
        </w:rPr>
        <w:t>语音网关</w:t>
      </w:r>
      <w:r w:rsidRPr="00193D0D">
        <w:t>的</w:t>
      </w:r>
      <w:r>
        <w:rPr>
          <w:rFonts w:hint="eastAsia"/>
        </w:rPr>
        <w:t>LAN0</w:t>
      </w:r>
      <w:r w:rsidRPr="00193D0D">
        <w:t>口和</w:t>
      </w:r>
      <w:r w:rsidRPr="00193D0D">
        <w:t>PC</w:t>
      </w:r>
      <w:r>
        <w:t>机的</w:t>
      </w:r>
      <w:r>
        <w:rPr>
          <w:rFonts w:hint="eastAsia"/>
        </w:rPr>
        <w:t>网卡接</w:t>
      </w:r>
      <w:r w:rsidRPr="00193D0D">
        <w:t>口。</w:t>
      </w:r>
    </w:p>
    <w:p w14:paraId="7D669CF8" w14:textId="0B499C57" w:rsidR="00EE157F" w:rsidRPr="00EE157F" w:rsidRDefault="00EE157F" w:rsidP="00CA59B0">
      <w:pPr>
        <w:pStyle w:val="1Char"/>
        <w:ind w:firstLine="560"/>
        <w:rPr>
          <w:rFonts w:hint="eastAsia"/>
          <w:b/>
          <w:sz w:val="28"/>
          <w:szCs w:val="28"/>
        </w:rPr>
      </w:pPr>
      <w:r w:rsidRPr="00EE157F">
        <w:rPr>
          <w:rFonts w:hint="eastAsia"/>
          <w:b/>
          <w:sz w:val="28"/>
          <w:szCs w:val="28"/>
        </w:rPr>
        <w:t>实验要求：</w:t>
      </w:r>
    </w:p>
    <w:p w14:paraId="6D64DA10" w14:textId="77777777" w:rsidR="00CA59B0" w:rsidRPr="00193D0D" w:rsidRDefault="00CA59B0" w:rsidP="00CA59B0">
      <w:pPr>
        <w:pStyle w:val="1Char"/>
        <w:ind w:firstLine="480"/>
      </w:pPr>
      <w:r w:rsidRPr="00193D0D">
        <w:t>1</w:t>
      </w:r>
      <w:r w:rsidRPr="006B7684">
        <w:t>、将路由器设备从包装盒中取出，按规范进行硬件安装；</w:t>
      </w:r>
      <w:r w:rsidRPr="00193D0D">
        <w:t xml:space="preserve"> </w:t>
      </w:r>
    </w:p>
    <w:p w14:paraId="510E862E" w14:textId="77777777" w:rsidR="00CA59B0" w:rsidRPr="00193D0D" w:rsidRDefault="00CA59B0" w:rsidP="00CA59B0">
      <w:pPr>
        <w:pStyle w:val="1Char"/>
        <w:ind w:firstLine="480"/>
      </w:pPr>
      <w:r w:rsidRPr="00193D0D">
        <w:t>2</w:t>
      </w:r>
      <w:r w:rsidRPr="006B7684">
        <w:t>、</w:t>
      </w:r>
      <w:r>
        <w:rPr>
          <w:rFonts w:hAnsi="宋体"/>
        </w:rPr>
        <w:t>使用</w:t>
      </w:r>
      <w:r>
        <w:rPr>
          <w:rFonts w:hAnsi="宋体" w:hint="eastAsia"/>
        </w:rPr>
        <w:t>直通双绞线</w:t>
      </w:r>
      <w:r>
        <w:rPr>
          <w:rFonts w:hAnsi="宋体"/>
        </w:rPr>
        <w:t>连接</w:t>
      </w:r>
      <w:r>
        <w:rPr>
          <w:rFonts w:hAnsi="宋体" w:hint="eastAsia"/>
        </w:rPr>
        <w:t>语音网关</w:t>
      </w:r>
      <w:r w:rsidRPr="00193D0D">
        <w:rPr>
          <w:rFonts w:hAnsi="宋体"/>
        </w:rPr>
        <w:t>的</w:t>
      </w:r>
      <w:r>
        <w:rPr>
          <w:rFonts w:hint="eastAsia"/>
        </w:rPr>
        <w:t>LAN0</w:t>
      </w:r>
      <w:r w:rsidRPr="00193D0D">
        <w:rPr>
          <w:rFonts w:hAnsi="宋体"/>
        </w:rPr>
        <w:t>口和</w:t>
      </w:r>
      <w:r w:rsidRPr="00193D0D">
        <w:t>PC</w:t>
      </w:r>
      <w:r>
        <w:rPr>
          <w:rFonts w:hAnsi="宋体"/>
        </w:rPr>
        <w:t>机的</w:t>
      </w:r>
      <w:r>
        <w:rPr>
          <w:rFonts w:hAnsi="宋体" w:hint="eastAsia"/>
        </w:rPr>
        <w:t>网卡接</w:t>
      </w:r>
      <w:r w:rsidRPr="00193D0D">
        <w:rPr>
          <w:rFonts w:hAnsi="宋体"/>
        </w:rPr>
        <w:t>口</w:t>
      </w:r>
      <w:r w:rsidRPr="006B7684">
        <w:t>；</w:t>
      </w:r>
      <w:r w:rsidRPr="00193D0D">
        <w:t xml:space="preserve"> </w:t>
      </w:r>
    </w:p>
    <w:p w14:paraId="353E81FB" w14:textId="77777777" w:rsidR="00CA59B0" w:rsidRDefault="00CA59B0" w:rsidP="00CA59B0">
      <w:pPr>
        <w:pStyle w:val="1Char"/>
        <w:ind w:firstLine="480"/>
        <w:rPr>
          <w:rFonts w:hint="eastAsia"/>
        </w:rPr>
      </w:pPr>
      <w:r w:rsidRPr="00193D0D">
        <w:t>3</w:t>
      </w:r>
      <w:r w:rsidRPr="006B7684">
        <w:t>、启动</w:t>
      </w:r>
      <w:r>
        <w:rPr>
          <w:rFonts w:hint="eastAsia"/>
        </w:rPr>
        <w:t>语音网关</w:t>
      </w:r>
      <w:r>
        <w:t>，</w:t>
      </w:r>
      <w:r>
        <w:rPr>
          <w:rFonts w:hint="eastAsia"/>
        </w:rPr>
        <w:t>从</w:t>
      </w:r>
      <w:r>
        <w:t>电脑</w:t>
      </w:r>
      <w:r>
        <w:rPr>
          <w:rFonts w:hint="eastAsia"/>
        </w:rPr>
        <w:t>上通过</w:t>
      </w:r>
      <w:r>
        <w:rPr>
          <w:rFonts w:hint="eastAsia"/>
        </w:rPr>
        <w:t>telnet</w:t>
      </w:r>
      <w:r>
        <w:rPr>
          <w:rFonts w:hint="eastAsia"/>
        </w:rPr>
        <w:t>程序</w:t>
      </w:r>
      <w:r>
        <w:t>进入</w:t>
      </w:r>
      <w:r>
        <w:rPr>
          <w:rFonts w:hint="eastAsia"/>
        </w:rPr>
        <w:t>语音网关</w:t>
      </w:r>
      <w:r w:rsidRPr="00193D0D">
        <w:t>shell</w:t>
      </w:r>
      <w:r>
        <w:t>系统，</w:t>
      </w:r>
      <w:r>
        <w:rPr>
          <w:rFonts w:hint="eastAsia"/>
        </w:rPr>
        <w:t>设置语音网关的设备名、认证用户登陆密码，并检验配置结果</w:t>
      </w:r>
      <w:r w:rsidRPr="006B7684">
        <w:t>；</w:t>
      </w:r>
      <w:r w:rsidRPr="00193D0D">
        <w:t xml:space="preserve"> </w:t>
      </w:r>
    </w:p>
    <w:p w14:paraId="21FF6AF5" w14:textId="2C7DE6A1" w:rsidR="00EE157F" w:rsidRPr="00EE157F" w:rsidRDefault="00EE157F" w:rsidP="00CA59B0">
      <w:pPr>
        <w:pStyle w:val="1Char"/>
        <w:ind w:firstLine="560"/>
        <w:rPr>
          <w:rFonts w:hint="eastAsia"/>
          <w:b/>
          <w:sz w:val="28"/>
          <w:szCs w:val="28"/>
        </w:rPr>
      </w:pPr>
      <w:r w:rsidRPr="00EE157F">
        <w:rPr>
          <w:rFonts w:hint="eastAsia"/>
          <w:b/>
          <w:sz w:val="28"/>
          <w:szCs w:val="28"/>
        </w:rPr>
        <w:t>实验步骤：</w:t>
      </w:r>
    </w:p>
    <w:p w14:paraId="2AD92D50" w14:textId="5B9BF0DD" w:rsidR="00CA59B0" w:rsidRPr="008C52C8" w:rsidRDefault="00CA59B0" w:rsidP="00CA59B0">
      <w:pPr>
        <w:adjustRightInd w:val="0"/>
        <w:snapToGrid w:val="0"/>
        <w:ind w:firstLine="480"/>
        <w:rPr>
          <w:rFonts w:hAnsi="宋体"/>
          <w:b/>
        </w:rPr>
      </w:pPr>
      <w:r w:rsidRPr="003041ED">
        <w:rPr>
          <w:b/>
        </w:rPr>
        <w:t>1</w:t>
      </w:r>
      <w:r w:rsidRPr="003041ED">
        <w:rPr>
          <w:rFonts w:hAnsi="宋体"/>
          <w:b/>
        </w:rPr>
        <w:t>、</w:t>
      </w:r>
      <w:r>
        <w:rPr>
          <w:rFonts w:hAnsi="宋体" w:hint="eastAsia"/>
          <w:b/>
        </w:rPr>
        <w:t>IP</w:t>
      </w:r>
      <w:r>
        <w:rPr>
          <w:rFonts w:hAnsi="宋体" w:hint="eastAsia"/>
          <w:b/>
        </w:rPr>
        <w:t>语音网关</w:t>
      </w:r>
      <w:r w:rsidRPr="003041ED">
        <w:rPr>
          <w:rFonts w:hAnsi="宋体"/>
          <w:b/>
        </w:rPr>
        <w:t>设备的硬件安装；</w:t>
      </w:r>
      <w:r w:rsidR="000F36BD" w:rsidRPr="008C52C8">
        <w:rPr>
          <w:rFonts w:hAnsi="宋体"/>
          <w:b/>
        </w:rPr>
        <w:t xml:space="preserve"> </w:t>
      </w:r>
    </w:p>
    <w:p w14:paraId="68AC1C58" w14:textId="77777777" w:rsidR="00CA59B0" w:rsidRPr="00833745" w:rsidRDefault="00CA59B0" w:rsidP="00CA59B0">
      <w:pPr>
        <w:pStyle w:val="a"/>
        <w:spacing w:before="156"/>
        <w:ind w:firstLine="480"/>
        <w:rPr>
          <w:rFonts w:hint="eastAsia"/>
          <w:u w:val="single"/>
        </w:rPr>
      </w:pPr>
      <w:r w:rsidRPr="00833745">
        <w:rPr>
          <w:rFonts w:hint="eastAsia"/>
          <w:u w:val="single"/>
        </w:rPr>
        <w:t>设备安装</w:t>
      </w:r>
    </w:p>
    <w:p w14:paraId="2DC84458" w14:textId="77777777" w:rsidR="00CA59B0" w:rsidRDefault="00CA59B0" w:rsidP="00CA59B0">
      <w:pPr>
        <w:pStyle w:val="1Char"/>
        <w:numPr>
          <w:ilvl w:val="0"/>
          <w:numId w:val="30"/>
        </w:numPr>
        <w:ind w:firstLine="480"/>
        <w:rPr>
          <w:rFonts w:hint="eastAsia"/>
        </w:rPr>
      </w:pPr>
      <w:r w:rsidRPr="0049732B">
        <w:rPr>
          <w:rFonts w:hint="eastAsia"/>
        </w:rPr>
        <w:t>使用带有</w:t>
      </w:r>
      <w:r w:rsidRPr="0049732B">
        <w:rPr>
          <w:rFonts w:hint="eastAsia"/>
        </w:rPr>
        <w:t>RJ11</w:t>
      </w:r>
      <w:r w:rsidRPr="0049732B">
        <w:rPr>
          <w:rFonts w:hint="eastAsia"/>
        </w:rPr>
        <w:t>接头的线缆，将电话终端接入</w:t>
      </w:r>
      <w:r w:rsidRPr="0049732B">
        <w:rPr>
          <w:rFonts w:hint="eastAsia"/>
        </w:rPr>
        <w:t>FXS</w:t>
      </w:r>
      <w:r w:rsidRPr="0049732B">
        <w:rPr>
          <w:rFonts w:hint="eastAsia"/>
        </w:rPr>
        <w:t>端口，以及将电话</w:t>
      </w:r>
      <w:r w:rsidRPr="0049732B">
        <w:rPr>
          <w:rFonts w:hint="eastAsia"/>
        </w:rPr>
        <w:lastRenderedPageBreak/>
        <w:t>线接入</w:t>
      </w:r>
      <w:r w:rsidRPr="0049732B">
        <w:rPr>
          <w:rFonts w:hint="eastAsia"/>
        </w:rPr>
        <w:t>FXO</w:t>
      </w:r>
      <w:r w:rsidRPr="0049732B">
        <w:rPr>
          <w:rFonts w:hint="eastAsia"/>
        </w:rPr>
        <w:t>端口。</w:t>
      </w:r>
    </w:p>
    <w:p w14:paraId="76F2BEC7" w14:textId="77777777" w:rsidR="00CA59B0" w:rsidRPr="00CA69CC" w:rsidRDefault="00CA59B0" w:rsidP="00CA59B0">
      <w:pPr>
        <w:pStyle w:val="1Char"/>
        <w:numPr>
          <w:ilvl w:val="0"/>
          <w:numId w:val="30"/>
        </w:numPr>
        <w:ind w:firstLine="480"/>
        <w:rPr>
          <w:rFonts w:hint="eastAsia"/>
        </w:rPr>
      </w:pPr>
      <w:r>
        <w:rPr>
          <w:rFonts w:hint="eastAsia"/>
        </w:rPr>
        <w:t>使用</w:t>
      </w:r>
      <w:r>
        <w:rPr>
          <w:rFonts w:hint="eastAsia"/>
        </w:rPr>
        <w:t>10/100M Base-Tx</w:t>
      </w:r>
      <w:r>
        <w:rPr>
          <w:rFonts w:hint="eastAsia"/>
        </w:rPr>
        <w:t>的以太网网线，将本地网络设备接入</w:t>
      </w:r>
      <w:r>
        <w:rPr>
          <w:rFonts w:hint="eastAsia"/>
        </w:rPr>
        <w:t>LAN0</w:t>
      </w:r>
      <w:r w:rsidRPr="00491B4B">
        <w:rPr>
          <w:rFonts w:hint="eastAsia"/>
        </w:rPr>
        <w:t>～</w:t>
      </w:r>
      <w:r w:rsidRPr="004631AD">
        <w:rPr>
          <w:rFonts w:hint="eastAsia"/>
        </w:rPr>
        <w:t>LAN3</w:t>
      </w:r>
      <w:r>
        <w:rPr>
          <w:rFonts w:hint="eastAsia"/>
        </w:rPr>
        <w:t>。</w:t>
      </w:r>
    </w:p>
    <w:p w14:paraId="598DDE30" w14:textId="77777777" w:rsidR="00CA59B0" w:rsidRPr="00782967" w:rsidRDefault="00CA59B0" w:rsidP="00CA59B0">
      <w:pPr>
        <w:pStyle w:val="1Char"/>
        <w:numPr>
          <w:ilvl w:val="0"/>
          <w:numId w:val="30"/>
        </w:numPr>
        <w:ind w:firstLine="480"/>
        <w:rPr>
          <w:rFonts w:hint="eastAsia"/>
        </w:rPr>
      </w:pPr>
      <w:r>
        <w:rPr>
          <w:rFonts w:hint="eastAsia"/>
        </w:rPr>
        <w:t>使用直通网线，通过</w:t>
      </w:r>
      <w:r>
        <w:rPr>
          <w:rFonts w:hint="eastAsia"/>
        </w:rPr>
        <w:t>WAN</w:t>
      </w:r>
      <w:r>
        <w:rPr>
          <w:rFonts w:hint="eastAsia"/>
        </w:rPr>
        <w:t>口接入外网或交换机。</w:t>
      </w:r>
    </w:p>
    <w:p w14:paraId="3291C80E" w14:textId="77777777" w:rsidR="00CA59B0" w:rsidRPr="00522C59" w:rsidRDefault="00CA59B0" w:rsidP="00CA59B0">
      <w:pPr>
        <w:pStyle w:val="1Char"/>
        <w:numPr>
          <w:ilvl w:val="0"/>
          <w:numId w:val="30"/>
        </w:numPr>
        <w:ind w:firstLine="480"/>
        <w:rPr>
          <w:rFonts w:hint="eastAsia"/>
        </w:rPr>
      </w:pPr>
      <w:r>
        <w:rPr>
          <w:rFonts w:hint="eastAsia"/>
        </w:rPr>
        <w:t>将交流电源线的插入</w:t>
      </w:r>
      <w:r>
        <w:rPr>
          <w:rFonts w:hint="eastAsia"/>
        </w:rPr>
        <w:t>VG A600</w:t>
      </w:r>
      <w:r>
        <w:rPr>
          <w:rFonts w:hint="eastAsia"/>
        </w:rPr>
        <w:t>的电源输入端</w:t>
      </w:r>
    </w:p>
    <w:p w14:paraId="1DB49B27" w14:textId="77777777" w:rsidR="00CA59B0" w:rsidRPr="00225D33" w:rsidRDefault="00CA59B0" w:rsidP="00CA59B0">
      <w:pPr>
        <w:pStyle w:val="1Char"/>
        <w:numPr>
          <w:ilvl w:val="0"/>
          <w:numId w:val="30"/>
        </w:numPr>
        <w:ind w:firstLine="480"/>
        <w:rPr>
          <w:rFonts w:hint="eastAsia"/>
        </w:rPr>
      </w:pPr>
      <w:r>
        <w:rPr>
          <w:rFonts w:hint="eastAsia"/>
        </w:rPr>
        <w:t>将交流电源线插入电源插座，</w:t>
      </w:r>
      <w:r>
        <w:rPr>
          <w:rFonts w:hint="eastAsia"/>
        </w:rPr>
        <w:t>VG A600</w:t>
      </w:r>
      <w:r>
        <w:rPr>
          <w:rFonts w:hint="eastAsia"/>
        </w:rPr>
        <w:t>开始上电运行。</w:t>
      </w:r>
    </w:p>
    <w:p w14:paraId="34B0E762" w14:textId="77777777" w:rsidR="00CA59B0" w:rsidRPr="00833745" w:rsidRDefault="00CA59B0" w:rsidP="00CA59B0">
      <w:pPr>
        <w:pStyle w:val="a"/>
        <w:spacing w:before="156"/>
        <w:ind w:firstLine="480"/>
        <w:rPr>
          <w:rFonts w:hint="eastAsia"/>
          <w:u w:val="single"/>
        </w:rPr>
      </w:pPr>
      <w:r w:rsidRPr="00833745">
        <w:rPr>
          <w:rFonts w:hint="eastAsia"/>
          <w:u w:val="single"/>
        </w:rPr>
        <w:t>安全注意事项</w:t>
      </w:r>
    </w:p>
    <w:p w14:paraId="01A967A2" w14:textId="77777777" w:rsidR="00CA59B0" w:rsidRPr="002639CF" w:rsidRDefault="00CA59B0" w:rsidP="00CA59B0">
      <w:pPr>
        <w:pStyle w:val="1Char"/>
        <w:numPr>
          <w:ilvl w:val="0"/>
          <w:numId w:val="31"/>
        </w:numPr>
        <w:ind w:firstLine="480"/>
        <w:rPr>
          <w:rFonts w:hint="eastAsia"/>
        </w:rPr>
      </w:pPr>
      <w:r w:rsidRPr="002639CF">
        <w:rPr>
          <w:rFonts w:hint="eastAsia"/>
        </w:rPr>
        <w:t>妥善放置</w:t>
      </w:r>
      <w:r w:rsidRPr="002639CF">
        <w:rPr>
          <w:rFonts w:hint="eastAsia"/>
        </w:rPr>
        <w:t>VG A</w:t>
      </w:r>
      <w:r>
        <w:rPr>
          <w:rFonts w:hint="eastAsia"/>
        </w:rPr>
        <w:t>600</w:t>
      </w:r>
      <w:r w:rsidRPr="002639CF">
        <w:rPr>
          <w:rFonts w:hint="eastAsia"/>
        </w:rPr>
        <w:t>网关，以免因跌落造成严重损失。</w:t>
      </w:r>
    </w:p>
    <w:p w14:paraId="5AF95AD6" w14:textId="77777777" w:rsidR="00CA59B0" w:rsidRPr="002639CF" w:rsidRDefault="00CA59B0" w:rsidP="00CA59B0">
      <w:pPr>
        <w:pStyle w:val="1Char"/>
        <w:numPr>
          <w:ilvl w:val="0"/>
          <w:numId w:val="31"/>
        </w:numPr>
        <w:ind w:firstLine="480"/>
        <w:rPr>
          <w:rFonts w:hint="eastAsia"/>
        </w:rPr>
      </w:pPr>
      <w:r w:rsidRPr="002639CF">
        <w:rPr>
          <w:rFonts w:hint="eastAsia"/>
        </w:rPr>
        <w:t>妥善布线，请勿让任何重物压在电源线上，并避免踩踏接线。</w:t>
      </w:r>
    </w:p>
    <w:p w14:paraId="2B1EAB4C" w14:textId="77777777" w:rsidR="00CA59B0" w:rsidRPr="002639CF" w:rsidRDefault="00CA59B0" w:rsidP="00CA59B0">
      <w:pPr>
        <w:pStyle w:val="1Char"/>
        <w:numPr>
          <w:ilvl w:val="0"/>
          <w:numId w:val="31"/>
        </w:numPr>
        <w:ind w:firstLine="480"/>
        <w:rPr>
          <w:rFonts w:hint="eastAsia"/>
        </w:rPr>
      </w:pPr>
      <w:r w:rsidRPr="002639CF">
        <w:rPr>
          <w:rFonts w:hint="eastAsia"/>
        </w:rPr>
        <w:t>推荐用户使用</w:t>
      </w:r>
      <w:r w:rsidRPr="002639CF">
        <w:t xml:space="preserve">UPS </w:t>
      </w:r>
      <w:r w:rsidRPr="002639CF">
        <w:rPr>
          <w:rFonts w:hint="eastAsia"/>
        </w:rPr>
        <w:t>不间断电源，一方面可以避免由于市电故障对网络系统的影响，另一方面也可以避免电源干扰。</w:t>
      </w:r>
    </w:p>
    <w:p w14:paraId="529E4299" w14:textId="77777777" w:rsidR="00CA59B0" w:rsidRDefault="00CA59B0" w:rsidP="00CA59B0">
      <w:pPr>
        <w:pStyle w:val="1Char"/>
        <w:numPr>
          <w:ilvl w:val="0"/>
          <w:numId w:val="31"/>
        </w:numPr>
        <w:ind w:firstLine="480"/>
        <w:rPr>
          <w:rFonts w:hint="eastAsia"/>
        </w:rPr>
      </w:pPr>
      <w:r w:rsidRPr="002639CF">
        <w:rPr>
          <w:rFonts w:hint="eastAsia"/>
        </w:rPr>
        <w:t>推荐用户使用时保证可靠接地（零地电压小于</w:t>
      </w:r>
      <w:r w:rsidRPr="002639CF">
        <w:rPr>
          <w:rFonts w:hint="eastAsia"/>
        </w:rPr>
        <w:t>5V</w:t>
      </w:r>
      <w:r w:rsidRPr="002639CF">
        <w:rPr>
          <w:rFonts w:hint="eastAsia"/>
        </w:rPr>
        <w:t>），避免因接地不好带来设备烧毁。</w:t>
      </w:r>
    </w:p>
    <w:p w14:paraId="1C6DC612" w14:textId="77777777" w:rsidR="00CA59B0" w:rsidRDefault="00CA59B0" w:rsidP="00CA59B0">
      <w:pPr>
        <w:pStyle w:val="1Char"/>
        <w:numPr>
          <w:ilvl w:val="0"/>
          <w:numId w:val="31"/>
        </w:numPr>
        <w:ind w:firstLine="480"/>
        <w:rPr>
          <w:rFonts w:hint="eastAsia"/>
        </w:rPr>
      </w:pPr>
      <w:r>
        <w:rPr>
          <w:rFonts w:hint="eastAsia"/>
        </w:rPr>
        <w:t>VG A600</w:t>
      </w:r>
      <w:r>
        <w:rPr>
          <w:rFonts w:hint="eastAsia"/>
        </w:rPr>
        <w:t>应该保持干燥通风，避免水淋，保持清洁，远离热源。</w:t>
      </w:r>
    </w:p>
    <w:p w14:paraId="3A5455E4" w14:textId="77777777" w:rsidR="00CA59B0" w:rsidRDefault="00CA59B0" w:rsidP="00CA59B0">
      <w:pPr>
        <w:pStyle w:val="1Char"/>
        <w:numPr>
          <w:ilvl w:val="0"/>
          <w:numId w:val="31"/>
        </w:numPr>
        <w:ind w:firstLine="480"/>
        <w:rPr>
          <w:rFonts w:hint="eastAsia"/>
        </w:rPr>
      </w:pPr>
      <w:r>
        <w:rPr>
          <w:rFonts w:hint="eastAsia"/>
        </w:rPr>
        <w:t>不用</w:t>
      </w:r>
      <w:r>
        <w:rPr>
          <w:rFonts w:hint="eastAsia"/>
        </w:rPr>
        <w:t>VG A600</w:t>
      </w:r>
      <w:r>
        <w:rPr>
          <w:rFonts w:hint="eastAsia"/>
        </w:rPr>
        <w:t>时，请拔掉电源线。</w:t>
      </w:r>
    </w:p>
    <w:p w14:paraId="506FCBE4" w14:textId="77777777" w:rsidR="00CA59B0" w:rsidRDefault="00CA59B0" w:rsidP="00CA59B0">
      <w:pPr>
        <w:pStyle w:val="1Char"/>
        <w:numPr>
          <w:ilvl w:val="0"/>
          <w:numId w:val="31"/>
        </w:numPr>
        <w:ind w:firstLine="480"/>
        <w:rPr>
          <w:rFonts w:hint="eastAsia"/>
        </w:rPr>
      </w:pPr>
      <w:r>
        <w:rPr>
          <w:rFonts w:hint="eastAsia"/>
        </w:rPr>
        <w:t>VG A600</w:t>
      </w:r>
      <w:r>
        <w:rPr>
          <w:rFonts w:hint="eastAsia"/>
        </w:rPr>
        <w:t>上不要放置重物，避免阳光直射。</w:t>
      </w:r>
    </w:p>
    <w:p w14:paraId="6BEDCF47" w14:textId="77777777" w:rsidR="00CA59B0" w:rsidRDefault="00CA59B0" w:rsidP="00CA59B0">
      <w:pPr>
        <w:pStyle w:val="1Char"/>
        <w:ind w:firstLine="480"/>
        <w:rPr>
          <w:rFonts w:ascii="宋体" w:hAnsi="宋体" w:hint="eastAsia"/>
          <w:color w:val="000000"/>
        </w:rPr>
      </w:pPr>
      <w:r w:rsidRPr="00833745">
        <w:rPr>
          <w:rFonts w:hint="eastAsia"/>
          <w:b/>
        </w:rPr>
        <w:t>提示</w:t>
      </w:r>
      <w:r w:rsidRPr="00833745">
        <w:rPr>
          <w:rFonts w:hint="eastAsia"/>
        </w:rPr>
        <w:t>：如果长时间使用</w:t>
      </w:r>
      <w:r w:rsidRPr="00833745">
        <w:rPr>
          <w:rFonts w:hint="eastAsia"/>
        </w:rPr>
        <w:t>VG A600</w:t>
      </w:r>
      <w:r w:rsidRPr="00833745">
        <w:rPr>
          <w:rFonts w:hint="eastAsia"/>
        </w:rPr>
        <w:t>，设备外壳会有一定程度的发热，请不必担心属于正常</w:t>
      </w:r>
      <w:r w:rsidRPr="00833745">
        <w:rPr>
          <w:rFonts w:ascii="宋体" w:hAnsi="宋体" w:hint="eastAsia"/>
          <w:color w:val="000000"/>
        </w:rPr>
        <w:t>现象，可以继续使用。</w:t>
      </w:r>
    </w:p>
    <w:p w14:paraId="1D35D4C0" w14:textId="77777777" w:rsidR="00CA59B0" w:rsidRDefault="00CA59B0" w:rsidP="00CA59B0">
      <w:pPr>
        <w:adjustRightInd w:val="0"/>
        <w:snapToGrid w:val="0"/>
        <w:ind w:firstLine="480"/>
        <w:rPr>
          <w:rFonts w:hint="eastAsia"/>
        </w:rPr>
      </w:pPr>
      <w:r>
        <w:rPr>
          <w:rFonts w:hint="eastAsia"/>
          <w:b/>
        </w:rPr>
        <w:t>2</w:t>
      </w:r>
      <w:r w:rsidRPr="003041ED">
        <w:rPr>
          <w:rFonts w:hAnsi="宋体"/>
          <w:b/>
        </w:rPr>
        <w:t>、</w:t>
      </w:r>
      <w:r>
        <w:rPr>
          <w:rFonts w:hAnsi="宋体" w:hint="eastAsia"/>
          <w:b/>
        </w:rPr>
        <w:t>通过</w:t>
      </w:r>
      <w:r>
        <w:rPr>
          <w:rFonts w:hAnsi="宋体" w:hint="eastAsia"/>
          <w:b/>
        </w:rPr>
        <w:t>telnet</w:t>
      </w:r>
      <w:r>
        <w:rPr>
          <w:rFonts w:hAnsi="宋体" w:hint="eastAsia"/>
          <w:b/>
        </w:rPr>
        <w:t>方式登陆语音网关</w:t>
      </w:r>
      <w:r>
        <w:rPr>
          <w:rFonts w:hAnsi="宋体" w:hint="eastAsia"/>
          <w:b/>
        </w:rPr>
        <w:t>shell</w:t>
      </w:r>
      <w:r>
        <w:rPr>
          <w:rFonts w:hAnsi="宋体" w:hint="eastAsia"/>
          <w:b/>
        </w:rPr>
        <w:t>系统</w:t>
      </w:r>
      <w:r w:rsidRPr="003041ED">
        <w:rPr>
          <w:rFonts w:hAnsi="宋体"/>
          <w:b/>
        </w:rPr>
        <w:t>；</w:t>
      </w:r>
    </w:p>
    <w:p w14:paraId="352F8A44" w14:textId="77777777" w:rsidR="00CA59B0" w:rsidRPr="00B85E7D" w:rsidRDefault="00CA59B0" w:rsidP="00CA59B0">
      <w:pPr>
        <w:pStyle w:val="1Char"/>
        <w:ind w:firstLine="480"/>
        <w:rPr>
          <w:rFonts w:hint="eastAsia"/>
        </w:rPr>
      </w:pPr>
      <w:r>
        <w:rPr>
          <w:rFonts w:hint="eastAsia"/>
        </w:rPr>
        <w:t>VG A600</w:t>
      </w:r>
      <w:r>
        <w:rPr>
          <w:rFonts w:hint="eastAsia"/>
        </w:rPr>
        <w:t>启动后（</w:t>
      </w:r>
      <w:r>
        <w:rPr>
          <w:rFonts w:hint="eastAsia"/>
        </w:rPr>
        <w:t>SYS</w:t>
      </w:r>
      <w:r>
        <w:rPr>
          <w:rFonts w:hint="eastAsia"/>
        </w:rPr>
        <w:t>灯开始闪烁），可以通过</w:t>
      </w:r>
      <w:r>
        <w:rPr>
          <w:rFonts w:hint="eastAsia"/>
        </w:rPr>
        <w:t>telnet</w:t>
      </w:r>
      <w:r>
        <w:rPr>
          <w:rFonts w:hint="eastAsia"/>
        </w:rPr>
        <w:t>登陆</w:t>
      </w:r>
      <w:r>
        <w:rPr>
          <w:rFonts w:hint="eastAsia"/>
        </w:rPr>
        <w:t>VG A600</w:t>
      </w:r>
      <w:r>
        <w:rPr>
          <w:rFonts w:hint="eastAsia"/>
        </w:rPr>
        <w:t>的</w:t>
      </w:r>
      <w:r>
        <w:rPr>
          <w:rFonts w:hint="eastAsia"/>
        </w:rPr>
        <w:t>LAN</w:t>
      </w:r>
      <w:r>
        <w:rPr>
          <w:rFonts w:hint="eastAsia"/>
        </w:rPr>
        <w:t>口。具体步骤如下；</w:t>
      </w:r>
    </w:p>
    <w:p w14:paraId="7BD8153C" w14:textId="19B25BDC" w:rsidR="00CA59B0" w:rsidRDefault="00CA59B0" w:rsidP="00CA59B0">
      <w:pPr>
        <w:pStyle w:val="Char6"/>
        <w:numPr>
          <w:ilvl w:val="0"/>
          <w:numId w:val="29"/>
        </w:numPr>
        <w:tabs>
          <w:tab w:val="clear" w:pos="420"/>
          <w:tab w:val="num" w:pos="840"/>
        </w:tabs>
        <w:ind w:left="839" w:firstLine="480"/>
        <w:rPr>
          <w:rFonts w:hint="eastAsia"/>
        </w:rPr>
      </w:pPr>
      <w:r>
        <w:rPr>
          <w:rFonts w:hint="eastAsia"/>
          <w:noProof/>
        </w:rPr>
        <mc:AlternateContent>
          <mc:Choice Requires="wps">
            <w:drawing>
              <wp:anchor distT="0" distB="0" distL="114300" distR="114300" simplePos="0" relativeHeight="251681792" behindDoc="0" locked="0" layoutInCell="0" allowOverlap="1" wp14:anchorId="30D77961" wp14:editId="5F494A40">
                <wp:simplePos x="0" y="0"/>
                <wp:positionH relativeFrom="column">
                  <wp:posOffset>3951605</wp:posOffset>
                </wp:positionH>
                <wp:positionV relativeFrom="paragraph">
                  <wp:posOffset>1143000</wp:posOffset>
                </wp:positionV>
                <wp:extent cx="13335" cy="4445"/>
                <wp:effectExtent l="1905" t="0" r="0" b="0"/>
                <wp:wrapNone/>
                <wp:docPr id="477" name="矩形 4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4445"/>
                        </a:xfrm>
                        <a:prstGeom prst="rect">
                          <a:avLst/>
                        </a:prstGeom>
                        <a:solidFill>
                          <a:srgbClr val="9A9A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433075" id="矩形 477" o:spid="_x0000_s1026" style="position:absolute;left:0;text-align:left;margin-left:311.15pt;margin-top:90pt;width:1.05pt;height:.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" o:allowincell="f" fillcolor="#9a9a9a" stroked="f"/>
            </w:pict>
          </mc:Fallback>
        </mc:AlternateContent>
      </w:r>
      <w:r>
        <w:rPr>
          <w:rFonts w:hint="eastAsia"/>
          <w:noProof/>
        </w:rPr>
        <mc:AlternateContent>
          <mc:Choice Requires="wps">
            <w:drawing>
              <wp:anchor distT="0" distB="0" distL="114300" distR="114300" simplePos="0" relativeHeight="251680768" behindDoc="0" locked="0" layoutInCell="0" allowOverlap="1" wp14:anchorId="555855D4" wp14:editId="0F3E8570">
                <wp:simplePos x="0" y="0"/>
                <wp:positionH relativeFrom="column">
                  <wp:posOffset>3969385</wp:posOffset>
                </wp:positionH>
                <wp:positionV relativeFrom="paragraph">
                  <wp:posOffset>1143000</wp:posOffset>
                </wp:positionV>
                <wp:extent cx="15240" cy="4445"/>
                <wp:effectExtent l="0" t="0" r="3175" b="0"/>
                <wp:wrapNone/>
                <wp:docPr id="476" name="矩形 4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 cy="4445"/>
                        </a:xfrm>
                        <a:prstGeom prst="rect">
                          <a:avLst/>
                        </a:prstGeom>
                        <a:solidFill>
                          <a:srgbClr val="9A9A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C1A1E1" id="矩形 476" o:spid="_x0000_s1026" style="position:absolute;left:0;text-align:left;margin-left:312.55pt;margin-top:90pt;width:1.2pt;height:.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" o:allowincell="f" fillcolor="#9a9a9a" stroked="f"/>
            </w:pict>
          </mc:Fallback>
        </mc:AlternateContent>
      </w:r>
      <w:r>
        <w:rPr>
          <w:rFonts w:hint="eastAsia"/>
          <w:noProof/>
        </w:rPr>
        <mc:AlternateContent>
          <mc:Choice Requires="wps">
            <w:drawing>
              <wp:anchor distT="0" distB="0" distL="114300" distR="114300" simplePos="0" relativeHeight="251679744" behindDoc="0" locked="0" layoutInCell="0" allowOverlap="1" wp14:anchorId="38E18CD1" wp14:editId="34A9CF97">
                <wp:simplePos x="0" y="0"/>
                <wp:positionH relativeFrom="column">
                  <wp:posOffset>3986530</wp:posOffset>
                </wp:positionH>
                <wp:positionV relativeFrom="paragraph">
                  <wp:posOffset>1143000</wp:posOffset>
                </wp:positionV>
                <wp:extent cx="15875" cy="4445"/>
                <wp:effectExtent l="0" t="0" r="0" b="0"/>
                <wp:wrapNone/>
                <wp:docPr id="475" name="矩形 4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75" cy="4445"/>
                        </a:xfrm>
                        <a:prstGeom prst="rect">
                          <a:avLst/>
                        </a:prstGeom>
                        <a:solidFill>
                          <a:srgbClr val="9A9A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E23E0E" id="矩形 475" o:spid="_x0000_s1026" style="position:absolute;left:0;text-align:left;margin-left:313.9pt;margin-top:90pt;width:1.25pt;height:.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" o:allowincell="f" fillcolor="#9a9a9a" stroked="f"/>
            </w:pict>
          </mc:Fallback>
        </mc:AlternateContent>
      </w:r>
      <w:r>
        <w:rPr>
          <w:rFonts w:hint="eastAsia"/>
          <w:noProof/>
        </w:rPr>
        <mc:AlternateContent>
          <mc:Choice Requires="wps">
            <w:drawing>
              <wp:anchor distT="0" distB="0" distL="114300" distR="114300" simplePos="0" relativeHeight="251678720" behindDoc="0" locked="0" layoutInCell="0" allowOverlap="1" wp14:anchorId="3FE40FDB" wp14:editId="74EB0EC7">
                <wp:simplePos x="0" y="0"/>
                <wp:positionH relativeFrom="column">
                  <wp:posOffset>4006215</wp:posOffset>
                </wp:positionH>
                <wp:positionV relativeFrom="paragraph">
                  <wp:posOffset>1143000</wp:posOffset>
                </wp:positionV>
                <wp:extent cx="13970" cy="4445"/>
                <wp:effectExtent l="5715" t="0" r="5715" b="0"/>
                <wp:wrapNone/>
                <wp:docPr id="474" name="矩形 4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70" cy="4445"/>
                        </a:xfrm>
                        <a:prstGeom prst="rect">
                          <a:avLst/>
                        </a:prstGeom>
                        <a:solidFill>
                          <a:srgbClr val="9A9A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E5EE1A" id="矩形 474" o:spid="_x0000_s1026" style="position:absolute;left:0;text-align:left;margin-left:315.45pt;margin-top:90pt;width:1.1pt;height:.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" o:allowincell="f" fillcolor="#9a9a9a" stroked="f"/>
            </w:pict>
          </mc:Fallback>
        </mc:AlternateContent>
      </w:r>
      <w:r>
        <w:rPr>
          <w:rFonts w:hint="eastAsia"/>
          <w:noProof/>
        </w:rPr>
        <mc:AlternateContent>
          <mc:Choice Requires="wps">
            <w:drawing>
              <wp:anchor distT="0" distB="0" distL="114300" distR="114300" simplePos="0" relativeHeight="251677696" behindDoc="0" locked="0" layoutInCell="0" allowOverlap="1" wp14:anchorId="2B412DE9" wp14:editId="68545712">
                <wp:simplePos x="0" y="0"/>
                <wp:positionH relativeFrom="column">
                  <wp:posOffset>4039235</wp:posOffset>
                </wp:positionH>
                <wp:positionV relativeFrom="paragraph">
                  <wp:posOffset>1143635</wp:posOffset>
                </wp:positionV>
                <wp:extent cx="147955" cy="5080"/>
                <wp:effectExtent l="635" t="635" r="3810" b="0"/>
                <wp:wrapNone/>
                <wp:docPr id="473" name="矩形 4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955" cy="5080"/>
                        </a:xfrm>
                        <a:prstGeom prst="rect">
                          <a:avLst/>
                        </a:prstGeom>
                        <a:solidFill>
                          <a:srgbClr val="9A9A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896E07" id="矩形 473" o:spid="_x0000_s1026" style="position:absolute;left:0;text-align:left;margin-left:318.05pt;margin-top:90.05pt;width:11.65pt;height:.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" o:allowincell="f" fillcolor="#9a9a9a" stroked="f"/>
            </w:pict>
          </mc:Fallback>
        </mc:AlternateContent>
      </w:r>
      <w:r>
        <w:rPr>
          <w:rFonts w:hint="eastAsia"/>
          <w:noProof/>
        </w:rPr>
        <mc:AlternateContent>
          <mc:Choice Requires="wps">
            <w:drawing>
              <wp:anchor distT="0" distB="0" distL="114300" distR="114300" simplePos="0" relativeHeight="251676672" behindDoc="0" locked="0" layoutInCell="0" allowOverlap="1" wp14:anchorId="7E8B05F4" wp14:editId="3575061F">
                <wp:simplePos x="0" y="0"/>
                <wp:positionH relativeFrom="column">
                  <wp:posOffset>4023995</wp:posOffset>
                </wp:positionH>
                <wp:positionV relativeFrom="paragraph">
                  <wp:posOffset>1143000</wp:posOffset>
                </wp:positionV>
                <wp:extent cx="16510" cy="4445"/>
                <wp:effectExtent l="0" t="0" r="0" b="0"/>
                <wp:wrapNone/>
                <wp:docPr id="472" name="矩形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 cy="4445"/>
                        </a:xfrm>
                        <a:prstGeom prst="rect">
                          <a:avLst/>
                        </a:prstGeom>
                        <a:solidFill>
                          <a:srgbClr val="9A9A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1DC561" id="矩形 472" o:spid="_x0000_s1026" style="position:absolute;left:0;text-align:left;margin-left:316.85pt;margin-top:90pt;width:1.3pt;height:.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" o:allowincell="f" fillcolor="#9a9a9a" stroked="f"/>
            </w:pict>
          </mc:Fallback>
        </mc:AlternateContent>
      </w:r>
      <w:r>
        <w:rPr>
          <w:rFonts w:hint="eastAsia"/>
          <w:noProof/>
        </w:rPr>
        <mc:AlternateContent>
          <mc:Choice Requires="wps">
            <w:drawing>
              <wp:anchor distT="0" distB="0" distL="114300" distR="114300" simplePos="0" relativeHeight="251675648" behindDoc="0" locked="0" layoutInCell="0" allowOverlap="1" wp14:anchorId="36705854" wp14:editId="5F93AE6E">
                <wp:simplePos x="0" y="0"/>
                <wp:positionH relativeFrom="column">
                  <wp:posOffset>4191000</wp:posOffset>
                </wp:positionH>
                <wp:positionV relativeFrom="paragraph">
                  <wp:posOffset>1143635</wp:posOffset>
                </wp:positionV>
                <wp:extent cx="13335" cy="5080"/>
                <wp:effectExtent l="0" t="635" r="0" b="0"/>
                <wp:wrapNone/>
                <wp:docPr id="471" name="矩形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5080"/>
                        </a:xfrm>
                        <a:prstGeom prst="rect">
                          <a:avLst/>
                        </a:prstGeom>
                        <a:solidFill>
                          <a:srgbClr val="9A9A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B92BFE" id="矩形 471" o:spid="_x0000_s1026" style="position:absolute;left:0;text-align:left;margin-left:330pt;margin-top:90.05pt;width:1.05pt;height:.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" o:allowincell="f" fillcolor="#9a9a9a" stroked="f"/>
            </w:pict>
          </mc:Fallback>
        </mc:AlternateContent>
      </w:r>
      <w:r>
        <w:rPr>
          <w:rFonts w:hint="eastAsia"/>
          <w:noProof/>
        </w:rPr>
        <mc:AlternateContent>
          <mc:Choice Requires="wps">
            <w:drawing>
              <wp:anchor distT="0" distB="0" distL="114300" distR="114300" simplePos="0" relativeHeight="251674624" behindDoc="0" locked="0" layoutInCell="0" allowOverlap="1" wp14:anchorId="0EF95D91" wp14:editId="5A7954AC">
                <wp:simplePos x="0" y="0"/>
                <wp:positionH relativeFrom="column">
                  <wp:posOffset>4268470</wp:posOffset>
                </wp:positionH>
                <wp:positionV relativeFrom="paragraph">
                  <wp:posOffset>1143635</wp:posOffset>
                </wp:positionV>
                <wp:extent cx="15875" cy="5080"/>
                <wp:effectExtent l="1270" t="635" r="0" b="0"/>
                <wp:wrapNone/>
                <wp:docPr id="470" name="矩形 4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75" cy="5080"/>
                        </a:xfrm>
                        <a:prstGeom prst="rect">
                          <a:avLst/>
                        </a:prstGeom>
                        <a:solidFill>
                          <a:srgbClr val="9A9A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48906B" id="矩形 470" o:spid="_x0000_s1026" style="position:absolute;left:0;text-align:left;margin-left:336.1pt;margin-top:90.05pt;width:1.25pt;height:.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" o:allowincell="f" fillcolor="#9a9a9a" stroked="f"/>
            </w:pict>
          </mc:Fallback>
        </mc:AlternateContent>
      </w:r>
      <w:r>
        <w:rPr>
          <w:rFonts w:hint="eastAsia"/>
          <w:noProof/>
        </w:rPr>
        <mc:AlternateContent>
          <mc:Choice Requires="wps">
            <w:drawing>
              <wp:anchor distT="0" distB="0" distL="114300" distR="114300" simplePos="0" relativeHeight="251673600" behindDoc="0" locked="0" layoutInCell="0" allowOverlap="1" wp14:anchorId="0F874F5B" wp14:editId="650ADADC">
                <wp:simplePos x="0" y="0"/>
                <wp:positionH relativeFrom="column">
                  <wp:posOffset>4209415</wp:posOffset>
                </wp:positionH>
                <wp:positionV relativeFrom="paragraph">
                  <wp:posOffset>1143635</wp:posOffset>
                </wp:positionV>
                <wp:extent cx="12700" cy="5080"/>
                <wp:effectExtent l="5715" t="635" r="0" b="0"/>
                <wp:wrapNone/>
                <wp:docPr id="469" name="矩形 4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5080"/>
                        </a:xfrm>
                        <a:prstGeom prst="rect">
                          <a:avLst/>
                        </a:prstGeom>
                        <a:solidFill>
                          <a:srgbClr val="9A9A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A18B51" id="矩形 469" o:spid="_x0000_s1026" style="position:absolute;left:0;text-align:left;margin-left:331.45pt;margin-top:90.05pt;width:1pt;height:.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" o:allowincell="f" fillcolor="#9a9a9a" stroked="f"/>
            </w:pict>
          </mc:Fallback>
        </mc:AlternateContent>
      </w:r>
      <w:r>
        <w:rPr>
          <w:rFonts w:hint="eastAsia"/>
          <w:noProof/>
        </w:rPr>
        <mc:AlternateContent>
          <mc:Choice Requires="wps">
            <w:drawing>
              <wp:anchor distT="0" distB="0" distL="114300" distR="114300" simplePos="0" relativeHeight="251672576" behindDoc="0" locked="0" layoutInCell="0" allowOverlap="1" wp14:anchorId="54FC1B11" wp14:editId="57C4F3E2">
                <wp:simplePos x="0" y="0"/>
                <wp:positionH relativeFrom="column">
                  <wp:posOffset>4286250</wp:posOffset>
                </wp:positionH>
                <wp:positionV relativeFrom="paragraph">
                  <wp:posOffset>1143635</wp:posOffset>
                </wp:positionV>
                <wp:extent cx="16510" cy="5080"/>
                <wp:effectExtent l="6350" t="635" r="2540" b="0"/>
                <wp:wrapNone/>
                <wp:docPr id="468" name="矩形 4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 cy="5080"/>
                        </a:xfrm>
                        <a:prstGeom prst="rect">
                          <a:avLst/>
                        </a:prstGeom>
                        <a:solidFill>
                          <a:srgbClr val="9A9A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F13897" id="矩形 468" o:spid="_x0000_s1026" style="position:absolute;left:0;text-align:left;margin-left:337.5pt;margin-top:90.05pt;width:1.3pt;height:.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" o:allowincell="f" fillcolor="#9a9a9a" stroked="f"/>
            </w:pict>
          </mc:Fallback>
        </mc:AlternateContent>
      </w:r>
      <w:r>
        <w:rPr>
          <w:rFonts w:hint="eastAsia"/>
          <w:noProof/>
        </w:rPr>
        <mc:AlternateContent>
          <mc:Choice Requires="wps">
            <w:drawing>
              <wp:anchor distT="0" distB="0" distL="114300" distR="114300" simplePos="0" relativeHeight="251671552" behindDoc="0" locked="0" layoutInCell="0" allowOverlap="1" wp14:anchorId="66A7402D" wp14:editId="20CA1EE3">
                <wp:simplePos x="0" y="0"/>
                <wp:positionH relativeFrom="column">
                  <wp:posOffset>4227195</wp:posOffset>
                </wp:positionH>
                <wp:positionV relativeFrom="paragraph">
                  <wp:posOffset>1143635</wp:posOffset>
                </wp:positionV>
                <wp:extent cx="14605" cy="5080"/>
                <wp:effectExtent l="0" t="635" r="0" b="0"/>
                <wp:wrapNone/>
                <wp:docPr id="467" name="矩形 4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 cy="5080"/>
                        </a:xfrm>
                        <a:prstGeom prst="rect">
                          <a:avLst/>
                        </a:prstGeom>
                        <a:solidFill>
                          <a:srgbClr val="9A9A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1C2370" id="矩形 467" o:spid="_x0000_s1026" style="position:absolute;left:0;text-align:left;margin-left:332.85pt;margin-top:90.05pt;width:1.15pt;height:.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" o:allowincell="f" fillcolor="#9a9a9a" stroked="f"/>
            </w:pict>
          </mc:Fallback>
        </mc:AlternateContent>
      </w:r>
      <w:r>
        <w:rPr>
          <w:rFonts w:hint="eastAsia"/>
          <w:noProof/>
        </w:rPr>
        <mc:AlternateContent>
          <mc:Choice Requires="wps">
            <w:drawing>
              <wp:anchor distT="0" distB="0" distL="114300" distR="114300" simplePos="0" relativeHeight="251670528" behindDoc="0" locked="0" layoutInCell="0" allowOverlap="1" wp14:anchorId="3955F8DB" wp14:editId="324EC647">
                <wp:simplePos x="0" y="0"/>
                <wp:positionH relativeFrom="column">
                  <wp:posOffset>4305935</wp:posOffset>
                </wp:positionH>
                <wp:positionV relativeFrom="paragraph">
                  <wp:posOffset>1143635</wp:posOffset>
                </wp:positionV>
                <wp:extent cx="13335" cy="5080"/>
                <wp:effectExtent l="635" t="635" r="0" b="0"/>
                <wp:wrapNone/>
                <wp:docPr id="466" name="矩形 4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5080"/>
                        </a:xfrm>
                        <a:prstGeom prst="rect">
                          <a:avLst/>
                        </a:prstGeom>
                        <a:solidFill>
                          <a:srgbClr val="9A9A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330FFF" id="矩形 466" o:spid="_x0000_s1026" style="position:absolute;left:0;text-align:left;margin-left:339.05pt;margin-top:90.05pt;width:1.05pt;height:.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" o:allowincell="f" fillcolor="#9a9a9a" stroked="f"/>
            </w:pict>
          </mc:Fallback>
        </mc:AlternateContent>
      </w:r>
      <w:r>
        <w:rPr>
          <w:rFonts w:hint="eastAsia"/>
          <w:noProof/>
        </w:rPr>
        <mc:AlternateContent>
          <mc:Choice Requires="wps">
            <w:drawing>
              <wp:anchor distT="0" distB="0" distL="114300" distR="114300" simplePos="0" relativeHeight="251669504" behindDoc="0" locked="0" layoutInCell="0" allowOverlap="1" wp14:anchorId="3238C2B9" wp14:editId="10987C85">
                <wp:simplePos x="0" y="0"/>
                <wp:positionH relativeFrom="column">
                  <wp:posOffset>4246880</wp:posOffset>
                </wp:positionH>
                <wp:positionV relativeFrom="paragraph">
                  <wp:posOffset>1143635</wp:posOffset>
                </wp:positionV>
                <wp:extent cx="13335" cy="5080"/>
                <wp:effectExtent l="5080" t="635" r="0" b="0"/>
                <wp:wrapNone/>
                <wp:docPr id="465" name="矩形 4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5080"/>
                        </a:xfrm>
                        <a:prstGeom prst="rect">
                          <a:avLst/>
                        </a:prstGeom>
                        <a:solidFill>
                          <a:srgbClr val="9A9A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3D931C" id="矩形 465" o:spid="_x0000_s1026" style="position:absolute;left:0;text-align:left;margin-left:334.4pt;margin-top:90.05pt;width:1.05pt;height:.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" o:allowincell="f" fillcolor="#9a9a9a" stroked="f"/>
            </w:pict>
          </mc:Fallback>
        </mc:AlternateContent>
      </w:r>
      <w:r>
        <w:rPr>
          <w:rFonts w:hint="eastAsia"/>
          <w:noProof/>
        </w:rPr>
        <mc:AlternateContent>
          <mc:Choice Requires="wps">
            <w:drawing>
              <wp:anchor distT="0" distB="0" distL="114300" distR="114300" simplePos="0" relativeHeight="251668480" behindDoc="0" locked="0" layoutInCell="0" allowOverlap="1" wp14:anchorId="469312E4" wp14:editId="6C8A0C2E">
                <wp:simplePos x="0" y="0"/>
                <wp:positionH relativeFrom="column">
                  <wp:posOffset>4322445</wp:posOffset>
                </wp:positionH>
                <wp:positionV relativeFrom="paragraph">
                  <wp:posOffset>1143635</wp:posOffset>
                </wp:positionV>
                <wp:extent cx="14605" cy="5080"/>
                <wp:effectExtent l="4445" t="635" r="6350" b="0"/>
                <wp:wrapNone/>
                <wp:docPr id="464" name="矩形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 cy="5080"/>
                        </a:xfrm>
                        <a:prstGeom prst="rect">
                          <a:avLst/>
                        </a:prstGeom>
                        <a:solidFill>
                          <a:srgbClr val="9A9A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FF9120" id="矩形 464" o:spid="_x0000_s1026" style="position:absolute;left:0;text-align:left;margin-left:340.35pt;margin-top:90.05pt;width:1.15pt;height:.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" o:allowincell="f" fillcolor="#9a9a9a" stroked="f"/>
            </w:pict>
          </mc:Fallback>
        </mc:AlternateContent>
      </w:r>
      <w:r>
        <w:rPr>
          <w:rFonts w:hint="eastAsia"/>
          <w:noProof/>
        </w:rPr>
        <mc:AlternateContent>
          <mc:Choice Requires="wps">
            <w:drawing>
              <wp:anchor distT="0" distB="0" distL="114300" distR="114300" simplePos="0" relativeHeight="251667456" behindDoc="0" locked="0" layoutInCell="0" allowOverlap="1" wp14:anchorId="13488CF2" wp14:editId="00EBFEDA">
                <wp:simplePos x="0" y="0"/>
                <wp:positionH relativeFrom="column">
                  <wp:posOffset>4340225</wp:posOffset>
                </wp:positionH>
                <wp:positionV relativeFrom="paragraph">
                  <wp:posOffset>1143635</wp:posOffset>
                </wp:positionV>
                <wp:extent cx="13335" cy="5080"/>
                <wp:effectExtent l="0" t="635" r="2540" b="0"/>
                <wp:wrapNone/>
                <wp:docPr id="463" name="矩形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5080"/>
                        </a:xfrm>
                        <a:prstGeom prst="rect">
                          <a:avLst/>
                        </a:prstGeom>
                        <a:solidFill>
                          <a:srgbClr val="9A9A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D6846" id="矩形 463" o:spid="_x0000_s1026" style="position:absolute;left:0;text-align:left;margin-left:341.75pt;margin-top:90.05pt;width:1.05pt;height:.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" o:allowincell="f" fillcolor="#9a9a9a" stroked="f"/>
            </w:pict>
          </mc:Fallback>
        </mc:AlternateContent>
      </w:r>
      <w:r>
        <w:rPr>
          <w:rFonts w:hint="eastAsia"/>
          <w:noProof/>
        </w:rPr>
        <mc:AlternateContent>
          <mc:Choice Requires="wps">
            <w:drawing>
              <wp:anchor distT="0" distB="0" distL="114300" distR="114300" simplePos="0" relativeHeight="251666432" behindDoc="0" locked="0" layoutInCell="0" allowOverlap="1" wp14:anchorId="6153EAC4" wp14:editId="44165A96">
                <wp:simplePos x="0" y="0"/>
                <wp:positionH relativeFrom="column">
                  <wp:posOffset>4357370</wp:posOffset>
                </wp:positionH>
                <wp:positionV relativeFrom="paragraph">
                  <wp:posOffset>1143635</wp:posOffset>
                </wp:positionV>
                <wp:extent cx="12700" cy="5080"/>
                <wp:effectExtent l="1270" t="635" r="0" b="0"/>
                <wp:wrapNone/>
                <wp:docPr id="462" name="矩形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5080"/>
                        </a:xfrm>
                        <a:prstGeom prst="rect">
                          <a:avLst/>
                        </a:prstGeom>
                        <a:solidFill>
                          <a:srgbClr val="9A9A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A98B77" id="矩形 462" o:spid="_x0000_s1026" style="position:absolute;left:0;text-align:left;margin-left:343.1pt;margin-top:90.05pt;width:1pt;height:.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" o:allowincell="f" fillcolor="#9a9a9a" stroked="f"/>
            </w:pict>
          </mc:Fallback>
        </mc:AlternateContent>
      </w:r>
      <w:r>
        <w:rPr>
          <w:rFonts w:hint="eastAsia"/>
          <w:noProof/>
        </w:rPr>
        <mc:AlternateContent>
          <mc:Choice Requires="wps">
            <w:drawing>
              <wp:anchor distT="0" distB="0" distL="114300" distR="114300" simplePos="0" relativeHeight="251665408" behindDoc="0" locked="0" layoutInCell="0" allowOverlap="1" wp14:anchorId="6B624CA6" wp14:editId="1E5C2D2E">
                <wp:simplePos x="0" y="0"/>
                <wp:positionH relativeFrom="column">
                  <wp:posOffset>3935730</wp:posOffset>
                </wp:positionH>
                <wp:positionV relativeFrom="paragraph">
                  <wp:posOffset>1143000</wp:posOffset>
                </wp:positionV>
                <wp:extent cx="13335" cy="4445"/>
                <wp:effectExtent l="0" t="0" r="635" b="0"/>
                <wp:wrapNone/>
                <wp:docPr id="461" name="矩形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4445"/>
                        </a:xfrm>
                        <a:prstGeom prst="rect">
                          <a:avLst/>
                        </a:prstGeom>
                        <a:solidFill>
                          <a:srgbClr val="9A9A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8E1966" id="矩形 461" o:spid="_x0000_s1026" style="position:absolute;left:0;text-align:left;margin-left:309.9pt;margin-top:90pt;width:1.0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" o:allowincell="f" fillcolor="#9a9a9a" stroked="f"/>
            </w:pict>
          </mc:Fallback>
        </mc:AlternateContent>
      </w:r>
      <w:r>
        <w:rPr>
          <w:rFonts w:hint="eastAsia"/>
        </w:rPr>
        <w:t>将</w:t>
      </w:r>
      <w:r>
        <w:rPr>
          <w:rFonts w:hint="eastAsia"/>
        </w:rPr>
        <w:t>PC</w:t>
      </w:r>
      <w:r>
        <w:rPr>
          <w:rFonts w:hint="eastAsia"/>
        </w:rPr>
        <w:t>机网卡接口通过局域网与</w:t>
      </w:r>
      <w:r>
        <w:rPr>
          <w:rFonts w:hint="eastAsia"/>
        </w:rPr>
        <w:t>IP</w:t>
      </w:r>
      <w:r>
        <w:rPr>
          <w:rFonts w:hint="eastAsia"/>
        </w:rPr>
        <w:t>语音网关的以太网口连接</w:t>
      </w:r>
    </w:p>
    <w:p w14:paraId="2BB3AA64" w14:textId="77777777" w:rsidR="00CA59B0" w:rsidRDefault="00CA59B0" w:rsidP="00CA59B0">
      <w:pPr>
        <w:pStyle w:val="Char6"/>
        <w:numPr>
          <w:ilvl w:val="0"/>
          <w:numId w:val="29"/>
        </w:numPr>
        <w:tabs>
          <w:tab w:val="clear" w:pos="420"/>
          <w:tab w:val="num" w:pos="840"/>
        </w:tabs>
        <w:ind w:left="839" w:firstLine="480"/>
        <w:rPr>
          <w:rFonts w:hint="eastAsia"/>
        </w:rPr>
      </w:pPr>
      <w:r>
        <w:rPr>
          <w:rFonts w:hint="eastAsia"/>
        </w:rPr>
        <w:t>在</w:t>
      </w:r>
      <w:r>
        <w:rPr>
          <w:rFonts w:hint="eastAsia"/>
        </w:rPr>
        <w:t>LAN</w:t>
      </w:r>
      <w:r>
        <w:rPr>
          <w:rFonts w:hint="eastAsia"/>
        </w:rPr>
        <w:t>上的一台</w:t>
      </w:r>
      <w:r>
        <w:rPr>
          <w:rFonts w:hint="eastAsia"/>
        </w:rPr>
        <w:t>PC</w:t>
      </w:r>
      <w:r>
        <w:rPr>
          <w:rFonts w:hint="eastAsia"/>
        </w:rPr>
        <w:t>机上运行</w:t>
      </w:r>
      <w:r>
        <w:rPr>
          <w:rFonts w:hint="eastAsia"/>
        </w:rPr>
        <w:t>Telnet</w:t>
      </w:r>
      <w:r>
        <w:rPr>
          <w:rFonts w:hint="eastAsia"/>
        </w:rPr>
        <w:t>客户端应用程序</w:t>
      </w:r>
    </w:p>
    <w:p w14:paraId="269C8117" w14:textId="77777777" w:rsidR="00CA59B0" w:rsidRDefault="00CA59B0" w:rsidP="00CA59B0">
      <w:pPr>
        <w:pStyle w:val="Char6"/>
        <w:numPr>
          <w:ilvl w:val="0"/>
          <w:numId w:val="29"/>
        </w:numPr>
        <w:tabs>
          <w:tab w:val="clear" w:pos="420"/>
          <w:tab w:val="num" w:pos="840"/>
        </w:tabs>
        <w:ind w:left="839" w:firstLine="480"/>
        <w:rPr>
          <w:rFonts w:hint="eastAsia"/>
        </w:rPr>
      </w:pPr>
      <w:r>
        <w:rPr>
          <w:rFonts w:hint="eastAsia"/>
        </w:rPr>
        <w:t>设置</w:t>
      </w:r>
      <w:r>
        <w:rPr>
          <w:rFonts w:hint="eastAsia"/>
        </w:rPr>
        <w:t>Telnet</w:t>
      </w:r>
      <w:r>
        <w:rPr>
          <w:rFonts w:hint="eastAsia"/>
        </w:rPr>
        <w:t>终端首选项</w:t>
      </w:r>
    </w:p>
    <w:p w14:paraId="5D112320" w14:textId="77777777" w:rsidR="00CA59B0" w:rsidRPr="00B7366C" w:rsidRDefault="00CA59B0" w:rsidP="00CA59B0">
      <w:pPr>
        <w:pStyle w:val="1Char"/>
        <w:ind w:firstLine="480"/>
      </w:pPr>
      <w:r w:rsidRPr="00B7366C">
        <w:rPr>
          <w:rFonts w:hint="eastAsia"/>
        </w:rPr>
        <w:t>其设置内容是：终端</w:t>
      </w:r>
      <w:r w:rsidRPr="00B7366C">
        <w:t>-</w:t>
      </w:r>
      <w:r w:rsidRPr="00B7366C">
        <w:rPr>
          <w:rFonts w:hint="eastAsia"/>
        </w:rPr>
        <w:t>&gt;</w:t>
      </w:r>
      <w:r w:rsidRPr="00B7366C">
        <w:rPr>
          <w:rFonts w:hint="eastAsia"/>
        </w:rPr>
        <w:t>首选选项</w:t>
      </w:r>
      <w:r w:rsidRPr="00B7366C">
        <w:t>-&gt;</w:t>
      </w:r>
      <w:r w:rsidRPr="00B7366C">
        <w:rPr>
          <w:rFonts w:hint="eastAsia"/>
        </w:rPr>
        <w:t>模拟选项，设为</w:t>
      </w:r>
      <w:r w:rsidRPr="00B7366C">
        <w:t>VT100/ANSI</w:t>
      </w:r>
      <w:r w:rsidRPr="00B7366C">
        <w:rPr>
          <w:rFonts w:hint="eastAsia"/>
        </w:rPr>
        <w:t>。</w:t>
      </w:r>
    </w:p>
    <w:p w14:paraId="757D5F4F" w14:textId="77777777" w:rsidR="00CA59B0" w:rsidRPr="00826561" w:rsidRDefault="00CA59B0" w:rsidP="00CA59B0">
      <w:pPr>
        <w:pStyle w:val="afff7"/>
        <w:spacing w:after="240"/>
        <w:ind w:firstLineChars="200" w:firstLine="420"/>
        <w:rPr>
          <w:rFonts w:hint="eastAsia"/>
        </w:rPr>
      </w:pPr>
      <w:r w:rsidRPr="00826561">
        <w:rPr>
          <w:rFonts w:hint="eastAsia"/>
        </w:rPr>
        <w:sym w:font="Wingdings" w:char="F025"/>
      </w:r>
      <w:r w:rsidRPr="00826561">
        <w:rPr>
          <w:rFonts w:hint="eastAsia"/>
        </w:rPr>
        <w:t>注意：</w:t>
      </w:r>
    </w:p>
    <w:p w14:paraId="65BE4DFC" w14:textId="77777777" w:rsidR="00CA59B0" w:rsidRDefault="00CA59B0" w:rsidP="00CA59B0">
      <w:pPr>
        <w:pStyle w:val="afff8"/>
        <w:spacing w:before="163"/>
        <w:ind w:firstLine="420"/>
        <w:rPr>
          <w:rFonts w:ascii="楷体_GB2312" w:hint="eastAsia"/>
          <w:color w:val="000000"/>
        </w:rPr>
      </w:pPr>
      <w:r w:rsidRPr="00B7366C">
        <w:rPr>
          <w:rFonts w:ascii="楷体_GB2312" w:hint="eastAsia"/>
          <w:color w:val="000000"/>
        </w:rPr>
        <w:lastRenderedPageBreak/>
        <w:t>在配置</w:t>
      </w:r>
      <w:r w:rsidRPr="00B7366C">
        <w:rPr>
          <w:rFonts w:ascii="楷体_GB2312" w:hint="eastAsia"/>
          <w:color w:val="000000"/>
        </w:rPr>
        <w:t>Telnet</w:t>
      </w:r>
      <w:r w:rsidRPr="00B7366C">
        <w:rPr>
          <w:rFonts w:ascii="楷体_GB2312" w:hint="eastAsia"/>
          <w:color w:val="000000"/>
        </w:rPr>
        <w:t>客户端程序时，一定要将“本地响应</w:t>
      </w:r>
      <w:r w:rsidRPr="00B7366C">
        <w:rPr>
          <w:rFonts w:ascii="楷体_GB2312" w:hint="eastAsia"/>
          <w:color w:val="000000"/>
        </w:rPr>
        <w:t>(</w:t>
      </w:r>
      <w:r w:rsidRPr="00B7366C">
        <w:rPr>
          <w:rFonts w:ascii="楷体_GB2312" w:hint="eastAsia"/>
          <w:color w:val="000000"/>
        </w:rPr>
        <w:t>回显</w:t>
      </w:r>
      <w:r w:rsidRPr="00B7366C">
        <w:rPr>
          <w:rFonts w:ascii="楷体_GB2312" w:hint="eastAsia"/>
          <w:color w:val="000000"/>
        </w:rPr>
        <w:t>)</w:t>
      </w:r>
      <w:r w:rsidRPr="00B7366C">
        <w:rPr>
          <w:rFonts w:ascii="楷体_GB2312" w:hint="eastAsia"/>
          <w:color w:val="000000"/>
        </w:rPr>
        <w:t>”选项取消，否则将会导致用户输入的内容重复显示，影响</w:t>
      </w:r>
      <w:r w:rsidRPr="00B7366C">
        <w:rPr>
          <w:rFonts w:ascii="楷体_GB2312" w:hint="eastAsia"/>
          <w:color w:val="000000"/>
        </w:rPr>
        <w:t>Shell</w:t>
      </w:r>
      <w:r w:rsidRPr="00B7366C">
        <w:rPr>
          <w:rFonts w:ascii="楷体_GB2312" w:hint="eastAsia"/>
          <w:color w:val="000000"/>
        </w:rPr>
        <w:t>子系统命令编辑功能的正常使用。</w:t>
      </w:r>
    </w:p>
    <w:p w14:paraId="50C2B927" w14:textId="77777777" w:rsidR="00CA59B0" w:rsidRPr="00B7366C" w:rsidRDefault="00CA59B0" w:rsidP="00CA59B0">
      <w:pPr>
        <w:pStyle w:val="afff8"/>
        <w:spacing w:before="163"/>
        <w:ind w:firstLine="420"/>
        <w:rPr>
          <w:rFonts w:ascii="楷体_GB2312" w:hint="eastAsia"/>
          <w:color w:val="000000"/>
        </w:rPr>
      </w:pPr>
    </w:p>
    <w:p w14:paraId="5945E9A1" w14:textId="77777777" w:rsidR="00CA59B0" w:rsidRDefault="00CA59B0" w:rsidP="00CA59B0">
      <w:pPr>
        <w:pStyle w:val="Char6"/>
        <w:numPr>
          <w:ilvl w:val="0"/>
          <w:numId w:val="29"/>
        </w:numPr>
        <w:tabs>
          <w:tab w:val="clear" w:pos="420"/>
          <w:tab w:val="num" w:pos="840"/>
        </w:tabs>
        <w:ind w:left="839" w:firstLine="480"/>
        <w:rPr>
          <w:rFonts w:hint="eastAsia"/>
        </w:rPr>
      </w:pPr>
      <w:r>
        <w:rPr>
          <w:rFonts w:hint="eastAsia"/>
        </w:rPr>
        <w:t>键入</w:t>
      </w:r>
      <w:r>
        <w:rPr>
          <w:rFonts w:hint="eastAsia"/>
        </w:rPr>
        <w:t>IP</w:t>
      </w:r>
      <w:r>
        <w:rPr>
          <w:rFonts w:hint="eastAsia"/>
        </w:rPr>
        <w:t>语音网关的</w:t>
      </w:r>
      <w:r>
        <w:rPr>
          <w:rFonts w:hint="eastAsia"/>
        </w:rPr>
        <w:t>IP</w:t>
      </w:r>
      <w:r>
        <w:rPr>
          <w:rFonts w:hint="eastAsia"/>
        </w:rPr>
        <w:t>地址，与</w:t>
      </w:r>
      <w:r>
        <w:rPr>
          <w:rFonts w:hint="eastAsia"/>
        </w:rPr>
        <w:t>IP</w:t>
      </w:r>
      <w:r>
        <w:rPr>
          <w:rFonts w:hint="eastAsia"/>
        </w:rPr>
        <w:t>语音网关建立</w:t>
      </w:r>
      <w:r>
        <w:rPr>
          <w:rFonts w:hint="eastAsia"/>
        </w:rPr>
        <w:t>Telnet</w:t>
      </w:r>
      <w:r>
        <w:rPr>
          <w:rFonts w:hint="eastAsia"/>
        </w:rPr>
        <w:t>连接；</w:t>
      </w:r>
      <w:r>
        <w:rPr>
          <w:rFonts w:hint="eastAsia"/>
        </w:rPr>
        <w:t>VG A600</w:t>
      </w:r>
      <w:r>
        <w:rPr>
          <w:rFonts w:hint="eastAsia"/>
        </w:rPr>
        <w:t>的默认</w:t>
      </w:r>
      <w:r>
        <w:rPr>
          <w:rFonts w:hint="eastAsia"/>
        </w:rPr>
        <w:t>IP</w:t>
      </w:r>
      <w:r>
        <w:rPr>
          <w:rFonts w:hint="eastAsia"/>
        </w:rPr>
        <w:t>地址是</w:t>
      </w:r>
      <w:r>
        <w:rPr>
          <w:rFonts w:hint="eastAsia"/>
        </w:rPr>
        <w:t>192.168.0.1</w:t>
      </w:r>
      <w:r>
        <w:rPr>
          <w:rFonts w:hint="eastAsia"/>
        </w:rPr>
        <w:t>，</w:t>
      </w:r>
      <w:r w:rsidRPr="008A6076">
        <w:rPr>
          <w:rFonts w:hint="eastAsia"/>
        </w:rPr>
        <w:t>子网掩码</w:t>
      </w:r>
      <w:r w:rsidRPr="008A6076">
        <w:rPr>
          <w:rFonts w:hint="eastAsia"/>
        </w:rPr>
        <w:t>255.255.255.0</w:t>
      </w:r>
      <w:r>
        <w:rPr>
          <w:rFonts w:hint="eastAsia"/>
        </w:rPr>
        <w:t>，</w:t>
      </w:r>
      <w:r w:rsidRPr="00AA51C8">
        <w:rPr>
          <w:rFonts w:hint="eastAsia"/>
        </w:rPr>
        <w:t>用户名是</w:t>
      </w:r>
      <w:r w:rsidRPr="00AA51C8">
        <w:rPr>
          <w:rFonts w:hint="eastAsia"/>
        </w:rPr>
        <w:t>admin</w:t>
      </w:r>
      <w:r w:rsidRPr="00AA51C8">
        <w:rPr>
          <w:rFonts w:hint="eastAsia"/>
        </w:rPr>
        <w:t>，密码是</w:t>
      </w:r>
      <w:r w:rsidRPr="00AA51C8">
        <w:rPr>
          <w:rFonts w:hint="eastAsia"/>
        </w:rPr>
        <w:t>admin</w:t>
      </w:r>
      <w:r w:rsidRPr="00AA51C8">
        <w:rPr>
          <w:rFonts w:hint="eastAsia"/>
        </w:rPr>
        <w:t>。</w:t>
      </w:r>
    </w:p>
    <w:p w14:paraId="6A20A4DF" w14:textId="77777777" w:rsidR="00CA59B0" w:rsidRDefault="00CA59B0" w:rsidP="00CA59B0">
      <w:pPr>
        <w:pStyle w:val="Char6"/>
        <w:numPr>
          <w:ilvl w:val="0"/>
          <w:numId w:val="29"/>
        </w:numPr>
        <w:tabs>
          <w:tab w:val="clear" w:pos="420"/>
          <w:tab w:val="num" w:pos="840"/>
        </w:tabs>
        <w:ind w:left="839" w:firstLine="480"/>
        <w:rPr>
          <w:rFonts w:hint="eastAsia"/>
        </w:rPr>
      </w:pPr>
      <w:r>
        <w:rPr>
          <w:rFonts w:hint="eastAsia"/>
        </w:rPr>
        <w:t>主机名置为</w:t>
      </w:r>
      <w:r>
        <w:rPr>
          <w:rFonts w:hint="eastAsia"/>
        </w:rPr>
        <w:t>IP</w:t>
      </w:r>
      <w:r>
        <w:rPr>
          <w:rFonts w:hint="eastAsia"/>
        </w:rPr>
        <w:t>语音网关的</w:t>
      </w:r>
      <w:r>
        <w:rPr>
          <w:rFonts w:hint="eastAsia"/>
        </w:rPr>
        <w:t>IP</w:t>
      </w:r>
      <w:r>
        <w:rPr>
          <w:rFonts w:hint="eastAsia"/>
        </w:rPr>
        <w:t>地址</w:t>
      </w:r>
      <w:r>
        <w:rPr>
          <w:rFonts w:hint="eastAsia"/>
        </w:rPr>
        <w:t>(</w:t>
      </w:r>
      <w:r>
        <w:rPr>
          <w:rFonts w:hint="eastAsia"/>
        </w:rPr>
        <w:t>如</w:t>
      </w:r>
      <w:r>
        <w:rPr>
          <w:rFonts w:hint="eastAsia"/>
        </w:rPr>
        <w:t>192.168.0.1</w:t>
      </w:r>
      <w:r>
        <w:rPr>
          <w:rFonts w:hint="eastAsia"/>
        </w:rPr>
        <w:t>；</w:t>
      </w:r>
    </w:p>
    <w:p w14:paraId="0161E19F" w14:textId="77777777" w:rsidR="00CA59B0" w:rsidRDefault="00CA59B0" w:rsidP="00CA59B0">
      <w:pPr>
        <w:pStyle w:val="Char6"/>
        <w:numPr>
          <w:ilvl w:val="0"/>
          <w:numId w:val="29"/>
        </w:numPr>
        <w:tabs>
          <w:tab w:val="clear" w:pos="420"/>
          <w:tab w:val="num" w:pos="840"/>
        </w:tabs>
        <w:ind w:left="839" w:firstLine="480"/>
        <w:rPr>
          <w:rFonts w:hint="eastAsia"/>
        </w:rPr>
      </w:pPr>
      <w:r>
        <w:rPr>
          <w:rFonts w:hint="eastAsia"/>
        </w:rPr>
        <w:t>端口置为</w:t>
      </w:r>
      <w:r>
        <w:rPr>
          <w:rFonts w:hint="eastAsia"/>
        </w:rPr>
        <w:t>Telnet(23)</w:t>
      </w:r>
      <w:r>
        <w:rPr>
          <w:rFonts w:hint="eastAsia"/>
        </w:rPr>
        <w:t>；</w:t>
      </w:r>
    </w:p>
    <w:p w14:paraId="231945BD" w14:textId="77777777" w:rsidR="00CA59B0" w:rsidRDefault="00CA59B0" w:rsidP="00CA59B0">
      <w:pPr>
        <w:pStyle w:val="Char6"/>
        <w:numPr>
          <w:ilvl w:val="0"/>
          <w:numId w:val="29"/>
        </w:numPr>
        <w:tabs>
          <w:tab w:val="clear" w:pos="420"/>
          <w:tab w:val="num" w:pos="840"/>
        </w:tabs>
        <w:ind w:left="839" w:firstLine="480"/>
        <w:rPr>
          <w:rFonts w:hint="eastAsia"/>
        </w:rPr>
      </w:pPr>
      <w:r>
        <w:rPr>
          <w:rFonts w:hint="eastAsia"/>
        </w:rPr>
        <w:t>终端类型置为</w:t>
      </w:r>
      <w:r>
        <w:rPr>
          <w:rFonts w:hint="eastAsia"/>
        </w:rPr>
        <w:t>ANSI</w:t>
      </w:r>
      <w:r>
        <w:rPr>
          <w:rFonts w:hint="eastAsia"/>
        </w:rPr>
        <w:t>类型；</w:t>
      </w:r>
    </w:p>
    <w:p w14:paraId="1B952740" w14:textId="77777777" w:rsidR="00CA59B0" w:rsidRDefault="00CA59B0" w:rsidP="00CA59B0">
      <w:pPr>
        <w:pStyle w:val="1Char"/>
        <w:ind w:firstLine="480"/>
        <w:jc w:val="center"/>
        <w:rPr>
          <w:rFonts w:hint="eastAsia"/>
        </w:rPr>
      </w:pPr>
      <w:r>
        <w:rPr>
          <w:rFonts w:hint="eastAsia"/>
        </w:rPr>
        <w:object w:dxaOrig="4470" w:dyaOrig="2310" w14:anchorId="2A643B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9.45pt;height:95.5pt" o:ole="" fillcolor="window">
            <v:imagedata r:id="rId262" o:title=""/>
          </v:shape>
          <o:OLEObject Type="Embed" ProgID="PBrush" ShapeID="_x0000_i1025" DrawAspect="Content" ObjectID="_1539004769" r:id="rId263"/>
        </w:object>
      </w:r>
    </w:p>
    <w:p w14:paraId="440F7B15" w14:textId="77777777" w:rsidR="00CA59B0" w:rsidRDefault="00CA59B0" w:rsidP="00CA59B0">
      <w:pPr>
        <w:pStyle w:val="1Char"/>
        <w:ind w:firstLine="480"/>
        <w:rPr>
          <w:rFonts w:hint="eastAsia"/>
        </w:rPr>
      </w:pPr>
      <w:r>
        <w:rPr>
          <w:rFonts w:hint="eastAsia"/>
        </w:rPr>
        <w:t>其余的操作与通过</w:t>
      </w:r>
      <w:r>
        <w:t>Console</w:t>
      </w:r>
      <w:r>
        <w:rPr>
          <w:rFonts w:hint="eastAsia"/>
        </w:rPr>
        <w:t>接口进行配置相同。</w:t>
      </w:r>
    </w:p>
    <w:p w14:paraId="20F1B8FF" w14:textId="77777777" w:rsidR="00CA59B0" w:rsidRDefault="00CA59B0" w:rsidP="00CA59B0">
      <w:pPr>
        <w:adjustRightInd w:val="0"/>
        <w:snapToGrid w:val="0"/>
        <w:ind w:firstLine="480"/>
        <w:rPr>
          <w:rFonts w:hint="eastAsia"/>
        </w:rPr>
      </w:pPr>
    </w:p>
    <w:p w14:paraId="7452E10E" w14:textId="77777777" w:rsidR="00CA59B0" w:rsidRDefault="00CA59B0" w:rsidP="00CA59B0">
      <w:pPr>
        <w:adjustRightInd w:val="0"/>
        <w:snapToGrid w:val="0"/>
        <w:ind w:firstLine="480"/>
        <w:rPr>
          <w:rFonts w:hAnsi="宋体" w:hint="eastAsia"/>
          <w:b/>
        </w:rPr>
      </w:pPr>
      <w:r>
        <w:rPr>
          <w:rFonts w:hint="eastAsia"/>
          <w:b/>
        </w:rPr>
        <w:t>3</w:t>
      </w:r>
      <w:r w:rsidRPr="003041ED">
        <w:rPr>
          <w:rFonts w:hAnsi="宋体"/>
          <w:b/>
        </w:rPr>
        <w:t>、</w:t>
      </w:r>
      <w:r>
        <w:rPr>
          <w:rFonts w:hAnsi="宋体" w:hint="eastAsia"/>
          <w:b/>
        </w:rPr>
        <w:t>IP</w:t>
      </w:r>
      <w:r>
        <w:rPr>
          <w:rFonts w:hAnsi="宋体" w:hint="eastAsia"/>
          <w:b/>
        </w:rPr>
        <w:t>语音网关</w:t>
      </w:r>
      <w:r w:rsidRPr="003041ED">
        <w:rPr>
          <w:rFonts w:hAnsi="宋体"/>
          <w:b/>
        </w:rPr>
        <w:t>设备</w:t>
      </w:r>
      <w:r>
        <w:rPr>
          <w:rFonts w:hAnsi="宋体" w:hint="eastAsia"/>
          <w:b/>
        </w:rPr>
        <w:t>基本系统参数设置：</w:t>
      </w:r>
    </w:p>
    <w:p w14:paraId="2A90CECC" w14:textId="77777777" w:rsidR="00CA59B0" w:rsidRDefault="00CA59B0" w:rsidP="00CA59B0">
      <w:pPr>
        <w:pStyle w:val="1Char"/>
        <w:ind w:firstLine="480"/>
        <w:rPr>
          <w:rFonts w:hint="eastAsia"/>
        </w:rPr>
      </w:pPr>
      <w:r>
        <w:t>第一步</w:t>
      </w:r>
      <w:r>
        <w:rPr>
          <w:rFonts w:hint="eastAsia"/>
        </w:rPr>
        <w:t>，登陆进入语音网关操作系统</w:t>
      </w:r>
      <w:r w:rsidRPr="00193D0D">
        <w:t>，</w:t>
      </w:r>
      <w:r>
        <w:rPr>
          <w:rFonts w:hint="eastAsia"/>
        </w:rPr>
        <w:t>通过</w:t>
      </w:r>
      <w:r>
        <w:rPr>
          <w:rFonts w:hint="eastAsia"/>
        </w:rPr>
        <w:t>telnet</w:t>
      </w:r>
      <w:r>
        <w:rPr>
          <w:rFonts w:hint="eastAsia"/>
        </w:rPr>
        <w:t>连接语音网关地址，操作如下：</w:t>
      </w:r>
    </w:p>
    <w:p w14:paraId="105A3391" w14:textId="77777777" w:rsidR="00CA59B0" w:rsidRPr="00EB265A" w:rsidRDefault="00CA59B0" w:rsidP="00CA59B0">
      <w:pPr>
        <w:adjustRightInd w:val="0"/>
        <w:snapToGrid w:val="0"/>
        <w:ind w:firstLine="480"/>
        <w:rPr>
          <w:szCs w:val="21"/>
        </w:rPr>
      </w:pPr>
      <w:r w:rsidRPr="00EB265A">
        <w:rPr>
          <w:szCs w:val="21"/>
        </w:rPr>
        <w:t>Connect to 192.168.0.1 ...done</w:t>
      </w:r>
    </w:p>
    <w:p w14:paraId="6F78F1C7" w14:textId="77777777" w:rsidR="00CA59B0" w:rsidRPr="00EB265A" w:rsidRDefault="00CA59B0" w:rsidP="00CA59B0">
      <w:pPr>
        <w:adjustRightInd w:val="0"/>
        <w:snapToGrid w:val="0"/>
        <w:ind w:firstLine="480"/>
        <w:rPr>
          <w:szCs w:val="21"/>
        </w:rPr>
      </w:pPr>
    </w:p>
    <w:p w14:paraId="0DE050AA" w14:textId="77777777" w:rsidR="00CA59B0" w:rsidRPr="00EB265A" w:rsidRDefault="00CA59B0" w:rsidP="00CA59B0">
      <w:pPr>
        <w:adjustRightInd w:val="0"/>
        <w:snapToGrid w:val="0"/>
        <w:ind w:firstLine="480"/>
        <w:rPr>
          <w:szCs w:val="21"/>
        </w:rPr>
      </w:pPr>
      <w:r w:rsidRPr="00EB265A">
        <w:rPr>
          <w:szCs w:val="21"/>
        </w:rPr>
        <w:t>User Access Verification</w:t>
      </w:r>
    </w:p>
    <w:p w14:paraId="7183367D" w14:textId="77777777" w:rsidR="00CA59B0" w:rsidRPr="00EB265A" w:rsidRDefault="00CA59B0" w:rsidP="00CA59B0">
      <w:pPr>
        <w:adjustRightInd w:val="0"/>
        <w:snapToGrid w:val="0"/>
        <w:ind w:firstLine="480"/>
        <w:rPr>
          <w:szCs w:val="21"/>
        </w:rPr>
      </w:pPr>
    </w:p>
    <w:p w14:paraId="51CE441B" w14:textId="77777777" w:rsidR="00CA59B0" w:rsidRPr="00EB265A" w:rsidRDefault="00CA59B0" w:rsidP="00CA59B0">
      <w:pPr>
        <w:adjustRightInd w:val="0"/>
        <w:snapToGrid w:val="0"/>
        <w:ind w:firstLine="480"/>
        <w:rPr>
          <w:szCs w:val="21"/>
        </w:rPr>
      </w:pPr>
      <w:r w:rsidRPr="00EB265A">
        <w:rPr>
          <w:szCs w:val="21"/>
        </w:rPr>
        <w:t>login:</w:t>
      </w:r>
      <w:r w:rsidRPr="00EB265A">
        <w:rPr>
          <w:b/>
          <w:color w:val="FF0000"/>
          <w:szCs w:val="21"/>
        </w:rPr>
        <w:t>admin</w:t>
      </w:r>
      <w:r>
        <w:rPr>
          <w:rFonts w:hint="eastAsia"/>
          <w:szCs w:val="21"/>
        </w:rPr>
        <w:tab/>
      </w:r>
      <w:r>
        <w:rPr>
          <w:rFonts w:hint="eastAsia"/>
          <w:szCs w:val="21"/>
        </w:rPr>
        <w:tab/>
      </w:r>
      <w:r>
        <w:rPr>
          <w:rFonts w:hint="eastAsia"/>
          <w:szCs w:val="21"/>
        </w:rPr>
        <w:tab/>
        <w:t>/</w:t>
      </w:r>
      <w:r>
        <w:rPr>
          <w:rFonts w:hint="eastAsia"/>
          <w:szCs w:val="21"/>
        </w:rPr>
        <w:t>要求输入用户名，默认为</w:t>
      </w:r>
      <w:r>
        <w:rPr>
          <w:rFonts w:hint="eastAsia"/>
          <w:szCs w:val="21"/>
        </w:rPr>
        <w:t>admin</w:t>
      </w:r>
    </w:p>
    <w:p w14:paraId="7117B2D2" w14:textId="77777777" w:rsidR="00CA59B0" w:rsidRPr="00EB265A" w:rsidRDefault="00CA59B0" w:rsidP="00CA59B0">
      <w:pPr>
        <w:adjustRightInd w:val="0"/>
        <w:snapToGrid w:val="0"/>
        <w:ind w:firstLine="480"/>
        <w:rPr>
          <w:szCs w:val="21"/>
        </w:rPr>
      </w:pPr>
      <w:r w:rsidRPr="00EB265A">
        <w:rPr>
          <w:szCs w:val="21"/>
        </w:rPr>
        <w:t>password:</w:t>
      </w:r>
      <w:r>
        <w:rPr>
          <w:rFonts w:hint="eastAsia"/>
          <w:szCs w:val="21"/>
        </w:rPr>
        <w:tab/>
      </w:r>
      <w:r>
        <w:rPr>
          <w:rFonts w:hint="eastAsia"/>
          <w:szCs w:val="21"/>
        </w:rPr>
        <w:tab/>
      </w:r>
      <w:r>
        <w:rPr>
          <w:rFonts w:hint="eastAsia"/>
          <w:szCs w:val="21"/>
        </w:rPr>
        <w:tab/>
        <w:t>/</w:t>
      </w:r>
      <w:r>
        <w:rPr>
          <w:rFonts w:hint="eastAsia"/>
          <w:szCs w:val="21"/>
        </w:rPr>
        <w:t>要求输入用户密码，默认为</w:t>
      </w:r>
      <w:r>
        <w:rPr>
          <w:rFonts w:hint="eastAsia"/>
          <w:szCs w:val="21"/>
        </w:rPr>
        <w:t>admin</w:t>
      </w:r>
    </w:p>
    <w:p w14:paraId="35341B86" w14:textId="77777777" w:rsidR="00CA59B0" w:rsidRPr="00EB265A" w:rsidRDefault="00CA59B0" w:rsidP="00CA59B0">
      <w:pPr>
        <w:adjustRightInd w:val="0"/>
        <w:snapToGrid w:val="0"/>
        <w:ind w:firstLine="480"/>
        <w:rPr>
          <w:szCs w:val="21"/>
        </w:rPr>
      </w:pPr>
      <w:r w:rsidRPr="00EB265A">
        <w:rPr>
          <w:szCs w:val="21"/>
        </w:rPr>
        <w:t>gateway&gt;</w:t>
      </w:r>
      <w:r w:rsidRPr="00EB265A">
        <w:rPr>
          <w:b/>
          <w:color w:val="FF0000"/>
          <w:szCs w:val="21"/>
        </w:rPr>
        <w:t>en</w:t>
      </w:r>
      <w:r w:rsidRPr="00EB265A">
        <w:rPr>
          <w:rFonts w:hint="eastAsia"/>
          <w:b/>
          <w:color w:val="FF0000"/>
          <w:szCs w:val="21"/>
        </w:rPr>
        <w:t>able</w:t>
      </w:r>
      <w:r>
        <w:rPr>
          <w:rFonts w:hint="eastAsia"/>
          <w:szCs w:val="21"/>
        </w:rPr>
        <w:tab/>
      </w:r>
      <w:r>
        <w:rPr>
          <w:rFonts w:hint="eastAsia"/>
          <w:szCs w:val="21"/>
        </w:rPr>
        <w:tab/>
        <w:t>/</w:t>
      </w:r>
      <w:r>
        <w:rPr>
          <w:rFonts w:hint="eastAsia"/>
          <w:szCs w:val="21"/>
        </w:rPr>
        <w:t>进入特权用户模式</w:t>
      </w:r>
    </w:p>
    <w:p w14:paraId="2B10B9A0" w14:textId="77777777" w:rsidR="00CA59B0" w:rsidRPr="00EB265A" w:rsidRDefault="00CA59B0" w:rsidP="00CA59B0">
      <w:pPr>
        <w:adjustRightInd w:val="0"/>
        <w:snapToGrid w:val="0"/>
        <w:ind w:firstLine="480"/>
        <w:rPr>
          <w:szCs w:val="21"/>
        </w:rPr>
      </w:pPr>
      <w:r w:rsidRPr="00EB265A">
        <w:rPr>
          <w:szCs w:val="21"/>
        </w:rPr>
        <w:t>password:</w:t>
      </w:r>
      <w:r>
        <w:rPr>
          <w:rFonts w:hint="eastAsia"/>
          <w:szCs w:val="21"/>
        </w:rPr>
        <w:tab/>
      </w:r>
      <w:r>
        <w:rPr>
          <w:rFonts w:hint="eastAsia"/>
          <w:szCs w:val="21"/>
        </w:rPr>
        <w:tab/>
      </w:r>
      <w:r>
        <w:rPr>
          <w:rFonts w:hint="eastAsia"/>
          <w:szCs w:val="21"/>
        </w:rPr>
        <w:tab/>
        <w:t>/</w:t>
      </w:r>
      <w:r>
        <w:rPr>
          <w:rFonts w:hint="eastAsia"/>
          <w:szCs w:val="21"/>
        </w:rPr>
        <w:t>要求输入</w:t>
      </w:r>
      <w:r>
        <w:rPr>
          <w:rFonts w:hint="eastAsia"/>
          <w:szCs w:val="21"/>
        </w:rPr>
        <w:t>enable</w:t>
      </w:r>
      <w:r>
        <w:rPr>
          <w:rFonts w:hint="eastAsia"/>
          <w:szCs w:val="21"/>
        </w:rPr>
        <w:t>密码，默认为</w:t>
      </w:r>
      <w:r>
        <w:rPr>
          <w:rFonts w:hint="eastAsia"/>
          <w:szCs w:val="21"/>
        </w:rPr>
        <w:t>admin</w:t>
      </w:r>
    </w:p>
    <w:p w14:paraId="3BADEFB7" w14:textId="77777777" w:rsidR="00CA59B0" w:rsidRDefault="00CA59B0" w:rsidP="00CA59B0">
      <w:pPr>
        <w:adjustRightInd w:val="0"/>
        <w:snapToGrid w:val="0"/>
        <w:ind w:firstLine="480"/>
        <w:rPr>
          <w:rFonts w:hint="eastAsia"/>
          <w:szCs w:val="21"/>
        </w:rPr>
      </w:pPr>
      <w:r w:rsidRPr="00EB265A">
        <w:rPr>
          <w:szCs w:val="21"/>
        </w:rPr>
        <w:t>gateway#</w:t>
      </w:r>
    </w:p>
    <w:p w14:paraId="1AD208FD" w14:textId="77777777" w:rsidR="00CA59B0" w:rsidRDefault="00CA59B0" w:rsidP="00CA59B0">
      <w:pPr>
        <w:adjustRightInd w:val="0"/>
        <w:snapToGrid w:val="0"/>
        <w:ind w:firstLine="480"/>
        <w:rPr>
          <w:rFonts w:hint="eastAsia"/>
          <w:szCs w:val="21"/>
        </w:rPr>
      </w:pPr>
    </w:p>
    <w:p w14:paraId="06AF8CA8" w14:textId="77777777" w:rsidR="00CA59B0" w:rsidRDefault="00CA59B0" w:rsidP="00CA59B0">
      <w:pPr>
        <w:pStyle w:val="1Char"/>
        <w:ind w:firstLine="480"/>
        <w:rPr>
          <w:rFonts w:hint="eastAsia"/>
        </w:rPr>
      </w:pPr>
      <w:r>
        <w:t>第</w:t>
      </w:r>
      <w:r>
        <w:rPr>
          <w:rFonts w:hint="eastAsia"/>
        </w:rPr>
        <w:t>二</w:t>
      </w:r>
      <w:r>
        <w:t>步</w:t>
      </w:r>
      <w:r>
        <w:rPr>
          <w:rFonts w:hint="eastAsia"/>
        </w:rPr>
        <w:t>，进行系统参数修改，操作如下：</w:t>
      </w:r>
    </w:p>
    <w:p w14:paraId="17B3CC18" w14:textId="77777777" w:rsidR="00CA59B0" w:rsidRPr="00EB265A" w:rsidRDefault="00CA59B0" w:rsidP="00CA59B0">
      <w:pPr>
        <w:adjustRightInd w:val="0"/>
        <w:snapToGrid w:val="0"/>
        <w:ind w:firstLine="480"/>
        <w:rPr>
          <w:szCs w:val="21"/>
        </w:rPr>
      </w:pPr>
      <w:r>
        <w:rPr>
          <w:szCs w:val="21"/>
        </w:rPr>
        <w:t>gateway#</w:t>
      </w:r>
      <w:r w:rsidRPr="00EB265A">
        <w:t xml:space="preserve"> </w:t>
      </w:r>
      <w:r w:rsidRPr="00EB265A">
        <w:rPr>
          <w:b/>
          <w:color w:val="FF0000"/>
          <w:szCs w:val="21"/>
        </w:rPr>
        <w:t>configure terminal</w:t>
      </w:r>
      <w:r w:rsidRPr="00EB265A">
        <w:rPr>
          <w:rFonts w:hint="eastAsia"/>
          <w:b/>
          <w:color w:val="FF0000"/>
          <w:szCs w:val="21"/>
        </w:rPr>
        <w:tab/>
      </w:r>
      <w:r>
        <w:rPr>
          <w:rFonts w:hint="eastAsia"/>
          <w:szCs w:val="21"/>
        </w:rPr>
        <w:tab/>
      </w:r>
      <w:r>
        <w:rPr>
          <w:rFonts w:hint="eastAsia"/>
          <w:szCs w:val="21"/>
        </w:rPr>
        <w:tab/>
        <w:t>/</w:t>
      </w:r>
      <w:r>
        <w:rPr>
          <w:rFonts w:hint="eastAsia"/>
          <w:szCs w:val="21"/>
        </w:rPr>
        <w:t>进入全局配置模式</w:t>
      </w:r>
    </w:p>
    <w:p w14:paraId="67A97DFF" w14:textId="77777777" w:rsidR="00CA59B0" w:rsidRPr="00EB265A" w:rsidRDefault="00CA59B0" w:rsidP="00CA59B0">
      <w:pPr>
        <w:adjustRightInd w:val="0"/>
        <w:snapToGrid w:val="0"/>
        <w:ind w:firstLine="480"/>
        <w:rPr>
          <w:szCs w:val="21"/>
        </w:rPr>
      </w:pPr>
      <w:r w:rsidRPr="00EB265A">
        <w:rPr>
          <w:szCs w:val="21"/>
        </w:rPr>
        <w:t>gateway(config)#</w:t>
      </w:r>
      <w:r w:rsidRPr="00EB265A">
        <w:rPr>
          <w:b/>
          <w:color w:val="FF0000"/>
          <w:szCs w:val="21"/>
        </w:rPr>
        <w:t>hostname VG1</w:t>
      </w:r>
      <w:r>
        <w:rPr>
          <w:rFonts w:hint="eastAsia"/>
          <w:szCs w:val="21"/>
        </w:rPr>
        <w:tab/>
      </w:r>
      <w:r>
        <w:rPr>
          <w:rFonts w:hint="eastAsia"/>
          <w:szCs w:val="21"/>
        </w:rPr>
        <w:tab/>
        <w:t>/</w:t>
      </w:r>
      <w:r>
        <w:rPr>
          <w:rFonts w:hint="eastAsia"/>
          <w:szCs w:val="21"/>
        </w:rPr>
        <w:t>修改设备名为</w:t>
      </w:r>
      <w:r>
        <w:rPr>
          <w:rFonts w:hint="eastAsia"/>
          <w:szCs w:val="21"/>
        </w:rPr>
        <w:t>VG1</w:t>
      </w:r>
    </w:p>
    <w:p w14:paraId="6C539233" w14:textId="77777777" w:rsidR="00CA59B0" w:rsidRPr="00EB265A" w:rsidRDefault="00CA59B0" w:rsidP="00CA59B0">
      <w:pPr>
        <w:adjustRightInd w:val="0"/>
        <w:snapToGrid w:val="0"/>
        <w:ind w:firstLine="480"/>
        <w:rPr>
          <w:szCs w:val="21"/>
        </w:rPr>
      </w:pPr>
      <w:r>
        <w:rPr>
          <w:szCs w:val="21"/>
        </w:rPr>
        <w:t>VG1(config)#</w:t>
      </w:r>
      <w:r w:rsidRPr="00EB265A">
        <w:rPr>
          <w:b/>
          <w:color w:val="FF0000"/>
          <w:szCs w:val="21"/>
        </w:rPr>
        <w:t>enable password 0 test</w:t>
      </w:r>
      <w:r>
        <w:rPr>
          <w:rFonts w:hint="eastAsia"/>
          <w:szCs w:val="21"/>
        </w:rPr>
        <w:tab/>
        <w:t>/</w:t>
      </w:r>
      <w:r>
        <w:rPr>
          <w:rFonts w:hint="eastAsia"/>
          <w:szCs w:val="21"/>
        </w:rPr>
        <w:t>修改</w:t>
      </w:r>
      <w:r>
        <w:rPr>
          <w:rFonts w:hint="eastAsia"/>
          <w:szCs w:val="21"/>
        </w:rPr>
        <w:t>enable</w:t>
      </w:r>
      <w:r>
        <w:rPr>
          <w:rFonts w:hint="eastAsia"/>
          <w:szCs w:val="21"/>
        </w:rPr>
        <w:t>密码为</w:t>
      </w:r>
      <w:r>
        <w:rPr>
          <w:rFonts w:hint="eastAsia"/>
          <w:szCs w:val="21"/>
        </w:rPr>
        <w:t>test</w:t>
      </w:r>
    </w:p>
    <w:p w14:paraId="5D1CA450" w14:textId="77777777" w:rsidR="00CA59B0" w:rsidRDefault="00CA59B0" w:rsidP="00CA59B0">
      <w:pPr>
        <w:adjustRightInd w:val="0"/>
        <w:snapToGrid w:val="0"/>
        <w:ind w:firstLine="480"/>
        <w:rPr>
          <w:rFonts w:hint="eastAsia"/>
          <w:szCs w:val="21"/>
        </w:rPr>
      </w:pPr>
      <w:r w:rsidRPr="00EB265A">
        <w:rPr>
          <w:szCs w:val="21"/>
        </w:rPr>
        <w:t>VG1(config)#</w:t>
      </w:r>
    </w:p>
    <w:p w14:paraId="2ED87F95" w14:textId="77777777" w:rsidR="00CA59B0" w:rsidRDefault="00CA59B0" w:rsidP="00CA59B0">
      <w:pPr>
        <w:adjustRightInd w:val="0"/>
        <w:snapToGrid w:val="0"/>
        <w:ind w:firstLine="480"/>
        <w:rPr>
          <w:rFonts w:hint="eastAsia"/>
          <w:szCs w:val="21"/>
        </w:rPr>
      </w:pPr>
    </w:p>
    <w:p w14:paraId="42A34DE5" w14:textId="77777777" w:rsidR="00CA59B0" w:rsidRDefault="00CA59B0" w:rsidP="00CA59B0">
      <w:pPr>
        <w:pStyle w:val="1Char"/>
        <w:ind w:firstLine="480"/>
        <w:rPr>
          <w:rFonts w:hint="eastAsia"/>
        </w:rPr>
      </w:pPr>
      <w:r>
        <w:rPr>
          <w:rFonts w:hint="eastAsia"/>
        </w:rPr>
        <w:t>第三步，检查系统运行参数，操作如下：</w:t>
      </w:r>
    </w:p>
    <w:p w14:paraId="0DF03112" w14:textId="77777777" w:rsidR="00CA59B0" w:rsidRDefault="00CA59B0" w:rsidP="00CA59B0">
      <w:pPr>
        <w:adjustRightInd w:val="0"/>
        <w:snapToGrid w:val="0"/>
        <w:ind w:firstLine="480"/>
        <w:rPr>
          <w:rFonts w:hint="eastAsia"/>
          <w:szCs w:val="21"/>
        </w:rPr>
      </w:pPr>
      <w:r w:rsidRPr="00EB265A">
        <w:rPr>
          <w:szCs w:val="21"/>
        </w:rPr>
        <w:t>VG1#</w:t>
      </w:r>
      <w:r w:rsidRPr="00EB265A">
        <w:rPr>
          <w:b/>
          <w:color w:val="FF0000"/>
          <w:szCs w:val="21"/>
        </w:rPr>
        <w:t>sh</w:t>
      </w:r>
      <w:r w:rsidRPr="00EB265A">
        <w:rPr>
          <w:rFonts w:hint="eastAsia"/>
          <w:b/>
          <w:color w:val="FF0000"/>
          <w:szCs w:val="21"/>
        </w:rPr>
        <w:t>ow</w:t>
      </w:r>
      <w:r w:rsidRPr="00EB265A">
        <w:rPr>
          <w:b/>
          <w:color w:val="FF0000"/>
          <w:szCs w:val="21"/>
        </w:rPr>
        <w:t xml:space="preserve"> run</w:t>
      </w:r>
      <w:r w:rsidRPr="00EB265A">
        <w:rPr>
          <w:rFonts w:hint="eastAsia"/>
          <w:b/>
          <w:color w:val="FF0000"/>
          <w:szCs w:val="21"/>
        </w:rPr>
        <w:t>ning-config</w:t>
      </w:r>
      <w:r w:rsidRPr="00EB265A">
        <w:rPr>
          <w:szCs w:val="21"/>
        </w:rPr>
        <w:t xml:space="preserve">          </w:t>
      </w:r>
      <w:r>
        <w:rPr>
          <w:rFonts w:hint="eastAsia"/>
          <w:szCs w:val="21"/>
        </w:rPr>
        <w:tab/>
      </w:r>
      <w:r>
        <w:rPr>
          <w:rFonts w:hint="eastAsia"/>
          <w:szCs w:val="21"/>
        </w:rPr>
        <w:tab/>
        <w:t>/</w:t>
      </w:r>
      <w:r>
        <w:rPr>
          <w:rFonts w:hint="eastAsia"/>
          <w:szCs w:val="21"/>
        </w:rPr>
        <w:t>检查当前系统运行的参数</w:t>
      </w:r>
    </w:p>
    <w:p w14:paraId="52974213" w14:textId="77777777" w:rsidR="00CA59B0" w:rsidRPr="00EB265A" w:rsidRDefault="00CA59B0" w:rsidP="00CA59B0">
      <w:pPr>
        <w:adjustRightInd w:val="0"/>
        <w:snapToGrid w:val="0"/>
        <w:ind w:firstLine="480"/>
        <w:rPr>
          <w:szCs w:val="21"/>
        </w:rPr>
      </w:pPr>
      <w:r>
        <w:rPr>
          <w:rFonts w:hint="eastAsia"/>
          <w:szCs w:val="21"/>
        </w:rPr>
        <w:t>信息将显示如下：</w:t>
      </w:r>
    </w:p>
    <w:p w14:paraId="0FCEB822" w14:textId="77777777" w:rsidR="00CA59B0" w:rsidRPr="00EB265A" w:rsidRDefault="00CA59B0" w:rsidP="00CA59B0">
      <w:pPr>
        <w:adjustRightInd w:val="0"/>
        <w:snapToGrid w:val="0"/>
        <w:ind w:firstLine="480"/>
        <w:rPr>
          <w:color w:val="0070C0"/>
          <w:szCs w:val="21"/>
        </w:rPr>
      </w:pPr>
      <w:r w:rsidRPr="00EB265A">
        <w:rPr>
          <w:color w:val="0070C0"/>
          <w:szCs w:val="21"/>
        </w:rPr>
        <w:t xml:space="preserve">Building Configuratio                   </w:t>
      </w:r>
    </w:p>
    <w:p w14:paraId="087AB30B" w14:textId="77777777" w:rsidR="00CA59B0" w:rsidRPr="00EB265A" w:rsidRDefault="00CA59B0" w:rsidP="00CA59B0">
      <w:pPr>
        <w:adjustRightInd w:val="0"/>
        <w:snapToGrid w:val="0"/>
        <w:ind w:firstLine="480"/>
        <w:rPr>
          <w:color w:val="0070C0"/>
          <w:szCs w:val="21"/>
        </w:rPr>
      </w:pPr>
    </w:p>
    <w:p w14:paraId="6633536F" w14:textId="77777777" w:rsidR="00CA59B0" w:rsidRPr="00EB265A" w:rsidRDefault="00CA59B0" w:rsidP="00CA59B0">
      <w:pPr>
        <w:adjustRightInd w:val="0"/>
        <w:snapToGrid w:val="0"/>
        <w:ind w:firstLine="480"/>
        <w:rPr>
          <w:color w:val="0070C0"/>
          <w:szCs w:val="21"/>
        </w:rPr>
      </w:pPr>
      <w:r w:rsidRPr="00EB265A">
        <w:rPr>
          <w:color w:val="0070C0"/>
          <w:szCs w:val="21"/>
        </w:rPr>
        <w:t xml:space="preserve">! Current configuration : 1712 bytes                                    </w:t>
      </w:r>
    </w:p>
    <w:p w14:paraId="5A14AA21" w14:textId="77777777" w:rsidR="00CA59B0" w:rsidRPr="00EB265A" w:rsidRDefault="00CA59B0" w:rsidP="00CA59B0">
      <w:pPr>
        <w:adjustRightInd w:val="0"/>
        <w:snapToGrid w:val="0"/>
        <w:ind w:firstLine="480"/>
        <w:rPr>
          <w:color w:val="0070C0"/>
          <w:szCs w:val="21"/>
        </w:rPr>
      </w:pPr>
      <w:r w:rsidRPr="00EB265A">
        <w:rPr>
          <w:color w:val="0070C0"/>
          <w:szCs w:val="21"/>
        </w:rPr>
        <w:t>!</w:t>
      </w:r>
    </w:p>
    <w:p w14:paraId="65CFA7E6" w14:textId="77777777" w:rsidR="00CA59B0" w:rsidRPr="00EB265A" w:rsidRDefault="00CA59B0" w:rsidP="00CA59B0">
      <w:pPr>
        <w:adjustRightInd w:val="0"/>
        <w:snapToGrid w:val="0"/>
        <w:ind w:firstLine="480"/>
        <w:rPr>
          <w:color w:val="0070C0"/>
          <w:szCs w:val="21"/>
        </w:rPr>
      </w:pPr>
      <w:r w:rsidRPr="00EB265A">
        <w:rPr>
          <w:color w:val="0070C0"/>
          <w:szCs w:val="21"/>
        </w:rPr>
        <w:t>! Last configuration change at UTC THU JAN 01 00:07:55 1970 by admin</w:t>
      </w:r>
    </w:p>
    <w:p w14:paraId="6A6922AE" w14:textId="77777777" w:rsidR="00CA59B0" w:rsidRPr="00EB265A" w:rsidRDefault="00CA59B0" w:rsidP="00CA59B0">
      <w:pPr>
        <w:adjustRightInd w:val="0"/>
        <w:snapToGrid w:val="0"/>
        <w:ind w:firstLine="480"/>
        <w:rPr>
          <w:color w:val="0070C0"/>
          <w:szCs w:val="21"/>
        </w:rPr>
      </w:pPr>
      <w:r w:rsidRPr="00EB265A">
        <w:rPr>
          <w:color w:val="0070C0"/>
          <w:szCs w:val="21"/>
        </w:rPr>
        <w:t>! Flash config last updated at UTC THU JAN 01 00:07:43 1970 by admin</w:t>
      </w:r>
    </w:p>
    <w:p w14:paraId="5E645E47" w14:textId="77777777" w:rsidR="00CA59B0" w:rsidRPr="00EB265A" w:rsidRDefault="00CA59B0" w:rsidP="00CA59B0">
      <w:pPr>
        <w:adjustRightInd w:val="0"/>
        <w:snapToGrid w:val="0"/>
        <w:ind w:firstLine="480"/>
        <w:rPr>
          <w:color w:val="0070C0"/>
          <w:szCs w:val="21"/>
        </w:rPr>
      </w:pPr>
      <w:r w:rsidRPr="00EB265A">
        <w:rPr>
          <w:color w:val="0070C0"/>
          <w:szCs w:val="21"/>
        </w:rPr>
        <w:t>!</w:t>
      </w:r>
    </w:p>
    <w:p w14:paraId="4B81A74E" w14:textId="77777777" w:rsidR="00CA59B0" w:rsidRPr="00EB265A" w:rsidRDefault="00CA59B0" w:rsidP="00CA59B0">
      <w:pPr>
        <w:adjustRightInd w:val="0"/>
        <w:snapToGrid w:val="0"/>
        <w:ind w:firstLine="480"/>
        <w:rPr>
          <w:color w:val="0070C0"/>
          <w:szCs w:val="21"/>
        </w:rPr>
      </w:pPr>
    </w:p>
    <w:p w14:paraId="47FC2930" w14:textId="77777777" w:rsidR="00CA59B0" w:rsidRPr="00EB265A" w:rsidRDefault="00CA59B0" w:rsidP="00CA59B0">
      <w:pPr>
        <w:adjustRightInd w:val="0"/>
        <w:snapToGrid w:val="0"/>
        <w:ind w:firstLine="480"/>
        <w:rPr>
          <w:color w:val="0070C0"/>
          <w:szCs w:val="21"/>
        </w:rPr>
      </w:pPr>
      <w:r w:rsidRPr="00EB265A">
        <w:rPr>
          <w:color w:val="0070C0"/>
          <w:szCs w:val="21"/>
        </w:rPr>
        <w:t>!software version 8.0.71</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w:t>
      </w:r>
      <w:r>
        <w:rPr>
          <w:rFonts w:hint="eastAsia"/>
          <w:color w:val="0070C0"/>
          <w:szCs w:val="21"/>
        </w:rPr>
        <w:t>设备软件系统信息</w:t>
      </w:r>
    </w:p>
    <w:p w14:paraId="2FC4E5B7" w14:textId="77777777" w:rsidR="00CA59B0" w:rsidRPr="00EB265A" w:rsidRDefault="00CA59B0" w:rsidP="00CA59B0">
      <w:pPr>
        <w:adjustRightInd w:val="0"/>
        <w:snapToGrid w:val="0"/>
        <w:ind w:firstLine="480"/>
        <w:rPr>
          <w:color w:val="0070C0"/>
          <w:szCs w:val="21"/>
        </w:rPr>
      </w:pPr>
      <w:r w:rsidRPr="00EB265A">
        <w:rPr>
          <w:color w:val="0070C0"/>
          <w:szCs w:val="21"/>
        </w:rPr>
        <w:t>!software image file VPM600A-VG-8.0.71.bin</w:t>
      </w:r>
    </w:p>
    <w:p w14:paraId="2FAD57B3" w14:textId="77777777" w:rsidR="00CA59B0" w:rsidRPr="00EB265A" w:rsidRDefault="00CA59B0" w:rsidP="00CA59B0">
      <w:pPr>
        <w:adjustRightInd w:val="0"/>
        <w:snapToGrid w:val="0"/>
        <w:ind w:firstLine="480"/>
        <w:rPr>
          <w:color w:val="0070C0"/>
          <w:szCs w:val="21"/>
        </w:rPr>
      </w:pPr>
      <w:r w:rsidRPr="00EB265A">
        <w:rPr>
          <w:color w:val="0070C0"/>
          <w:szCs w:val="21"/>
        </w:rPr>
        <w:t>!compiled on Feb 11 2009, 09:02:47</w:t>
      </w:r>
    </w:p>
    <w:p w14:paraId="280A4D0A" w14:textId="77777777" w:rsidR="00CA59B0" w:rsidRPr="00EB265A" w:rsidRDefault="00CA59B0" w:rsidP="00CA59B0">
      <w:pPr>
        <w:adjustRightInd w:val="0"/>
        <w:snapToGrid w:val="0"/>
        <w:ind w:firstLine="480"/>
        <w:rPr>
          <w:color w:val="0070C0"/>
          <w:szCs w:val="21"/>
        </w:rPr>
      </w:pPr>
    </w:p>
    <w:p w14:paraId="2E3A3866" w14:textId="77777777" w:rsidR="00CA59B0" w:rsidRPr="00EB265A" w:rsidRDefault="00CA59B0" w:rsidP="00CA59B0">
      <w:pPr>
        <w:adjustRightInd w:val="0"/>
        <w:snapToGrid w:val="0"/>
        <w:ind w:firstLine="480"/>
        <w:rPr>
          <w:color w:val="0070C0"/>
          <w:szCs w:val="21"/>
        </w:rPr>
      </w:pPr>
      <w:r w:rsidRPr="00EB265A">
        <w:rPr>
          <w:color w:val="0070C0"/>
          <w:szCs w:val="21"/>
        </w:rPr>
        <w:t>hostname VG1</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w:t>
      </w:r>
      <w:r>
        <w:rPr>
          <w:rFonts w:hint="eastAsia"/>
          <w:color w:val="0070C0"/>
          <w:szCs w:val="21"/>
        </w:rPr>
        <w:t>设备名称</w:t>
      </w:r>
    </w:p>
    <w:p w14:paraId="0A926AA3" w14:textId="77777777" w:rsidR="00CA59B0" w:rsidRPr="00EB265A" w:rsidRDefault="00CA59B0" w:rsidP="00CA59B0">
      <w:pPr>
        <w:adjustRightInd w:val="0"/>
        <w:snapToGrid w:val="0"/>
        <w:ind w:firstLine="480"/>
        <w:rPr>
          <w:color w:val="0070C0"/>
          <w:szCs w:val="21"/>
        </w:rPr>
      </w:pPr>
      <w:r w:rsidRPr="00EB265A">
        <w:rPr>
          <w:color w:val="0070C0"/>
          <w:szCs w:val="21"/>
        </w:rPr>
        <w:t>no service password-encrypt</w:t>
      </w:r>
      <w:r>
        <w:rPr>
          <w:rFonts w:hint="eastAsia"/>
          <w:color w:val="0070C0"/>
          <w:szCs w:val="21"/>
        </w:rPr>
        <w:tab/>
      </w:r>
    </w:p>
    <w:p w14:paraId="2E11B0EE" w14:textId="77777777" w:rsidR="00CA59B0" w:rsidRPr="00EB265A" w:rsidRDefault="00CA59B0" w:rsidP="00CA59B0">
      <w:pPr>
        <w:adjustRightInd w:val="0"/>
        <w:snapToGrid w:val="0"/>
        <w:ind w:firstLine="480"/>
        <w:rPr>
          <w:color w:val="0070C0"/>
          <w:szCs w:val="21"/>
        </w:rPr>
      </w:pPr>
      <w:r w:rsidRPr="00EB265A">
        <w:rPr>
          <w:color w:val="0070C0"/>
          <w:szCs w:val="21"/>
        </w:rPr>
        <w:t>no service new-encrypt</w:t>
      </w:r>
    </w:p>
    <w:p w14:paraId="77BD5966" w14:textId="77777777" w:rsidR="00CA59B0" w:rsidRPr="00EB265A" w:rsidRDefault="00CA59B0" w:rsidP="00CA59B0">
      <w:pPr>
        <w:adjustRightInd w:val="0"/>
        <w:snapToGrid w:val="0"/>
        <w:ind w:firstLine="480"/>
        <w:rPr>
          <w:color w:val="0070C0"/>
          <w:szCs w:val="21"/>
        </w:rPr>
      </w:pPr>
      <w:r w:rsidRPr="00EB265A">
        <w:rPr>
          <w:color w:val="0070C0"/>
          <w:szCs w:val="21"/>
        </w:rPr>
        <w:t>service login-secure</w:t>
      </w:r>
    </w:p>
    <w:p w14:paraId="361B8E13" w14:textId="77777777" w:rsidR="00CA59B0" w:rsidRPr="00EB265A" w:rsidRDefault="00CA59B0" w:rsidP="00CA59B0">
      <w:pPr>
        <w:adjustRightInd w:val="0"/>
        <w:snapToGrid w:val="0"/>
        <w:ind w:firstLine="480"/>
        <w:rPr>
          <w:color w:val="0070C0"/>
          <w:szCs w:val="21"/>
        </w:rPr>
      </w:pPr>
    </w:p>
    <w:p w14:paraId="5A2637A8" w14:textId="77777777" w:rsidR="00CA59B0" w:rsidRPr="00EB265A" w:rsidRDefault="00CA59B0" w:rsidP="00CA59B0">
      <w:pPr>
        <w:adjustRightInd w:val="0"/>
        <w:snapToGrid w:val="0"/>
        <w:ind w:firstLine="480"/>
        <w:rPr>
          <w:color w:val="0070C0"/>
          <w:szCs w:val="21"/>
        </w:rPr>
      </w:pPr>
    </w:p>
    <w:p w14:paraId="0732102F" w14:textId="77777777" w:rsidR="00CA59B0" w:rsidRPr="00EB265A" w:rsidRDefault="00CA59B0" w:rsidP="00CA59B0">
      <w:pPr>
        <w:adjustRightInd w:val="0"/>
        <w:snapToGrid w:val="0"/>
        <w:ind w:firstLine="480"/>
        <w:rPr>
          <w:color w:val="0070C0"/>
          <w:szCs w:val="21"/>
        </w:rPr>
      </w:pPr>
      <w:r w:rsidRPr="00EB265A">
        <w:rPr>
          <w:color w:val="0070C0"/>
          <w:szCs w:val="21"/>
        </w:rPr>
        <w:t>enable password QWRVPWQW encrypt</w:t>
      </w:r>
      <w:r>
        <w:rPr>
          <w:rFonts w:hint="eastAsia"/>
          <w:color w:val="0070C0"/>
          <w:szCs w:val="21"/>
        </w:rPr>
        <w:tab/>
      </w:r>
      <w:r>
        <w:rPr>
          <w:rFonts w:hint="eastAsia"/>
          <w:color w:val="0070C0"/>
          <w:szCs w:val="21"/>
        </w:rPr>
        <w:tab/>
        <w:t>/enable</w:t>
      </w:r>
      <w:r>
        <w:rPr>
          <w:rFonts w:hint="eastAsia"/>
          <w:color w:val="0070C0"/>
          <w:szCs w:val="21"/>
        </w:rPr>
        <w:t>密码（密文）</w:t>
      </w:r>
    </w:p>
    <w:p w14:paraId="26A3A0FC" w14:textId="77777777" w:rsidR="00CA59B0" w:rsidRPr="00EB265A" w:rsidRDefault="00CA59B0" w:rsidP="00CA59B0">
      <w:pPr>
        <w:adjustRightInd w:val="0"/>
        <w:snapToGrid w:val="0"/>
        <w:ind w:firstLine="480"/>
        <w:rPr>
          <w:color w:val="0070C0"/>
          <w:szCs w:val="21"/>
        </w:rPr>
      </w:pPr>
    </w:p>
    <w:p w14:paraId="6E63A914" w14:textId="77777777" w:rsidR="00CA59B0" w:rsidRPr="00EB265A" w:rsidRDefault="00CA59B0" w:rsidP="00CA59B0">
      <w:pPr>
        <w:adjustRightInd w:val="0"/>
        <w:snapToGrid w:val="0"/>
        <w:ind w:firstLine="480"/>
        <w:rPr>
          <w:color w:val="0070C0"/>
          <w:szCs w:val="21"/>
        </w:rPr>
      </w:pPr>
      <w:r w:rsidRPr="00EB265A">
        <w:rPr>
          <w:color w:val="0070C0"/>
          <w:szCs w:val="21"/>
        </w:rPr>
        <w:t>user admin privilege 15 password 0 admin</w:t>
      </w:r>
      <w:r>
        <w:rPr>
          <w:rFonts w:hint="eastAsia"/>
          <w:color w:val="0070C0"/>
          <w:szCs w:val="21"/>
        </w:rPr>
        <w:tab/>
      </w:r>
      <w:r>
        <w:rPr>
          <w:rFonts w:hint="eastAsia"/>
          <w:color w:val="0070C0"/>
          <w:szCs w:val="21"/>
        </w:rPr>
        <w:tab/>
        <w:t>/</w:t>
      </w:r>
      <w:r>
        <w:rPr>
          <w:rFonts w:hint="eastAsia"/>
          <w:color w:val="0070C0"/>
          <w:szCs w:val="21"/>
        </w:rPr>
        <w:t>系统预设的用户名和密码</w:t>
      </w:r>
    </w:p>
    <w:p w14:paraId="005A53B0" w14:textId="77777777" w:rsidR="00CA59B0" w:rsidRPr="00EB265A" w:rsidRDefault="00CA59B0" w:rsidP="00CA59B0">
      <w:pPr>
        <w:adjustRightInd w:val="0"/>
        <w:snapToGrid w:val="0"/>
        <w:ind w:firstLine="480"/>
        <w:rPr>
          <w:color w:val="0070C0"/>
          <w:szCs w:val="21"/>
        </w:rPr>
      </w:pPr>
      <w:r w:rsidRPr="00EB265A">
        <w:rPr>
          <w:color w:val="0070C0"/>
          <w:szCs w:val="21"/>
        </w:rPr>
        <w:t>user guest password 0 guest</w:t>
      </w:r>
    </w:p>
    <w:p w14:paraId="24493E50" w14:textId="77777777" w:rsidR="00CA59B0" w:rsidRPr="00EB265A" w:rsidRDefault="00CA59B0" w:rsidP="00CA59B0">
      <w:pPr>
        <w:adjustRightInd w:val="0"/>
        <w:snapToGrid w:val="0"/>
        <w:ind w:firstLine="480"/>
        <w:rPr>
          <w:color w:val="0070C0"/>
          <w:szCs w:val="21"/>
        </w:rPr>
      </w:pPr>
    </w:p>
    <w:p w14:paraId="28E83F75" w14:textId="77777777" w:rsidR="00CA59B0" w:rsidRPr="00EB265A" w:rsidRDefault="00CA59B0" w:rsidP="00CA59B0">
      <w:pPr>
        <w:adjustRightInd w:val="0"/>
        <w:snapToGrid w:val="0"/>
        <w:ind w:firstLine="480"/>
        <w:rPr>
          <w:color w:val="0070C0"/>
          <w:szCs w:val="21"/>
        </w:rPr>
      </w:pPr>
      <w:r w:rsidRPr="00EB265A">
        <w:rPr>
          <w:color w:val="0070C0"/>
          <w:szCs w:val="21"/>
        </w:rPr>
        <w:t>aaa new-model</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w:t>
      </w:r>
      <w:r>
        <w:rPr>
          <w:rFonts w:hint="eastAsia"/>
          <w:color w:val="0070C0"/>
          <w:szCs w:val="21"/>
        </w:rPr>
        <w:t>系统要求对登陆用户进行认证</w:t>
      </w:r>
    </w:p>
    <w:p w14:paraId="70D73CCC" w14:textId="77777777" w:rsidR="00CA59B0" w:rsidRPr="00EB265A" w:rsidRDefault="00CA59B0" w:rsidP="00CA59B0">
      <w:pPr>
        <w:adjustRightInd w:val="0"/>
        <w:snapToGrid w:val="0"/>
        <w:ind w:firstLine="480"/>
        <w:rPr>
          <w:rFonts w:hint="eastAsia"/>
          <w:color w:val="0070C0"/>
          <w:szCs w:val="21"/>
        </w:rPr>
      </w:pPr>
      <w:r w:rsidRPr="00EB265A">
        <w:rPr>
          <w:color w:val="0070C0"/>
          <w:szCs w:val="21"/>
        </w:rPr>
        <w:t>aaa authentication login default local</w:t>
      </w:r>
    </w:p>
    <w:p w14:paraId="0C446163" w14:textId="77777777" w:rsidR="00CA59B0" w:rsidRPr="00EB265A" w:rsidRDefault="00CA59B0" w:rsidP="00CA59B0">
      <w:pPr>
        <w:adjustRightInd w:val="0"/>
        <w:snapToGrid w:val="0"/>
        <w:ind w:firstLine="480"/>
        <w:rPr>
          <w:rFonts w:hint="eastAsia"/>
          <w:color w:val="0070C0"/>
          <w:szCs w:val="21"/>
        </w:rPr>
      </w:pPr>
    </w:p>
    <w:p w14:paraId="3658CF6F" w14:textId="77777777" w:rsidR="00CA59B0" w:rsidRPr="00EB265A" w:rsidRDefault="00CA59B0" w:rsidP="00CA59B0">
      <w:pPr>
        <w:adjustRightInd w:val="0"/>
        <w:snapToGrid w:val="0"/>
        <w:ind w:firstLine="480"/>
        <w:rPr>
          <w:color w:val="0070C0"/>
          <w:szCs w:val="21"/>
        </w:rPr>
      </w:pPr>
      <w:r w:rsidRPr="00EB265A">
        <w:rPr>
          <w:color w:val="0070C0"/>
          <w:szCs w:val="21"/>
        </w:rPr>
        <w:t>vlan 1</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/VGA600</w:t>
      </w:r>
      <w:r>
        <w:rPr>
          <w:rFonts w:hint="eastAsia"/>
          <w:color w:val="0070C0"/>
          <w:szCs w:val="21"/>
        </w:rPr>
        <w:t>的交换以太口默认属于</w:t>
      </w:r>
      <w:r>
        <w:rPr>
          <w:rFonts w:hint="eastAsia"/>
          <w:color w:val="0070C0"/>
          <w:szCs w:val="21"/>
        </w:rPr>
        <w:t>VLAN1</w:t>
      </w:r>
    </w:p>
    <w:p w14:paraId="081A9F35" w14:textId="77777777" w:rsidR="00CA59B0" w:rsidRPr="00EB265A" w:rsidRDefault="00CA59B0" w:rsidP="00CA59B0">
      <w:pPr>
        <w:adjustRightInd w:val="0"/>
        <w:snapToGrid w:val="0"/>
        <w:ind w:firstLine="480"/>
        <w:rPr>
          <w:color w:val="0070C0"/>
          <w:szCs w:val="21"/>
        </w:rPr>
      </w:pPr>
      <w:r w:rsidRPr="00EB265A">
        <w:rPr>
          <w:color w:val="0070C0"/>
          <w:szCs w:val="21"/>
        </w:rPr>
        <w:t xml:space="preserve"> description default</w:t>
      </w:r>
    </w:p>
    <w:p w14:paraId="005A6B7B" w14:textId="77777777" w:rsidR="00CA59B0" w:rsidRPr="00EB265A" w:rsidRDefault="00CA59B0" w:rsidP="00CA59B0">
      <w:pPr>
        <w:adjustRightInd w:val="0"/>
        <w:snapToGrid w:val="0"/>
        <w:ind w:firstLine="480"/>
        <w:rPr>
          <w:color w:val="0070C0"/>
          <w:szCs w:val="21"/>
        </w:rPr>
      </w:pPr>
      <w:r w:rsidRPr="00EB265A">
        <w:rPr>
          <w:color w:val="0070C0"/>
          <w:szCs w:val="21"/>
        </w:rPr>
        <w:t xml:space="preserve"> port 0-3 untagged</w:t>
      </w:r>
    </w:p>
    <w:p w14:paraId="27D9FC24" w14:textId="77777777" w:rsidR="00CA59B0" w:rsidRPr="00EB265A" w:rsidRDefault="00CA59B0" w:rsidP="00CA59B0">
      <w:pPr>
        <w:adjustRightInd w:val="0"/>
        <w:snapToGrid w:val="0"/>
        <w:ind w:firstLine="480"/>
        <w:rPr>
          <w:color w:val="0070C0"/>
          <w:szCs w:val="21"/>
        </w:rPr>
      </w:pPr>
      <w:r w:rsidRPr="00EB265A">
        <w:rPr>
          <w:color w:val="0070C0"/>
          <w:szCs w:val="21"/>
        </w:rPr>
        <w:t xml:space="preserve"> exit</w:t>
      </w:r>
    </w:p>
    <w:p w14:paraId="70AABC3B" w14:textId="77777777" w:rsidR="00CA59B0" w:rsidRPr="00EB265A" w:rsidRDefault="00CA59B0" w:rsidP="00CA59B0">
      <w:pPr>
        <w:adjustRightInd w:val="0"/>
        <w:snapToGrid w:val="0"/>
        <w:ind w:firstLine="480"/>
        <w:rPr>
          <w:color w:val="0070C0"/>
          <w:szCs w:val="21"/>
        </w:rPr>
      </w:pPr>
    </w:p>
    <w:p w14:paraId="610412C6" w14:textId="77777777" w:rsidR="00CA59B0" w:rsidRPr="00EB265A" w:rsidRDefault="00CA59B0" w:rsidP="00CA59B0">
      <w:pPr>
        <w:adjustRightInd w:val="0"/>
        <w:snapToGrid w:val="0"/>
        <w:ind w:firstLine="480"/>
        <w:rPr>
          <w:color w:val="0070C0"/>
          <w:szCs w:val="21"/>
        </w:rPr>
      </w:pPr>
      <w:r w:rsidRPr="00EB265A">
        <w:rPr>
          <w:color w:val="0070C0"/>
          <w:szCs w:val="21"/>
        </w:rPr>
        <w:t>mode router</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w:t>
      </w:r>
      <w:r>
        <w:rPr>
          <w:rFonts w:hint="eastAsia"/>
          <w:color w:val="0070C0"/>
          <w:szCs w:val="21"/>
        </w:rPr>
        <w:t>目前工作在路由模式</w:t>
      </w:r>
    </w:p>
    <w:p w14:paraId="74513322" w14:textId="77777777" w:rsidR="00CA59B0" w:rsidRPr="00F8711D" w:rsidRDefault="00CA59B0" w:rsidP="00CA59B0">
      <w:pPr>
        <w:adjustRightInd w:val="0"/>
        <w:snapToGrid w:val="0"/>
        <w:ind w:firstLine="480"/>
        <w:rPr>
          <w:color w:val="0070C0"/>
          <w:szCs w:val="21"/>
        </w:rPr>
      </w:pPr>
    </w:p>
    <w:p w14:paraId="6A238D32" w14:textId="77777777" w:rsidR="00CA59B0" w:rsidRPr="00EB265A" w:rsidRDefault="00CA59B0" w:rsidP="00CA59B0">
      <w:pPr>
        <w:adjustRightInd w:val="0"/>
        <w:snapToGrid w:val="0"/>
        <w:ind w:firstLine="480"/>
        <w:rPr>
          <w:color w:val="0070C0"/>
          <w:szCs w:val="21"/>
        </w:rPr>
      </w:pPr>
      <w:r w:rsidRPr="00EB265A">
        <w:rPr>
          <w:color w:val="0070C0"/>
          <w:szCs w:val="21"/>
        </w:rPr>
        <w:t>interface fastethernet0</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w:t>
      </w:r>
      <w:r>
        <w:rPr>
          <w:rFonts w:hint="eastAsia"/>
          <w:color w:val="0070C0"/>
          <w:szCs w:val="21"/>
        </w:rPr>
        <w:t>设备的</w:t>
      </w:r>
      <w:r>
        <w:rPr>
          <w:rFonts w:hint="eastAsia"/>
          <w:color w:val="0070C0"/>
          <w:szCs w:val="21"/>
        </w:rPr>
        <w:t>WAN</w:t>
      </w:r>
      <w:r>
        <w:rPr>
          <w:rFonts w:hint="eastAsia"/>
          <w:color w:val="0070C0"/>
          <w:szCs w:val="21"/>
        </w:rPr>
        <w:t>口，用于外联网络</w:t>
      </w:r>
    </w:p>
    <w:p w14:paraId="70EC9C17" w14:textId="77777777" w:rsidR="00CA59B0" w:rsidRPr="00EB265A" w:rsidRDefault="00CA59B0" w:rsidP="00CA59B0">
      <w:pPr>
        <w:adjustRightInd w:val="0"/>
        <w:snapToGrid w:val="0"/>
        <w:ind w:firstLine="480"/>
        <w:rPr>
          <w:color w:val="0070C0"/>
          <w:szCs w:val="21"/>
        </w:rPr>
      </w:pPr>
      <w:r w:rsidRPr="00EB265A">
        <w:rPr>
          <w:color w:val="0070C0"/>
          <w:szCs w:val="21"/>
        </w:rPr>
        <w:t xml:space="preserve"> exit</w:t>
      </w:r>
    </w:p>
    <w:p w14:paraId="402D11E5" w14:textId="77777777" w:rsidR="00CA59B0" w:rsidRPr="00EB265A" w:rsidRDefault="00CA59B0" w:rsidP="00CA59B0">
      <w:pPr>
        <w:adjustRightInd w:val="0"/>
        <w:snapToGrid w:val="0"/>
        <w:ind w:firstLine="480"/>
        <w:rPr>
          <w:color w:val="0070C0"/>
          <w:szCs w:val="21"/>
        </w:rPr>
      </w:pPr>
    </w:p>
    <w:p w14:paraId="1C145BA1" w14:textId="77777777" w:rsidR="00CA59B0" w:rsidRPr="00EB265A" w:rsidRDefault="00CA59B0" w:rsidP="00CA59B0">
      <w:pPr>
        <w:adjustRightInd w:val="0"/>
        <w:snapToGrid w:val="0"/>
        <w:ind w:firstLine="480"/>
        <w:rPr>
          <w:color w:val="0070C0"/>
          <w:szCs w:val="21"/>
        </w:rPr>
      </w:pPr>
      <w:r w:rsidRPr="00EB265A">
        <w:rPr>
          <w:color w:val="0070C0"/>
          <w:szCs w:val="21"/>
        </w:rPr>
        <w:t>interface switchethernet0</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/VLAN1</w:t>
      </w:r>
      <w:r>
        <w:rPr>
          <w:rFonts w:hint="eastAsia"/>
          <w:color w:val="0070C0"/>
          <w:szCs w:val="21"/>
        </w:rPr>
        <w:t>所属的三层接口，用于</w:t>
      </w:r>
      <w:r>
        <w:rPr>
          <w:rFonts w:hint="eastAsia"/>
          <w:color w:val="0070C0"/>
          <w:szCs w:val="21"/>
        </w:rPr>
        <w:t>LAN</w:t>
      </w:r>
      <w:r>
        <w:rPr>
          <w:rFonts w:hint="eastAsia"/>
          <w:color w:val="0070C0"/>
          <w:szCs w:val="21"/>
        </w:rPr>
        <w:t>口所接用户远程接入本设备</w:t>
      </w:r>
    </w:p>
    <w:p w14:paraId="540BF65F" w14:textId="77777777" w:rsidR="00CA59B0" w:rsidRPr="00EB265A" w:rsidRDefault="00CA59B0" w:rsidP="00CA59B0">
      <w:pPr>
        <w:adjustRightInd w:val="0"/>
        <w:snapToGrid w:val="0"/>
        <w:ind w:firstLine="480"/>
        <w:rPr>
          <w:color w:val="0070C0"/>
          <w:szCs w:val="21"/>
        </w:rPr>
      </w:pPr>
      <w:r w:rsidRPr="00EB265A">
        <w:rPr>
          <w:color w:val="0070C0"/>
          <w:szCs w:val="21"/>
        </w:rPr>
        <w:t xml:space="preserve"> ip address 192.168.0.1 255.255.255.0</w:t>
      </w:r>
    </w:p>
    <w:p w14:paraId="69F76DE8" w14:textId="77777777" w:rsidR="00CA59B0" w:rsidRPr="00EB265A" w:rsidRDefault="00CA59B0" w:rsidP="00CA59B0">
      <w:pPr>
        <w:adjustRightInd w:val="0"/>
        <w:snapToGrid w:val="0"/>
        <w:ind w:firstLine="480"/>
        <w:rPr>
          <w:color w:val="0070C0"/>
          <w:szCs w:val="21"/>
        </w:rPr>
      </w:pPr>
      <w:r w:rsidRPr="00EB265A">
        <w:rPr>
          <w:color w:val="0070C0"/>
          <w:szCs w:val="21"/>
        </w:rPr>
        <w:t xml:space="preserve"> vlan 1</w:t>
      </w:r>
    </w:p>
    <w:p w14:paraId="54403D7D" w14:textId="77777777" w:rsidR="00CA59B0" w:rsidRPr="00EB265A" w:rsidRDefault="00CA59B0" w:rsidP="00CA59B0">
      <w:pPr>
        <w:adjustRightInd w:val="0"/>
        <w:snapToGrid w:val="0"/>
        <w:ind w:firstLine="480"/>
        <w:rPr>
          <w:color w:val="0070C0"/>
          <w:szCs w:val="21"/>
        </w:rPr>
      </w:pPr>
      <w:r w:rsidRPr="00EB265A">
        <w:rPr>
          <w:color w:val="0070C0"/>
          <w:szCs w:val="21"/>
        </w:rPr>
        <w:t xml:space="preserve"> exit</w:t>
      </w:r>
    </w:p>
    <w:p w14:paraId="3F83C6F1" w14:textId="77777777" w:rsidR="00CA59B0" w:rsidRPr="00EB265A" w:rsidRDefault="00CA59B0" w:rsidP="00CA59B0">
      <w:pPr>
        <w:adjustRightInd w:val="0"/>
        <w:snapToGrid w:val="0"/>
        <w:ind w:firstLine="480"/>
        <w:rPr>
          <w:color w:val="0070C0"/>
          <w:szCs w:val="21"/>
        </w:rPr>
      </w:pPr>
    </w:p>
    <w:p w14:paraId="3D73DFEC" w14:textId="77777777" w:rsidR="00CA59B0" w:rsidRPr="00EB265A" w:rsidRDefault="00CA59B0" w:rsidP="00CA59B0">
      <w:pPr>
        <w:adjustRightInd w:val="0"/>
        <w:snapToGrid w:val="0"/>
        <w:ind w:firstLine="480"/>
        <w:rPr>
          <w:rFonts w:hint="eastAsia"/>
          <w:color w:val="0070C0"/>
          <w:szCs w:val="21"/>
        </w:rPr>
      </w:pPr>
      <w:r w:rsidRPr="00EB265A">
        <w:rPr>
          <w:color w:val="0070C0"/>
          <w:szCs w:val="21"/>
        </w:rPr>
        <w:t>ip http server vg_a_1.1.75.rom</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w:t>
      </w:r>
      <w:r>
        <w:rPr>
          <w:rFonts w:hint="eastAsia"/>
          <w:color w:val="0070C0"/>
          <w:szCs w:val="21"/>
        </w:rPr>
        <w:t>设备提供</w:t>
      </w:r>
      <w:r>
        <w:rPr>
          <w:rFonts w:hint="eastAsia"/>
          <w:color w:val="0070C0"/>
          <w:szCs w:val="21"/>
        </w:rPr>
        <w:t>HTTP</w:t>
      </w:r>
      <w:r>
        <w:rPr>
          <w:rFonts w:hint="eastAsia"/>
          <w:color w:val="0070C0"/>
          <w:szCs w:val="21"/>
        </w:rPr>
        <w:t>服务，支持</w:t>
      </w:r>
      <w:r>
        <w:rPr>
          <w:rFonts w:hint="eastAsia"/>
          <w:color w:val="0070C0"/>
          <w:szCs w:val="21"/>
        </w:rPr>
        <w:t>WEB</w:t>
      </w:r>
      <w:r>
        <w:rPr>
          <w:rFonts w:hint="eastAsia"/>
          <w:color w:val="0070C0"/>
          <w:szCs w:val="21"/>
        </w:rPr>
        <w:t>配置方式</w:t>
      </w:r>
    </w:p>
    <w:p w14:paraId="21622871" w14:textId="77777777" w:rsidR="00CA59B0" w:rsidRPr="00EB265A" w:rsidRDefault="00CA59B0" w:rsidP="00CA59B0">
      <w:pPr>
        <w:adjustRightInd w:val="0"/>
        <w:snapToGrid w:val="0"/>
        <w:ind w:firstLine="480"/>
        <w:rPr>
          <w:rFonts w:hint="eastAsia"/>
          <w:color w:val="0070C0"/>
          <w:szCs w:val="21"/>
        </w:rPr>
      </w:pPr>
    </w:p>
    <w:p w14:paraId="4DB64A5F" w14:textId="77777777" w:rsidR="00CA59B0" w:rsidRPr="00EB265A" w:rsidRDefault="00CA59B0" w:rsidP="00CA59B0">
      <w:pPr>
        <w:adjustRightInd w:val="0"/>
        <w:snapToGrid w:val="0"/>
        <w:ind w:firstLine="480"/>
        <w:rPr>
          <w:color w:val="0070C0"/>
          <w:szCs w:val="21"/>
        </w:rPr>
      </w:pPr>
      <w:r w:rsidRPr="00EB265A">
        <w:rPr>
          <w:color w:val="0070C0"/>
          <w:szCs w:val="21"/>
        </w:rPr>
        <w:t>callrouting-conf</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w:t>
      </w:r>
      <w:r>
        <w:rPr>
          <w:rFonts w:hint="eastAsia"/>
          <w:color w:val="0070C0"/>
          <w:szCs w:val="21"/>
        </w:rPr>
        <w:t>默认的拨号路由配置</w:t>
      </w:r>
    </w:p>
    <w:p w14:paraId="654FF7C0" w14:textId="77777777" w:rsidR="00CA59B0" w:rsidRPr="00B7366C" w:rsidRDefault="00CA59B0" w:rsidP="00CA59B0">
      <w:pPr>
        <w:adjustRightInd w:val="0"/>
        <w:snapToGrid w:val="0"/>
        <w:ind w:firstLine="480"/>
        <w:rPr>
          <w:color w:val="0070C0"/>
          <w:szCs w:val="21"/>
          <w:lang w:val="de-DE"/>
        </w:rPr>
      </w:pPr>
      <w:r w:rsidRPr="00EB265A">
        <w:rPr>
          <w:color w:val="0070C0"/>
          <w:szCs w:val="21"/>
        </w:rPr>
        <w:t xml:space="preserve"> </w:t>
      </w:r>
      <w:r w:rsidRPr="00B7366C">
        <w:rPr>
          <w:color w:val="0070C0"/>
          <w:szCs w:val="21"/>
          <w:lang w:val="de-DE"/>
        </w:rPr>
        <w:t>dial-peer 1 pots</w:t>
      </w:r>
    </w:p>
    <w:p w14:paraId="47E06767"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destination-pattern 401</w:t>
      </w:r>
    </w:p>
    <w:p w14:paraId="06EBAE6B"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lastRenderedPageBreak/>
        <w:t xml:space="preserve">  port 1/0</w:t>
      </w:r>
    </w:p>
    <w:p w14:paraId="1A8EE3BD"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exit</w:t>
      </w:r>
    </w:p>
    <w:p w14:paraId="76C38B38" w14:textId="77777777" w:rsidR="00CA59B0" w:rsidRPr="00B7366C" w:rsidRDefault="00CA59B0" w:rsidP="00CA59B0">
      <w:pPr>
        <w:adjustRightInd w:val="0"/>
        <w:snapToGrid w:val="0"/>
        <w:ind w:firstLine="480"/>
        <w:rPr>
          <w:color w:val="0070C0"/>
          <w:szCs w:val="21"/>
          <w:lang w:val="de-DE"/>
        </w:rPr>
      </w:pPr>
    </w:p>
    <w:p w14:paraId="46C0E113"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dial-peer 2 pots</w:t>
      </w:r>
    </w:p>
    <w:p w14:paraId="708767F2"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destination-pattern 402</w:t>
      </w:r>
    </w:p>
    <w:p w14:paraId="15ABAB26"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port 1/1</w:t>
      </w:r>
    </w:p>
    <w:p w14:paraId="75D18A92"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exit</w:t>
      </w:r>
    </w:p>
    <w:p w14:paraId="02BE04F8" w14:textId="77777777" w:rsidR="00CA59B0" w:rsidRPr="00B7366C" w:rsidRDefault="00CA59B0" w:rsidP="00CA59B0">
      <w:pPr>
        <w:adjustRightInd w:val="0"/>
        <w:snapToGrid w:val="0"/>
        <w:ind w:firstLine="480"/>
        <w:rPr>
          <w:color w:val="0070C0"/>
          <w:szCs w:val="21"/>
          <w:lang w:val="de-DE"/>
        </w:rPr>
      </w:pPr>
    </w:p>
    <w:p w14:paraId="4ED1505F"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dial-peer 3 pots</w:t>
      </w:r>
    </w:p>
    <w:p w14:paraId="4F0521C8"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destination-pattern 403</w:t>
      </w:r>
    </w:p>
    <w:p w14:paraId="12EDDB43"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port 1/2</w:t>
      </w:r>
    </w:p>
    <w:p w14:paraId="4A015881"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exit</w:t>
      </w:r>
    </w:p>
    <w:p w14:paraId="30AD2B6D" w14:textId="77777777" w:rsidR="00CA59B0" w:rsidRPr="00B7366C" w:rsidRDefault="00CA59B0" w:rsidP="00CA59B0">
      <w:pPr>
        <w:adjustRightInd w:val="0"/>
        <w:snapToGrid w:val="0"/>
        <w:ind w:firstLine="480"/>
        <w:rPr>
          <w:color w:val="0070C0"/>
          <w:szCs w:val="21"/>
          <w:lang w:val="de-DE"/>
        </w:rPr>
      </w:pPr>
    </w:p>
    <w:p w14:paraId="7E67B0E9"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dial-peer 4 pots</w:t>
      </w:r>
    </w:p>
    <w:p w14:paraId="6AFAE350"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destination-pattern 404</w:t>
      </w:r>
    </w:p>
    <w:p w14:paraId="35EF59E4"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port 1/3</w:t>
      </w:r>
    </w:p>
    <w:p w14:paraId="3A5853F9"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exit</w:t>
      </w:r>
    </w:p>
    <w:p w14:paraId="699A509F" w14:textId="77777777" w:rsidR="00CA59B0" w:rsidRPr="00B7366C" w:rsidRDefault="00CA59B0" w:rsidP="00CA59B0">
      <w:pPr>
        <w:adjustRightInd w:val="0"/>
        <w:snapToGrid w:val="0"/>
        <w:ind w:firstLine="480"/>
        <w:rPr>
          <w:color w:val="0070C0"/>
          <w:szCs w:val="21"/>
          <w:lang w:val="de-DE"/>
        </w:rPr>
      </w:pPr>
    </w:p>
    <w:p w14:paraId="6013C372"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dial-peer 5 pots</w:t>
      </w:r>
    </w:p>
    <w:p w14:paraId="713DC487" w14:textId="77777777" w:rsidR="00CA59B0" w:rsidRPr="00B7366C" w:rsidRDefault="00CA59B0" w:rsidP="00CA59B0">
      <w:pPr>
        <w:adjustRightInd w:val="0"/>
        <w:snapToGrid w:val="0"/>
        <w:ind w:firstLine="480"/>
        <w:rPr>
          <w:rFonts w:hint="eastAsia"/>
          <w:color w:val="0070C0"/>
          <w:szCs w:val="21"/>
          <w:lang w:val="de-DE"/>
        </w:rPr>
      </w:pPr>
      <w:r w:rsidRPr="00B7366C">
        <w:rPr>
          <w:color w:val="0070C0"/>
          <w:szCs w:val="21"/>
          <w:lang w:val="de-DE"/>
        </w:rPr>
        <w:t xml:space="preserve">  destination-pattern xx.</w:t>
      </w:r>
    </w:p>
    <w:p w14:paraId="69A96042"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port 2/0</w:t>
      </w:r>
    </w:p>
    <w:p w14:paraId="21DEAF80"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exit</w:t>
      </w:r>
    </w:p>
    <w:p w14:paraId="76FF8E13" w14:textId="77777777" w:rsidR="00CA59B0" w:rsidRPr="00B7366C" w:rsidRDefault="00CA59B0" w:rsidP="00CA59B0">
      <w:pPr>
        <w:adjustRightInd w:val="0"/>
        <w:snapToGrid w:val="0"/>
        <w:ind w:firstLine="480"/>
        <w:rPr>
          <w:color w:val="0070C0"/>
          <w:szCs w:val="21"/>
          <w:lang w:val="de-DE"/>
        </w:rPr>
      </w:pPr>
    </w:p>
    <w:p w14:paraId="44FA612B"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dial-peer 100 voip</w:t>
      </w:r>
    </w:p>
    <w:p w14:paraId="546E889C"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destination-pattern xx.</w:t>
      </w:r>
    </w:p>
    <w:p w14:paraId="2F7BA848"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backup pstn</w:t>
      </w:r>
    </w:p>
    <w:p w14:paraId="35F3A34E"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session-target  ras</w:t>
      </w:r>
    </w:p>
    <w:p w14:paraId="5ECCB64F"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exit</w:t>
      </w:r>
    </w:p>
    <w:p w14:paraId="6E7ADFC5" w14:textId="77777777" w:rsidR="00CA59B0" w:rsidRPr="00B7366C" w:rsidRDefault="00CA59B0" w:rsidP="00CA59B0">
      <w:pPr>
        <w:adjustRightInd w:val="0"/>
        <w:snapToGrid w:val="0"/>
        <w:ind w:firstLine="480"/>
        <w:rPr>
          <w:color w:val="0070C0"/>
          <w:szCs w:val="21"/>
          <w:lang w:val="de-DE"/>
        </w:rPr>
      </w:pPr>
    </w:p>
    <w:p w14:paraId="7AE7780E"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exit</w:t>
      </w:r>
    </w:p>
    <w:p w14:paraId="1CF5BC15" w14:textId="77777777" w:rsidR="00CA59B0" w:rsidRPr="00B7366C" w:rsidRDefault="00CA59B0" w:rsidP="00CA59B0">
      <w:pPr>
        <w:adjustRightInd w:val="0"/>
        <w:snapToGrid w:val="0"/>
        <w:ind w:firstLine="480"/>
        <w:rPr>
          <w:color w:val="0070C0"/>
          <w:szCs w:val="21"/>
          <w:lang w:val="de-DE"/>
        </w:rPr>
      </w:pPr>
    </w:p>
    <w:p w14:paraId="1A3D2302"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fxs-card 1</w:t>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t>/</w:t>
      </w:r>
      <w:r>
        <w:rPr>
          <w:rFonts w:hint="eastAsia"/>
          <w:color w:val="0070C0"/>
          <w:szCs w:val="21"/>
        </w:rPr>
        <w:t>语音</w:t>
      </w:r>
      <w:r w:rsidRPr="00B7366C">
        <w:rPr>
          <w:rFonts w:hint="eastAsia"/>
          <w:color w:val="0070C0"/>
          <w:szCs w:val="21"/>
          <w:lang w:val="de-DE"/>
        </w:rPr>
        <w:t>FXS</w:t>
      </w:r>
      <w:r>
        <w:rPr>
          <w:rFonts w:hint="eastAsia"/>
          <w:color w:val="0070C0"/>
          <w:szCs w:val="21"/>
        </w:rPr>
        <w:t>接口信息</w:t>
      </w:r>
    </w:p>
    <w:p w14:paraId="3674D21A"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channel 0 3 callid enable</w:t>
      </w:r>
    </w:p>
    <w:p w14:paraId="3AAD0923"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channel 0 3 enable</w:t>
      </w:r>
    </w:p>
    <w:p w14:paraId="1B444774"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exit</w:t>
      </w:r>
    </w:p>
    <w:p w14:paraId="2575E869" w14:textId="77777777" w:rsidR="00CA59B0" w:rsidRPr="00B7366C" w:rsidRDefault="00CA59B0" w:rsidP="00CA59B0">
      <w:pPr>
        <w:adjustRightInd w:val="0"/>
        <w:snapToGrid w:val="0"/>
        <w:ind w:firstLine="480"/>
        <w:rPr>
          <w:color w:val="0070C0"/>
          <w:szCs w:val="21"/>
          <w:lang w:val="de-DE"/>
        </w:rPr>
      </w:pPr>
    </w:p>
    <w:p w14:paraId="3761D19F"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fxo-card 2</w:t>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t>/</w:t>
      </w:r>
      <w:r>
        <w:rPr>
          <w:rFonts w:hint="eastAsia"/>
          <w:color w:val="0070C0"/>
          <w:szCs w:val="21"/>
        </w:rPr>
        <w:t>语音</w:t>
      </w:r>
      <w:r w:rsidRPr="00B7366C">
        <w:rPr>
          <w:rFonts w:hint="eastAsia"/>
          <w:color w:val="0070C0"/>
          <w:szCs w:val="21"/>
          <w:lang w:val="de-DE"/>
        </w:rPr>
        <w:t>FXO</w:t>
      </w:r>
      <w:r>
        <w:rPr>
          <w:rFonts w:hint="eastAsia"/>
          <w:color w:val="0070C0"/>
          <w:szCs w:val="21"/>
        </w:rPr>
        <w:t>接口信息</w:t>
      </w:r>
    </w:p>
    <w:p w14:paraId="3EB3938F"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channel 0 0 callid enable</w:t>
      </w:r>
    </w:p>
    <w:p w14:paraId="0A30A3C7"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channel 0 0 enable</w:t>
      </w:r>
    </w:p>
    <w:p w14:paraId="0707C012"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exit</w:t>
      </w:r>
    </w:p>
    <w:p w14:paraId="4F601D8C"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dialplan terminator #</w:t>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t>/</w:t>
      </w:r>
      <w:r>
        <w:rPr>
          <w:rFonts w:hint="eastAsia"/>
          <w:color w:val="0070C0"/>
          <w:szCs w:val="21"/>
        </w:rPr>
        <w:t>支持以</w:t>
      </w:r>
      <w:r w:rsidRPr="00B7366C">
        <w:rPr>
          <w:rFonts w:hint="eastAsia"/>
          <w:color w:val="0070C0"/>
          <w:szCs w:val="21"/>
          <w:lang w:val="de-DE"/>
        </w:rPr>
        <w:t>＃</w:t>
      </w:r>
      <w:r>
        <w:rPr>
          <w:rFonts w:hint="eastAsia"/>
          <w:color w:val="0070C0"/>
          <w:szCs w:val="21"/>
        </w:rPr>
        <w:t>作为拨号结束键</w:t>
      </w:r>
    </w:p>
    <w:p w14:paraId="355A67BD" w14:textId="77777777" w:rsidR="00CA59B0" w:rsidRPr="00B7366C" w:rsidRDefault="00CA59B0" w:rsidP="00CA59B0">
      <w:pPr>
        <w:adjustRightInd w:val="0"/>
        <w:snapToGrid w:val="0"/>
        <w:ind w:firstLine="480"/>
        <w:rPr>
          <w:color w:val="0070C0"/>
          <w:szCs w:val="21"/>
          <w:lang w:val="de-DE"/>
        </w:rPr>
      </w:pPr>
    </w:p>
    <w:p w14:paraId="684A9C5E" w14:textId="77777777" w:rsidR="00CA59B0" w:rsidRPr="00B7366C" w:rsidRDefault="00CA59B0" w:rsidP="00CA59B0">
      <w:pPr>
        <w:adjustRightInd w:val="0"/>
        <w:snapToGrid w:val="0"/>
        <w:ind w:firstLine="480"/>
        <w:rPr>
          <w:rFonts w:hint="eastAsia"/>
          <w:color w:val="0070C0"/>
          <w:szCs w:val="21"/>
          <w:lang w:val="de-DE"/>
        </w:rPr>
      </w:pPr>
      <w:r w:rsidRPr="00B7366C">
        <w:rPr>
          <w:color w:val="0070C0"/>
          <w:szCs w:val="21"/>
          <w:lang w:val="de-DE"/>
        </w:rPr>
        <w:t>voicesrv-conf</w:t>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r>
      <w:r w:rsidRPr="00B7366C">
        <w:rPr>
          <w:rFonts w:hint="eastAsia"/>
          <w:color w:val="0070C0"/>
          <w:szCs w:val="21"/>
          <w:lang w:val="de-DE"/>
        </w:rPr>
        <w:tab/>
        <w:t>/</w:t>
      </w:r>
      <w:r>
        <w:rPr>
          <w:rFonts w:hint="eastAsia"/>
          <w:color w:val="0070C0"/>
          <w:szCs w:val="21"/>
        </w:rPr>
        <w:t>语音服务功能配置</w:t>
      </w:r>
    </w:p>
    <w:p w14:paraId="115DB2C5"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exit</w:t>
      </w:r>
    </w:p>
    <w:p w14:paraId="529FE344" w14:textId="77777777" w:rsidR="00CA59B0" w:rsidRPr="00B7366C" w:rsidRDefault="00CA59B0" w:rsidP="00CA59B0">
      <w:pPr>
        <w:adjustRightInd w:val="0"/>
        <w:snapToGrid w:val="0"/>
        <w:ind w:firstLine="480"/>
        <w:rPr>
          <w:color w:val="0070C0"/>
          <w:szCs w:val="21"/>
          <w:lang w:val="de-DE"/>
        </w:rPr>
      </w:pPr>
      <w:r w:rsidRPr="00B7366C">
        <w:rPr>
          <w:color w:val="0070C0"/>
          <w:szCs w:val="21"/>
          <w:lang w:val="de-DE"/>
        </w:rPr>
        <w:t xml:space="preserve"> h323 start slow</w:t>
      </w:r>
    </w:p>
    <w:p w14:paraId="5ADE8E47" w14:textId="77777777" w:rsidR="00CA59B0" w:rsidRPr="00EB265A" w:rsidRDefault="00CA59B0" w:rsidP="00CA59B0">
      <w:pPr>
        <w:adjustRightInd w:val="0"/>
        <w:snapToGrid w:val="0"/>
        <w:ind w:firstLine="480"/>
        <w:rPr>
          <w:color w:val="0070C0"/>
          <w:szCs w:val="21"/>
        </w:rPr>
      </w:pPr>
      <w:r w:rsidRPr="00B7366C">
        <w:rPr>
          <w:color w:val="0070C0"/>
          <w:szCs w:val="21"/>
          <w:lang w:val="de-DE"/>
        </w:rPr>
        <w:t xml:space="preserve"> </w:t>
      </w:r>
      <w:r w:rsidRPr="00EB265A">
        <w:rPr>
          <w:color w:val="0070C0"/>
          <w:szCs w:val="21"/>
        </w:rPr>
        <w:t>h323 send-dtmf h245-string</w:t>
      </w:r>
    </w:p>
    <w:p w14:paraId="27052D2F" w14:textId="77777777" w:rsidR="00CA59B0" w:rsidRPr="00EB265A" w:rsidRDefault="00CA59B0" w:rsidP="00CA59B0">
      <w:pPr>
        <w:adjustRightInd w:val="0"/>
        <w:snapToGrid w:val="0"/>
        <w:ind w:firstLine="480"/>
        <w:rPr>
          <w:color w:val="0070C0"/>
          <w:szCs w:val="21"/>
        </w:rPr>
      </w:pPr>
      <w:r w:rsidRPr="00EB265A">
        <w:rPr>
          <w:color w:val="0070C0"/>
          <w:szCs w:val="21"/>
        </w:rPr>
        <w:t xml:space="preserve"> h323 call-diversion default</w:t>
      </w:r>
    </w:p>
    <w:p w14:paraId="0CA3336D" w14:textId="77777777" w:rsidR="00CA59B0" w:rsidRPr="00EB265A" w:rsidRDefault="00CA59B0" w:rsidP="00CA59B0">
      <w:pPr>
        <w:adjustRightInd w:val="0"/>
        <w:snapToGrid w:val="0"/>
        <w:ind w:firstLine="480"/>
        <w:rPr>
          <w:color w:val="0070C0"/>
          <w:szCs w:val="21"/>
        </w:rPr>
      </w:pPr>
      <w:r w:rsidRPr="00EB265A">
        <w:rPr>
          <w:color w:val="0070C0"/>
          <w:szCs w:val="21"/>
        </w:rPr>
        <w:t xml:space="preserve"> h323 h245Tunnel off</w:t>
      </w:r>
    </w:p>
    <w:p w14:paraId="6BF89DC8" w14:textId="77777777" w:rsidR="00CA59B0" w:rsidRPr="00EB265A" w:rsidRDefault="00CA59B0" w:rsidP="00CA59B0">
      <w:pPr>
        <w:adjustRightInd w:val="0"/>
        <w:snapToGrid w:val="0"/>
        <w:ind w:firstLine="480"/>
        <w:rPr>
          <w:color w:val="0070C0"/>
          <w:szCs w:val="21"/>
        </w:rPr>
      </w:pPr>
      <w:r w:rsidRPr="00EB265A">
        <w:rPr>
          <w:color w:val="0070C0"/>
          <w:szCs w:val="21"/>
        </w:rPr>
        <w:t xml:space="preserve"> h323 bearer-cap 3100hz</w:t>
      </w:r>
    </w:p>
    <w:p w14:paraId="3BCA02E8" w14:textId="77777777" w:rsidR="00CA59B0" w:rsidRPr="00EB265A" w:rsidRDefault="00CA59B0" w:rsidP="00CA59B0">
      <w:pPr>
        <w:adjustRightInd w:val="0"/>
        <w:snapToGrid w:val="0"/>
        <w:ind w:firstLine="480"/>
        <w:rPr>
          <w:color w:val="0070C0"/>
          <w:szCs w:val="21"/>
        </w:rPr>
      </w:pPr>
      <w:r w:rsidRPr="00EB265A">
        <w:rPr>
          <w:color w:val="0070C0"/>
          <w:szCs w:val="21"/>
        </w:rPr>
        <w:t xml:space="preserve"> h323 fill-send-complete enable</w:t>
      </w:r>
    </w:p>
    <w:p w14:paraId="4FDE64DC" w14:textId="77777777" w:rsidR="00CA59B0" w:rsidRPr="00EB265A" w:rsidRDefault="00CA59B0" w:rsidP="00CA59B0">
      <w:pPr>
        <w:adjustRightInd w:val="0"/>
        <w:snapToGrid w:val="0"/>
        <w:ind w:firstLine="480"/>
        <w:rPr>
          <w:color w:val="0070C0"/>
          <w:szCs w:val="21"/>
        </w:rPr>
      </w:pPr>
      <w:r w:rsidRPr="00EB265A">
        <w:rPr>
          <w:color w:val="0070C0"/>
          <w:szCs w:val="21"/>
        </w:rPr>
        <w:t xml:space="preserve"> h323 grq_interval 40</w:t>
      </w:r>
    </w:p>
    <w:p w14:paraId="21D018F3" w14:textId="77777777" w:rsidR="00CA59B0" w:rsidRPr="00EB265A" w:rsidRDefault="00CA59B0" w:rsidP="00CA59B0">
      <w:pPr>
        <w:adjustRightInd w:val="0"/>
        <w:snapToGrid w:val="0"/>
        <w:ind w:firstLine="480"/>
        <w:rPr>
          <w:color w:val="0070C0"/>
          <w:szCs w:val="21"/>
        </w:rPr>
      </w:pPr>
      <w:r w:rsidRPr="00EB265A">
        <w:rPr>
          <w:color w:val="0070C0"/>
          <w:szCs w:val="21"/>
        </w:rPr>
        <w:t xml:space="preserve"> h323 call-thrust-ttl 10</w:t>
      </w:r>
    </w:p>
    <w:p w14:paraId="4759F1A0" w14:textId="77777777" w:rsidR="00CA59B0" w:rsidRPr="00EB265A" w:rsidRDefault="00CA59B0" w:rsidP="00CA59B0">
      <w:pPr>
        <w:adjustRightInd w:val="0"/>
        <w:snapToGrid w:val="0"/>
        <w:ind w:firstLine="480"/>
        <w:rPr>
          <w:color w:val="0070C0"/>
          <w:szCs w:val="21"/>
        </w:rPr>
      </w:pPr>
      <w:r w:rsidRPr="00EB265A">
        <w:rPr>
          <w:color w:val="0070C0"/>
          <w:szCs w:val="21"/>
        </w:rPr>
        <w:t xml:space="preserve"> call-transfer disable</w:t>
      </w:r>
    </w:p>
    <w:p w14:paraId="60976EAD" w14:textId="77777777" w:rsidR="00CA59B0" w:rsidRPr="00EB265A" w:rsidRDefault="00CA59B0" w:rsidP="00CA59B0">
      <w:pPr>
        <w:adjustRightInd w:val="0"/>
        <w:snapToGrid w:val="0"/>
        <w:ind w:firstLine="480"/>
        <w:rPr>
          <w:color w:val="0070C0"/>
          <w:szCs w:val="21"/>
        </w:rPr>
      </w:pPr>
      <w:r w:rsidRPr="00EB265A">
        <w:rPr>
          <w:color w:val="0070C0"/>
          <w:szCs w:val="21"/>
        </w:rPr>
        <w:t xml:space="preserve"> call-transfer consultation</w:t>
      </w:r>
    </w:p>
    <w:p w14:paraId="2C7DBDBD" w14:textId="77777777" w:rsidR="00CA59B0" w:rsidRPr="00EB265A" w:rsidRDefault="00CA59B0" w:rsidP="00CA59B0">
      <w:pPr>
        <w:adjustRightInd w:val="0"/>
        <w:snapToGrid w:val="0"/>
        <w:ind w:firstLine="480"/>
        <w:rPr>
          <w:color w:val="0070C0"/>
          <w:szCs w:val="21"/>
        </w:rPr>
      </w:pPr>
      <w:r w:rsidRPr="00EB265A">
        <w:rPr>
          <w:color w:val="0070C0"/>
          <w:szCs w:val="21"/>
        </w:rPr>
        <w:t xml:space="preserve"> user-config enable</w:t>
      </w:r>
    </w:p>
    <w:p w14:paraId="6EE4BBCC" w14:textId="77777777" w:rsidR="00CA59B0" w:rsidRPr="00EB265A" w:rsidRDefault="00CA59B0" w:rsidP="00CA59B0">
      <w:pPr>
        <w:adjustRightInd w:val="0"/>
        <w:snapToGrid w:val="0"/>
        <w:ind w:firstLine="480"/>
        <w:rPr>
          <w:color w:val="0070C0"/>
          <w:szCs w:val="21"/>
        </w:rPr>
      </w:pPr>
      <w:r w:rsidRPr="00EB265A">
        <w:rPr>
          <w:color w:val="0070C0"/>
          <w:szCs w:val="21"/>
        </w:rPr>
        <w:t xml:space="preserve"> exit</w:t>
      </w:r>
    </w:p>
    <w:p w14:paraId="58056D88" w14:textId="77777777" w:rsidR="00CA59B0" w:rsidRPr="00EB265A" w:rsidRDefault="00CA59B0" w:rsidP="00CA59B0">
      <w:pPr>
        <w:adjustRightInd w:val="0"/>
        <w:snapToGrid w:val="0"/>
        <w:ind w:firstLine="480"/>
        <w:rPr>
          <w:color w:val="0070C0"/>
          <w:szCs w:val="21"/>
        </w:rPr>
      </w:pPr>
    </w:p>
    <w:p w14:paraId="6347CDF3" w14:textId="77777777" w:rsidR="00CA59B0" w:rsidRPr="00EB265A" w:rsidRDefault="00CA59B0" w:rsidP="00CA59B0">
      <w:pPr>
        <w:adjustRightInd w:val="0"/>
        <w:snapToGrid w:val="0"/>
        <w:ind w:firstLine="480"/>
        <w:rPr>
          <w:color w:val="0070C0"/>
          <w:szCs w:val="21"/>
        </w:rPr>
      </w:pPr>
      <w:r w:rsidRPr="00EB265A">
        <w:rPr>
          <w:color w:val="0070C0"/>
          <w:szCs w:val="21"/>
        </w:rPr>
        <w:t>interface loopback0</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w:t>
      </w:r>
      <w:r>
        <w:rPr>
          <w:rFonts w:hint="eastAsia"/>
          <w:color w:val="0070C0"/>
          <w:szCs w:val="21"/>
        </w:rPr>
        <w:t>内部环回接口</w:t>
      </w:r>
    </w:p>
    <w:p w14:paraId="54B4D16C" w14:textId="77777777" w:rsidR="00CA59B0" w:rsidRPr="00EB265A" w:rsidRDefault="00CA59B0" w:rsidP="00CA59B0">
      <w:pPr>
        <w:adjustRightInd w:val="0"/>
        <w:snapToGrid w:val="0"/>
        <w:ind w:firstLine="480"/>
        <w:rPr>
          <w:color w:val="0070C0"/>
          <w:szCs w:val="21"/>
        </w:rPr>
      </w:pPr>
      <w:r w:rsidRPr="00EB265A">
        <w:rPr>
          <w:color w:val="0070C0"/>
          <w:szCs w:val="21"/>
        </w:rPr>
        <w:t xml:space="preserve"> exit</w:t>
      </w:r>
    </w:p>
    <w:p w14:paraId="37D2F686" w14:textId="77777777" w:rsidR="00CA59B0" w:rsidRPr="00EB265A" w:rsidRDefault="00CA59B0" w:rsidP="00CA59B0">
      <w:pPr>
        <w:adjustRightInd w:val="0"/>
        <w:snapToGrid w:val="0"/>
        <w:ind w:firstLine="480"/>
        <w:rPr>
          <w:color w:val="0070C0"/>
          <w:szCs w:val="21"/>
        </w:rPr>
      </w:pPr>
    </w:p>
    <w:p w14:paraId="334847CD" w14:textId="77777777" w:rsidR="00CA59B0" w:rsidRPr="00EB265A" w:rsidRDefault="00CA59B0" w:rsidP="00CA59B0">
      <w:pPr>
        <w:adjustRightInd w:val="0"/>
        <w:snapToGrid w:val="0"/>
        <w:ind w:firstLine="480"/>
        <w:rPr>
          <w:color w:val="0070C0"/>
          <w:szCs w:val="21"/>
        </w:rPr>
      </w:pPr>
      <w:r w:rsidRPr="00EB265A">
        <w:rPr>
          <w:color w:val="0070C0"/>
          <w:szCs w:val="21"/>
        </w:rPr>
        <w:lastRenderedPageBreak/>
        <w:t>stun-conf</w:t>
      </w:r>
    </w:p>
    <w:p w14:paraId="76F74422" w14:textId="77777777" w:rsidR="00CA59B0" w:rsidRPr="00EB265A" w:rsidRDefault="00CA59B0" w:rsidP="00CA59B0">
      <w:pPr>
        <w:adjustRightInd w:val="0"/>
        <w:snapToGrid w:val="0"/>
        <w:ind w:firstLine="480"/>
        <w:rPr>
          <w:color w:val="0070C0"/>
          <w:szCs w:val="21"/>
        </w:rPr>
      </w:pPr>
      <w:r w:rsidRPr="00EB265A">
        <w:rPr>
          <w:color w:val="0070C0"/>
          <w:szCs w:val="21"/>
        </w:rPr>
        <w:t xml:space="preserve"> exit</w:t>
      </w:r>
    </w:p>
    <w:p w14:paraId="06FDC331" w14:textId="77777777" w:rsidR="00CA59B0" w:rsidRPr="00EB265A" w:rsidRDefault="00CA59B0" w:rsidP="00CA59B0">
      <w:pPr>
        <w:adjustRightInd w:val="0"/>
        <w:snapToGrid w:val="0"/>
        <w:ind w:firstLine="480"/>
        <w:rPr>
          <w:color w:val="0070C0"/>
          <w:szCs w:val="21"/>
        </w:rPr>
      </w:pPr>
    </w:p>
    <w:p w14:paraId="5035E593" w14:textId="77777777" w:rsidR="00CA59B0" w:rsidRDefault="00CA59B0" w:rsidP="00CA59B0">
      <w:pPr>
        <w:adjustRightInd w:val="0"/>
        <w:snapToGrid w:val="0"/>
        <w:ind w:firstLine="480"/>
        <w:rPr>
          <w:rFonts w:hint="eastAsia"/>
          <w:color w:val="0070C0"/>
          <w:szCs w:val="21"/>
        </w:rPr>
      </w:pPr>
      <w:r w:rsidRPr="00EB265A">
        <w:rPr>
          <w:color w:val="0070C0"/>
          <w:szCs w:val="21"/>
        </w:rPr>
        <w:t>!end</w:t>
      </w:r>
    </w:p>
    <w:p w14:paraId="3EB509C6" w14:textId="77777777" w:rsidR="00CA59B0" w:rsidRPr="00EB265A" w:rsidRDefault="00CA59B0" w:rsidP="00CA59B0">
      <w:pPr>
        <w:adjustRightInd w:val="0"/>
        <w:snapToGrid w:val="0"/>
        <w:ind w:firstLine="480"/>
        <w:rPr>
          <w:rFonts w:hint="eastAsia"/>
          <w:color w:val="0070C0"/>
          <w:szCs w:val="21"/>
        </w:rPr>
      </w:pPr>
    </w:p>
    <w:p w14:paraId="4244D4CF" w14:textId="77777777" w:rsidR="00CA59B0" w:rsidRPr="00F8711D" w:rsidRDefault="00CA59B0" w:rsidP="00CA59B0">
      <w:pPr>
        <w:pStyle w:val="1Char"/>
        <w:ind w:firstLine="480"/>
        <w:rPr>
          <w:rFonts w:hint="eastAsia"/>
        </w:rPr>
      </w:pPr>
      <w:r>
        <w:rPr>
          <w:rFonts w:hint="eastAsia"/>
        </w:rPr>
        <w:t>第四步，保存当前配置：</w:t>
      </w:r>
    </w:p>
    <w:p w14:paraId="65A4E7E8" w14:textId="77777777" w:rsidR="00CA59B0" w:rsidRPr="00F8711D" w:rsidRDefault="00CA59B0" w:rsidP="00CA59B0">
      <w:pPr>
        <w:adjustRightInd w:val="0"/>
        <w:snapToGrid w:val="0"/>
        <w:ind w:firstLine="480"/>
        <w:rPr>
          <w:color w:val="000000"/>
          <w:szCs w:val="21"/>
        </w:rPr>
      </w:pPr>
      <w:r w:rsidRPr="00F8711D">
        <w:rPr>
          <w:color w:val="000000"/>
          <w:szCs w:val="21"/>
        </w:rPr>
        <w:t>VG1#</w:t>
      </w:r>
      <w:r w:rsidRPr="00F8711D">
        <w:rPr>
          <w:b/>
          <w:color w:val="FF0000"/>
          <w:szCs w:val="21"/>
        </w:rPr>
        <w:t>wr</w:t>
      </w:r>
      <w:r w:rsidRPr="00F8711D">
        <w:rPr>
          <w:rFonts w:hint="eastAsia"/>
          <w:b/>
          <w:color w:val="FF0000"/>
          <w:szCs w:val="21"/>
        </w:rPr>
        <w:t>ite</w:t>
      </w:r>
      <w:r>
        <w:rPr>
          <w:rFonts w:hint="eastAsia"/>
          <w:szCs w:val="21"/>
        </w:rPr>
        <w:tab/>
      </w:r>
      <w:r>
        <w:rPr>
          <w:rFonts w:hint="eastAsia"/>
          <w:szCs w:val="21"/>
        </w:rPr>
        <w:tab/>
      </w:r>
      <w:r>
        <w:rPr>
          <w:rFonts w:hint="eastAsia"/>
          <w:szCs w:val="21"/>
        </w:rPr>
        <w:tab/>
        <w:t>/</w:t>
      </w:r>
      <w:r>
        <w:rPr>
          <w:rFonts w:hint="eastAsia"/>
          <w:szCs w:val="21"/>
        </w:rPr>
        <w:t>保存当前配置参数到文件系统中</w:t>
      </w:r>
    </w:p>
    <w:p w14:paraId="02619FE7" w14:textId="77777777" w:rsidR="00CA59B0" w:rsidRPr="00F8711D" w:rsidRDefault="00CA59B0" w:rsidP="00CA59B0">
      <w:pPr>
        <w:adjustRightInd w:val="0"/>
        <w:snapToGrid w:val="0"/>
        <w:ind w:firstLine="480"/>
        <w:rPr>
          <w:color w:val="0070C0"/>
          <w:szCs w:val="21"/>
        </w:rPr>
      </w:pPr>
      <w:r w:rsidRPr="00F8711D">
        <w:rPr>
          <w:color w:val="0070C0"/>
          <w:szCs w:val="21"/>
        </w:rPr>
        <w:t>Are you sure to override /flash/startup (Yes|No)?</w:t>
      </w:r>
      <w:r w:rsidRPr="00F8711D">
        <w:rPr>
          <w:b/>
          <w:color w:val="FF0000"/>
          <w:szCs w:val="21"/>
        </w:rPr>
        <w:t>y</w:t>
      </w:r>
      <w:r w:rsidRPr="00F8711D">
        <w:rPr>
          <w:color w:val="0070C0"/>
          <w:szCs w:val="21"/>
        </w:rPr>
        <w:t xml:space="preserve">       </w:t>
      </w:r>
      <w:r>
        <w:rPr>
          <w:rFonts w:hint="eastAsia"/>
          <w:szCs w:val="21"/>
        </w:rPr>
        <w:t>/yes</w:t>
      </w:r>
      <w:r>
        <w:rPr>
          <w:rFonts w:hint="eastAsia"/>
          <w:szCs w:val="21"/>
        </w:rPr>
        <w:t>或</w:t>
      </w:r>
      <w:r>
        <w:rPr>
          <w:rFonts w:hint="eastAsia"/>
          <w:szCs w:val="21"/>
        </w:rPr>
        <w:t>y</w:t>
      </w:r>
      <w:r>
        <w:rPr>
          <w:rFonts w:hint="eastAsia"/>
          <w:szCs w:val="21"/>
        </w:rPr>
        <w:t>表示确认保存</w:t>
      </w:r>
      <w:r w:rsidRPr="00F8711D">
        <w:rPr>
          <w:color w:val="0070C0"/>
          <w:szCs w:val="21"/>
        </w:rPr>
        <w:t xml:space="preserve">                                           </w:t>
      </w:r>
    </w:p>
    <w:p w14:paraId="7640149E" w14:textId="77777777" w:rsidR="00CA59B0" w:rsidRDefault="00CA59B0" w:rsidP="00CA59B0">
      <w:pPr>
        <w:adjustRightInd w:val="0"/>
        <w:snapToGrid w:val="0"/>
        <w:ind w:firstLine="480"/>
        <w:rPr>
          <w:rFonts w:hint="eastAsia"/>
          <w:color w:val="0070C0"/>
          <w:szCs w:val="21"/>
        </w:rPr>
      </w:pPr>
      <w:r w:rsidRPr="00F8711D">
        <w:rPr>
          <w:color w:val="0070C0"/>
          <w:szCs w:val="21"/>
        </w:rPr>
        <w:t>Building Configuration...done</w:t>
      </w:r>
    </w:p>
    <w:p w14:paraId="1363D7FB" w14:textId="77777777" w:rsidR="00CA59B0" w:rsidRDefault="00CA59B0" w:rsidP="00CA59B0">
      <w:pPr>
        <w:adjustRightInd w:val="0"/>
        <w:snapToGrid w:val="0"/>
        <w:ind w:firstLine="480"/>
        <w:rPr>
          <w:rFonts w:hint="eastAsia"/>
          <w:color w:val="0070C0"/>
          <w:szCs w:val="21"/>
        </w:rPr>
      </w:pPr>
    </w:p>
    <w:p w14:paraId="786175D9" w14:textId="77777777" w:rsidR="00CA59B0" w:rsidRDefault="00CA59B0" w:rsidP="00CA59B0">
      <w:pPr>
        <w:pStyle w:val="1Char"/>
        <w:ind w:firstLine="480"/>
        <w:rPr>
          <w:rFonts w:hint="eastAsia"/>
        </w:rPr>
      </w:pPr>
      <w:r>
        <w:rPr>
          <w:rFonts w:hint="eastAsia"/>
        </w:rPr>
        <w:t>重启</w:t>
      </w:r>
      <w:r>
        <w:rPr>
          <w:rFonts w:hint="eastAsia"/>
        </w:rPr>
        <w:t>IP</w:t>
      </w:r>
      <w:r>
        <w:rPr>
          <w:rFonts w:hint="eastAsia"/>
        </w:rPr>
        <w:t>语音网关，可以检验配置信息是否正确保存。</w:t>
      </w:r>
    </w:p>
    <w:p w14:paraId="75058614" w14:textId="32FB6D78" w:rsidR="00EE157F" w:rsidRPr="00EE157F" w:rsidRDefault="00EE157F" w:rsidP="00CA59B0">
      <w:pPr>
        <w:pStyle w:val="1Char"/>
        <w:ind w:firstLine="560"/>
        <w:rPr>
          <w:rFonts w:hint="eastAsia"/>
          <w:b/>
          <w:color w:val="0070C0"/>
          <w:sz w:val="28"/>
          <w:szCs w:val="28"/>
        </w:rPr>
      </w:pPr>
      <w:r w:rsidRPr="00EE157F">
        <w:rPr>
          <w:rFonts w:hint="eastAsia"/>
          <w:b/>
          <w:sz w:val="28"/>
          <w:szCs w:val="28"/>
        </w:rPr>
        <w:t>相关命令信息详解：</w:t>
      </w:r>
    </w:p>
    <w:p w14:paraId="7C4D1AD8" w14:textId="77777777" w:rsidR="00CA59B0" w:rsidRDefault="00CA59B0" w:rsidP="00CA59B0">
      <w:pPr>
        <w:ind w:firstLine="480"/>
        <w:rPr>
          <w:rFonts w:hAnsi="宋体" w:hint="eastAsia"/>
          <w:b/>
        </w:rPr>
      </w:pPr>
      <w:r w:rsidRPr="003041ED">
        <w:rPr>
          <w:b/>
        </w:rPr>
        <w:t>1</w:t>
      </w:r>
      <w:r w:rsidRPr="003041ED">
        <w:rPr>
          <w:rFonts w:hAnsi="宋体"/>
          <w:b/>
        </w:rPr>
        <w:t>、</w:t>
      </w:r>
      <w:bookmarkStart w:id="147" w:name="_Toc530455031"/>
      <w:bookmarkStart w:id="148" w:name="_Toc530643602"/>
      <w:bookmarkStart w:id="149" w:name="_Toc535376866"/>
      <w:bookmarkStart w:id="150" w:name="_Toc80432497"/>
      <w:bookmarkStart w:id="151" w:name="_Toc147210247"/>
      <w:bookmarkStart w:id="152" w:name="_Toc145735913"/>
      <w:bookmarkStart w:id="153" w:name="_Toc148859322"/>
      <w:bookmarkStart w:id="154" w:name="_Toc260413206"/>
      <w:r w:rsidRPr="00F8711D">
        <w:rPr>
          <w:rFonts w:hint="eastAsia"/>
          <w:b/>
        </w:rPr>
        <w:t>配置系统名称</w:t>
      </w:r>
      <w:bookmarkEnd w:id="147"/>
      <w:bookmarkEnd w:id="148"/>
      <w:bookmarkEnd w:id="149"/>
      <w:bookmarkEnd w:id="150"/>
      <w:bookmarkEnd w:id="151"/>
      <w:bookmarkEnd w:id="152"/>
      <w:bookmarkEnd w:id="153"/>
      <w:bookmarkEnd w:id="154"/>
      <w:r w:rsidRPr="00F8711D">
        <w:rPr>
          <w:rFonts w:hAnsi="宋体"/>
          <w:b/>
        </w:rPr>
        <w:t>：</w:t>
      </w:r>
    </w:p>
    <w:p w14:paraId="350BB938" w14:textId="77777777" w:rsidR="00CA59B0" w:rsidRPr="00B7366C" w:rsidRDefault="00CA59B0" w:rsidP="00CA59B0">
      <w:pPr>
        <w:pStyle w:val="1Char"/>
        <w:ind w:firstLine="480"/>
        <w:rPr>
          <w:rFonts w:hint="eastAsia"/>
        </w:rPr>
      </w:pPr>
      <w:r w:rsidRPr="00B7366C">
        <w:rPr>
          <w:rFonts w:hint="eastAsia"/>
        </w:rPr>
        <w:t>MyPower VG</w:t>
      </w:r>
      <w:r w:rsidRPr="00B7366C">
        <w:rPr>
          <w:rFonts w:hint="eastAsia"/>
        </w:rPr>
        <w:t>网关在出厂时，其缺省的系统名称是</w:t>
      </w:r>
      <w:r w:rsidRPr="00B7366C">
        <w:t>gateway</w:t>
      </w:r>
      <w:r w:rsidRPr="00B7366C">
        <w:rPr>
          <w:rFonts w:hint="eastAsia"/>
        </w:rPr>
        <w:t>。在使用过程中，用户可以根据自己的需要，随时改变系统的名称，并且这种改动是立即生效的，即新的系统名称将会在下一次系统提示符的显示中出现。下面的命令即是将系统名称由</w:t>
      </w:r>
      <w:r w:rsidRPr="00B7366C">
        <w:t>“gateway”</w:t>
      </w:r>
      <w:r w:rsidRPr="00B7366C">
        <w:rPr>
          <w:rFonts w:hint="eastAsia"/>
        </w:rPr>
        <w:t>改为</w:t>
      </w:r>
      <w:r w:rsidRPr="00B7366C">
        <w:t>“VG6000”</w:t>
      </w:r>
      <w:r w:rsidRPr="00B7366C">
        <w:rPr>
          <w:rFonts w:hint="eastAsia"/>
        </w:rPr>
        <w:t>：</w:t>
      </w:r>
    </w:p>
    <w:p w14:paraId="1DCD70CA" w14:textId="77777777" w:rsidR="00CA59B0" w:rsidRPr="00B7366C" w:rsidRDefault="00CA59B0" w:rsidP="00CA59B0">
      <w:pPr>
        <w:pStyle w:val="1Char"/>
        <w:ind w:firstLine="480"/>
        <w:rPr>
          <w:rFonts w:hint="eastAsia"/>
        </w:rPr>
      </w:pPr>
      <w:r w:rsidRPr="00B7366C">
        <w:rPr>
          <w:rFonts w:hint="eastAsia"/>
        </w:rPr>
        <w:t>操作的步骤是：</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41"/>
        <w:gridCol w:w="5145"/>
      </w:tblGrid>
      <w:tr w:rsidR="00CA59B0" w14:paraId="27602D1B" w14:textId="77777777" w:rsidTr="00CA59B0">
        <w:tblPrEx>
          <w:tblCellMar>
            <w:top w:w="0" w:type="dxa"/>
            <w:bottom w:w="0" w:type="dxa"/>
          </w:tblCellMar>
        </w:tblPrEx>
        <w:trPr>
          <w:jc w:val="center"/>
        </w:trPr>
        <w:tc>
          <w:tcPr>
            <w:tcW w:w="3441" w:type="dxa"/>
          </w:tcPr>
          <w:p w14:paraId="6D6CA7E2" w14:textId="77777777" w:rsidR="00CA59B0" w:rsidRPr="00B7366C" w:rsidRDefault="00CA59B0" w:rsidP="00CA59B0">
            <w:pPr>
              <w:pStyle w:val="1Char"/>
              <w:ind w:firstLine="480"/>
              <w:jc w:val="center"/>
              <w:rPr>
                <w:rFonts w:hint="eastAsia"/>
                <w:b/>
              </w:rPr>
            </w:pPr>
            <w:r w:rsidRPr="00B7366C">
              <w:rPr>
                <w:rFonts w:ascii="宋体" w:hAnsi="宋体" w:cs="宋体" w:hint="eastAsia"/>
                <w:b/>
              </w:rPr>
              <w:t>命令</w:t>
            </w:r>
          </w:p>
        </w:tc>
        <w:tc>
          <w:tcPr>
            <w:tcW w:w="5145" w:type="dxa"/>
          </w:tcPr>
          <w:p w14:paraId="7C717346" w14:textId="77777777" w:rsidR="00CA59B0" w:rsidRPr="00B7366C" w:rsidRDefault="00CA59B0" w:rsidP="00CA59B0">
            <w:pPr>
              <w:pStyle w:val="1Char"/>
              <w:ind w:firstLine="480"/>
              <w:jc w:val="center"/>
              <w:rPr>
                <w:rFonts w:hint="eastAsia"/>
                <w:b/>
              </w:rPr>
            </w:pPr>
            <w:r w:rsidRPr="00B7366C">
              <w:rPr>
                <w:rFonts w:ascii="宋体" w:hAnsi="宋体" w:cs="宋体" w:hint="eastAsia"/>
                <w:b/>
              </w:rPr>
              <w:t>描述</w:t>
            </w:r>
          </w:p>
        </w:tc>
      </w:tr>
      <w:tr w:rsidR="00CA59B0" w14:paraId="5CDF2CFC" w14:textId="77777777" w:rsidTr="00CA59B0">
        <w:tblPrEx>
          <w:tblCellMar>
            <w:top w:w="0" w:type="dxa"/>
            <w:bottom w:w="0" w:type="dxa"/>
          </w:tblCellMar>
        </w:tblPrEx>
        <w:trPr>
          <w:trHeight w:val="571"/>
          <w:jc w:val="center"/>
        </w:trPr>
        <w:tc>
          <w:tcPr>
            <w:tcW w:w="3441" w:type="dxa"/>
          </w:tcPr>
          <w:p w14:paraId="2FAF3535" w14:textId="77777777" w:rsidR="00CA59B0" w:rsidRDefault="00CA59B0" w:rsidP="00CA59B0">
            <w:pPr>
              <w:pStyle w:val="1Char"/>
              <w:ind w:firstLine="480"/>
              <w:rPr>
                <w:rFonts w:hint="eastAsia"/>
              </w:rPr>
            </w:pPr>
            <w:r>
              <w:rPr>
                <w:rFonts w:hint="eastAsia"/>
              </w:rPr>
              <w:t>gateway#</w:t>
            </w:r>
            <w:r>
              <w:t>configure terminal</w:t>
            </w:r>
          </w:p>
        </w:tc>
        <w:tc>
          <w:tcPr>
            <w:tcW w:w="5145" w:type="dxa"/>
          </w:tcPr>
          <w:p w14:paraId="6F990845" w14:textId="77777777" w:rsidR="00CA59B0" w:rsidRDefault="00CA59B0" w:rsidP="00CA59B0">
            <w:pPr>
              <w:pStyle w:val="1Char"/>
              <w:ind w:firstLine="480"/>
              <w:rPr>
                <w:rFonts w:hint="eastAsia"/>
              </w:rPr>
            </w:pPr>
            <w:r>
              <w:rPr>
                <w:rFonts w:ascii="宋体" w:hAnsi="宋体" w:cs="宋体" w:hint="eastAsia"/>
              </w:rPr>
              <w:t>进入全局配置模式</w:t>
            </w:r>
          </w:p>
        </w:tc>
      </w:tr>
      <w:tr w:rsidR="00CA59B0" w14:paraId="3B605884" w14:textId="77777777" w:rsidTr="00CA59B0">
        <w:tblPrEx>
          <w:tblCellMar>
            <w:top w:w="0" w:type="dxa"/>
            <w:bottom w:w="0" w:type="dxa"/>
          </w:tblCellMar>
        </w:tblPrEx>
        <w:trPr>
          <w:jc w:val="center"/>
        </w:trPr>
        <w:tc>
          <w:tcPr>
            <w:tcW w:w="3441" w:type="dxa"/>
          </w:tcPr>
          <w:p w14:paraId="78CDAB5E" w14:textId="77777777" w:rsidR="00CA59B0" w:rsidRDefault="00CA59B0" w:rsidP="00CA59B0">
            <w:pPr>
              <w:pStyle w:val="1Char"/>
              <w:ind w:firstLine="480"/>
              <w:rPr>
                <w:rFonts w:hint="eastAsia"/>
              </w:rPr>
            </w:pPr>
            <w:r>
              <w:rPr>
                <w:rFonts w:hint="eastAsia"/>
              </w:rPr>
              <w:t xml:space="preserve">gateway(config)#hostname </w:t>
            </w:r>
            <w:r>
              <w:rPr>
                <w:rFonts w:hint="eastAsia"/>
                <w:i/>
              </w:rPr>
              <w:t>VG6000</w:t>
            </w:r>
          </w:p>
        </w:tc>
        <w:tc>
          <w:tcPr>
            <w:tcW w:w="5145" w:type="dxa"/>
          </w:tcPr>
          <w:p w14:paraId="05341D9A" w14:textId="77777777" w:rsidR="00CA59B0" w:rsidRDefault="00CA59B0" w:rsidP="00CA59B0">
            <w:pPr>
              <w:pStyle w:val="1Char"/>
              <w:ind w:firstLine="480"/>
              <w:rPr>
                <w:rFonts w:hint="eastAsia"/>
              </w:rPr>
            </w:pPr>
            <w:r>
              <w:rPr>
                <w:rFonts w:ascii="宋体" w:hAnsi="宋体" w:cs="宋体" w:hint="eastAsia"/>
              </w:rPr>
              <w:t>修改系统名称</w:t>
            </w:r>
            <w:r>
              <w:rPr>
                <w:rFonts w:hint="eastAsia"/>
                <w:u w:val="words"/>
              </w:rPr>
              <w:t xml:space="preserve">   </w:t>
            </w:r>
          </w:p>
        </w:tc>
      </w:tr>
      <w:tr w:rsidR="00CA59B0" w14:paraId="7B1903AE" w14:textId="77777777" w:rsidTr="00CA59B0">
        <w:tblPrEx>
          <w:tblCellMar>
            <w:top w:w="0" w:type="dxa"/>
            <w:bottom w:w="0" w:type="dxa"/>
          </w:tblCellMar>
        </w:tblPrEx>
        <w:trPr>
          <w:jc w:val="center"/>
        </w:trPr>
        <w:tc>
          <w:tcPr>
            <w:tcW w:w="3441" w:type="dxa"/>
          </w:tcPr>
          <w:p w14:paraId="7A3082F0" w14:textId="77777777" w:rsidR="00CA59B0" w:rsidRDefault="00CA59B0" w:rsidP="00CA59B0">
            <w:pPr>
              <w:pStyle w:val="1Char"/>
              <w:ind w:firstLine="480"/>
              <w:rPr>
                <w:rFonts w:hint="eastAsia"/>
              </w:rPr>
            </w:pPr>
            <w:r>
              <w:rPr>
                <w:rFonts w:hint="eastAsia"/>
              </w:rPr>
              <w:t>VG6000(config)#</w:t>
            </w:r>
          </w:p>
        </w:tc>
        <w:tc>
          <w:tcPr>
            <w:tcW w:w="5145" w:type="dxa"/>
          </w:tcPr>
          <w:p w14:paraId="321C19DD" w14:textId="77777777" w:rsidR="00CA59B0" w:rsidRDefault="00CA59B0" w:rsidP="00CA59B0">
            <w:pPr>
              <w:pStyle w:val="1Char"/>
              <w:ind w:firstLine="480"/>
              <w:rPr>
                <w:rFonts w:hint="eastAsia"/>
              </w:rPr>
            </w:pPr>
            <w:r>
              <w:rPr>
                <w:rFonts w:ascii="宋体" w:hAnsi="宋体" w:cs="宋体" w:hint="eastAsia"/>
              </w:rPr>
              <w:t>在下一次系统提示符的显示中，使用新的系统名称</w:t>
            </w:r>
          </w:p>
        </w:tc>
      </w:tr>
    </w:tbl>
    <w:p w14:paraId="09AF2698" w14:textId="77777777" w:rsidR="00CA59B0" w:rsidRDefault="00CA59B0" w:rsidP="00CA59B0">
      <w:pPr>
        <w:ind w:firstLine="480"/>
        <w:rPr>
          <w:rFonts w:hint="eastAsia"/>
        </w:rPr>
      </w:pPr>
    </w:p>
    <w:p w14:paraId="1F685CC7" w14:textId="77777777" w:rsidR="00CA59B0" w:rsidRDefault="00CA59B0" w:rsidP="00CA59B0">
      <w:pPr>
        <w:ind w:firstLine="480"/>
        <w:rPr>
          <w:rFonts w:hAnsi="宋体" w:hint="eastAsia"/>
          <w:b/>
        </w:rPr>
      </w:pPr>
      <w:r>
        <w:rPr>
          <w:rFonts w:hint="eastAsia"/>
          <w:b/>
        </w:rPr>
        <w:t>2</w:t>
      </w:r>
      <w:r w:rsidRPr="003041ED">
        <w:rPr>
          <w:rFonts w:hAnsi="宋体"/>
          <w:b/>
        </w:rPr>
        <w:t>、</w:t>
      </w:r>
      <w:r w:rsidRPr="00F8711D">
        <w:rPr>
          <w:rFonts w:hint="eastAsia"/>
          <w:b/>
        </w:rPr>
        <w:t>配置系统</w:t>
      </w:r>
      <w:r>
        <w:rPr>
          <w:rFonts w:hint="eastAsia"/>
          <w:b/>
        </w:rPr>
        <w:t>用户</w:t>
      </w:r>
      <w:r w:rsidRPr="00F8711D">
        <w:rPr>
          <w:rFonts w:hAnsi="宋体"/>
          <w:b/>
        </w:rPr>
        <w:t>：</w:t>
      </w:r>
    </w:p>
    <w:p w14:paraId="01BC03AE" w14:textId="77777777" w:rsidR="00CA59B0" w:rsidRPr="00B7366C" w:rsidRDefault="00CA59B0" w:rsidP="00CA59B0">
      <w:pPr>
        <w:pStyle w:val="1Char"/>
        <w:ind w:firstLine="480"/>
        <w:rPr>
          <w:rFonts w:hint="eastAsia"/>
        </w:rPr>
      </w:pPr>
      <w:r w:rsidRPr="00B7366C">
        <w:rPr>
          <w:rFonts w:hint="eastAsia"/>
        </w:rPr>
        <w:t>为了增强系统的安全性，</w:t>
      </w:r>
      <w:r w:rsidRPr="00B7366C">
        <w:t>My</w:t>
      </w:r>
      <w:r w:rsidRPr="00B7366C">
        <w:rPr>
          <w:rFonts w:hint="eastAsia"/>
        </w:rPr>
        <w:t>Power VG</w:t>
      </w:r>
      <w:r w:rsidRPr="00B7366C">
        <w:rPr>
          <w:rFonts w:hint="eastAsia"/>
        </w:rPr>
        <w:t>网关允许配置一些系统用户，和</w:t>
      </w:r>
      <w:r w:rsidRPr="00B7366C">
        <w:t>AAA</w:t>
      </w:r>
      <w:r w:rsidRPr="00B7366C">
        <w:rPr>
          <w:rFonts w:hint="eastAsia"/>
        </w:rPr>
        <w:t>配置</w:t>
      </w:r>
      <w:r w:rsidRPr="00B7366C">
        <w:rPr>
          <w:rFonts w:hint="eastAsia"/>
        </w:rPr>
        <w:lastRenderedPageBreak/>
        <w:t>一起，可以限制只有配置了的用户才能通过终端、</w:t>
      </w:r>
      <w:r w:rsidRPr="00B7366C">
        <w:t>Telnet</w:t>
      </w:r>
      <w:r w:rsidRPr="00B7366C">
        <w:rPr>
          <w:rFonts w:hint="eastAsia"/>
        </w:rPr>
        <w:t>等访问</w:t>
      </w:r>
      <w:r w:rsidRPr="00B7366C">
        <w:t>MyPower VG</w:t>
      </w:r>
      <w:r w:rsidRPr="00B7366C">
        <w:rPr>
          <w:rFonts w:hint="eastAsia"/>
        </w:rPr>
        <w:t>网关，而其它用户则无法访问。</w:t>
      </w:r>
    </w:p>
    <w:p w14:paraId="24E5E555" w14:textId="77777777" w:rsidR="00CA59B0" w:rsidRPr="00B7366C" w:rsidRDefault="00CA59B0" w:rsidP="00CA59B0">
      <w:pPr>
        <w:pStyle w:val="1Char"/>
        <w:ind w:firstLine="480"/>
        <w:rPr>
          <w:rFonts w:hint="eastAsia"/>
        </w:rPr>
      </w:pPr>
      <w:r w:rsidRPr="00B7366C">
        <w:rPr>
          <w:rFonts w:hint="eastAsia"/>
        </w:rPr>
        <w:t>加用户</w:t>
      </w:r>
    </w:p>
    <w:p w14:paraId="229BAD6C" w14:textId="77777777" w:rsidR="00CA59B0" w:rsidRPr="00B7366C" w:rsidRDefault="00CA59B0" w:rsidP="00CA59B0">
      <w:pPr>
        <w:pStyle w:val="1Char"/>
        <w:ind w:firstLine="480"/>
        <w:rPr>
          <w:rFonts w:hint="eastAsia"/>
        </w:rPr>
      </w:pPr>
      <w:r w:rsidRPr="00B7366C">
        <w:rPr>
          <w:rFonts w:hint="eastAsia"/>
        </w:rPr>
        <w:t>gateway#</w:t>
      </w:r>
      <w:r w:rsidRPr="00B7366C">
        <w:t>configure terminal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44"/>
        <w:gridCol w:w="4974"/>
      </w:tblGrid>
      <w:tr w:rsidR="00CA59B0" w14:paraId="2CB6E775" w14:textId="77777777" w:rsidTr="00CA59B0">
        <w:tblPrEx>
          <w:tblCellMar>
            <w:top w:w="0" w:type="dxa"/>
            <w:bottom w:w="0" w:type="dxa"/>
          </w:tblCellMar>
        </w:tblPrEx>
        <w:trPr>
          <w:jc w:val="center"/>
        </w:trPr>
        <w:tc>
          <w:tcPr>
            <w:tcW w:w="3444" w:type="dxa"/>
          </w:tcPr>
          <w:p w14:paraId="4958D3E9" w14:textId="77777777" w:rsidR="00CA59B0" w:rsidRPr="00B7366C" w:rsidRDefault="00CA59B0" w:rsidP="00CA59B0">
            <w:pPr>
              <w:pStyle w:val="1Char"/>
              <w:ind w:firstLine="480"/>
              <w:jc w:val="center"/>
              <w:rPr>
                <w:rFonts w:hint="eastAsia"/>
                <w:b/>
              </w:rPr>
            </w:pPr>
            <w:r w:rsidRPr="00B7366C">
              <w:rPr>
                <w:rFonts w:ascii="宋体" w:hAnsi="宋体" w:cs="宋体" w:hint="eastAsia"/>
                <w:b/>
              </w:rPr>
              <w:t>命令</w:t>
            </w:r>
          </w:p>
        </w:tc>
        <w:tc>
          <w:tcPr>
            <w:tcW w:w="4974" w:type="dxa"/>
          </w:tcPr>
          <w:p w14:paraId="6FC67D04" w14:textId="77777777" w:rsidR="00CA59B0" w:rsidRPr="00B7366C" w:rsidRDefault="00CA59B0" w:rsidP="00CA59B0">
            <w:pPr>
              <w:pStyle w:val="1Char"/>
              <w:ind w:firstLine="480"/>
              <w:jc w:val="center"/>
              <w:rPr>
                <w:rFonts w:hint="eastAsia"/>
                <w:b/>
              </w:rPr>
            </w:pPr>
            <w:r w:rsidRPr="00B7366C">
              <w:rPr>
                <w:rFonts w:ascii="宋体" w:hAnsi="宋体" w:cs="宋体" w:hint="eastAsia"/>
                <w:b/>
              </w:rPr>
              <w:t>描述</w:t>
            </w:r>
          </w:p>
        </w:tc>
      </w:tr>
      <w:tr w:rsidR="00CA59B0" w14:paraId="1315CF6E" w14:textId="77777777" w:rsidTr="00CA59B0">
        <w:tblPrEx>
          <w:tblCellMar>
            <w:top w:w="0" w:type="dxa"/>
            <w:bottom w:w="0" w:type="dxa"/>
          </w:tblCellMar>
        </w:tblPrEx>
        <w:trPr>
          <w:jc w:val="center"/>
        </w:trPr>
        <w:tc>
          <w:tcPr>
            <w:tcW w:w="3444" w:type="dxa"/>
          </w:tcPr>
          <w:p w14:paraId="7FDA47A5" w14:textId="77777777" w:rsidR="00CA59B0" w:rsidRDefault="00CA59B0" w:rsidP="00CA59B0">
            <w:pPr>
              <w:pStyle w:val="1Char"/>
              <w:ind w:firstLine="480"/>
              <w:rPr>
                <w:rFonts w:hint="eastAsia"/>
              </w:rPr>
            </w:pPr>
            <w:r>
              <w:rPr>
                <w:rFonts w:hint="eastAsia"/>
              </w:rPr>
              <w:t>gateway(config)#user</w:t>
            </w:r>
            <w:r>
              <w:rPr>
                <w:rFonts w:hint="eastAsia"/>
                <w:u w:val="words"/>
              </w:rPr>
              <w:t xml:space="preserve"> </w:t>
            </w:r>
            <w:r>
              <w:rPr>
                <w:rFonts w:hint="eastAsia"/>
                <w:i/>
              </w:rPr>
              <w:t>maipu</w:t>
            </w:r>
            <w:r>
              <w:rPr>
                <w:rFonts w:hint="eastAsia"/>
              </w:rPr>
              <w:t xml:space="preserve"> password 0</w:t>
            </w:r>
            <w:r>
              <w:rPr>
                <w:rFonts w:hint="eastAsia"/>
                <w:u w:val="words"/>
              </w:rPr>
              <w:t xml:space="preserve"> </w:t>
            </w:r>
            <w:r>
              <w:rPr>
                <w:rFonts w:hint="eastAsia"/>
                <w:i/>
              </w:rPr>
              <w:t>maipu</w:t>
            </w:r>
          </w:p>
        </w:tc>
        <w:tc>
          <w:tcPr>
            <w:tcW w:w="4974" w:type="dxa"/>
          </w:tcPr>
          <w:p w14:paraId="73FB8477" w14:textId="77777777" w:rsidR="00CA59B0" w:rsidRDefault="00CA59B0" w:rsidP="00CA59B0">
            <w:pPr>
              <w:pStyle w:val="1Char"/>
              <w:ind w:firstLine="480"/>
              <w:rPr>
                <w:rFonts w:hint="eastAsia"/>
              </w:rPr>
            </w:pPr>
            <w:r>
              <w:rPr>
                <w:rFonts w:ascii="宋体" w:hAnsi="宋体" w:cs="宋体" w:hint="eastAsia"/>
              </w:rPr>
              <w:t>为系统添加用户</w:t>
            </w:r>
            <w:r>
              <w:t>“maipu”</w:t>
            </w:r>
            <w:r>
              <w:rPr>
                <w:rFonts w:ascii="宋体" w:hAnsi="宋体" w:cs="宋体" w:hint="eastAsia"/>
              </w:rPr>
              <w:t>，用户对应的口令为</w:t>
            </w:r>
            <w:r>
              <w:t>“maipu”</w:t>
            </w:r>
            <w:r>
              <w:rPr>
                <w:rFonts w:ascii="宋体" w:hAnsi="宋体" w:cs="宋体" w:hint="eastAsia"/>
              </w:rPr>
              <w:t>，其中</w:t>
            </w:r>
            <w:r>
              <w:t>“0”</w:t>
            </w:r>
            <w:r>
              <w:rPr>
                <w:rFonts w:ascii="宋体" w:hAnsi="宋体" w:cs="宋体" w:hint="eastAsia"/>
              </w:rPr>
              <w:t>表示口令为明文方式</w:t>
            </w:r>
          </w:p>
        </w:tc>
      </w:tr>
    </w:tbl>
    <w:p w14:paraId="46C36EBA" w14:textId="77777777" w:rsidR="00CA59B0" w:rsidRDefault="00CA59B0" w:rsidP="00CA59B0">
      <w:pPr>
        <w:pStyle w:val="1Char"/>
        <w:ind w:firstLine="480"/>
        <w:rPr>
          <w:rFonts w:hint="eastAsia"/>
        </w:rPr>
      </w:pPr>
      <w:r>
        <w:rPr>
          <w:rFonts w:ascii="宋体" w:hAnsi="宋体" w:cs="宋体" w:hint="eastAsia"/>
        </w:rPr>
        <w:t>看系统用户信息：</w:t>
      </w:r>
    </w:p>
    <w:tbl>
      <w:tblPr>
        <w:tblW w:w="8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3"/>
        <w:gridCol w:w="5093"/>
      </w:tblGrid>
      <w:tr w:rsidR="00CA59B0" w14:paraId="5C19090A" w14:textId="77777777" w:rsidTr="00CA59B0">
        <w:tblPrEx>
          <w:tblCellMar>
            <w:top w:w="0" w:type="dxa"/>
            <w:bottom w:w="0" w:type="dxa"/>
          </w:tblCellMar>
        </w:tblPrEx>
        <w:trPr>
          <w:jc w:val="center"/>
        </w:trPr>
        <w:tc>
          <w:tcPr>
            <w:tcW w:w="3523" w:type="dxa"/>
          </w:tcPr>
          <w:p w14:paraId="527B9F26" w14:textId="77777777" w:rsidR="00CA59B0" w:rsidRPr="00B7366C" w:rsidRDefault="00CA59B0" w:rsidP="00CA59B0">
            <w:pPr>
              <w:pStyle w:val="1Char"/>
              <w:ind w:firstLine="480"/>
              <w:jc w:val="center"/>
              <w:rPr>
                <w:rFonts w:hint="eastAsia"/>
                <w:b/>
              </w:rPr>
            </w:pPr>
            <w:r w:rsidRPr="00B7366C">
              <w:rPr>
                <w:rFonts w:ascii="宋体" w:hAnsi="宋体" w:cs="宋体" w:hint="eastAsia"/>
                <w:b/>
              </w:rPr>
              <w:t>命令</w:t>
            </w:r>
          </w:p>
        </w:tc>
        <w:tc>
          <w:tcPr>
            <w:tcW w:w="5093" w:type="dxa"/>
          </w:tcPr>
          <w:p w14:paraId="6B955CE1" w14:textId="77777777" w:rsidR="00CA59B0" w:rsidRPr="00B7366C" w:rsidRDefault="00CA59B0" w:rsidP="00CA59B0">
            <w:pPr>
              <w:pStyle w:val="1Char"/>
              <w:ind w:firstLine="480"/>
              <w:jc w:val="center"/>
              <w:rPr>
                <w:rFonts w:hint="eastAsia"/>
                <w:b/>
              </w:rPr>
            </w:pPr>
            <w:r w:rsidRPr="00B7366C">
              <w:rPr>
                <w:rFonts w:ascii="宋体" w:hAnsi="宋体" w:cs="宋体" w:hint="eastAsia"/>
                <w:b/>
              </w:rPr>
              <w:t>描述</w:t>
            </w:r>
          </w:p>
        </w:tc>
      </w:tr>
      <w:tr w:rsidR="00CA59B0" w14:paraId="125DBE84" w14:textId="77777777" w:rsidTr="00CA59B0">
        <w:tblPrEx>
          <w:tblCellMar>
            <w:top w:w="0" w:type="dxa"/>
            <w:bottom w:w="0" w:type="dxa"/>
          </w:tblCellMar>
        </w:tblPrEx>
        <w:trPr>
          <w:jc w:val="center"/>
        </w:trPr>
        <w:tc>
          <w:tcPr>
            <w:tcW w:w="3523" w:type="dxa"/>
          </w:tcPr>
          <w:p w14:paraId="477CB4A7" w14:textId="77777777" w:rsidR="00CA59B0" w:rsidRDefault="00CA59B0" w:rsidP="00CA59B0">
            <w:pPr>
              <w:pStyle w:val="1Char"/>
              <w:ind w:firstLine="480"/>
              <w:rPr>
                <w:rFonts w:hint="eastAsia"/>
              </w:rPr>
            </w:pPr>
            <w:r>
              <w:rPr>
                <w:rFonts w:hint="eastAsia"/>
              </w:rPr>
              <w:t>gateway#show user</w:t>
            </w:r>
          </w:p>
        </w:tc>
        <w:tc>
          <w:tcPr>
            <w:tcW w:w="5093" w:type="dxa"/>
          </w:tcPr>
          <w:p w14:paraId="162B335A" w14:textId="77777777" w:rsidR="00CA59B0" w:rsidRDefault="00CA59B0" w:rsidP="00CA59B0">
            <w:pPr>
              <w:pStyle w:val="1Char"/>
              <w:ind w:firstLine="480"/>
              <w:rPr>
                <w:rFonts w:hint="eastAsia"/>
              </w:rPr>
            </w:pPr>
            <w:r>
              <w:rPr>
                <w:rFonts w:ascii="宋体" w:hAnsi="宋体" w:cs="宋体" w:hint="eastAsia"/>
              </w:rPr>
              <w:t>在特权用户模式下执行上述命令后，可查看已注册用户</w:t>
            </w:r>
          </w:p>
        </w:tc>
      </w:tr>
    </w:tbl>
    <w:p w14:paraId="316297FC" w14:textId="77777777" w:rsidR="00CA59B0" w:rsidRDefault="00CA59B0" w:rsidP="00CA59B0">
      <w:pPr>
        <w:pStyle w:val="1Char"/>
        <w:ind w:firstLine="480"/>
        <w:rPr>
          <w:rFonts w:hint="eastAsia"/>
        </w:rPr>
      </w:pPr>
      <w:r>
        <w:rPr>
          <w:rFonts w:ascii="宋体" w:hAnsi="宋体" w:cs="宋体" w:hint="eastAsia"/>
        </w:rPr>
        <w:t>删除系统用户：</w:t>
      </w:r>
    </w:p>
    <w:p w14:paraId="2E6D63B5" w14:textId="77777777" w:rsidR="00CA59B0" w:rsidRDefault="00CA59B0" w:rsidP="00CA59B0">
      <w:pPr>
        <w:pStyle w:val="1Char"/>
        <w:ind w:firstLine="480"/>
        <w:rPr>
          <w:rFonts w:hint="eastAsia"/>
        </w:rPr>
      </w:pPr>
      <w:r>
        <w:rPr>
          <w:rFonts w:hint="eastAsia"/>
        </w:rPr>
        <w:t>gateway#</w:t>
      </w:r>
      <w:r>
        <w:t>configure terminal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10"/>
        <w:gridCol w:w="5154"/>
      </w:tblGrid>
      <w:tr w:rsidR="00CA59B0" w14:paraId="13B07593" w14:textId="77777777" w:rsidTr="00CA59B0">
        <w:tblPrEx>
          <w:tblCellMar>
            <w:top w:w="0" w:type="dxa"/>
            <w:bottom w:w="0" w:type="dxa"/>
          </w:tblCellMar>
        </w:tblPrEx>
        <w:trPr>
          <w:jc w:val="center"/>
        </w:trPr>
        <w:tc>
          <w:tcPr>
            <w:tcW w:w="3410" w:type="dxa"/>
          </w:tcPr>
          <w:p w14:paraId="3596E355" w14:textId="77777777" w:rsidR="00CA59B0" w:rsidRPr="00B7366C" w:rsidRDefault="00CA59B0" w:rsidP="00CA59B0">
            <w:pPr>
              <w:pStyle w:val="1Char"/>
              <w:ind w:firstLine="480"/>
              <w:jc w:val="center"/>
              <w:rPr>
                <w:rFonts w:hint="eastAsia"/>
                <w:b/>
              </w:rPr>
            </w:pPr>
            <w:r w:rsidRPr="00B7366C">
              <w:rPr>
                <w:rFonts w:ascii="宋体" w:hAnsi="宋体" w:cs="宋体" w:hint="eastAsia"/>
                <w:b/>
              </w:rPr>
              <w:t>命令</w:t>
            </w:r>
          </w:p>
        </w:tc>
        <w:tc>
          <w:tcPr>
            <w:tcW w:w="5154" w:type="dxa"/>
          </w:tcPr>
          <w:p w14:paraId="789BFFC7" w14:textId="77777777" w:rsidR="00CA59B0" w:rsidRPr="00B7366C" w:rsidRDefault="00CA59B0" w:rsidP="00CA59B0">
            <w:pPr>
              <w:pStyle w:val="1Char"/>
              <w:ind w:firstLine="480"/>
              <w:jc w:val="center"/>
              <w:rPr>
                <w:rFonts w:hint="eastAsia"/>
                <w:b/>
              </w:rPr>
            </w:pPr>
            <w:r w:rsidRPr="00B7366C">
              <w:rPr>
                <w:rFonts w:ascii="宋体" w:hAnsi="宋体" w:cs="宋体" w:hint="eastAsia"/>
                <w:b/>
              </w:rPr>
              <w:t>描述</w:t>
            </w:r>
          </w:p>
        </w:tc>
      </w:tr>
      <w:tr w:rsidR="00CA59B0" w14:paraId="63640F6E" w14:textId="77777777" w:rsidTr="00CA59B0">
        <w:tblPrEx>
          <w:tblCellMar>
            <w:top w:w="0" w:type="dxa"/>
            <w:bottom w:w="0" w:type="dxa"/>
          </w:tblCellMar>
        </w:tblPrEx>
        <w:trPr>
          <w:jc w:val="center"/>
        </w:trPr>
        <w:tc>
          <w:tcPr>
            <w:tcW w:w="3410" w:type="dxa"/>
          </w:tcPr>
          <w:p w14:paraId="739B3AAD" w14:textId="77777777" w:rsidR="00CA59B0" w:rsidRDefault="00CA59B0" w:rsidP="00CA59B0">
            <w:pPr>
              <w:pStyle w:val="1Char"/>
              <w:ind w:firstLine="480"/>
              <w:rPr>
                <w:rFonts w:hint="eastAsia"/>
              </w:rPr>
            </w:pPr>
            <w:r>
              <w:rPr>
                <w:rFonts w:hint="eastAsia"/>
              </w:rPr>
              <w:t xml:space="preserve">gateway(config)#no user </w:t>
            </w:r>
            <w:r>
              <w:rPr>
                <w:rFonts w:hint="eastAsia"/>
                <w:i/>
              </w:rPr>
              <w:t>maipu</w:t>
            </w:r>
          </w:p>
        </w:tc>
        <w:tc>
          <w:tcPr>
            <w:tcW w:w="5154" w:type="dxa"/>
          </w:tcPr>
          <w:p w14:paraId="2526FA7B" w14:textId="77777777" w:rsidR="00CA59B0" w:rsidRDefault="00CA59B0" w:rsidP="00CA59B0">
            <w:pPr>
              <w:pStyle w:val="1Char"/>
              <w:ind w:firstLine="480"/>
              <w:rPr>
                <w:rFonts w:hint="eastAsia"/>
              </w:rPr>
            </w:pPr>
            <w:r>
              <w:rPr>
                <w:rFonts w:ascii="宋体" w:hAnsi="宋体" w:cs="宋体" w:hint="eastAsia"/>
              </w:rPr>
              <w:t>删除系统用户</w:t>
            </w:r>
            <w:r>
              <w:t>“maipu”</w:t>
            </w:r>
          </w:p>
        </w:tc>
      </w:tr>
    </w:tbl>
    <w:p w14:paraId="10B0EB7F" w14:textId="77777777" w:rsidR="00CA59B0" w:rsidRDefault="00CA59B0" w:rsidP="00CA59B0">
      <w:pPr>
        <w:pStyle w:val="1Char"/>
        <w:ind w:firstLine="480"/>
        <w:rPr>
          <w:rFonts w:hint="eastAsia"/>
        </w:rPr>
      </w:pPr>
      <w:r>
        <w:rPr>
          <w:rFonts w:hint="eastAsia"/>
        </w:rPr>
        <w:t>该命令执行后，将从本地用户数据库中删除用户</w:t>
      </w:r>
      <w:r>
        <w:t>“maipu”</w:t>
      </w:r>
      <w:r>
        <w:rPr>
          <w:rFonts w:hint="eastAsia"/>
        </w:rPr>
        <w:t>。</w:t>
      </w:r>
    </w:p>
    <w:p w14:paraId="6E471644" w14:textId="77777777" w:rsidR="00CA59B0" w:rsidRDefault="00CA59B0" w:rsidP="00CA59B0">
      <w:pPr>
        <w:pStyle w:val="afff7"/>
        <w:ind w:firstLineChars="200" w:firstLine="420"/>
        <w:rPr>
          <w:rFonts w:hint="eastAsia"/>
        </w:rPr>
      </w:pPr>
      <w:r>
        <w:rPr>
          <w:rFonts w:hint="eastAsia"/>
        </w:rPr>
        <w:sym w:font="Wingdings" w:char="F025"/>
      </w:r>
      <w:r>
        <w:rPr>
          <w:rFonts w:hint="eastAsia"/>
        </w:rPr>
        <w:t xml:space="preserve"> </w:t>
      </w:r>
      <w:r>
        <w:rPr>
          <w:rFonts w:hint="eastAsia"/>
        </w:rPr>
        <w:t>注意：</w:t>
      </w:r>
    </w:p>
    <w:p w14:paraId="382E1235" w14:textId="77777777" w:rsidR="00CA59B0" w:rsidRDefault="00CA59B0" w:rsidP="00CA59B0">
      <w:pPr>
        <w:pStyle w:val="afff8"/>
        <w:spacing w:before="163"/>
        <w:ind w:firstLine="420"/>
        <w:rPr>
          <w:rFonts w:hint="eastAsia"/>
          <w:color w:val="000000"/>
        </w:rPr>
      </w:pPr>
      <w:r>
        <w:rPr>
          <w:rFonts w:hint="eastAsia"/>
          <w:color w:val="000000"/>
        </w:rPr>
        <w:t>在</w:t>
      </w:r>
      <w:r>
        <w:rPr>
          <w:rFonts w:hint="eastAsia"/>
          <w:color w:val="000000"/>
        </w:rPr>
        <w:t>MyPower VG</w:t>
      </w:r>
      <w:r>
        <w:rPr>
          <w:rFonts w:hint="eastAsia"/>
          <w:color w:val="000000"/>
        </w:rPr>
        <w:t>网关中出现的口令和有关密码，可以通过全局配置命令</w:t>
      </w:r>
      <w:r>
        <w:rPr>
          <w:rFonts w:ascii="黑体" w:eastAsia="黑体" w:hint="eastAsia"/>
          <w:color w:val="000000"/>
        </w:rPr>
        <w:t>no service password-encrypt</w:t>
      </w:r>
      <w:r>
        <w:rPr>
          <w:rFonts w:hint="eastAsia"/>
          <w:color w:val="000000"/>
        </w:rPr>
        <w:t>和</w:t>
      </w:r>
      <w:r>
        <w:rPr>
          <w:rFonts w:ascii="黑体" w:eastAsia="黑体" w:hint="eastAsia"/>
          <w:color w:val="000000"/>
        </w:rPr>
        <w:t>service password-encrypt</w:t>
      </w:r>
      <w:r>
        <w:rPr>
          <w:rFonts w:hint="eastAsia"/>
          <w:color w:val="000000"/>
        </w:rPr>
        <w:t>决定是否加密。如果有</w:t>
      </w:r>
      <w:r>
        <w:rPr>
          <w:rFonts w:ascii="黑体" w:eastAsia="黑体" w:hint="eastAsia"/>
          <w:color w:val="000000"/>
        </w:rPr>
        <w:t>service password-encrypt</w:t>
      </w:r>
      <w:r>
        <w:rPr>
          <w:rFonts w:hint="eastAsia"/>
          <w:color w:val="000000"/>
        </w:rPr>
        <w:t>配置，则在配置用户名和口令时为：</w:t>
      </w:r>
      <w:r>
        <w:rPr>
          <w:rFonts w:ascii="黑体" w:eastAsia="黑体" w:hint="eastAsia"/>
          <w:color w:val="000000"/>
        </w:rPr>
        <w:t>user maipu password 7 XPXXXOYTYO</w:t>
      </w:r>
    </w:p>
    <w:p w14:paraId="5A7D5D7C" w14:textId="77777777" w:rsidR="00CA59B0" w:rsidRDefault="00CA59B0" w:rsidP="00CA59B0">
      <w:pPr>
        <w:ind w:firstLine="480"/>
        <w:rPr>
          <w:rFonts w:hint="eastAsia"/>
        </w:rPr>
      </w:pPr>
    </w:p>
    <w:p w14:paraId="16783CE9" w14:textId="77777777" w:rsidR="00CA59B0" w:rsidRDefault="00CA59B0" w:rsidP="00CA59B0">
      <w:pPr>
        <w:ind w:firstLine="480"/>
        <w:rPr>
          <w:rFonts w:hAnsi="宋体" w:hint="eastAsia"/>
          <w:b/>
        </w:rPr>
      </w:pPr>
      <w:r>
        <w:rPr>
          <w:rFonts w:hint="eastAsia"/>
          <w:b/>
        </w:rPr>
        <w:t>3</w:t>
      </w:r>
      <w:r w:rsidRPr="003041ED">
        <w:rPr>
          <w:rFonts w:hAnsi="宋体"/>
          <w:b/>
        </w:rPr>
        <w:t>、</w:t>
      </w:r>
      <w:r w:rsidRPr="00F8711D">
        <w:rPr>
          <w:rFonts w:hint="eastAsia"/>
          <w:b/>
        </w:rPr>
        <w:t>配置</w:t>
      </w:r>
      <w:r w:rsidRPr="00F8711D">
        <w:rPr>
          <w:rFonts w:hint="eastAsia"/>
          <w:b/>
        </w:rPr>
        <w:t>enable</w:t>
      </w:r>
      <w:r w:rsidRPr="00F8711D">
        <w:rPr>
          <w:rFonts w:hint="eastAsia"/>
          <w:b/>
        </w:rPr>
        <w:t>密码和超时时间</w:t>
      </w:r>
      <w:r w:rsidRPr="00F8711D">
        <w:rPr>
          <w:b/>
        </w:rPr>
        <w:t>：</w:t>
      </w:r>
    </w:p>
    <w:p w14:paraId="1DC56879" w14:textId="77777777" w:rsidR="00CA59B0" w:rsidRDefault="00CA59B0" w:rsidP="00CA59B0">
      <w:pPr>
        <w:pStyle w:val="1Char"/>
        <w:ind w:firstLine="480"/>
        <w:rPr>
          <w:rFonts w:hint="eastAsia"/>
        </w:rPr>
      </w:pPr>
      <w:r>
        <w:rPr>
          <w:rFonts w:ascii="宋体" w:hAnsi="宋体" w:cs="宋体" w:hint="eastAsia"/>
        </w:rPr>
        <w:t>在全局配置模式下，通过命令</w:t>
      </w:r>
      <w:r>
        <w:t>enable password</w:t>
      </w:r>
      <w:r>
        <w:rPr>
          <w:rFonts w:ascii="宋体" w:hAnsi="宋体" w:cs="宋体" w:hint="eastAsia"/>
        </w:rPr>
        <w:t>和</w:t>
      </w:r>
      <w:r>
        <w:t>enable timeout</w:t>
      </w:r>
      <w:r>
        <w:rPr>
          <w:rFonts w:ascii="宋体" w:hAnsi="宋体" w:cs="宋体" w:hint="eastAsia"/>
        </w:rPr>
        <w:t>来设定。</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43"/>
        <w:gridCol w:w="5074"/>
      </w:tblGrid>
      <w:tr w:rsidR="00CA59B0" w14:paraId="48EEA1BF" w14:textId="77777777" w:rsidTr="00CA59B0">
        <w:tblPrEx>
          <w:tblCellMar>
            <w:top w:w="0" w:type="dxa"/>
            <w:bottom w:w="0" w:type="dxa"/>
          </w:tblCellMar>
        </w:tblPrEx>
        <w:trPr>
          <w:jc w:val="center"/>
        </w:trPr>
        <w:tc>
          <w:tcPr>
            <w:tcW w:w="3443" w:type="dxa"/>
          </w:tcPr>
          <w:p w14:paraId="3945BBC8" w14:textId="77777777" w:rsidR="00CA59B0" w:rsidRPr="00B7366C" w:rsidRDefault="00CA59B0" w:rsidP="00CA59B0">
            <w:pPr>
              <w:pStyle w:val="1Char"/>
              <w:ind w:firstLine="480"/>
              <w:jc w:val="center"/>
              <w:rPr>
                <w:rFonts w:hint="eastAsia"/>
                <w:b/>
              </w:rPr>
            </w:pPr>
            <w:r w:rsidRPr="00B7366C">
              <w:rPr>
                <w:rFonts w:ascii="宋体" w:hAnsi="宋体" w:cs="宋体" w:hint="eastAsia"/>
                <w:b/>
              </w:rPr>
              <w:t>命令</w:t>
            </w:r>
          </w:p>
        </w:tc>
        <w:tc>
          <w:tcPr>
            <w:tcW w:w="5074" w:type="dxa"/>
          </w:tcPr>
          <w:p w14:paraId="4341A89F" w14:textId="77777777" w:rsidR="00CA59B0" w:rsidRPr="00B7366C" w:rsidRDefault="00CA59B0" w:rsidP="00CA59B0">
            <w:pPr>
              <w:pStyle w:val="1Char"/>
              <w:ind w:firstLine="480"/>
              <w:jc w:val="center"/>
              <w:rPr>
                <w:rFonts w:hint="eastAsia"/>
                <w:b/>
              </w:rPr>
            </w:pPr>
            <w:r w:rsidRPr="00B7366C">
              <w:rPr>
                <w:rFonts w:ascii="宋体" w:hAnsi="宋体" w:cs="宋体" w:hint="eastAsia"/>
                <w:b/>
              </w:rPr>
              <w:t>描述</w:t>
            </w:r>
          </w:p>
        </w:tc>
      </w:tr>
      <w:tr w:rsidR="00CA59B0" w14:paraId="3CA611E0" w14:textId="77777777" w:rsidTr="00CA59B0">
        <w:tblPrEx>
          <w:tblCellMar>
            <w:top w:w="0" w:type="dxa"/>
            <w:bottom w:w="0" w:type="dxa"/>
          </w:tblCellMar>
        </w:tblPrEx>
        <w:trPr>
          <w:jc w:val="center"/>
        </w:trPr>
        <w:tc>
          <w:tcPr>
            <w:tcW w:w="3443" w:type="dxa"/>
          </w:tcPr>
          <w:p w14:paraId="05BFE8E4" w14:textId="77777777" w:rsidR="00CA59B0" w:rsidRDefault="00CA59B0" w:rsidP="00CA59B0">
            <w:pPr>
              <w:pStyle w:val="1Char"/>
              <w:ind w:firstLine="480"/>
              <w:rPr>
                <w:rFonts w:hint="eastAsia"/>
                <w:u w:val="words"/>
              </w:rPr>
            </w:pPr>
            <w:r>
              <w:rPr>
                <w:rFonts w:hint="eastAsia"/>
              </w:rPr>
              <w:t xml:space="preserve">gateway(config)#enable </w:t>
            </w:r>
            <w:r>
              <w:rPr>
                <w:rFonts w:hint="eastAsia"/>
              </w:rPr>
              <w:lastRenderedPageBreak/>
              <w:t>password {</w:t>
            </w:r>
            <w:r>
              <w:rPr>
                <w:i/>
              </w:rPr>
              <w:t xml:space="preserve">0 </w:t>
            </w:r>
            <w:r>
              <w:t>|</w:t>
            </w:r>
            <w:r>
              <w:rPr>
                <w:i/>
              </w:rPr>
              <w:t xml:space="preserve"> </w:t>
            </w:r>
            <w:r>
              <w:t>level</w:t>
            </w:r>
            <w:r>
              <w:rPr>
                <w:i/>
              </w:rPr>
              <w:t xml:space="preserve"> </w:t>
            </w:r>
            <w:r>
              <w:rPr>
                <w:rFonts w:hint="eastAsia"/>
              </w:rPr>
              <w:t>|</w:t>
            </w:r>
            <w:r>
              <w:rPr>
                <w:rFonts w:hint="eastAsia"/>
                <w:i/>
              </w:rPr>
              <w:t xml:space="preserve"> </w:t>
            </w:r>
            <w:r>
              <w:rPr>
                <w:i/>
              </w:rPr>
              <w:t>&lt;</w:t>
            </w:r>
            <w:r>
              <w:rPr>
                <w:rFonts w:hint="eastAsia"/>
                <w:i/>
              </w:rPr>
              <w:t>string</w:t>
            </w:r>
            <w:r>
              <w:rPr>
                <w:i/>
              </w:rPr>
              <w:t>&gt;</w:t>
            </w:r>
            <w:r>
              <w:rPr>
                <w:rFonts w:hint="eastAsia"/>
              </w:rPr>
              <w:t>}</w:t>
            </w:r>
          </w:p>
        </w:tc>
        <w:tc>
          <w:tcPr>
            <w:tcW w:w="5074" w:type="dxa"/>
          </w:tcPr>
          <w:p w14:paraId="2E5637C3" w14:textId="77777777" w:rsidR="00CA59B0" w:rsidRDefault="00CA59B0" w:rsidP="00CA59B0">
            <w:pPr>
              <w:pStyle w:val="1Char"/>
              <w:ind w:firstLine="480"/>
              <w:rPr>
                <w:rFonts w:hint="eastAsia"/>
              </w:rPr>
            </w:pPr>
            <w:r>
              <w:rPr>
                <w:rFonts w:ascii="宋体" w:hAnsi="宋体" w:cs="宋体" w:hint="eastAsia"/>
              </w:rPr>
              <w:lastRenderedPageBreak/>
              <w:t>配置超级用户口令</w:t>
            </w:r>
          </w:p>
        </w:tc>
      </w:tr>
      <w:tr w:rsidR="00CA59B0" w14:paraId="6736FB5A" w14:textId="77777777" w:rsidTr="00CA59B0">
        <w:tblPrEx>
          <w:tblCellMar>
            <w:top w:w="0" w:type="dxa"/>
            <w:bottom w:w="0" w:type="dxa"/>
          </w:tblCellMar>
        </w:tblPrEx>
        <w:trPr>
          <w:jc w:val="center"/>
        </w:trPr>
        <w:tc>
          <w:tcPr>
            <w:tcW w:w="3443" w:type="dxa"/>
          </w:tcPr>
          <w:p w14:paraId="4A0896A4" w14:textId="77777777" w:rsidR="00CA59B0" w:rsidRDefault="00CA59B0" w:rsidP="00CA59B0">
            <w:pPr>
              <w:pStyle w:val="1Char"/>
              <w:ind w:firstLine="480"/>
              <w:rPr>
                <w:rFonts w:hint="eastAsia"/>
              </w:rPr>
            </w:pPr>
            <w:r>
              <w:rPr>
                <w:rFonts w:hint="eastAsia"/>
              </w:rPr>
              <w:lastRenderedPageBreak/>
              <w:t xml:space="preserve">gateway(config)#enable timeout </w:t>
            </w:r>
            <w:r>
              <w:rPr>
                <w:i/>
              </w:rPr>
              <w:t>&lt;0-35791392&gt;</w:t>
            </w:r>
          </w:p>
        </w:tc>
        <w:tc>
          <w:tcPr>
            <w:tcW w:w="5074" w:type="dxa"/>
          </w:tcPr>
          <w:p w14:paraId="4687EA5E" w14:textId="77777777" w:rsidR="00CA59B0" w:rsidRDefault="00CA59B0" w:rsidP="00CA59B0">
            <w:pPr>
              <w:pStyle w:val="1Char"/>
              <w:ind w:firstLine="480"/>
              <w:rPr>
                <w:rFonts w:hint="eastAsia"/>
              </w:rPr>
            </w:pPr>
            <w:r>
              <w:rPr>
                <w:rFonts w:ascii="宋体" w:hAnsi="宋体" w:cs="宋体" w:hint="eastAsia"/>
              </w:rPr>
              <w:t>配置超时时间，</w:t>
            </w:r>
            <w:r>
              <w:t xml:space="preserve">enable timeout 0 </w:t>
            </w:r>
            <w:r>
              <w:rPr>
                <w:rFonts w:ascii="宋体" w:hAnsi="宋体" w:cs="宋体" w:hint="eastAsia"/>
              </w:rPr>
              <w:t>表示永不超时</w:t>
            </w:r>
          </w:p>
        </w:tc>
      </w:tr>
    </w:tbl>
    <w:p w14:paraId="4355986B" w14:textId="77777777" w:rsidR="00CA59B0" w:rsidRDefault="00CA59B0" w:rsidP="00CA59B0">
      <w:pPr>
        <w:pStyle w:val="afff7"/>
        <w:ind w:firstLineChars="200" w:firstLine="420"/>
        <w:rPr>
          <w:rFonts w:hint="eastAsia"/>
        </w:rPr>
      </w:pPr>
      <w:r>
        <w:rPr>
          <w:rFonts w:hint="eastAsia"/>
        </w:rPr>
        <w:sym w:font="Wingdings" w:char="F026"/>
      </w:r>
      <w:r>
        <w:rPr>
          <w:rFonts w:hint="eastAsia"/>
        </w:rPr>
        <w:t xml:space="preserve"> </w:t>
      </w:r>
      <w:r>
        <w:rPr>
          <w:rFonts w:hint="eastAsia"/>
        </w:rPr>
        <w:t>注：</w:t>
      </w:r>
    </w:p>
    <w:p w14:paraId="45C509DA" w14:textId="77777777" w:rsidR="00CA59B0" w:rsidRDefault="00CA59B0" w:rsidP="00CA59B0">
      <w:pPr>
        <w:pStyle w:val="afff8"/>
        <w:spacing w:before="163"/>
        <w:ind w:firstLine="420"/>
        <w:rPr>
          <w:rFonts w:hint="eastAsia"/>
          <w:color w:val="000000"/>
        </w:rPr>
      </w:pPr>
      <w:r>
        <w:rPr>
          <w:rFonts w:hint="eastAsia"/>
          <w:color w:val="000000"/>
        </w:rPr>
        <w:t>超时时间的缺省值为</w:t>
      </w:r>
      <w:r>
        <w:rPr>
          <w:rFonts w:hint="eastAsia"/>
          <w:color w:val="000000"/>
        </w:rPr>
        <w:t>300</w:t>
      </w:r>
      <w:r>
        <w:rPr>
          <w:rFonts w:hint="eastAsia"/>
          <w:color w:val="000000"/>
        </w:rPr>
        <w:t>秒，即</w:t>
      </w:r>
      <w:r>
        <w:rPr>
          <w:rFonts w:hint="eastAsia"/>
          <w:color w:val="000000"/>
        </w:rPr>
        <w:t>5</w:t>
      </w:r>
      <w:r>
        <w:rPr>
          <w:rFonts w:hint="eastAsia"/>
          <w:color w:val="000000"/>
        </w:rPr>
        <w:t>分钟。如设置为</w:t>
      </w:r>
      <w:r>
        <w:rPr>
          <w:rFonts w:hint="eastAsia"/>
          <w:color w:val="000000"/>
        </w:rPr>
        <w:t>0</w:t>
      </w:r>
      <w:r>
        <w:rPr>
          <w:rFonts w:hint="eastAsia"/>
          <w:color w:val="000000"/>
        </w:rPr>
        <w:t>，则永远都不会超时。</w:t>
      </w:r>
    </w:p>
    <w:p w14:paraId="3317C6E3" w14:textId="77777777" w:rsidR="00CA59B0" w:rsidRDefault="00CA59B0" w:rsidP="00CA59B0">
      <w:pPr>
        <w:ind w:firstLine="480"/>
        <w:rPr>
          <w:rFonts w:hint="eastAsia"/>
        </w:rPr>
      </w:pPr>
    </w:p>
    <w:p w14:paraId="3235D260" w14:textId="77777777" w:rsidR="00CA59B0" w:rsidRDefault="00CA59B0" w:rsidP="00CA59B0">
      <w:pPr>
        <w:ind w:firstLine="480"/>
        <w:rPr>
          <w:rFonts w:hint="eastAsia"/>
          <w:b/>
        </w:rPr>
      </w:pPr>
      <w:r>
        <w:rPr>
          <w:rFonts w:hint="eastAsia"/>
          <w:b/>
        </w:rPr>
        <w:t>4</w:t>
      </w:r>
      <w:r w:rsidRPr="003041ED">
        <w:rPr>
          <w:rFonts w:hAnsi="宋体"/>
          <w:b/>
        </w:rPr>
        <w:t>、</w:t>
      </w:r>
      <w:r>
        <w:rPr>
          <w:rFonts w:hint="eastAsia"/>
          <w:b/>
        </w:rPr>
        <w:t>show</w:t>
      </w:r>
      <w:r>
        <w:rPr>
          <w:rFonts w:hint="eastAsia"/>
          <w:b/>
        </w:rPr>
        <w:t>命令</w:t>
      </w:r>
      <w:r w:rsidRPr="00F8711D">
        <w:rPr>
          <w:b/>
        </w:rPr>
        <w:t>：</w:t>
      </w:r>
    </w:p>
    <w:p w14:paraId="55D47388" w14:textId="77777777" w:rsidR="00CA59B0" w:rsidRDefault="00CA59B0" w:rsidP="00CA59B0">
      <w:pPr>
        <w:pStyle w:val="1Char"/>
        <w:ind w:firstLine="480"/>
        <w:rPr>
          <w:rFonts w:hint="eastAsia"/>
        </w:rPr>
      </w:pPr>
      <w:r>
        <w:rPr>
          <w:rFonts w:ascii="宋体" w:hAnsi="宋体" w:cs="宋体" w:hint="eastAsia"/>
        </w:rPr>
        <w:t>系统命令</w:t>
      </w:r>
      <w:r>
        <w:t>show</w:t>
      </w:r>
      <w:r>
        <w:rPr>
          <w:rFonts w:ascii="宋体" w:hAnsi="宋体" w:cs="宋体" w:hint="eastAsia"/>
        </w:rPr>
        <w:t>可以查看的信息分为以下几类：</w:t>
      </w:r>
    </w:p>
    <w:p w14:paraId="52610D42" w14:textId="77777777" w:rsidR="00CA59B0" w:rsidRDefault="00CA59B0" w:rsidP="00CA59B0">
      <w:pPr>
        <w:pStyle w:val="Char6"/>
        <w:numPr>
          <w:ilvl w:val="0"/>
          <w:numId w:val="29"/>
        </w:numPr>
        <w:tabs>
          <w:tab w:val="clear" w:pos="420"/>
          <w:tab w:val="num" w:pos="840"/>
        </w:tabs>
        <w:ind w:left="839" w:firstLine="480"/>
        <w:rPr>
          <w:rFonts w:hint="eastAsia"/>
        </w:rPr>
      </w:pPr>
      <w:r>
        <w:rPr>
          <w:rFonts w:hint="eastAsia"/>
        </w:rPr>
        <w:t>系统软、硬件资源信息</w:t>
      </w:r>
    </w:p>
    <w:p w14:paraId="7046898C" w14:textId="77777777" w:rsidR="00CA59B0" w:rsidRDefault="00CA59B0" w:rsidP="00CA59B0">
      <w:pPr>
        <w:pStyle w:val="Char6"/>
        <w:numPr>
          <w:ilvl w:val="0"/>
          <w:numId w:val="29"/>
        </w:numPr>
        <w:tabs>
          <w:tab w:val="clear" w:pos="420"/>
          <w:tab w:val="num" w:pos="840"/>
        </w:tabs>
        <w:ind w:left="839" w:firstLine="480"/>
        <w:rPr>
          <w:rFonts w:hint="eastAsia"/>
        </w:rPr>
      </w:pPr>
      <w:r>
        <w:rPr>
          <w:rFonts w:hint="eastAsia"/>
        </w:rPr>
        <w:t>系统统计信息</w:t>
      </w:r>
    </w:p>
    <w:p w14:paraId="5D17A144" w14:textId="77777777" w:rsidR="00CA59B0" w:rsidRDefault="00CA59B0" w:rsidP="00CA59B0">
      <w:pPr>
        <w:pStyle w:val="Char6"/>
        <w:numPr>
          <w:ilvl w:val="0"/>
          <w:numId w:val="29"/>
        </w:numPr>
        <w:tabs>
          <w:tab w:val="clear" w:pos="420"/>
          <w:tab w:val="num" w:pos="840"/>
        </w:tabs>
        <w:ind w:left="839" w:firstLine="480"/>
        <w:rPr>
          <w:rFonts w:hint="eastAsia"/>
        </w:rPr>
      </w:pPr>
      <w:r>
        <w:rPr>
          <w:rFonts w:hint="eastAsia"/>
        </w:rPr>
        <w:t>系统配置信息</w:t>
      </w:r>
    </w:p>
    <w:p w14:paraId="6E928CA2" w14:textId="77777777" w:rsidR="00CA59B0" w:rsidRDefault="00CA59B0" w:rsidP="00CA59B0">
      <w:pPr>
        <w:pStyle w:val="Char6"/>
        <w:numPr>
          <w:ilvl w:val="0"/>
          <w:numId w:val="29"/>
        </w:numPr>
        <w:tabs>
          <w:tab w:val="clear" w:pos="420"/>
          <w:tab w:val="num" w:pos="840"/>
        </w:tabs>
        <w:ind w:left="839" w:firstLine="480"/>
      </w:pPr>
      <w:r>
        <w:rPr>
          <w:rFonts w:hint="eastAsia"/>
        </w:rPr>
        <w:t>系统基本信息</w:t>
      </w:r>
    </w:p>
    <w:p w14:paraId="072A2861" w14:textId="77777777" w:rsidR="00CA59B0" w:rsidRDefault="00CA59B0" w:rsidP="00CA59B0">
      <w:pPr>
        <w:pStyle w:val="12"/>
        <w:ind w:firstLine="480"/>
        <w:rPr>
          <w:rFonts w:hint="eastAsia"/>
        </w:rPr>
      </w:pPr>
      <w:r>
        <w:rPr>
          <w:rFonts w:hint="eastAsia"/>
        </w:rPr>
        <w:t>表</w:t>
      </w:r>
      <w:r>
        <w:rPr>
          <w:rFonts w:hint="eastAsia"/>
        </w:rPr>
        <w:t xml:space="preserve">4-3 </w:t>
      </w:r>
      <w:r>
        <w:rPr>
          <w:rFonts w:hint="eastAsia"/>
        </w:rPr>
        <w:t>系统部分</w:t>
      </w:r>
      <w:r>
        <w:rPr>
          <w:rFonts w:hint="eastAsia"/>
        </w:rPr>
        <w:t>show</w:t>
      </w:r>
      <w:r>
        <w:rPr>
          <w:rFonts w:hint="eastAsia"/>
        </w:rPr>
        <w:t>命令举例</w:t>
      </w:r>
    </w:p>
    <w:tbl>
      <w:tblPr>
        <w:tblW w:w="8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80"/>
        <w:gridCol w:w="4800"/>
      </w:tblGrid>
      <w:tr w:rsidR="00CA59B0" w14:paraId="38A3ED34" w14:textId="77777777" w:rsidTr="00CA59B0">
        <w:tblPrEx>
          <w:tblCellMar>
            <w:top w:w="0" w:type="dxa"/>
            <w:bottom w:w="0" w:type="dxa"/>
          </w:tblCellMar>
        </w:tblPrEx>
        <w:trPr>
          <w:jc w:val="center"/>
        </w:trPr>
        <w:tc>
          <w:tcPr>
            <w:tcW w:w="3980" w:type="dxa"/>
          </w:tcPr>
          <w:p w14:paraId="775BB8B9" w14:textId="77777777" w:rsidR="00CA59B0" w:rsidRPr="00B7366C" w:rsidRDefault="00CA59B0" w:rsidP="00CA59B0">
            <w:pPr>
              <w:pStyle w:val="1Char"/>
              <w:ind w:firstLine="480"/>
              <w:jc w:val="center"/>
              <w:rPr>
                <w:rFonts w:hint="eastAsia"/>
                <w:b/>
              </w:rPr>
            </w:pPr>
            <w:r w:rsidRPr="00B7366C">
              <w:rPr>
                <w:rFonts w:ascii="宋体" w:hAnsi="宋体" w:cs="宋体" w:hint="eastAsia"/>
                <w:b/>
              </w:rPr>
              <w:t>命令</w:t>
            </w:r>
          </w:p>
        </w:tc>
        <w:tc>
          <w:tcPr>
            <w:tcW w:w="4800" w:type="dxa"/>
          </w:tcPr>
          <w:p w14:paraId="14CA86D9" w14:textId="77777777" w:rsidR="00CA59B0" w:rsidRPr="00B7366C" w:rsidRDefault="00CA59B0" w:rsidP="00CA59B0">
            <w:pPr>
              <w:pStyle w:val="1Char"/>
              <w:ind w:firstLine="480"/>
              <w:jc w:val="center"/>
              <w:rPr>
                <w:rFonts w:hint="eastAsia"/>
                <w:b/>
              </w:rPr>
            </w:pPr>
            <w:r w:rsidRPr="00B7366C">
              <w:rPr>
                <w:rFonts w:ascii="宋体" w:hAnsi="宋体" w:cs="宋体" w:hint="eastAsia"/>
                <w:b/>
              </w:rPr>
              <w:t>功能</w:t>
            </w:r>
          </w:p>
        </w:tc>
      </w:tr>
      <w:tr w:rsidR="00CA59B0" w14:paraId="33D845CC" w14:textId="77777777" w:rsidTr="00CA59B0">
        <w:tblPrEx>
          <w:tblCellMar>
            <w:top w:w="0" w:type="dxa"/>
            <w:bottom w:w="0" w:type="dxa"/>
          </w:tblCellMar>
        </w:tblPrEx>
        <w:trPr>
          <w:jc w:val="center"/>
        </w:trPr>
        <w:tc>
          <w:tcPr>
            <w:tcW w:w="3980" w:type="dxa"/>
          </w:tcPr>
          <w:p w14:paraId="03CFAA7A" w14:textId="77777777" w:rsidR="00CA59B0" w:rsidRDefault="00CA59B0" w:rsidP="00CA59B0">
            <w:pPr>
              <w:pStyle w:val="1Char"/>
              <w:ind w:firstLine="480"/>
            </w:pPr>
            <w:r>
              <w:rPr>
                <w:rFonts w:hint="eastAsia"/>
              </w:rPr>
              <w:t>S</w:t>
            </w:r>
            <w:r>
              <w:t>tack</w:t>
            </w:r>
          </w:p>
        </w:tc>
        <w:tc>
          <w:tcPr>
            <w:tcW w:w="4800" w:type="dxa"/>
          </w:tcPr>
          <w:p w14:paraId="50CBC1D7" w14:textId="77777777" w:rsidR="00CA59B0" w:rsidRDefault="00CA59B0" w:rsidP="00CA59B0">
            <w:pPr>
              <w:pStyle w:val="1Char"/>
              <w:ind w:firstLine="480"/>
              <w:rPr>
                <w:rFonts w:hint="eastAsia"/>
              </w:rPr>
            </w:pPr>
            <w:r>
              <w:rPr>
                <w:rFonts w:ascii="宋体" w:hAnsi="宋体" w:cs="宋体" w:hint="eastAsia"/>
              </w:rPr>
              <w:t>显示系统中各个任务堆栈的使用情况</w:t>
            </w:r>
          </w:p>
        </w:tc>
      </w:tr>
      <w:tr w:rsidR="00CA59B0" w14:paraId="3574C42C" w14:textId="77777777" w:rsidTr="00CA59B0">
        <w:tblPrEx>
          <w:tblCellMar>
            <w:top w:w="0" w:type="dxa"/>
            <w:bottom w:w="0" w:type="dxa"/>
          </w:tblCellMar>
        </w:tblPrEx>
        <w:trPr>
          <w:jc w:val="center"/>
        </w:trPr>
        <w:tc>
          <w:tcPr>
            <w:tcW w:w="3980" w:type="dxa"/>
          </w:tcPr>
          <w:p w14:paraId="0AFA8425" w14:textId="77777777" w:rsidR="00CA59B0" w:rsidRDefault="00CA59B0" w:rsidP="00CA59B0">
            <w:pPr>
              <w:pStyle w:val="1Char"/>
              <w:ind w:firstLine="480"/>
            </w:pPr>
            <w:r>
              <w:rPr>
                <w:rFonts w:hint="eastAsia"/>
              </w:rPr>
              <w:t>m</w:t>
            </w:r>
            <w:r>
              <w:t>emory</w:t>
            </w:r>
          </w:p>
        </w:tc>
        <w:tc>
          <w:tcPr>
            <w:tcW w:w="4800" w:type="dxa"/>
          </w:tcPr>
          <w:p w14:paraId="47AC3B89" w14:textId="77777777" w:rsidR="00CA59B0" w:rsidRDefault="00CA59B0" w:rsidP="00CA59B0">
            <w:pPr>
              <w:pStyle w:val="1Char"/>
              <w:ind w:firstLine="480"/>
              <w:rPr>
                <w:rFonts w:hint="eastAsia"/>
              </w:rPr>
            </w:pPr>
            <w:r>
              <w:rPr>
                <w:rFonts w:ascii="宋体" w:hAnsi="宋体" w:cs="宋体" w:hint="eastAsia"/>
              </w:rPr>
              <w:t>显示系统内存信息</w:t>
            </w:r>
          </w:p>
        </w:tc>
      </w:tr>
      <w:tr w:rsidR="00CA59B0" w14:paraId="41872CFD" w14:textId="77777777" w:rsidTr="00CA59B0">
        <w:tblPrEx>
          <w:tblCellMar>
            <w:top w:w="0" w:type="dxa"/>
            <w:bottom w:w="0" w:type="dxa"/>
          </w:tblCellMar>
        </w:tblPrEx>
        <w:trPr>
          <w:jc w:val="center"/>
        </w:trPr>
        <w:tc>
          <w:tcPr>
            <w:tcW w:w="3980" w:type="dxa"/>
          </w:tcPr>
          <w:p w14:paraId="5B9697CF" w14:textId="77777777" w:rsidR="00CA59B0" w:rsidRDefault="00CA59B0" w:rsidP="00CA59B0">
            <w:pPr>
              <w:pStyle w:val="1Char"/>
              <w:ind w:firstLine="480"/>
            </w:pPr>
            <w:r>
              <w:rPr>
                <w:rFonts w:hint="eastAsia"/>
              </w:rPr>
              <w:t>M</w:t>
            </w:r>
            <w:r>
              <w:t>buf</w:t>
            </w:r>
          </w:p>
        </w:tc>
        <w:tc>
          <w:tcPr>
            <w:tcW w:w="4800" w:type="dxa"/>
          </w:tcPr>
          <w:p w14:paraId="3B4AD982" w14:textId="77777777" w:rsidR="00CA59B0" w:rsidRDefault="00CA59B0" w:rsidP="00CA59B0">
            <w:pPr>
              <w:pStyle w:val="1Char"/>
              <w:ind w:firstLine="480"/>
              <w:rPr>
                <w:rFonts w:hint="eastAsia"/>
              </w:rPr>
            </w:pPr>
            <w:r>
              <w:rPr>
                <w:rFonts w:ascii="宋体" w:hAnsi="宋体" w:cs="宋体" w:hint="eastAsia"/>
              </w:rPr>
              <w:t>显示系统缓冲区信息</w:t>
            </w:r>
          </w:p>
        </w:tc>
      </w:tr>
      <w:tr w:rsidR="00CA59B0" w14:paraId="2F518DD7" w14:textId="77777777" w:rsidTr="00CA59B0">
        <w:tblPrEx>
          <w:tblCellMar>
            <w:top w:w="0" w:type="dxa"/>
            <w:bottom w:w="0" w:type="dxa"/>
          </w:tblCellMar>
        </w:tblPrEx>
        <w:trPr>
          <w:jc w:val="center"/>
        </w:trPr>
        <w:tc>
          <w:tcPr>
            <w:tcW w:w="3980" w:type="dxa"/>
          </w:tcPr>
          <w:p w14:paraId="79D5BACD" w14:textId="77777777" w:rsidR="00CA59B0" w:rsidRDefault="00CA59B0" w:rsidP="00CA59B0">
            <w:pPr>
              <w:pStyle w:val="1Char"/>
              <w:ind w:firstLine="480"/>
            </w:pPr>
            <w:r>
              <w:rPr>
                <w:rFonts w:hint="eastAsia"/>
              </w:rPr>
              <w:t>p</w:t>
            </w:r>
            <w:r>
              <w:t>rocess</w:t>
            </w:r>
          </w:p>
        </w:tc>
        <w:tc>
          <w:tcPr>
            <w:tcW w:w="4800" w:type="dxa"/>
          </w:tcPr>
          <w:p w14:paraId="176C42F6" w14:textId="77777777" w:rsidR="00CA59B0" w:rsidRDefault="00CA59B0" w:rsidP="00CA59B0">
            <w:pPr>
              <w:pStyle w:val="1Char"/>
              <w:ind w:firstLine="480"/>
              <w:rPr>
                <w:rFonts w:hint="eastAsia"/>
              </w:rPr>
            </w:pPr>
            <w:r>
              <w:rPr>
                <w:rFonts w:ascii="宋体" w:hAnsi="宋体" w:cs="宋体" w:hint="eastAsia"/>
              </w:rPr>
              <w:t>显示系统任务</w:t>
            </w:r>
            <w:r>
              <w:t>/</w:t>
            </w:r>
            <w:r>
              <w:rPr>
                <w:rFonts w:ascii="宋体" w:hAnsi="宋体" w:cs="宋体" w:hint="eastAsia"/>
              </w:rPr>
              <w:t>进程信息</w:t>
            </w:r>
          </w:p>
        </w:tc>
      </w:tr>
      <w:tr w:rsidR="00CA59B0" w14:paraId="0B3239EF" w14:textId="77777777" w:rsidTr="00CA59B0">
        <w:tblPrEx>
          <w:tblCellMar>
            <w:top w:w="0" w:type="dxa"/>
            <w:bottom w:w="0" w:type="dxa"/>
          </w:tblCellMar>
        </w:tblPrEx>
        <w:trPr>
          <w:jc w:val="center"/>
        </w:trPr>
        <w:tc>
          <w:tcPr>
            <w:tcW w:w="3980" w:type="dxa"/>
          </w:tcPr>
          <w:p w14:paraId="66BB4CF7" w14:textId="77777777" w:rsidR="00CA59B0" w:rsidRDefault="00CA59B0" w:rsidP="00CA59B0">
            <w:pPr>
              <w:pStyle w:val="1Char"/>
              <w:ind w:firstLine="480"/>
            </w:pPr>
            <w:r>
              <w:rPr>
                <w:rFonts w:hint="eastAsia"/>
              </w:rPr>
              <w:t>d</w:t>
            </w:r>
            <w:r>
              <w:t>evice</w:t>
            </w:r>
          </w:p>
        </w:tc>
        <w:tc>
          <w:tcPr>
            <w:tcW w:w="4800" w:type="dxa"/>
          </w:tcPr>
          <w:p w14:paraId="3A849418" w14:textId="77777777" w:rsidR="00CA59B0" w:rsidRDefault="00CA59B0" w:rsidP="00CA59B0">
            <w:pPr>
              <w:pStyle w:val="1Char"/>
              <w:ind w:firstLine="480"/>
            </w:pPr>
            <w:r>
              <w:rPr>
                <w:rFonts w:ascii="宋体" w:hAnsi="宋体" w:cs="宋体" w:hint="eastAsia"/>
              </w:rPr>
              <w:t>显示系统物理、逻辑设备信息</w:t>
            </w:r>
          </w:p>
        </w:tc>
      </w:tr>
      <w:tr w:rsidR="00CA59B0" w14:paraId="090F1D85" w14:textId="77777777" w:rsidTr="00CA59B0">
        <w:tblPrEx>
          <w:tblCellMar>
            <w:top w:w="0" w:type="dxa"/>
            <w:bottom w:w="0" w:type="dxa"/>
          </w:tblCellMar>
        </w:tblPrEx>
        <w:trPr>
          <w:jc w:val="center"/>
        </w:trPr>
        <w:tc>
          <w:tcPr>
            <w:tcW w:w="3980" w:type="dxa"/>
          </w:tcPr>
          <w:p w14:paraId="20E537CE" w14:textId="77777777" w:rsidR="00CA59B0" w:rsidRDefault="00CA59B0" w:rsidP="00CA59B0">
            <w:pPr>
              <w:pStyle w:val="1Char"/>
              <w:ind w:firstLine="480"/>
            </w:pPr>
            <w:r>
              <w:rPr>
                <w:rFonts w:hint="eastAsia"/>
              </w:rPr>
              <w:t>i</w:t>
            </w:r>
            <w:r>
              <w:t>nterface</w:t>
            </w:r>
          </w:p>
        </w:tc>
        <w:tc>
          <w:tcPr>
            <w:tcW w:w="4800" w:type="dxa"/>
          </w:tcPr>
          <w:p w14:paraId="149A933C" w14:textId="77777777" w:rsidR="00CA59B0" w:rsidRDefault="00CA59B0" w:rsidP="00CA59B0">
            <w:pPr>
              <w:pStyle w:val="1Char"/>
              <w:ind w:firstLine="480"/>
            </w:pPr>
            <w:r>
              <w:rPr>
                <w:rFonts w:ascii="宋体" w:hAnsi="宋体" w:cs="宋体" w:hint="eastAsia"/>
              </w:rPr>
              <w:t>显示系统网络接口信息</w:t>
            </w:r>
          </w:p>
        </w:tc>
      </w:tr>
      <w:tr w:rsidR="00CA59B0" w14:paraId="7EFF5328" w14:textId="77777777" w:rsidTr="00CA59B0">
        <w:tblPrEx>
          <w:tblCellMar>
            <w:top w:w="0" w:type="dxa"/>
            <w:bottom w:w="0" w:type="dxa"/>
          </w:tblCellMar>
        </w:tblPrEx>
        <w:trPr>
          <w:jc w:val="center"/>
        </w:trPr>
        <w:tc>
          <w:tcPr>
            <w:tcW w:w="3980" w:type="dxa"/>
          </w:tcPr>
          <w:p w14:paraId="23EC3E0D" w14:textId="77777777" w:rsidR="00CA59B0" w:rsidRDefault="00CA59B0" w:rsidP="00CA59B0">
            <w:pPr>
              <w:pStyle w:val="1Char"/>
              <w:ind w:firstLine="480"/>
              <w:rPr>
                <w:rFonts w:hint="eastAsia"/>
              </w:rPr>
            </w:pPr>
            <w:r>
              <w:rPr>
                <w:rFonts w:hint="eastAsia"/>
              </w:rPr>
              <w:t>Hosts</w:t>
            </w:r>
          </w:p>
        </w:tc>
        <w:tc>
          <w:tcPr>
            <w:tcW w:w="4800" w:type="dxa"/>
          </w:tcPr>
          <w:p w14:paraId="39153E2F" w14:textId="77777777" w:rsidR="00CA59B0" w:rsidRDefault="00CA59B0" w:rsidP="00CA59B0">
            <w:pPr>
              <w:pStyle w:val="1Char"/>
              <w:ind w:firstLine="480"/>
            </w:pPr>
            <w:r>
              <w:rPr>
                <w:rFonts w:ascii="宋体" w:hAnsi="宋体" w:cs="宋体" w:hint="eastAsia"/>
              </w:rPr>
              <w:t>显示系统内部主机表信息</w:t>
            </w:r>
          </w:p>
        </w:tc>
      </w:tr>
      <w:tr w:rsidR="00CA59B0" w14:paraId="5E12B1C3" w14:textId="77777777" w:rsidTr="00CA59B0">
        <w:tblPrEx>
          <w:tblCellMar>
            <w:top w:w="0" w:type="dxa"/>
            <w:bottom w:w="0" w:type="dxa"/>
          </w:tblCellMar>
        </w:tblPrEx>
        <w:trPr>
          <w:jc w:val="center"/>
        </w:trPr>
        <w:tc>
          <w:tcPr>
            <w:tcW w:w="3980" w:type="dxa"/>
          </w:tcPr>
          <w:p w14:paraId="24262DAE" w14:textId="77777777" w:rsidR="00CA59B0" w:rsidRDefault="00CA59B0" w:rsidP="00CA59B0">
            <w:pPr>
              <w:pStyle w:val="1Char"/>
              <w:ind w:firstLine="480"/>
              <w:rPr>
                <w:rFonts w:hint="eastAsia"/>
              </w:rPr>
            </w:pPr>
            <w:r>
              <w:rPr>
                <w:rFonts w:hint="eastAsia"/>
              </w:rPr>
              <w:t>Arp</w:t>
            </w:r>
          </w:p>
        </w:tc>
        <w:tc>
          <w:tcPr>
            <w:tcW w:w="4800" w:type="dxa"/>
          </w:tcPr>
          <w:p w14:paraId="67B32155" w14:textId="77777777" w:rsidR="00CA59B0" w:rsidRDefault="00CA59B0" w:rsidP="00CA59B0">
            <w:pPr>
              <w:pStyle w:val="1Char"/>
              <w:ind w:firstLine="480"/>
            </w:pPr>
            <w:r>
              <w:rPr>
                <w:rFonts w:ascii="宋体" w:hAnsi="宋体" w:cs="宋体" w:hint="eastAsia"/>
              </w:rPr>
              <w:t>显示系统</w:t>
            </w:r>
            <w:r>
              <w:t>ARP</w:t>
            </w:r>
            <w:r>
              <w:rPr>
                <w:rFonts w:ascii="宋体" w:hAnsi="宋体" w:cs="宋体" w:hint="eastAsia"/>
              </w:rPr>
              <w:t>表信息</w:t>
            </w:r>
          </w:p>
        </w:tc>
      </w:tr>
      <w:tr w:rsidR="00CA59B0" w14:paraId="3B237F81" w14:textId="77777777" w:rsidTr="00CA59B0">
        <w:tblPrEx>
          <w:tblCellMar>
            <w:top w:w="0" w:type="dxa"/>
            <w:bottom w:w="0" w:type="dxa"/>
          </w:tblCellMar>
        </w:tblPrEx>
        <w:trPr>
          <w:jc w:val="center"/>
        </w:trPr>
        <w:tc>
          <w:tcPr>
            <w:tcW w:w="3980" w:type="dxa"/>
          </w:tcPr>
          <w:p w14:paraId="0E3A77A9" w14:textId="77777777" w:rsidR="00CA59B0" w:rsidRDefault="00CA59B0" w:rsidP="00CA59B0">
            <w:pPr>
              <w:pStyle w:val="1Char"/>
              <w:ind w:firstLine="480"/>
              <w:rPr>
                <w:rFonts w:hint="eastAsia"/>
              </w:rPr>
            </w:pPr>
            <w:r>
              <w:rPr>
                <w:rFonts w:hint="eastAsia"/>
              </w:rPr>
              <w:t>Ip</w:t>
            </w:r>
          </w:p>
        </w:tc>
        <w:tc>
          <w:tcPr>
            <w:tcW w:w="4800" w:type="dxa"/>
          </w:tcPr>
          <w:p w14:paraId="740D3E7F" w14:textId="77777777" w:rsidR="00CA59B0" w:rsidRDefault="00CA59B0" w:rsidP="00CA59B0">
            <w:pPr>
              <w:pStyle w:val="1Char"/>
              <w:ind w:firstLine="480"/>
            </w:pPr>
            <w:r>
              <w:rPr>
                <w:rFonts w:ascii="宋体" w:hAnsi="宋体" w:cs="宋体" w:hint="eastAsia"/>
              </w:rPr>
              <w:t>显示</w:t>
            </w:r>
            <w:r>
              <w:t>IP</w:t>
            </w:r>
            <w:r>
              <w:rPr>
                <w:rFonts w:ascii="宋体" w:hAnsi="宋体" w:cs="宋体" w:hint="eastAsia"/>
              </w:rPr>
              <w:t>层（包括</w:t>
            </w:r>
            <w:r>
              <w:t>TCP</w:t>
            </w:r>
            <w:r>
              <w:rPr>
                <w:rFonts w:ascii="宋体" w:hAnsi="宋体" w:cs="宋体" w:hint="eastAsia"/>
              </w:rPr>
              <w:t>、</w:t>
            </w:r>
            <w:r>
              <w:t>UDP</w:t>
            </w:r>
            <w:r>
              <w:rPr>
                <w:rFonts w:ascii="宋体" w:hAnsi="宋体" w:cs="宋体" w:hint="eastAsia"/>
              </w:rPr>
              <w:t>）的统计信息</w:t>
            </w:r>
          </w:p>
        </w:tc>
      </w:tr>
      <w:tr w:rsidR="00CA59B0" w14:paraId="0C085D0C" w14:textId="77777777" w:rsidTr="00CA59B0">
        <w:tblPrEx>
          <w:tblCellMar>
            <w:top w:w="0" w:type="dxa"/>
            <w:bottom w:w="0" w:type="dxa"/>
          </w:tblCellMar>
        </w:tblPrEx>
        <w:trPr>
          <w:trHeight w:val="360"/>
          <w:jc w:val="center"/>
        </w:trPr>
        <w:tc>
          <w:tcPr>
            <w:tcW w:w="3980" w:type="dxa"/>
          </w:tcPr>
          <w:p w14:paraId="5BDF4AF5" w14:textId="77777777" w:rsidR="00CA59B0" w:rsidRDefault="00CA59B0" w:rsidP="00CA59B0">
            <w:pPr>
              <w:pStyle w:val="1Char"/>
              <w:ind w:firstLine="480"/>
              <w:rPr>
                <w:rFonts w:hint="eastAsia"/>
              </w:rPr>
            </w:pPr>
            <w:r>
              <w:rPr>
                <w:rFonts w:hint="eastAsia"/>
              </w:rPr>
              <w:t>startup-config</w:t>
            </w:r>
          </w:p>
        </w:tc>
        <w:tc>
          <w:tcPr>
            <w:tcW w:w="4800" w:type="dxa"/>
          </w:tcPr>
          <w:p w14:paraId="204B83B4" w14:textId="77777777" w:rsidR="00CA59B0" w:rsidRDefault="00CA59B0" w:rsidP="00CA59B0">
            <w:pPr>
              <w:pStyle w:val="1Char"/>
              <w:ind w:firstLine="480"/>
            </w:pPr>
            <w:r>
              <w:rPr>
                <w:rFonts w:ascii="宋体" w:hAnsi="宋体" w:cs="宋体" w:hint="eastAsia"/>
              </w:rPr>
              <w:t>显示系统启动配置文件内容</w:t>
            </w:r>
          </w:p>
        </w:tc>
      </w:tr>
      <w:tr w:rsidR="00CA59B0" w14:paraId="337F4311" w14:textId="77777777" w:rsidTr="00CA59B0">
        <w:tblPrEx>
          <w:tblCellMar>
            <w:top w:w="0" w:type="dxa"/>
            <w:bottom w:w="0" w:type="dxa"/>
          </w:tblCellMar>
        </w:tblPrEx>
        <w:trPr>
          <w:trHeight w:val="292"/>
          <w:jc w:val="center"/>
        </w:trPr>
        <w:tc>
          <w:tcPr>
            <w:tcW w:w="3980" w:type="dxa"/>
          </w:tcPr>
          <w:p w14:paraId="37E641DE" w14:textId="77777777" w:rsidR="00CA59B0" w:rsidRDefault="00CA59B0" w:rsidP="00CA59B0">
            <w:pPr>
              <w:pStyle w:val="1Char"/>
              <w:ind w:firstLine="480"/>
              <w:rPr>
                <w:rFonts w:hint="eastAsia"/>
              </w:rPr>
            </w:pPr>
            <w:r>
              <w:rPr>
                <w:rFonts w:hint="eastAsia"/>
              </w:rPr>
              <w:t>running-config</w:t>
            </w:r>
          </w:p>
        </w:tc>
        <w:tc>
          <w:tcPr>
            <w:tcW w:w="4800" w:type="dxa"/>
          </w:tcPr>
          <w:p w14:paraId="1779B772" w14:textId="77777777" w:rsidR="00CA59B0" w:rsidRDefault="00CA59B0" w:rsidP="00CA59B0">
            <w:pPr>
              <w:pStyle w:val="1Char"/>
              <w:ind w:firstLine="480"/>
              <w:rPr>
                <w:rFonts w:ascii="宋体" w:hAnsi="宋体" w:cs="宋体" w:hint="eastAsia"/>
              </w:rPr>
            </w:pPr>
            <w:r>
              <w:rPr>
                <w:rFonts w:ascii="宋体" w:hAnsi="宋体" w:cs="宋体" w:hint="eastAsia"/>
              </w:rPr>
              <w:t>显示系统运行配置内容</w:t>
            </w:r>
          </w:p>
        </w:tc>
      </w:tr>
      <w:tr w:rsidR="00CA59B0" w14:paraId="45583CD3" w14:textId="77777777" w:rsidTr="00CA59B0">
        <w:tblPrEx>
          <w:tblCellMar>
            <w:top w:w="0" w:type="dxa"/>
            <w:bottom w:w="0" w:type="dxa"/>
          </w:tblCellMar>
        </w:tblPrEx>
        <w:trPr>
          <w:jc w:val="center"/>
        </w:trPr>
        <w:tc>
          <w:tcPr>
            <w:tcW w:w="3980" w:type="dxa"/>
          </w:tcPr>
          <w:p w14:paraId="343CB4EC" w14:textId="77777777" w:rsidR="00CA59B0" w:rsidRDefault="00CA59B0" w:rsidP="00CA59B0">
            <w:pPr>
              <w:pStyle w:val="1Char"/>
              <w:ind w:firstLine="480"/>
            </w:pPr>
            <w:r>
              <w:rPr>
                <w:rFonts w:hint="eastAsia"/>
              </w:rPr>
              <w:lastRenderedPageBreak/>
              <w:t>A</w:t>
            </w:r>
            <w:r>
              <w:t>bout</w:t>
            </w:r>
          </w:p>
        </w:tc>
        <w:tc>
          <w:tcPr>
            <w:tcW w:w="4800" w:type="dxa"/>
          </w:tcPr>
          <w:p w14:paraId="17F5A218" w14:textId="77777777" w:rsidR="00CA59B0" w:rsidRDefault="00CA59B0" w:rsidP="00CA59B0">
            <w:pPr>
              <w:pStyle w:val="1Char"/>
              <w:ind w:firstLine="480"/>
            </w:pPr>
            <w:r>
              <w:rPr>
                <w:rFonts w:ascii="宋体" w:hAnsi="宋体" w:cs="宋体" w:hint="eastAsia"/>
              </w:rPr>
              <w:t>显示系统版权信息</w:t>
            </w:r>
          </w:p>
        </w:tc>
      </w:tr>
      <w:tr w:rsidR="00CA59B0" w14:paraId="45F9A7D0" w14:textId="77777777" w:rsidTr="00CA59B0">
        <w:tblPrEx>
          <w:tblCellMar>
            <w:top w:w="0" w:type="dxa"/>
            <w:bottom w:w="0" w:type="dxa"/>
          </w:tblCellMar>
        </w:tblPrEx>
        <w:trPr>
          <w:jc w:val="center"/>
        </w:trPr>
        <w:tc>
          <w:tcPr>
            <w:tcW w:w="3980" w:type="dxa"/>
          </w:tcPr>
          <w:p w14:paraId="652236C7" w14:textId="77777777" w:rsidR="00CA59B0" w:rsidRDefault="00CA59B0" w:rsidP="00CA59B0">
            <w:pPr>
              <w:pStyle w:val="1Char"/>
              <w:ind w:firstLine="480"/>
            </w:pPr>
            <w:r>
              <w:rPr>
                <w:rFonts w:hint="eastAsia"/>
              </w:rPr>
              <w:t>v</w:t>
            </w:r>
            <w:r>
              <w:t>ers</w:t>
            </w:r>
            <w:r>
              <w:rPr>
                <w:rFonts w:hint="eastAsia"/>
              </w:rPr>
              <w:t>ion</w:t>
            </w:r>
          </w:p>
        </w:tc>
        <w:tc>
          <w:tcPr>
            <w:tcW w:w="4800" w:type="dxa"/>
          </w:tcPr>
          <w:p w14:paraId="6C9C5F1C" w14:textId="77777777" w:rsidR="00CA59B0" w:rsidRDefault="00CA59B0" w:rsidP="00CA59B0">
            <w:pPr>
              <w:pStyle w:val="1Char"/>
              <w:ind w:firstLine="480"/>
            </w:pPr>
            <w:r>
              <w:rPr>
                <w:rFonts w:ascii="宋体" w:hAnsi="宋体" w:cs="宋体" w:hint="eastAsia"/>
              </w:rPr>
              <w:t>显示系统硬件、软件版本信息</w:t>
            </w:r>
          </w:p>
        </w:tc>
      </w:tr>
    </w:tbl>
    <w:p w14:paraId="5CA8B6C7" w14:textId="4CC3012A" w:rsidR="00CA59B0" w:rsidRDefault="00CA59B0" w:rsidP="00CA59B0">
      <w:pPr>
        <w:pStyle w:val="2"/>
        <w:numPr>
          <w:ilvl w:val="1"/>
          <w:numId w:val="39"/>
        </w:numPr>
        <w:rPr>
          <w:rFonts w:hint="eastAsia"/>
        </w:rPr>
      </w:pPr>
      <w:bookmarkStart w:id="155" w:name="_Toc465170381"/>
      <w:r>
        <w:rPr>
          <w:rFonts w:hint="eastAsia"/>
        </w:rPr>
        <w:t>语音接口的基本参数操作</w:t>
      </w:r>
      <w:bookmarkEnd w:id="155"/>
    </w:p>
    <w:p w14:paraId="7010834B" w14:textId="07891114" w:rsidR="00EE157F" w:rsidRPr="00EE157F" w:rsidRDefault="00EE157F" w:rsidP="00EE157F">
      <w:pPr>
        <w:ind w:firstLine="560"/>
        <w:rPr>
          <w:rFonts w:hint="eastAsia"/>
          <w:b/>
          <w:sz w:val="28"/>
          <w:szCs w:val="28"/>
        </w:rPr>
      </w:pPr>
      <w:r w:rsidRPr="00EE157F">
        <w:rPr>
          <w:rFonts w:hint="eastAsia"/>
          <w:b/>
          <w:sz w:val="28"/>
          <w:szCs w:val="28"/>
        </w:rPr>
        <w:t>实验目的：</w:t>
      </w:r>
    </w:p>
    <w:p w14:paraId="4F78E58E" w14:textId="77777777" w:rsidR="00CA59B0" w:rsidRPr="00193D0D" w:rsidRDefault="00CA59B0" w:rsidP="00CA59B0">
      <w:pPr>
        <w:pStyle w:val="1Char"/>
        <w:ind w:firstLine="480"/>
      </w:pPr>
      <w:r w:rsidRPr="00193D0D">
        <w:t>1</w:t>
      </w:r>
      <w:r w:rsidRPr="00193D0D">
        <w:t>、熟悉</w:t>
      </w:r>
      <w:r>
        <w:rPr>
          <w:rFonts w:hint="eastAsia"/>
        </w:rPr>
        <w:t>IP</w:t>
      </w:r>
      <w:r>
        <w:rPr>
          <w:rFonts w:hint="eastAsia"/>
        </w:rPr>
        <w:t>语音网关的各类语音接口</w:t>
      </w:r>
      <w:r w:rsidRPr="00193D0D">
        <w:t>；</w:t>
      </w:r>
    </w:p>
    <w:p w14:paraId="0AEFBF8E" w14:textId="0F2F50CD" w:rsidR="00CA59B0" w:rsidRDefault="00CA59B0" w:rsidP="00EE157F">
      <w:pPr>
        <w:pStyle w:val="1Char"/>
        <w:ind w:firstLine="480"/>
        <w:rPr>
          <w:rFonts w:hint="eastAsia"/>
        </w:rPr>
      </w:pPr>
      <w:r w:rsidRPr="00193D0D">
        <w:t>2</w:t>
      </w:r>
      <w:r w:rsidRPr="00193D0D">
        <w:t>、</w:t>
      </w:r>
      <w:r>
        <w:rPr>
          <w:rFonts w:hint="eastAsia"/>
        </w:rPr>
        <w:t>掌握</w:t>
      </w:r>
      <w:r>
        <w:rPr>
          <w:rFonts w:hint="eastAsia"/>
        </w:rPr>
        <w:t>FXS/FXO</w:t>
      </w:r>
      <w:r>
        <w:rPr>
          <w:rFonts w:hint="eastAsia"/>
        </w:rPr>
        <w:t>的基本配置方法</w:t>
      </w:r>
      <w:r w:rsidRPr="00193D0D">
        <w:t>；</w:t>
      </w:r>
    </w:p>
    <w:p w14:paraId="253B91AE" w14:textId="52E85A39" w:rsidR="00EE157F" w:rsidRPr="00EE157F" w:rsidRDefault="00EE157F" w:rsidP="00EE157F">
      <w:pPr>
        <w:pStyle w:val="1Char"/>
        <w:ind w:firstLine="560"/>
        <w:rPr>
          <w:rFonts w:hint="eastAsia"/>
          <w:b/>
          <w:sz w:val="28"/>
          <w:szCs w:val="28"/>
        </w:rPr>
      </w:pPr>
      <w:r w:rsidRPr="00EE157F">
        <w:rPr>
          <w:rFonts w:hint="eastAsia"/>
          <w:b/>
          <w:sz w:val="28"/>
          <w:szCs w:val="28"/>
        </w:rPr>
        <w:t>实验拓扑：</w:t>
      </w:r>
    </w:p>
    <w:p w14:paraId="2A94688E" w14:textId="3EB4C11C" w:rsidR="00CA59B0" w:rsidRDefault="00CA59B0" w:rsidP="00CA59B0">
      <w:pPr>
        <w:adjustRightInd w:val="0"/>
        <w:snapToGrid w:val="0"/>
        <w:ind w:firstLine="480"/>
        <w:jc w:val="center"/>
        <w:rPr>
          <w:rFonts w:hint="eastAsia"/>
          <w:szCs w:val="21"/>
        </w:rPr>
      </w:pPr>
      <w:r>
        <w:rPr>
          <w:noProof/>
          <w:szCs w:val="21"/>
        </w:rPr>
        <w:drawing>
          <wp:inline distT="0" distB="0" distL="0" distR="0" wp14:anchorId="625A7A56" wp14:editId="1D361448">
            <wp:extent cx="2770505" cy="1792605"/>
            <wp:effectExtent l="0" t="0" r="0" b="10795"/>
            <wp:docPr id="459" name="图片 459" descr="融合通信实验拓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融合通信实验拓扑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770505" cy="1792605"/>
                    </a:xfrm>
                    <a:prstGeom prst="rect">
                      <a:avLst/>
                    </a:prstGeom>
                    <a:noFill/>
                    <a:ln>
                      <a:noFill/>
                    </a:ln>
                  </pic:spPr>
                </pic:pic>
              </a:graphicData>
            </a:graphic>
          </wp:inline>
        </w:drawing>
      </w:r>
    </w:p>
    <w:p w14:paraId="68BC5DBA" w14:textId="634252E0" w:rsidR="00EE157F" w:rsidRPr="00EE157F" w:rsidRDefault="00EE157F" w:rsidP="00EE157F">
      <w:pPr>
        <w:adjustRightInd w:val="0"/>
        <w:snapToGrid w:val="0"/>
        <w:ind w:firstLine="560"/>
        <w:jc w:val="left"/>
        <w:rPr>
          <w:rFonts w:hint="eastAsia"/>
          <w:b/>
          <w:sz w:val="28"/>
          <w:szCs w:val="28"/>
        </w:rPr>
      </w:pPr>
      <w:r w:rsidRPr="00EE157F">
        <w:rPr>
          <w:rFonts w:hint="eastAsia"/>
          <w:b/>
          <w:sz w:val="28"/>
          <w:szCs w:val="28"/>
        </w:rPr>
        <w:t>实验环境说明</w:t>
      </w:r>
      <w:r>
        <w:rPr>
          <w:rFonts w:hint="eastAsia"/>
          <w:b/>
          <w:sz w:val="28"/>
          <w:szCs w:val="28"/>
        </w:rPr>
        <w:t>：</w:t>
      </w:r>
    </w:p>
    <w:p w14:paraId="1A362022" w14:textId="08742DF9" w:rsidR="00CA59B0" w:rsidRDefault="00CA59B0" w:rsidP="00CA59B0">
      <w:pPr>
        <w:pStyle w:val="1Char"/>
        <w:ind w:firstLine="480"/>
        <w:rPr>
          <w:rFonts w:hint="eastAsia"/>
        </w:rPr>
      </w:pPr>
      <w:r w:rsidRPr="00193D0D">
        <w:t>本实验中，使用</w:t>
      </w:r>
      <w:r>
        <w:rPr>
          <w:rFonts w:hint="eastAsia"/>
        </w:rPr>
        <w:t>IP</w:t>
      </w:r>
      <w:r>
        <w:rPr>
          <w:rFonts w:hint="eastAsia"/>
        </w:rPr>
        <w:t>语音网关</w:t>
      </w:r>
      <w:r>
        <w:t>，使用</w:t>
      </w:r>
      <w:r>
        <w:rPr>
          <w:rFonts w:hint="eastAsia"/>
        </w:rPr>
        <w:t>RJ11</w:t>
      </w:r>
      <w:r>
        <w:rPr>
          <w:rFonts w:hint="eastAsia"/>
        </w:rPr>
        <w:t>接头的电话线</w:t>
      </w:r>
      <w:r>
        <w:t>连接</w:t>
      </w:r>
      <w:r>
        <w:rPr>
          <w:rFonts w:hint="eastAsia"/>
        </w:rPr>
        <w:t>语音网关</w:t>
      </w:r>
      <w:r w:rsidRPr="00193D0D">
        <w:t>的</w:t>
      </w:r>
      <w:r>
        <w:rPr>
          <w:rFonts w:hint="eastAsia"/>
        </w:rPr>
        <w:t>FXS0</w:t>
      </w:r>
      <w:r>
        <w:rPr>
          <w:rFonts w:hint="eastAsia"/>
        </w:rPr>
        <w:t>、</w:t>
      </w:r>
      <w:r>
        <w:rPr>
          <w:rFonts w:hint="eastAsia"/>
        </w:rPr>
        <w:t>FXS1</w:t>
      </w:r>
      <w:r w:rsidRPr="00193D0D">
        <w:t>口和</w:t>
      </w:r>
      <w:r>
        <w:rPr>
          <w:rFonts w:hint="eastAsia"/>
        </w:rPr>
        <w:t>电话机</w:t>
      </w:r>
      <w:r>
        <w:rPr>
          <w:rFonts w:hint="eastAsia"/>
        </w:rPr>
        <w:t>1</w:t>
      </w:r>
      <w:r>
        <w:rPr>
          <w:rFonts w:hint="eastAsia"/>
        </w:rPr>
        <w:t>和电话机</w:t>
      </w:r>
      <w:r>
        <w:rPr>
          <w:rFonts w:hint="eastAsia"/>
        </w:rPr>
        <w:t>2</w:t>
      </w:r>
      <w:r w:rsidRPr="00193D0D">
        <w:t>。</w:t>
      </w:r>
    </w:p>
    <w:p w14:paraId="297B6E4D" w14:textId="77777777" w:rsidR="00CA59B0" w:rsidRDefault="00CA59B0" w:rsidP="00CA59B0">
      <w:pPr>
        <w:pStyle w:val="1Char"/>
        <w:ind w:firstLine="480"/>
        <w:rPr>
          <w:rFonts w:hint="eastAsia"/>
        </w:rPr>
      </w:pPr>
      <w:r>
        <w:rPr>
          <w:rFonts w:hint="eastAsia"/>
        </w:rPr>
        <w:t>本实验中的语音网关使用</w:t>
      </w:r>
      <w:r>
        <w:rPr>
          <w:rFonts w:hint="eastAsia"/>
        </w:rPr>
        <w:t>PC</w:t>
      </w:r>
      <w:r>
        <w:rPr>
          <w:rFonts w:hint="eastAsia"/>
        </w:rPr>
        <w:t>机通过</w:t>
      </w:r>
      <w:r>
        <w:rPr>
          <w:rFonts w:hint="eastAsia"/>
        </w:rPr>
        <w:t>telnet</w:t>
      </w:r>
      <w:r>
        <w:rPr>
          <w:rFonts w:hint="eastAsia"/>
        </w:rPr>
        <w:t>方式进行配置。</w:t>
      </w:r>
    </w:p>
    <w:p w14:paraId="549760B8" w14:textId="77777777" w:rsidR="00CA59B0" w:rsidRPr="00193D0D" w:rsidRDefault="00CA59B0" w:rsidP="00CA59B0">
      <w:pPr>
        <w:adjustRightInd w:val="0"/>
        <w:snapToGrid w:val="0"/>
        <w:ind w:firstLine="480"/>
        <w:rPr>
          <w:szCs w:val="21"/>
        </w:rPr>
      </w:pPr>
      <w:r w:rsidRPr="00193D0D">
        <w:rPr>
          <w:szCs w:val="21"/>
        </w:rPr>
        <w:t>1</w:t>
      </w:r>
      <w:r w:rsidRPr="006B7684">
        <w:rPr>
          <w:szCs w:val="21"/>
        </w:rPr>
        <w:t>、</w:t>
      </w:r>
      <w:r>
        <w:rPr>
          <w:rFonts w:hint="eastAsia"/>
          <w:szCs w:val="21"/>
        </w:rPr>
        <w:t>按照实验环境连接设备，在电话机上进行查询初始电话号码，进行电话互通测试</w:t>
      </w:r>
      <w:r w:rsidRPr="006B7684">
        <w:rPr>
          <w:szCs w:val="21"/>
        </w:rPr>
        <w:t>；</w:t>
      </w:r>
      <w:r w:rsidRPr="00193D0D">
        <w:rPr>
          <w:szCs w:val="21"/>
        </w:rPr>
        <w:t xml:space="preserve"> </w:t>
      </w:r>
    </w:p>
    <w:p w14:paraId="4E664D95" w14:textId="77777777" w:rsidR="00CA59B0" w:rsidRPr="00193D0D" w:rsidRDefault="00CA59B0" w:rsidP="00CA59B0">
      <w:pPr>
        <w:adjustRightInd w:val="0"/>
        <w:snapToGrid w:val="0"/>
        <w:ind w:firstLine="480"/>
        <w:rPr>
          <w:szCs w:val="21"/>
        </w:rPr>
      </w:pPr>
      <w:r w:rsidRPr="00193D0D">
        <w:rPr>
          <w:szCs w:val="21"/>
        </w:rPr>
        <w:t>2</w:t>
      </w:r>
      <w:r w:rsidRPr="006B7684">
        <w:rPr>
          <w:szCs w:val="21"/>
        </w:rPr>
        <w:t>、</w:t>
      </w:r>
      <w:r>
        <w:rPr>
          <w:rFonts w:hAnsi="宋体" w:hint="eastAsia"/>
          <w:szCs w:val="21"/>
        </w:rPr>
        <w:t>进入语音网关</w:t>
      </w:r>
      <w:r>
        <w:rPr>
          <w:rFonts w:hAnsi="宋体" w:hint="eastAsia"/>
          <w:szCs w:val="21"/>
        </w:rPr>
        <w:t>shell</w:t>
      </w:r>
      <w:r>
        <w:rPr>
          <w:rFonts w:hAnsi="宋体" w:hint="eastAsia"/>
          <w:szCs w:val="21"/>
        </w:rPr>
        <w:t>界面，查看当前电话相关配置</w:t>
      </w:r>
      <w:r w:rsidRPr="006B7684">
        <w:rPr>
          <w:szCs w:val="21"/>
        </w:rPr>
        <w:t>；</w:t>
      </w:r>
      <w:r w:rsidRPr="00193D0D">
        <w:rPr>
          <w:szCs w:val="21"/>
        </w:rPr>
        <w:t xml:space="preserve"> </w:t>
      </w:r>
    </w:p>
    <w:p w14:paraId="45BB25B2" w14:textId="77777777" w:rsidR="00CA59B0" w:rsidRPr="00193D0D" w:rsidRDefault="00CA59B0" w:rsidP="00CA59B0">
      <w:pPr>
        <w:adjustRightInd w:val="0"/>
        <w:snapToGrid w:val="0"/>
        <w:ind w:firstLine="480"/>
        <w:rPr>
          <w:szCs w:val="21"/>
        </w:rPr>
      </w:pPr>
      <w:r w:rsidRPr="00193D0D">
        <w:rPr>
          <w:szCs w:val="21"/>
        </w:rPr>
        <w:t>3</w:t>
      </w:r>
      <w:r w:rsidRPr="006B7684">
        <w:rPr>
          <w:szCs w:val="21"/>
        </w:rPr>
        <w:t>、</w:t>
      </w:r>
      <w:r>
        <w:rPr>
          <w:rFonts w:hint="eastAsia"/>
          <w:szCs w:val="21"/>
        </w:rPr>
        <w:t>修改</w:t>
      </w:r>
      <w:r>
        <w:rPr>
          <w:rFonts w:hint="eastAsia"/>
          <w:szCs w:val="21"/>
        </w:rPr>
        <w:t>FXS0</w:t>
      </w:r>
      <w:r>
        <w:rPr>
          <w:rFonts w:hint="eastAsia"/>
          <w:szCs w:val="21"/>
        </w:rPr>
        <w:t>和</w:t>
      </w:r>
      <w:r>
        <w:rPr>
          <w:rFonts w:hint="eastAsia"/>
          <w:szCs w:val="21"/>
        </w:rPr>
        <w:t>FXS1</w:t>
      </w:r>
      <w:r>
        <w:rPr>
          <w:rFonts w:hint="eastAsia"/>
          <w:szCs w:val="21"/>
        </w:rPr>
        <w:t>的参数设置，测试修改效果</w:t>
      </w:r>
      <w:r w:rsidRPr="006B7684">
        <w:rPr>
          <w:szCs w:val="21"/>
        </w:rPr>
        <w:t>；</w:t>
      </w:r>
      <w:r w:rsidRPr="00193D0D">
        <w:rPr>
          <w:szCs w:val="21"/>
        </w:rPr>
        <w:t xml:space="preserve"> </w:t>
      </w:r>
    </w:p>
    <w:p w14:paraId="6CA38CA8" w14:textId="10BD197A" w:rsidR="00EE157F" w:rsidRPr="00EE157F" w:rsidRDefault="00EE157F" w:rsidP="00CA59B0">
      <w:pPr>
        <w:adjustRightInd w:val="0"/>
        <w:snapToGrid w:val="0"/>
        <w:ind w:firstLine="560"/>
        <w:rPr>
          <w:rFonts w:hint="eastAsia"/>
          <w:b/>
          <w:sz w:val="28"/>
          <w:szCs w:val="28"/>
        </w:rPr>
      </w:pPr>
      <w:r w:rsidRPr="00EE157F">
        <w:rPr>
          <w:rFonts w:hint="eastAsia"/>
          <w:b/>
          <w:sz w:val="28"/>
          <w:szCs w:val="28"/>
        </w:rPr>
        <w:t>实验步骤：</w:t>
      </w:r>
    </w:p>
    <w:p w14:paraId="59E63573" w14:textId="77777777" w:rsidR="00CA59B0" w:rsidRPr="008C52C8" w:rsidRDefault="00CA59B0" w:rsidP="00CA59B0">
      <w:pPr>
        <w:adjustRightInd w:val="0"/>
        <w:snapToGrid w:val="0"/>
        <w:ind w:firstLine="480"/>
        <w:rPr>
          <w:rFonts w:hAnsi="宋体"/>
          <w:b/>
        </w:rPr>
      </w:pPr>
      <w:r w:rsidRPr="003041ED">
        <w:rPr>
          <w:b/>
        </w:rPr>
        <w:t>1</w:t>
      </w:r>
      <w:r w:rsidRPr="003041ED">
        <w:rPr>
          <w:rFonts w:hAnsi="宋体"/>
          <w:b/>
        </w:rPr>
        <w:t>、</w:t>
      </w:r>
      <w:r>
        <w:rPr>
          <w:rFonts w:hAnsi="宋体" w:hint="eastAsia"/>
          <w:b/>
        </w:rPr>
        <w:t>本网关预设号码测试：</w:t>
      </w:r>
    </w:p>
    <w:p w14:paraId="6F9D6AFF" w14:textId="77777777" w:rsidR="00CA59B0" w:rsidRDefault="00CA59B0" w:rsidP="00CA59B0">
      <w:pPr>
        <w:pStyle w:val="1Char"/>
        <w:ind w:firstLine="480"/>
        <w:rPr>
          <w:rFonts w:hint="eastAsia"/>
        </w:rPr>
      </w:pPr>
      <w:r>
        <w:t xml:space="preserve">MyPower VG </w:t>
      </w:r>
      <w:r>
        <w:rPr>
          <w:rFonts w:ascii="宋体" w:hAnsi="宋体" w:cs="宋体" w:hint="eastAsia"/>
        </w:rPr>
        <w:t>网关提供以下接口：</w:t>
      </w:r>
    </w:p>
    <w:p w14:paraId="051E99E6" w14:textId="77777777" w:rsidR="00CA59B0" w:rsidRDefault="00CA59B0" w:rsidP="00CA59B0">
      <w:pPr>
        <w:pStyle w:val="1Char"/>
        <w:numPr>
          <w:ilvl w:val="0"/>
          <w:numId w:val="32"/>
        </w:numPr>
        <w:ind w:firstLine="480"/>
        <w:rPr>
          <w:rFonts w:hint="eastAsia"/>
        </w:rPr>
      </w:pPr>
      <w:r>
        <w:rPr>
          <w:rFonts w:hint="eastAsia"/>
        </w:rPr>
        <w:lastRenderedPageBreak/>
        <w:t>Console</w:t>
      </w:r>
      <w:r>
        <w:rPr>
          <w:rFonts w:ascii="宋体" w:hAnsi="宋体" w:cs="宋体" w:hint="eastAsia"/>
        </w:rPr>
        <w:t>，用于配置和调试。</w:t>
      </w:r>
    </w:p>
    <w:p w14:paraId="0202B758" w14:textId="77777777" w:rsidR="00CA59B0" w:rsidRDefault="00CA59B0" w:rsidP="00CA59B0">
      <w:pPr>
        <w:pStyle w:val="1Char"/>
        <w:numPr>
          <w:ilvl w:val="0"/>
          <w:numId w:val="32"/>
        </w:numPr>
        <w:ind w:firstLine="480"/>
        <w:rPr>
          <w:rFonts w:hint="eastAsia"/>
        </w:rPr>
      </w:pPr>
      <w:r>
        <w:rPr>
          <w:rFonts w:hint="eastAsia"/>
        </w:rPr>
        <w:t>10M/100M</w:t>
      </w:r>
      <w:r>
        <w:rPr>
          <w:rFonts w:ascii="宋体" w:hAnsi="宋体" w:cs="宋体" w:hint="eastAsia"/>
        </w:rPr>
        <w:t>以太口。</w:t>
      </w:r>
    </w:p>
    <w:p w14:paraId="3D405395" w14:textId="77777777" w:rsidR="00CA59B0" w:rsidRDefault="00CA59B0" w:rsidP="00CA59B0">
      <w:pPr>
        <w:pStyle w:val="1Char"/>
        <w:numPr>
          <w:ilvl w:val="0"/>
          <w:numId w:val="32"/>
        </w:numPr>
        <w:ind w:firstLine="480"/>
      </w:pPr>
      <w:r>
        <w:rPr>
          <w:rFonts w:hint="eastAsia"/>
        </w:rPr>
        <w:t>E1</w:t>
      </w:r>
      <w:r>
        <w:rPr>
          <w:rFonts w:ascii="宋体" w:hAnsi="宋体" w:cs="宋体" w:hint="eastAsia"/>
        </w:rPr>
        <w:t>接口，只有</w:t>
      </w:r>
      <w:r>
        <w:t>VG2000</w:t>
      </w:r>
      <w:r>
        <w:rPr>
          <w:rFonts w:ascii="宋体" w:hAnsi="宋体" w:cs="宋体" w:hint="eastAsia"/>
        </w:rPr>
        <w:t>、</w:t>
      </w:r>
      <w:r>
        <w:t>VG M6</w:t>
      </w:r>
      <w:r>
        <w:rPr>
          <w:rFonts w:hint="eastAsia"/>
        </w:rPr>
        <w:t>500</w:t>
      </w:r>
      <w:r>
        <w:rPr>
          <w:rFonts w:ascii="宋体" w:hAnsi="宋体" w:cs="宋体" w:hint="eastAsia"/>
        </w:rPr>
        <w:t>、</w:t>
      </w:r>
      <w:r>
        <w:t>VG M6000</w:t>
      </w:r>
      <w:r>
        <w:rPr>
          <w:rFonts w:ascii="宋体" w:hAnsi="宋体" w:cs="宋体" w:hint="eastAsia"/>
        </w:rPr>
        <w:t>支持。</w:t>
      </w:r>
    </w:p>
    <w:p w14:paraId="67D33FD7" w14:textId="77777777" w:rsidR="00CA59B0" w:rsidRDefault="00CA59B0" w:rsidP="00CA59B0">
      <w:pPr>
        <w:pStyle w:val="1Char"/>
        <w:numPr>
          <w:ilvl w:val="0"/>
          <w:numId w:val="32"/>
        </w:numPr>
        <w:ind w:firstLine="480"/>
      </w:pPr>
      <w:r>
        <w:rPr>
          <w:rFonts w:hint="eastAsia"/>
        </w:rPr>
        <w:t>FXS</w:t>
      </w:r>
      <w:r>
        <w:rPr>
          <w:rFonts w:ascii="宋体" w:hAnsi="宋体" w:cs="宋体" w:hint="eastAsia"/>
        </w:rPr>
        <w:t>接口，用于连接普通电话机。</w:t>
      </w:r>
    </w:p>
    <w:p w14:paraId="2E44FB3D" w14:textId="77777777" w:rsidR="00CA59B0" w:rsidRDefault="00CA59B0" w:rsidP="00CA59B0">
      <w:pPr>
        <w:pStyle w:val="1Char"/>
        <w:numPr>
          <w:ilvl w:val="0"/>
          <w:numId w:val="32"/>
        </w:numPr>
        <w:ind w:firstLine="480"/>
        <w:rPr>
          <w:rFonts w:hint="eastAsia"/>
        </w:rPr>
      </w:pPr>
      <w:r>
        <w:rPr>
          <w:rFonts w:hint="eastAsia"/>
        </w:rPr>
        <w:t>FXO</w:t>
      </w:r>
      <w:r>
        <w:rPr>
          <w:rFonts w:ascii="宋体" w:hAnsi="宋体" w:cs="宋体" w:hint="eastAsia"/>
        </w:rPr>
        <w:t>接口，用于连接</w:t>
      </w:r>
      <w:r>
        <w:t>PSTN</w:t>
      </w:r>
      <w:r>
        <w:rPr>
          <w:rFonts w:ascii="宋体" w:hAnsi="宋体" w:cs="宋体" w:hint="eastAsia"/>
        </w:rPr>
        <w:t>电话线。</w:t>
      </w:r>
    </w:p>
    <w:p w14:paraId="27672EB9" w14:textId="77777777" w:rsidR="00CA59B0" w:rsidRDefault="00CA59B0" w:rsidP="00CA59B0">
      <w:pPr>
        <w:adjustRightInd w:val="0"/>
        <w:snapToGrid w:val="0"/>
        <w:ind w:firstLine="480"/>
        <w:rPr>
          <w:rFonts w:hAnsi="宋体" w:hint="eastAsia"/>
          <w:szCs w:val="21"/>
        </w:rPr>
      </w:pPr>
    </w:p>
    <w:p w14:paraId="3C7847B3" w14:textId="77777777" w:rsidR="00CA59B0" w:rsidRPr="000315D2" w:rsidRDefault="00CA59B0" w:rsidP="00CA59B0">
      <w:pPr>
        <w:pStyle w:val="1Char"/>
        <w:ind w:firstLine="480"/>
        <w:rPr>
          <w:rFonts w:hint="eastAsia"/>
        </w:rPr>
      </w:pPr>
      <w:r>
        <w:rPr>
          <w:rFonts w:hint="eastAsia"/>
        </w:rPr>
        <w:t>在</w:t>
      </w:r>
      <w:r>
        <w:rPr>
          <w:rFonts w:hint="eastAsia"/>
        </w:rPr>
        <w:t>VGA600</w:t>
      </w:r>
      <w:r>
        <w:rPr>
          <w:rFonts w:hint="eastAsia"/>
        </w:rPr>
        <w:t>上有固化的</w:t>
      </w:r>
      <w:r>
        <w:rPr>
          <w:rFonts w:hint="eastAsia"/>
        </w:rPr>
        <w:t>4</w:t>
      </w:r>
      <w:r>
        <w:rPr>
          <w:rFonts w:hint="eastAsia"/>
        </w:rPr>
        <w:t>个</w:t>
      </w:r>
      <w:r>
        <w:rPr>
          <w:rFonts w:hint="eastAsia"/>
        </w:rPr>
        <w:t>FXS</w:t>
      </w:r>
      <w:r>
        <w:rPr>
          <w:rFonts w:hint="eastAsia"/>
        </w:rPr>
        <w:t>接口和</w:t>
      </w:r>
      <w:r>
        <w:rPr>
          <w:rFonts w:hint="eastAsia"/>
        </w:rPr>
        <w:t>1</w:t>
      </w:r>
      <w:r>
        <w:rPr>
          <w:rFonts w:hint="eastAsia"/>
        </w:rPr>
        <w:t>个</w:t>
      </w:r>
      <w:r>
        <w:rPr>
          <w:rFonts w:hint="eastAsia"/>
        </w:rPr>
        <w:t>FXO</w:t>
      </w:r>
      <w:r>
        <w:rPr>
          <w:rFonts w:hint="eastAsia"/>
        </w:rPr>
        <w:t>接口。本次实验我们就使用其中的</w:t>
      </w:r>
      <w:r>
        <w:rPr>
          <w:rFonts w:hint="eastAsia"/>
        </w:rPr>
        <w:t>FXS</w:t>
      </w:r>
      <w:r>
        <w:rPr>
          <w:rFonts w:hint="eastAsia"/>
        </w:rPr>
        <w:t>接口。</w:t>
      </w:r>
    </w:p>
    <w:p w14:paraId="6D63655B" w14:textId="77777777" w:rsidR="00CA59B0" w:rsidRDefault="00CA59B0" w:rsidP="00CA59B0">
      <w:pPr>
        <w:pStyle w:val="1Char"/>
        <w:ind w:firstLine="480"/>
        <w:rPr>
          <w:rFonts w:hint="eastAsia"/>
        </w:rPr>
      </w:pPr>
    </w:p>
    <w:p w14:paraId="19345144" w14:textId="77777777" w:rsidR="00CA59B0" w:rsidRDefault="00CA59B0" w:rsidP="00CA59B0">
      <w:pPr>
        <w:pStyle w:val="1Char"/>
        <w:ind w:firstLine="480"/>
        <w:rPr>
          <w:rFonts w:hint="eastAsia"/>
        </w:rPr>
      </w:pPr>
      <w:r>
        <w:t>第一步</w:t>
      </w:r>
      <w:r>
        <w:rPr>
          <w:rFonts w:hint="eastAsia"/>
        </w:rPr>
        <w:t>，按照环境要求连接设备和线缆，并将</w:t>
      </w:r>
      <w:r>
        <w:rPr>
          <w:rFonts w:hint="eastAsia"/>
        </w:rPr>
        <w:t>VGA600</w:t>
      </w:r>
      <w:r>
        <w:rPr>
          <w:rFonts w:hint="eastAsia"/>
        </w:rPr>
        <w:t>语音网关上电，等到前面板的“</w:t>
      </w:r>
      <w:r>
        <w:rPr>
          <w:rFonts w:hint="eastAsia"/>
        </w:rPr>
        <w:t>SYS</w:t>
      </w:r>
      <w:r>
        <w:rPr>
          <w:rFonts w:hint="eastAsia"/>
        </w:rPr>
        <w:t>”指示灯开始闪烁时，语音网关进入工作状态。</w:t>
      </w:r>
    </w:p>
    <w:p w14:paraId="071E6543" w14:textId="77777777" w:rsidR="00CA59B0" w:rsidRDefault="00CA59B0" w:rsidP="00CA59B0">
      <w:pPr>
        <w:pStyle w:val="1Char"/>
        <w:ind w:firstLine="480"/>
        <w:rPr>
          <w:rFonts w:hint="eastAsia"/>
        </w:rPr>
      </w:pPr>
    </w:p>
    <w:p w14:paraId="341F80B9" w14:textId="77777777" w:rsidR="00CA59B0" w:rsidRDefault="00CA59B0" w:rsidP="00CA59B0">
      <w:pPr>
        <w:pStyle w:val="1Char"/>
        <w:ind w:firstLine="480"/>
        <w:rPr>
          <w:rFonts w:hint="eastAsia"/>
        </w:rPr>
      </w:pPr>
      <w:r>
        <w:rPr>
          <w:rFonts w:hint="eastAsia"/>
        </w:rPr>
        <w:t>第二步，在电话机上拨“＃</w:t>
      </w:r>
      <w:r>
        <w:rPr>
          <w:rFonts w:hint="eastAsia"/>
        </w:rPr>
        <w:t>33</w:t>
      </w:r>
      <w:r>
        <w:rPr>
          <w:rFonts w:hint="eastAsia"/>
        </w:rPr>
        <w:t>＃”进行本机查号，可以听到语音报号，电话机</w:t>
      </w:r>
      <w:r>
        <w:rPr>
          <w:rFonts w:hint="eastAsia"/>
        </w:rPr>
        <w:t>1</w:t>
      </w:r>
      <w:r>
        <w:rPr>
          <w:rFonts w:hint="eastAsia"/>
        </w:rPr>
        <w:t>的号码是“</w:t>
      </w:r>
      <w:r>
        <w:rPr>
          <w:rFonts w:hint="eastAsia"/>
        </w:rPr>
        <w:t>401</w:t>
      </w:r>
      <w:r>
        <w:rPr>
          <w:rFonts w:hint="eastAsia"/>
        </w:rPr>
        <w:t>”，电话机</w:t>
      </w:r>
      <w:r>
        <w:rPr>
          <w:rFonts w:hint="eastAsia"/>
        </w:rPr>
        <w:t>2</w:t>
      </w:r>
      <w:r>
        <w:rPr>
          <w:rFonts w:hint="eastAsia"/>
        </w:rPr>
        <w:t>的号码是“</w:t>
      </w:r>
      <w:r>
        <w:rPr>
          <w:rFonts w:hint="eastAsia"/>
        </w:rPr>
        <w:t>402</w:t>
      </w:r>
      <w:r>
        <w:rPr>
          <w:rFonts w:hint="eastAsia"/>
        </w:rPr>
        <w:t>”，这就是</w:t>
      </w:r>
      <w:r>
        <w:rPr>
          <w:rFonts w:hint="eastAsia"/>
        </w:rPr>
        <w:t>FXS0</w:t>
      </w:r>
      <w:r>
        <w:rPr>
          <w:rFonts w:hint="eastAsia"/>
        </w:rPr>
        <w:t>和</w:t>
      </w:r>
      <w:r>
        <w:rPr>
          <w:rFonts w:hint="eastAsia"/>
        </w:rPr>
        <w:t>FXS1</w:t>
      </w:r>
      <w:r>
        <w:rPr>
          <w:rFonts w:hint="eastAsia"/>
        </w:rPr>
        <w:t>的初始</w:t>
      </w:r>
    </w:p>
    <w:p w14:paraId="379A1AB1" w14:textId="77777777" w:rsidR="00CA59B0" w:rsidRDefault="00CA59B0" w:rsidP="00CA59B0">
      <w:pPr>
        <w:pStyle w:val="1Char"/>
        <w:ind w:firstLine="480"/>
        <w:rPr>
          <w:rFonts w:hint="eastAsia"/>
        </w:rPr>
      </w:pPr>
    </w:p>
    <w:p w14:paraId="2DFEB7D7" w14:textId="77777777" w:rsidR="00CA59B0" w:rsidRPr="000315D2" w:rsidRDefault="00CA59B0" w:rsidP="00CA59B0">
      <w:pPr>
        <w:pStyle w:val="1Char"/>
        <w:ind w:firstLine="480"/>
        <w:rPr>
          <w:rFonts w:hint="eastAsia"/>
        </w:rPr>
      </w:pPr>
      <w:r>
        <w:rPr>
          <w:rFonts w:hint="eastAsia"/>
        </w:rPr>
        <w:t>第三步，从电话机</w:t>
      </w:r>
      <w:r>
        <w:rPr>
          <w:rFonts w:hint="eastAsia"/>
        </w:rPr>
        <w:t>1</w:t>
      </w:r>
      <w:r>
        <w:rPr>
          <w:rFonts w:hint="eastAsia"/>
        </w:rPr>
        <w:t>拨打“</w:t>
      </w:r>
      <w:r>
        <w:rPr>
          <w:rFonts w:hint="eastAsia"/>
        </w:rPr>
        <w:t>402</w:t>
      </w:r>
      <w:r>
        <w:rPr>
          <w:rFonts w:hint="eastAsia"/>
        </w:rPr>
        <w:t>”，应该可以拨通电话机</w:t>
      </w:r>
      <w:r>
        <w:rPr>
          <w:rFonts w:hint="eastAsia"/>
        </w:rPr>
        <w:t>2</w:t>
      </w:r>
      <w:r>
        <w:rPr>
          <w:rFonts w:hint="eastAsia"/>
        </w:rPr>
        <w:t>，并可以进行正常通话，并且可以在电话机</w:t>
      </w:r>
      <w:r>
        <w:rPr>
          <w:rFonts w:hint="eastAsia"/>
        </w:rPr>
        <w:t>2</w:t>
      </w:r>
      <w:r>
        <w:rPr>
          <w:rFonts w:hint="eastAsia"/>
        </w:rPr>
        <w:t>上看到来电显示为</w:t>
      </w:r>
      <w:r>
        <w:rPr>
          <w:rFonts w:hint="eastAsia"/>
        </w:rPr>
        <w:t>401</w:t>
      </w:r>
      <w:r>
        <w:rPr>
          <w:rFonts w:hint="eastAsia"/>
        </w:rPr>
        <w:t>。反之亦然。</w:t>
      </w:r>
    </w:p>
    <w:p w14:paraId="1FDF8E25" w14:textId="77777777" w:rsidR="00CA59B0" w:rsidRDefault="00CA59B0" w:rsidP="00CA59B0">
      <w:pPr>
        <w:adjustRightInd w:val="0"/>
        <w:snapToGrid w:val="0"/>
        <w:ind w:firstLine="480"/>
        <w:rPr>
          <w:rFonts w:hint="eastAsia"/>
        </w:rPr>
      </w:pPr>
    </w:p>
    <w:p w14:paraId="5E5CEF84" w14:textId="77777777" w:rsidR="00CA59B0" w:rsidRDefault="00CA59B0" w:rsidP="00CA59B0">
      <w:pPr>
        <w:adjustRightInd w:val="0"/>
        <w:snapToGrid w:val="0"/>
        <w:ind w:firstLine="480"/>
        <w:rPr>
          <w:rFonts w:hint="eastAsia"/>
        </w:rPr>
      </w:pPr>
      <w:r>
        <w:rPr>
          <w:rFonts w:hint="eastAsia"/>
          <w:b/>
        </w:rPr>
        <w:t>2</w:t>
      </w:r>
      <w:r w:rsidRPr="003041ED">
        <w:rPr>
          <w:rFonts w:hAnsi="宋体"/>
          <w:b/>
        </w:rPr>
        <w:t>、</w:t>
      </w:r>
      <w:r>
        <w:rPr>
          <w:rFonts w:hAnsi="宋体" w:hint="eastAsia"/>
          <w:b/>
        </w:rPr>
        <w:t>登陆语音网关，查看语音接口默认配置</w:t>
      </w:r>
      <w:r w:rsidRPr="003041ED">
        <w:rPr>
          <w:rFonts w:hAnsi="宋体"/>
          <w:b/>
        </w:rPr>
        <w:t>；</w:t>
      </w:r>
    </w:p>
    <w:p w14:paraId="2E5D7F22" w14:textId="77777777" w:rsidR="00CA59B0" w:rsidRDefault="00CA59B0" w:rsidP="00CA59B0">
      <w:pPr>
        <w:pStyle w:val="1Char"/>
        <w:ind w:firstLine="480"/>
        <w:rPr>
          <w:rFonts w:hint="eastAsia"/>
        </w:rPr>
      </w:pPr>
      <w:r>
        <w:t>第一步</w:t>
      </w:r>
      <w:r>
        <w:rPr>
          <w:rFonts w:hint="eastAsia"/>
        </w:rPr>
        <w:t>，登陆进入语音网关操作系统</w:t>
      </w:r>
      <w:r w:rsidRPr="00193D0D">
        <w:t>，</w:t>
      </w:r>
      <w:r>
        <w:rPr>
          <w:rFonts w:hint="eastAsia"/>
        </w:rPr>
        <w:t>通过</w:t>
      </w:r>
      <w:r>
        <w:rPr>
          <w:rFonts w:hint="eastAsia"/>
        </w:rPr>
        <w:t>telnet</w:t>
      </w:r>
      <w:r>
        <w:rPr>
          <w:rFonts w:hint="eastAsia"/>
        </w:rPr>
        <w:t>连接语音网关地址，操作如下：</w:t>
      </w:r>
    </w:p>
    <w:p w14:paraId="53E30F92" w14:textId="77777777" w:rsidR="00CA59B0" w:rsidRPr="00EB265A" w:rsidRDefault="00CA59B0" w:rsidP="00CA59B0">
      <w:pPr>
        <w:adjustRightInd w:val="0"/>
        <w:snapToGrid w:val="0"/>
        <w:ind w:firstLine="480"/>
        <w:rPr>
          <w:szCs w:val="21"/>
        </w:rPr>
      </w:pPr>
      <w:r w:rsidRPr="00EB265A">
        <w:rPr>
          <w:szCs w:val="21"/>
        </w:rPr>
        <w:t>Connect to 192.168.0.1 ...done</w:t>
      </w:r>
    </w:p>
    <w:p w14:paraId="48D9342C" w14:textId="77777777" w:rsidR="00CA59B0" w:rsidRPr="00EB265A" w:rsidRDefault="00CA59B0" w:rsidP="00CA59B0">
      <w:pPr>
        <w:adjustRightInd w:val="0"/>
        <w:snapToGrid w:val="0"/>
        <w:ind w:firstLine="480"/>
        <w:rPr>
          <w:szCs w:val="21"/>
        </w:rPr>
      </w:pPr>
    </w:p>
    <w:p w14:paraId="4FB3578C" w14:textId="77777777" w:rsidR="00CA59B0" w:rsidRPr="00EB265A" w:rsidRDefault="00CA59B0" w:rsidP="00CA59B0">
      <w:pPr>
        <w:adjustRightInd w:val="0"/>
        <w:snapToGrid w:val="0"/>
        <w:ind w:firstLine="480"/>
        <w:rPr>
          <w:szCs w:val="21"/>
        </w:rPr>
      </w:pPr>
      <w:r w:rsidRPr="00EB265A">
        <w:rPr>
          <w:szCs w:val="21"/>
        </w:rPr>
        <w:t>User Access Verification</w:t>
      </w:r>
    </w:p>
    <w:p w14:paraId="2E326E5A" w14:textId="77777777" w:rsidR="00CA59B0" w:rsidRPr="00EB265A" w:rsidRDefault="00CA59B0" w:rsidP="00CA59B0">
      <w:pPr>
        <w:adjustRightInd w:val="0"/>
        <w:snapToGrid w:val="0"/>
        <w:ind w:firstLine="480"/>
        <w:rPr>
          <w:szCs w:val="21"/>
        </w:rPr>
      </w:pPr>
    </w:p>
    <w:p w14:paraId="5FC03A07" w14:textId="77777777" w:rsidR="00CA59B0" w:rsidRPr="00EB265A" w:rsidRDefault="00CA59B0" w:rsidP="00CA59B0">
      <w:pPr>
        <w:adjustRightInd w:val="0"/>
        <w:snapToGrid w:val="0"/>
        <w:ind w:firstLine="480"/>
        <w:rPr>
          <w:szCs w:val="21"/>
        </w:rPr>
      </w:pPr>
      <w:r w:rsidRPr="00EB265A">
        <w:rPr>
          <w:szCs w:val="21"/>
        </w:rPr>
        <w:t>login:</w:t>
      </w:r>
      <w:r w:rsidRPr="00EB265A">
        <w:rPr>
          <w:b/>
          <w:color w:val="FF0000"/>
          <w:szCs w:val="21"/>
        </w:rPr>
        <w:t>admin</w:t>
      </w:r>
      <w:r>
        <w:rPr>
          <w:rFonts w:hint="eastAsia"/>
          <w:szCs w:val="21"/>
        </w:rPr>
        <w:tab/>
      </w:r>
      <w:r>
        <w:rPr>
          <w:rFonts w:hint="eastAsia"/>
          <w:szCs w:val="21"/>
        </w:rPr>
        <w:tab/>
      </w:r>
      <w:r>
        <w:rPr>
          <w:rFonts w:hint="eastAsia"/>
          <w:szCs w:val="21"/>
        </w:rPr>
        <w:tab/>
        <w:t>/</w:t>
      </w:r>
      <w:r>
        <w:rPr>
          <w:rFonts w:hint="eastAsia"/>
          <w:szCs w:val="21"/>
        </w:rPr>
        <w:t>要求输入用户名，默认为</w:t>
      </w:r>
      <w:r>
        <w:rPr>
          <w:rFonts w:hint="eastAsia"/>
          <w:szCs w:val="21"/>
        </w:rPr>
        <w:t>admin</w:t>
      </w:r>
    </w:p>
    <w:p w14:paraId="6C7EF562" w14:textId="77777777" w:rsidR="00CA59B0" w:rsidRPr="00EB265A" w:rsidRDefault="00CA59B0" w:rsidP="00CA59B0">
      <w:pPr>
        <w:adjustRightInd w:val="0"/>
        <w:snapToGrid w:val="0"/>
        <w:ind w:firstLine="480"/>
        <w:rPr>
          <w:szCs w:val="21"/>
        </w:rPr>
      </w:pPr>
      <w:r w:rsidRPr="00EB265A">
        <w:rPr>
          <w:szCs w:val="21"/>
        </w:rPr>
        <w:t>password:</w:t>
      </w:r>
      <w:r>
        <w:rPr>
          <w:rFonts w:hint="eastAsia"/>
          <w:szCs w:val="21"/>
        </w:rPr>
        <w:tab/>
      </w:r>
      <w:r>
        <w:rPr>
          <w:rFonts w:hint="eastAsia"/>
          <w:szCs w:val="21"/>
        </w:rPr>
        <w:tab/>
      </w:r>
      <w:r>
        <w:rPr>
          <w:rFonts w:hint="eastAsia"/>
          <w:szCs w:val="21"/>
        </w:rPr>
        <w:tab/>
        <w:t>/</w:t>
      </w:r>
      <w:r>
        <w:rPr>
          <w:rFonts w:hint="eastAsia"/>
          <w:szCs w:val="21"/>
        </w:rPr>
        <w:t>要求输入用户密码，默认为</w:t>
      </w:r>
      <w:r>
        <w:rPr>
          <w:rFonts w:hint="eastAsia"/>
          <w:szCs w:val="21"/>
        </w:rPr>
        <w:t>admin</w:t>
      </w:r>
    </w:p>
    <w:p w14:paraId="5D989E72" w14:textId="77777777" w:rsidR="00CA59B0" w:rsidRPr="00EB265A" w:rsidRDefault="00CA59B0" w:rsidP="00CA59B0">
      <w:pPr>
        <w:adjustRightInd w:val="0"/>
        <w:snapToGrid w:val="0"/>
        <w:ind w:firstLine="480"/>
        <w:rPr>
          <w:szCs w:val="21"/>
        </w:rPr>
      </w:pPr>
      <w:r w:rsidRPr="00EB265A">
        <w:rPr>
          <w:szCs w:val="21"/>
        </w:rPr>
        <w:t>gateway&gt;</w:t>
      </w:r>
      <w:r w:rsidRPr="00EB265A">
        <w:rPr>
          <w:b/>
          <w:color w:val="FF0000"/>
          <w:szCs w:val="21"/>
        </w:rPr>
        <w:t>en</w:t>
      </w:r>
      <w:r w:rsidRPr="00EB265A">
        <w:rPr>
          <w:rFonts w:hint="eastAsia"/>
          <w:b/>
          <w:color w:val="FF0000"/>
          <w:szCs w:val="21"/>
        </w:rPr>
        <w:t>able</w:t>
      </w:r>
      <w:r>
        <w:rPr>
          <w:rFonts w:hint="eastAsia"/>
          <w:szCs w:val="21"/>
        </w:rPr>
        <w:tab/>
      </w:r>
      <w:r>
        <w:rPr>
          <w:rFonts w:hint="eastAsia"/>
          <w:szCs w:val="21"/>
        </w:rPr>
        <w:tab/>
        <w:t>/</w:t>
      </w:r>
      <w:r>
        <w:rPr>
          <w:rFonts w:hint="eastAsia"/>
          <w:szCs w:val="21"/>
        </w:rPr>
        <w:t>进入特权用户模式</w:t>
      </w:r>
    </w:p>
    <w:p w14:paraId="43036058" w14:textId="77777777" w:rsidR="00CA59B0" w:rsidRPr="00EB265A" w:rsidRDefault="00CA59B0" w:rsidP="00CA59B0">
      <w:pPr>
        <w:adjustRightInd w:val="0"/>
        <w:snapToGrid w:val="0"/>
        <w:ind w:firstLine="480"/>
        <w:rPr>
          <w:szCs w:val="21"/>
        </w:rPr>
      </w:pPr>
      <w:r w:rsidRPr="00EB265A">
        <w:rPr>
          <w:szCs w:val="21"/>
        </w:rPr>
        <w:lastRenderedPageBreak/>
        <w:t>password:</w:t>
      </w:r>
      <w:r>
        <w:rPr>
          <w:rFonts w:hint="eastAsia"/>
          <w:szCs w:val="21"/>
        </w:rPr>
        <w:tab/>
      </w:r>
      <w:r>
        <w:rPr>
          <w:rFonts w:hint="eastAsia"/>
          <w:szCs w:val="21"/>
        </w:rPr>
        <w:tab/>
      </w:r>
      <w:r>
        <w:rPr>
          <w:rFonts w:hint="eastAsia"/>
          <w:szCs w:val="21"/>
        </w:rPr>
        <w:tab/>
        <w:t>/</w:t>
      </w:r>
      <w:r>
        <w:rPr>
          <w:rFonts w:hint="eastAsia"/>
          <w:szCs w:val="21"/>
        </w:rPr>
        <w:t>要求输入</w:t>
      </w:r>
      <w:r>
        <w:rPr>
          <w:rFonts w:hint="eastAsia"/>
          <w:szCs w:val="21"/>
        </w:rPr>
        <w:t>enable</w:t>
      </w:r>
      <w:r>
        <w:rPr>
          <w:rFonts w:hint="eastAsia"/>
          <w:szCs w:val="21"/>
        </w:rPr>
        <w:t>密码，默认为</w:t>
      </w:r>
      <w:r>
        <w:rPr>
          <w:rFonts w:hint="eastAsia"/>
          <w:szCs w:val="21"/>
        </w:rPr>
        <w:t>admin</w:t>
      </w:r>
    </w:p>
    <w:p w14:paraId="7393DD24" w14:textId="77777777" w:rsidR="00CA59B0" w:rsidRDefault="00CA59B0" w:rsidP="00CA59B0">
      <w:pPr>
        <w:adjustRightInd w:val="0"/>
        <w:snapToGrid w:val="0"/>
        <w:ind w:firstLine="480"/>
        <w:rPr>
          <w:rFonts w:hint="eastAsia"/>
          <w:szCs w:val="21"/>
        </w:rPr>
      </w:pPr>
      <w:r w:rsidRPr="00EB265A">
        <w:rPr>
          <w:szCs w:val="21"/>
        </w:rPr>
        <w:t>gateway#</w:t>
      </w:r>
    </w:p>
    <w:p w14:paraId="0A97B1BB" w14:textId="77777777" w:rsidR="00CA59B0" w:rsidRDefault="00CA59B0" w:rsidP="00CA59B0">
      <w:pPr>
        <w:adjustRightInd w:val="0"/>
        <w:snapToGrid w:val="0"/>
        <w:ind w:firstLine="480"/>
        <w:rPr>
          <w:rFonts w:hint="eastAsia"/>
        </w:rPr>
      </w:pPr>
    </w:p>
    <w:p w14:paraId="788A0BF3" w14:textId="77777777" w:rsidR="00CA59B0" w:rsidRPr="005C6AB5" w:rsidRDefault="00CA59B0" w:rsidP="00CA59B0">
      <w:pPr>
        <w:pStyle w:val="1Char"/>
        <w:ind w:firstLine="480"/>
        <w:rPr>
          <w:rFonts w:hint="eastAsia"/>
        </w:rPr>
      </w:pPr>
      <w:r>
        <w:rPr>
          <w:rFonts w:hint="eastAsia"/>
        </w:rPr>
        <w:t>第二步，检查语音接口运行参数，操作如下：</w:t>
      </w:r>
    </w:p>
    <w:p w14:paraId="62F9723F" w14:textId="77777777" w:rsidR="00CA59B0" w:rsidRPr="005C6AB5" w:rsidRDefault="00CA59B0" w:rsidP="00CA59B0">
      <w:pPr>
        <w:adjustRightInd w:val="0"/>
        <w:snapToGrid w:val="0"/>
        <w:ind w:firstLine="480"/>
        <w:rPr>
          <w:rFonts w:hint="eastAsia"/>
          <w:b/>
          <w:color w:val="FF0000"/>
          <w:szCs w:val="21"/>
        </w:rPr>
      </w:pPr>
      <w:r w:rsidRPr="00EB265A">
        <w:rPr>
          <w:szCs w:val="21"/>
        </w:rPr>
        <w:t>gateway #</w:t>
      </w:r>
      <w:r w:rsidRPr="00EB265A">
        <w:rPr>
          <w:b/>
          <w:color w:val="FF0000"/>
          <w:szCs w:val="21"/>
        </w:rPr>
        <w:t>sh</w:t>
      </w:r>
      <w:r w:rsidRPr="00EB265A">
        <w:rPr>
          <w:rFonts w:hint="eastAsia"/>
          <w:b/>
          <w:color w:val="FF0000"/>
          <w:szCs w:val="21"/>
        </w:rPr>
        <w:t>ow</w:t>
      </w:r>
      <w:r w:rsidRPr="00EB265A">
        <w:rPr>
          <w:b/>
          <w:color w:val="FF0000"/>
          <w:szCs w:val="21"/>
        </w:rPr>
        <w:t xml:space="preserve"> </w:t>
      </w:r>
      <w:r>
        <w:rPr>
          <w:rFonts w:hint="eastAsia"/>
          <w:b/>
          <w:color w:val="FF0000"/>
          <w:szCs w:val="21"/>
        </w:rPr>
        <w:t>voice card</w:t>
      </w:r>
      <w:r w:rsidRPr="00EB265A">
        <w:rPr>
          <w:szCs w:val="21"/>
        </w:rPr>
        <w:t xml:space="preserve">          </w:t>
      </w:r>
      <w:r>
        <w:rPr>
          <w:rFonts w:hint="eastAsia"/>
          <w:szCs w:val="21"/>
        </w:rPr>
        <w:tab/>
      </w:r>
      <w:r>
        <w:rPr>
          <w:rFonts w:hint="eastAsia"/>
          <w:szCs w:val="21"/>
        </w:rPr>
        <w:tab/>
        <w:t>/</w:t>
      </w:r>
      <w:r>
        <w:rPr>
          <w:rFonts w:hint="eastAsia"/>
          <w:szCs w:val="21"/>
        </w:rPr>
        <w:t>检查语音接口情况</w:t>
      </w:r>
    </w:p>
    <w:p w14:paraId="16A0B63A" w14:textId="77777777" w:rsidR="00CA59B0" w:rsidRPr="005C6AB5" w:rsidRDefault="00CA59B0" w:rsidP="00CA59B0">
      <w:pPr>
        <w:adjustRightInd w:val="0"/>
        <w:snapToGrid w:val="0"/>
        <w:ind w:firstLine="480"/>
        <w:rPr>
          <w:color w:val="0070C0"/>
          <w:szCs w:val="21"/>
        </w:rPr>
      </w:pPr>
      <w:r w:rsidRPr="005C6AB5">
        <w:rPr>
          <w:color w:val="0070C0"/>
          <w:szCs w:val="21"/>
        </w:rPr>
        <w:t>fxs-card 1</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/fxs</w:t>
      </w:r>
      <w:r>
        <w:rPr>
          <w:rFonts w:hint="eastAsia"/>
          <w:color w:val="0070C0"/>
          <w:szCs w:val="21"/>
        </w:rPr>
        <w:t>卡，编号</w:t>
      </w:r>
      <w:r>
        <w:rPr>
          <w:rFonts w:hint="eastAsia"/>
          <w:color w:val="0070C0"/>
          <w:szCs w:val="21"/>
        </w:rPr>
        <w:t>1</w:t>
      </w:r>
    </w:p>
    <w:p w14:paraId="2E7B92A8" w14:textId="77777777" w:rsidR="00CA59B0" w:rsidRPr="005C6AB5" w:rsidRDefault="00CA59B0" w:rsidP="00CA59B0">
      <w:pPr>
        <w:adjustRightInd w:val="0"/>
        <w:snapToGrid w:val="0"/>
        <w:ind w:firstLine="480"/>
        <w:rPr>
          <w:color w:val="0070C0"/>
          <w:szCs w:val="21"/>
        </w:rPr>
      </w:pPr>
      <w:r w:rsidRPr="005C6AB5">
        <w:rPr>
          <w:color w:val="0070C0"/>
          <w:szCs w:val="21"/>
        </w:rPr>
        <w:t xml:space="preserve">  channel 0 3 callid enable</w:t>
      </w:r>
      <w:r>
        <w:rPr>
          <w:rFonts w:hint="eastAsia"/>
          <w:color w:val="0070C0"/>
          <w:szCs w:val="21"/>
        </w:rPr>
        <w:tab/>
      </w:r>
      <w:r>
        <w:rPr>
          <w:rFonts w:hint="eastAsia"/>
          <w:color w:val="0070C0"/>
          <w:szCs w:val="21"/>
        </w:rPr>
        <w:tab/>
      </w:r>
      <w:r>
        <w:rPr>
          <w:rFonts w:hint="eastAsia"/>
          <w:color w:val="0070C0"/>
          <w:szCs w:val="21"/>
        </w:rPr>
        <w:tab/>
        <w:t>/0</w:t>
      </w:r>
      <w:r>
        <w:rPr>
          <w:rFonts w:hint="eastAsia"/>
          <w:color w:val="0070C0"/>
          <w:szCs w:val="21"/>
        </w:rPr>
        <w:t>－</w:t>
      </w:r>
      <w:r>
        <w:rPr>
          <w:rFonts w:hint="eastAsia"/>
          <w:color w:val="0070C0"/>
          <w:szCs w:val="21"/>
        </w:rPr>
        <w:t>3</w:t>
      </w:r>
      <w:r>
        <w:rPr>
          <w:rFonts w:hint="eastAsia"/>
          <w:color w:val="0070C0"/>
          <w:szCs w:val="21"/>
        </w:rPr>
        <w:t>通道（即</w:t>
      </w:r>
      <w:r>
        <w:rPr>
          <w:rFonts w:hint="eastAsia"/>
          <w:color w:val="0070C0"/>
          <w:szCs w:val="21"/>
        </w:rPr>
        <w:t>fxs0-fxs3</w:t>
      </w:r>
      <w:r>
        <w:rPr>
          <w:rFonts w:hint="eastAsia"/>
          <w:color w:val="0070C0"/>
          <w:szCs w:val="21"/>
        </w:rPr>
        <w:t>）启用来电显示功能</w:t>
      </w:r>
    </w:p>
    <w:p w14:paraId="55B60ABA" w14:textId="77777777" w:rsidR="00CA59B0" w:rsidRPr="005C6AB5" w:rsidRDefault="00CA59B0" w:rsidP="00CA59B0">
      <w:pPr>
        <w:adjustRightInd w:val="0"/>
        <w:snapToGrid w:val="0"/>
        <w:ind w:firstLine="480"/>
        <w:rPr>
          <w:color w:val="0070C0"/>
          <w:szCs w:val="21"/>
        </w:rPr>
      </w:pPr>
      <w:r w:rsidRPr="005C6AB5">
        <w:rPr>
          <w:color w:val="0070C0"/>
          <w:szCs w:val="21"/>
        </w:rPr>
        <w:t xml:space="preserve">  channel 0 3 enable</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/0</w:t>
      </w:r>
      <w:r>
        <w:rPr>
          <w:rFonts w:hint="eastAsia"/>
          <w:color w:val="0070C0"/>
          <w:szCs w:val="21"/>
        </w:rPr>
        <w:t>－</w:t>
      </w:r>
      <w:r>
        <w:rPr>
          <w:rFonts w:hint="eastAsia"/>
          <w:color w:val="0070C0"/>
          <w:szCs w:val="21"/>
        </w:rPr>
        <w:t>3</w:t>
      </w:r>
      <w:r>
        <w:rPr>
          <w:rFonts w:hint="eastAsia"/>
          <w:color w:val="0070C0"/>
          <w:szCs w:val="21"/>
        </w:rPr>
        <w:t>通道（即</w:t>
      </w:r>
      <w:r>
        <w:rPr>
          <w:rFonts w:hint="eastAsia"/>
          <w:color w:val="0070C0"/>
          <w:szCs w:val="21"/>
        </w:rPr>
        <w:t>fxs0-fxs3</w:t>
      </w:r>
      <w:r>
        <w:rPr>
          <w:rFonts w:hint="eastAsia"/>
          <w:color w:val="0070C0"/>
          <w:szCs w:val="21"/>
        </w:rPr>
        <w:t>）启用</w:t>
      </w:r>
    </w:p>
    <w:p w14:paraId="43C6574A" w14:textId="77777777" w:rsidR="00CA59B0" w:rsidRPr="005C6AB5" w:rsidRDefault="00CA59B0" w:rsidP="00CA59B0">
      <w:pPr>
        <w:adjustRightInd w:val="0"/>
        <w:snapToGrid w:val="0"/>
        <w:ind w:firstLine="480"/>
        <w:rPr>
          <w:color w:val="0070C0"/>
          <w:szCs w:val="21"/>
        </w:rPr>
      </w:pPr>
      <w:r w:rsidRPr="005C6AB5">
        <w:rPr>
          <w:color w:val="0070C0"/>
          <w:szCs w:val="21"/>
        </w:rPr>
        <w:t xml:space="preserve"> exit</w:t>
      </w:r>
    </w:p>
    <w:p w14:paraId="2B0F83EE" w14:textId="77777777" w:rsidR="00CA59B0" w:rsidRPr="005C6AB5" w:rsidRDefault="00CA59B0" w:rsidP="00CA59B0">
      <w:pPr>
        <w:adjustRightInd w:val="0"/>
        <w:snapToGrid w:val="0"/>
        <w:ind w:firstLine="480"/>
        <w:rPr>
          <w:color w:val="0070C0"/>
          <w:szCs w:val="21"/>
        </w:rPr>
      </w:pPr>
    </w:p>
    <w:p w14:paraId="0D451755" w14:textId="77777777" w:rsidR="00CA59B0" w:rsidRPr="005C6AB5" w:rsidRDefault="00CA59B0" w:rsidP="00CA59B0">
      <w:pPr>
        <w:adjustRightInd w:val="0"/>
        <w:snapToGrid w:val="0"/>
        <w:ind w:firstLine="480"/>
        <w:rPr>
          <w:color w:val="0070C0"/>
          <w:szCs w:val="21"/>
        </w:rPr>
      </w:pPr>
      <w:r w:rsidRPr="005C6AB5">
        <w:rPr>
          <w:color w:val="0070C0"/>
          <w:szCs w:val="21"/>
        </w:rPr>
        <w:t xml:space="preserve"> fxo-card 2</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/fx0</w:t>
      </w:r>
      <w:r>
        <w:rPr>
          <w:rFonts w:hint="eastAsia"/>
          <w:color w:val="0070C0"/>
          <w:szCs w:val="21"/>
        </w:rPr>
        <w:t>卡，编号</w:t>
      </w:r>
      <w:r>
        <w:rPr>
          <w:rFonts w:hint="eastAsia"/>
          <w:color w:val="0070C0"/>
          <w:szCs w:val="21"/>
        </w:rPr>
        <w:t>2</w:t>
      </w:r>
    </w:p>
    <w:p w14:paraId="2E9CD180" w14:textId="77777777" w:rsidR="00CA59B0" w:rsidRPr="005C6AB5" w:rsidRDefault="00CA59B0" w:rsidP="00CA59B0">
      <w:pPr>
        <w:adjustRightInd w:val="0"/>
        <w:snapToGrid w:val="0"/>
        <w:ind w:firstLine="480"/>
        <w:rPr>
          <w:color w:val="0070C0"/>
          <w:szCs w:val="21"/>
        </w:rPr>
      </w:pPr>
      <w:r w:rsidRPr="005C6AB5">
        <w:rPr>
          <w:color w:val="0070C0"/>
          <w:szCs w:val="21"/>
        </w:rPr>
        <w:t xml:space="preserve">  channel 0 0 callid enable</w:t>
      </w:r>
      <w:r>
        <w:rPr>
          <w:rFonts w:hint="eastAsia"/>
          <w:color w:val="0070C0"/>
          <w:szCs w:val="21"/>
        </w:rPr>
        <w:tab/>
      </w:r>
      <w:r>
        <w:rPr>
          <w:rFonts w:hint="eastAsia"/>
          <w:color w:val="0070C0"/>
          <w:szCs w:val="21"/>
        </w:rPr>
        <w:tab/>
      </w:r>
      <w:r>
        <w:rPr>
          <w:rFonts w:hint="eastAsia"/>
          <w:color w:val="0070C0"/>
          <w:szCs w:val="21"/>
        </w:rPr>
        <w:tab/>
        <w:t>/0</w:t>
      </w:r>
      <w:r>
        <w:rPr>
          <w:rFonts w:hint="eastAsia"/>
          <w:color w:val="0070C0"/>
          <w:szCs w:val="21"/>
        </w:rPr>
        <w:t>通道（即</w:t>
      </w:r>
      <w:r>
        <w:rPr>
          <w:rFonts w:hint="eastAsia"/>
          <w:color w:val="0070C0"/>
          <w:szCs w:val="21"/>
        </w:rPr>
        <w:t>fxo0</w:t>
      </w:r>
      <w:r>
        <w:rPr>
          <w:rFonts w:hint="eastAsia"/>
          <w:color w:val="0070C0"/>
          <w:szCs w:val="21"/>
        </w:rPr>
        <w:t>）启用来电显示功能</w:t>
      </w:r>
    </w:p>
    <w:p w14:paraId="511DE920" w14:textId="77777777" w:rsidR="00CA59B0" w:rsidRPr="005C6AB5" w:rsidRDefault="00CA59B0" w:rsidP="00CA59B0">
      <w:pPr>
        <w:adjustRightInd w:val="0"/>
        <w:snapToGrid w:val="0"/>
        <w:ind w:firstLine="480"/>
        <w:rPr>
          <w:color w:val="0070C0"/>
          <w:szCs w:val="21"/>
        </w:rPr>
      </w:pPr>
      <w:r w:rsidRPr="005C6AB5">
        <w:rPr>
          <w:color w:val="0070C0"/>
          <w:szCs w:val="21"/>
        </w:rPr>
        <w:t xml:space="preserve">  channel 0 0 enable</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/0</w:t>
      </w:r>
      <w:r>
        <w:rPr>
          <w:rFonts w:hint="eastAsia"/>
          <w:color w:val="0070C0"/>
          <w:szCs w:val="21"/>
        </w:rPr>
        <w:t>通道（即</w:t>
      </w:r>
      <w:r>
        <w:rPr>
          <w:rFonts w:hint="eastAsia"/>
          <w:color w:val="0070C0"/>
          <w:szCs w:val="21"/>
        </w:rPr>
        <w:t>fxo0</w:t>
      </w:r>
      <w:r>
        <w:rPr>
          <w:rFonts w:hint="eastAsia"/>
          <w:color w:val="0070C0"/>
          <w:szCs w:val="21"/>
        </w:rPr>
        <w:t>）启用</w:t>
      </w:r>
    </w:p>
    <w:p w14:paraId="0385515D" w14:textId="77777777" w:rsidR="00CA59B0" w:rsidRPr="005C6AB5" w:rsidRDefault="00CA59B0" w:rsidP="00CA59B0">
      <w:pPr>
        <w:adjustRightInd w:val="0"/>
        <w:snapToGrid w:val="0"/>
        <w:ind w:firstLine="480"/>
        <w:rPr>
          <w:color w:val="0070C0"/>
          <w:szCs w:val="21"/>
        </w:rPr>
      </w:pPr>
      <w:r w:rsidRPr="005C6AB5">
        <w:rPr>
          <w:color w:val="0070C0"/>
          <w:szCs w:val="21"/>
        </w:rPr>
        <w:t xml:space="preserve"> exit</w:t>
      </w:r>
    </w:p>
    <w:p w14:paraId="2C8EFD01" w14:textId="77777777" w:rsidR="00CA59B0" w:rsidRDefault="00CA59B0" w:rsidP="00CA59B0">
      <w:pPr>
        <w:adjustRightInd w:val="0"/>
        <w:snapToGrid w:val="0"/>
        <w:ind w:firstLine="480"/>
        <w:rPr>
          <w:rFonts w:hint="eastAsia"/>
          <w:color w:val="0070C0"/>
          <w:szCs w:val="21"/>
        </w:rPr>
      </w:pPr>
      <w:r w:rsidRPr="005C6AB5">
        <w:rPr>
          <w:color w:val="0070C0"/>
          <w:szCs w:val="21"/>
        </w:rPr>
        <w:t>dialplan terminator #</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w:t>
      </w:r>
      <w:r>
        <w:rPr>
          <w:rFonts w:hint="eastAsia"/>
          <w:color w:val="0070C0"/>
          <w:szCs w:val="21"/>
        </w:rPr>
        <w:t>拨号可以＃结束</w:t>
      </w:r>
    </w:p>
    <w:p w14:paraId="048CED41" w14:textId="77777777" w:rsidR="00CA59B0" w:rsidRDefault="00CA59B0" w:rsidP="00CA59B0">
      <w:pPr>
        <w:pStyle w:val="1Char"/>
        <w:ind w:firstLine="480"/>
        <w:rPr>
          <w:rFonts w:hint="eastAsia"/>
          <w:color w:val="0070C0"/>
        </w:rPr>
      </w:pPr>
      <w:r>
        <w:rPr>
          <w:rFonts w:hint="eastAsia"/>
        </w:rPr>
        <w:t>从配置参数可以看到，系统已经默认启动了对应的语音接口。如果没有启动，我们可以用</w:t>
      </w:r>
      <w:r>
        <w:rPr>
          <w:rFonts w:hint="eastAsia"/>
        </w:rPr>
        <w:t>channel X Y enable</w:t>
      </w:r>
      <w:r>
        <w:rPr>
          <w:rFonts w:hint="eastAsia"/>
        </w:rPr>
        <w:t>命令启动。</w:t>
      </w:r>
    </w:p>
    <w:p w14:paraId="2D767A95" w14:textId="77777777" w:rsidR="00CA59B0" w:rsidRDefault="00CA59B0" w:rsidP="00CA59B0">
      <w:pPr>
        <w:pStyle w:val="1Char"/>
        <w:ind w:firstLine="480"/>
        <w:rPr>
          <w:rFonts w:hint="eastAsia"/>
          <w:color w:val="0070C0"/>
        </w:rPr>
      </w:pPr>
    </w:p>
    <w:p w14:paraId="354960CC" w14:textId="77777777" w:rsidR="00CA59B0" w:rsidRDefault="00CA59B0" w:rsidP="00CA59B0">
      <w:pPr>
        <w:pStyle w:val="1Char"/>
        <w:ind w:firstLine="480"/>
        <w:rPr>
          <w:rFonts w:hint="eastAsia"/>
          <w:color w:val="0070C0"/>
        </w:rPr>
      </w:pPr>
      <w:r>
        <w:rPr>
          <w:rFonts w:hint="eastAsia"/>
        </w:rPr>
        <w:t>第三步，检查默认的电话号码设置，操作如下：</w:t>
      </w:r>
    </w:p>
    <w:p w14:paraId="5B135490" w14:textId="77777777" w:rsidR="00CA59B0" w:rsidRPr="005C6AB5" w:rsidRDefault="00CA59B0" w:rsidP="00CA59B0">
      <w:pPr>
        <w:adjustRightInd w:val="0"/>
        <w:snapToGrid w:val="0"/>
        <w:ind w:firstLine="480"/>
        <w:rPr>
          <w:rFonts w:hint="eastAsia"/>
          <w:b/>
          <w:color w:val="FF0000"/>
          <w:szCs w:val="21"/>
        </w:rPr>
      </w:pPr>
      <w:r w:rsidRPr="00EB265A">
        <w:rPr>
          <w:szCs w:val="21"/>
        </w:rPr>
        <w:t>gateway #</w:t>
      </w:r>
      <w:r w:rsidRPr="00EB265A">
        <w:rPr>
          <w:b/>
          <w:color w:val="FF0000"/>
          <w:szCs w:val="21"/>
        </w:rPr>
        <w:t>sh</w:t>
      </w:r>
      <w:r w:rsidRPr="00EB265A">
        <w:rPr>
          <w:rFonts w:hint="eastAsia"/>
          <w:b/>
          <w:color w:val="FF0000"/>
          <w:szCs w:val="21"/>
        </w:rPr>
        <w:t>ow</w:t>
      </w:r>
      <w:r w:rsidRPr="00EB265A">
        <w:rPr>
          <w:b/>
          <w:color w:val="FF0000"/>
          <w:szCs w:val="21"/>
        </w:rPr>
        <w:t xml:space="preserve"> </w:t>
      </w:r>
      <w:r>
        <w:rPr>
          <w:rFonts w:hint="eastAsia"/>
          <w:b/>
          <w:color w:val="FF0000"/>
          <w:szCs w:val="21"/>
        </w:rPr>
        <w:t>voice route</w:t>
      </w:r>
      <w:r w:rsidRPr="00EB265A">
        <w:rPr>
          <w:szCs w:val="21"/>
        </w:rPr>
        <w:t xml:space="preserve">          </w:t>
      </w:r>
      <w:r>
        <w:rPr>
          <w:rFonts w:hint="eastAsia"/>
          <w:szCs w:val="21"/>
        </w:rPr>
        <w:tab/>
      </w:r>
      <w:r>
        <w:rPr>
          <w:rFonts w:hint="eastAsia"/>
          <w:szCs w:val="21"/>
        </w:rPr>
        <w:tab/>
      </w:r>
      <w:r>
        <w:rPr>
          <w:rFonts w:hint="eastAsia"/>
          <w:szCs w:val="21"/>
        </w:rPr>
        <w:tab/>
        <w:t>/</w:t>
      </w:r>
      <w:r>
        <w:rPr>
          <w:rFonts w:hint="eastAsia"/>
          <w:szCs w:val="21"/>
        </w:rPr>
        <w:t>查看拨号路由信息</w:t>
      </w:r>
    </w:p>
    <w:p w14:paraId="0FA00C14" w14:textId="77777777" w:rsidR="00CA59B0" w:rsidRPr="00EB265A" w:rsidRDefault="00CA59B0" w:rsidP="00CA59B0">
      <w:pPr>
        <w:adjustRightInd w:val="0"/>
        <w:snapToGrid w:val="0"/>
        <w:ind w:firstLine="480"/>
        <w:rPr>
          <w:color w:val="0070C0"/>
          <w:szCs w:val="21"/>
        </w:rPr>
      </w:pPr>
      <w:r w:rsidRPr="00EB265A">
        <w:rPr>
          <w:color w:val="0070C0"/>
          <w:szCs w:val="21"/>
        </w:rPr>
        <w:t>callrouting-conf</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w:t>
      </w:r>
      <w:r>
        <w:rPr>
          <w:rFonts w:hint="eastAsia"/>
          <w:color w:val="0070C0"/>
          <w:szCs w:val="21"/>
        </w:rPr>
        <w:t>拨号路由配置</w:t>
      </w:r>
    </w:p>
    <w:p w14:paraId="09FC2719" w14:textId="77777777" w:rsidR="00CA59B0" w:rsidRPr="00EB265A" w:rsidRDefault="00CA59B0" w:rsidP="00CA59B0">
      <w:pPr>
        <w:adjustRightInd w:val="0"/>
        <w:snapToGrid w:val="0"/>
        <w:ind w:firstLine="480"/>
        <w:rPr>
          <w:color w:val="0070C0"/>
          <w:szCs w:val="21"/>
        </w:rPr>
      </w:pPr>
      <w:r w:rsidRPr="00EB265A">
        <w:rPr>
          <w:color w:val="0070C0"/>
          <w:szCs w:val="21"/>
        </w:rPr>
        <w:t xml:space="preserve"> dial-peer 1 pots</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/POTS</w:t>
      </w:r>
      <w:r>
        <w:rPr>
          <w:rFonts w:hint="eastAsia"/>
          <w:color w:val="0070C0"/>
          <w:szCs w:val="21"/>
        </w:rPr>
        <w:t>拨号端</w:t>
      </w:r>
      <w:r>
        <w:rPr>
          <w:rFonts w:hint="eastAsia"/>
          <w:color w:val="0070C0"/>
          <w:szCs w:val="21"/>
        </w:rPr>
        <w:t>1</w:t>
      </w:r>
      <w:r>
        <w:rPr>
          <w:rFonts w:hint="eastAsia"/>
          <w:color w:val="0070C0"/>
          <w:szCs w:val="21"/>
        </w:rPr>
        <w:t>号</w:t>
      </w:r>
    </w:p>
    <w:p w14:paraId="297496AB" w14:textId="77777777" w:rsidR="00CA59B0" w:rsidRPr="00EB265A" w:rsidRDefault="00CA59B0" w:rsidP="00CA59B0">
      <w:pPr>
        <w:adjustRightInd w:val="0"/>
        <w:snapToGrid w:val="0"/>
        <w:ind w:firstLine="480"/>
        <w:rPr>
          <w:color w:val="0070C0"/>
          <w:szCs w:val="21"/>
        </w:rPr>
      </w:pPr>
      <w:r w:rsidRPr="00EB265A">
        <w:rPr>
          <w:color w:val="0070C0"/>
          <w:szCs w:val="21"/>
        </w:rPr>
        <w:t xml:space="preserve">  destination-pattern 401</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w:t>
      </w:r>
      <w:r>
        <w:rPr>
          <w:rFonts w:hint="eastAsia"/>
          <w:color w:val="0070C0"/>
          <w:szCs w:val="21"/>
        </w:rPr>
        <w:t>电话号码</w:t>
      </w:r>
      <w:r>
        <w:rPr>
          <w:rFonts w:hint="eastAsia"/>
          <w:color w:val="0070C0"/>
          <w:szCs w:val="21"/>
        </w:rPr>
        <w:t>401</w:t>
      </w:r>
    </w:p>
    <w:p w14:paraId="78C4D484" w14:textId="77777777" w:rsidR="00CA59B0" w:rsidRPr="00EB265A" w:rsidRDefault="00CA59B0" w:rsidP="00CA59B0">
      <w:pPr>
        <w:adjustRightInd w:val="0"/>
        <w:snapToGrid w:val="0"/>
        <w:ind w:firstLine="480"/>
        <w:rPr>
          <w:color w:val="0070C0"/>
          <w:szCs w:val="21"/>
        </w:rPr>
      </w:pPr>
      <w:r w:rsidRPr="00EB265A">
        <w:rPr>
          <w:color w:val="0070C0"/>
          <w:szCs w:val="21"/>
        </w:rPr>
        <w:t xml:space="preserve">  port 1/0</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w:t>
      </w:r>
      <w:r>
        <w:rPr>
          <w:rFonts w:hint="eastAsia"/>
          <w:color w:val="0070C0"/>
          <w:szCs w:val="21"/>
        </w:rPr>
        <w:t>对应语音口</w:t>
      </w:r>
      <w:r>
        <w:rPr>
          <w:rFonts w:hint="eastAsia"/>
          <w:color w:val="0070C0"/>
          <w:szCs w:val="21"/>
        </w:rPr>
        <w:t>port1/0</w:t>
      </w:r>
      <w:r>
        <w:rPr>
          <w:rFonts w:hint="eastAsia"/>
          <w:color w:val="0070C0"/>
          <w:szCs w:val="21"/>
        </w:rPr>
        <w:t>（即</w:t>
      </w:r>
      <w:r>
        <w:rPr>
          <w:rFonts w:hint="eastAsia"/>
          <w:color w:val="0070C0"/>
          <w:szCs w:val="21"/>
        </w:rPr>
        <w:t>FXS0</w:t>
      </w:r>
      <w:r>
        <w:rPr>
          <w:rFonts w:hint="eastAsia"/>
          <w:color w:val="0070C0"/>
          <w:szCs w:val="21"/>
        </w:rPr>
        <w:t>）</w:t>
      </w:r>
    </w:p>
    <w:p w14:paraId="3219C736" w14:textId="77777777" w:rsidR="00CA59B0" w:rsidRPr="00EB265A" w:rsidRDefault="00CA59B0" w:rsidP="00CA59B0">
      <w:pPr>
        <w:adjustRightInd w:val="0"/>
        <w:snapToGrid w:val="0"/>
        <w:ind w:firstLine="480"/>
        <w:rPr>
          <w:color w:val="0070C0"/>
          <w:szCs w:val="21"/>
        </w:rPr>
      </w:pPr>
      <w:r w:rsidRPr="00EB265A">
        <w:rPr>
          <w:color w:val="0070C0"/>
          <w:szCs w:val="21"/>
        </w:rPr>
        <w:t xml:space="preserve">  exit</w:t>
      </w:r>
    </w:p>
    <w:p w14:paraId="21FC34D1" w14:textId="77777777" w:rsidR="00CA59B0" w:rsidRPr="00EB265A" w:rsidRDefault="00CA59B0" w:rsidP="00CA59B0">
      <w:pPr>
        <w:adjustRightInd w:val="0"/>
        <w:snapToGrid w:val="0"/>
        <w:ind w:firstLine="480"/>
        <w:rPr>
          <w:color w:val="0070C0"/>
          <w:szCs w:val="21"/>
        </w:rPr>
      </w:pPr>
    </w:p>
    <w:p w14:paraId="6382F35D" w14:textId="77777777" w:rsidR="00CA59B0" w:rsidRPr="00541EED" w:rsidRDefault="00CA59B0" w:rsidP="00CA59B0">
      <w:pPr>
        <w:adjustRightInd w:val="0"/>
        <w:snapToGrid w:val="0"/>
        <w:ind w:firstLine="480"/>
        <w:rPr>
          <w:color w:val="0070C0"/>
          <w:szCs w:val="21"/>
        </w:rPr>
      </w:pPr>
      <w:r w:rsidRPr="00EB265A">
        <w:rPr>
          <w:color w:val="0070C0"/>
          <w:szCs w:val="21"/>
        </w:rPr>
        <w:t xml:space="preserve"> dial-peer 2 pots</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/POTS</w:t>
      </w:r>
      <w:r>
        <w:rPr>
          <w:rFonts w:hint="eastAsia"/>
          <w:color w:val="0070C0"/>
          <w:szCs w:val="21"/>
        </w:rPr>
        <w:t>拨号端</w:t>
      </w:r>
      <w:r>
        <w:rPr>
          <w:rFonts w:hint="eastAsia"/>
          <w:color w:val="0070C0"/>
          <w:szCs w:val="21"/>
        </w:rPr>
        <w:t>2</w:t>
      </w:r>
      <w:r>
        <w:rPr>
          <w:rFonts w:hint="eastAsia"/>
          <w:color w:val="0070C0"/>
          <w:szCs w:val="21"/>
        </w:rPr>
        <w:t>号</w:t>
      </w:r>
    </w:p>
    <w:p w14:paraId="31BF34E4" w14:textId="77777777" w:rsidR="00CA59B0" w:rsidRPr="00EB265A" w:rsidRDefault="00CA59B0" w:rsidP="00CA59B0">
      <w:pPr>
        <w:adjustRightInd w:val="0"/>
        <w:snapToGrid w:val="0"/>
        <w:ind w:firstLine="480"/>
        <w:rPr>
          <w:color w:val="0070C0"/>
          <w:szCs w:val="21"/>
        </w:rPr>
      </w:pPr>
      <w:r w:rsidRPr="00EB265A">
        <w:rPr>
          <w:color w:val="0070C0"/>
          <w:szCs w:val="21"/>
        </w:rPr>
        <w:t xml:space="preserve">  destination-pattern 402</w:t>
      </w:r>
    </w:p>
    <w:p w14:paraId="0F5CDD35" w14:textId="77777777" w:rsidR="00CA59B0" w:rsidRPr="00EB265A" w:rsidRDefault="00CA59B0" w:rsidP="00CA59B0">
      <w:pPr>
        <w:adjustRightInd w:val="0"/>
        <w:snapToGrid w:val="0"/>
        <w:ind w:firstLine="480"/>
        <w:rPr>
          <w:color w:val="0070C0"/>
          <w:szCs w:val="21"/>
        </w:rPr>
      </w:pPr>
      <w:r w:rsidRPr="00EB265A">
        <w:rPr>
          <w:color w:val="0070C0"/>
          <w:szCs w:val="21"/>
        </w:rPr>
        <w:lastRenderedPageBreak/>
        <w:t xml:space="preserve">  port 1/1</w:t>
      </w:r>
    </w:p>
    <w:p w14:paraId="789EED94" w14:textId="77777777" w:rsidR="00CA59B0" w:rsidRPr="00EB265A" w:rsidRDefault="00CA59B0" w:rsidP="00CA59B0">
      <w:pPr>
        <w:adjustRightInd w:val="0"/>
        <w:snapToGrid w:val="0"/>
        <w:ind w:firstLine="480"/>
        <w:rPr>
          <w:color w:val="0070C0"/>
          <w:szCs w:val="21"/>
        </w:rPr>
      </w:pPr>
      <w:r w:rsidRPr="00EB265A">
        <w:rPr>
          <w:color w:val="0070C0"/>
          <w:szCs w:val="21"/>
        </w:rPr>
        <w:t xml:space="preserve">  exit</w:t>
      </w:r>
    </w:p>
    <w:p w14:paraId="040D30DE" w14:textId="77777777" w:rsidR="00CA59B0" w:rsidRPr="00EB265A" w:rsidRDefault="00CA59B0" w:rsidP="00CA59B0">
      <w:pPr>
        <w:adjustRightInd w:val="0"/>
        <w:snapToGrid w:val="0"/>
        <w:ind w:firstLine="480"/>
        <w:rPr>
          <w:color w:val="0070C0"/>
          <w:szCs w:val="21"/>
        </w:rPr>
      </w:pPr>
    </w:p>
    <w:p w14:paraId="09186FEC" w14:textId="77777777" w:rsidR="00CA59B0" w:rsidRPr="00EB265A" w:rsidRDefault="00CA59B0" w:rsidP="00CA59B0">
      <w:pPr>
        <w:adjustRightInd w:val="0"/>
        <w:snapToGrid w:val="0"/>
        <w:ind w:firstLine="480"/>
        <w:rPr>
          <w:color w:val="0070C0"/>
          <w:szCs w:val="21"/>
        </w:rPr>
      </w:pPr>
      <w:r w:rsidRPr="00EB265A">
        <w:rPr>
          <w:color w:val="0070C0"/>
          <w:szCs w:val="21"/>
        </w:rPr>
        <w:t xml:space="preserve"> dial-peer 3 pots</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/POTS</w:t>
      </w:r>
      <w:r>
        <w:rPr>
          <w:rFonts w:hint="eastAsia"/>
          <w:color w:val="0070C0"/>
          <w:szCs w:val="21"/>
        </w:rPr>
        <w:t>拨号端</w:t>
      </w:r>
      <w:r>
        <w:rPr>
          <w:rFonts w:hint="eastAsia"/>
          <w:color w:val="0070C0"/>
          <w:szCs w:val="21"/>
        </w:rPr>
        <w:t>3</w:t>
      </w:r>
      <w:r>
        <w:rPr>
          <w:rFonts w:hint="eastAsia"/>
          <w:color w:val="0070C0"/>
          <w:szCs w:val="21"/>
        </w:rPr>
        <w:t>号</w:t>
      </w:r>
    </w:p>
    <w:p w14:paraId="098A57DA" w14:textId="77777777" w:rsidR="00CA59B0" w:rsidRPr="00EB265A" w:rsidRDefault="00CA59B0" w:rsidP="00CA59B0">
      <w:pPr>
        <w:adjustRightInd w:val="0"/>
        <w:snapToGrid w:val="0"/>
        <w:ind w:firstLine="480"/>
        <w:rPr>
          <w:color w:val="0070C0"/>
          <w:szCs w:val="21"/>
        </w:rPr>
      </w:pPr>
      <w:r w:rsidRPr="00EB265A">
        <w:rPr>
          <w:color w:val="0070C0"/>
          <w:szCs w:val="21"/>
        </w:rPr>
        <w:t xml:space="preserve">  destination-pattern 403</w:t>
      </w:r>
    </w:p>
    <w:p w14:paraId="1B58F2A1" w14:textId="77777777" w:rsidR="00CA59B0" w:rsidRPr="00EB265A" w:rsidRDefault="00CA59B0" w:rsidP="00CA59B0">
      <w:pPr>
        <w:adjustRightInd w:val="0"/>
        <w:snapToGrid w:val="0"/>
        <w:ind w:firstLine="480"/>
        <w:rPr>
          <w:color w:val="0070C0"/>
          <w:szCs w:val="21"/>
        </w:rPr>
      </w:pPr>
      <w:r w:rsidRPr="00EB265A">
        <w:rPr>
          <w:color w:val="0070C0"/>
          <w:szCs w:val="21"/>
        </w:rPr>
        <w:t xml:space="preserve">  port 1/2</w:t>
      </w:r>
    </w:p>
    <w:p w14:paraId="3E60D950" w14:textId="77777777" w:rsidR="00CA59B0" w:rsidRPr="00EB265A" w:rsidRDefault="00CA59B0" w:rsidP="00CA59B0">
      <w:pPr>
        <w:adjustRightInd w:val="0"/>
        <w:snapToGrid w:val="0"/>
        <w:ind w:firstLine="480"/>
        <w:rPr>
          <w:color w:val="0070C0"/>
          <w:szCs w:val="21"/>
        </w:rPr>
      </w:pPr>
      <w:r w:rsidRPr="00EB265A">
        <w:rPr>
          <w:color w:val="0070C0"/>
          <w:szCs w:val="21"/>
        </w:rPr>
        <w:t xml:space="preserve">  exit</w:t>
      </w:r>
    </w:p>
    <w:p w14:paraId="247DAF33" w14:textId="77777777" w:rsidR="00CA59B0" w:rsidRPr="00EB265A" w:rsidRDefault="00CA59B0" w:rsidP="00CA59B0">
      <w:pPr>
        <w:adjustRightInd w:val="0"/>
        <w:snapToGrid w:val="0"/>
        <w:ind w:firstLine="480"/>
        <w:rPr>
          <w:color w:val="0070C0"/>
          <w:szCs w:val="21"/>
        </w:rPr>
      </w:pPr>
    </w:p>
    <w:p w14:paraId="04B708E7" w14:textId="77777777" w:rsidR="00CA59B0" w:rsidRPr="00EB265A" w:rsidRDefault="00CA59B0" w:rsidP="00CA59B0">
      <w:pPr>
        <w:adjustRightInd w:val="0"/>
        <w:snapToGrid w:val="0"/>
        <w:ind w:firstLine="480"/>
        <w:rPr>
          <w:color w:val="0070C0"/>
          <w:szCs w:val="21"/>
        </w:rPr>
      </w:pPr>
      <w:r w:rsidRPr="00EB265A">
        <w:rPr>
          <w:color w:val="0070C0"/>
          <w:szCs w:val="21"/>
        </w:rPr>
        <w:t xml:space="preserve"> dial-peer 4 pots</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/POTS</w:t>
      </w:r>
      <w:r>
        <w:rPr>
          <w:rFonts w:hint="eastAsia"/>
          <w:color w:val="0070C0"/>
          <w:szCs w:val="21"/>
        </w:rPr>
        <w:t>拨号端</w:t>
      </w:r>
      <w:r>
        <w:rPr>
          <w:rFonts w:hint="eastAsia"/>
          <w:color w:val="0070C0"/>
          <w:szCs w:val="21"/>
        </w:rPr>
        <w:t>4</w:t>
      </w:r>
      <w:r>
        <w:rPr>
          <w:rFonts w:hint="eastAsia"/>
          <w:color w:val="0070C0"/>
          <w:szCs w:val="21"/>
        </w:rPr>
        <w:t>号</w:t>
      </w:r>
    </w:p>
    <w:p w14:paraId="7CDD436E" w14:textId="77777777" w:rsidR="00CA59B0" w:rsidRPr="00EB265A" w:rsidRDefault="00CA59B0" w:rsidP="00CA59B0">
      <w:pPr>
        <w:adjustRightInd w:val="0"/>
        <w:snapToGrid w:val="0"/>
        <w:ind w:firstLine="480"/>
        <w:rPr>
          <w:color w:val="0070C0"/>
          <w:szCs w:val="21"/>
        </w:rPr>
      </w:pPr>
      <w:r w:rsidRPr="00EB265A">
        <w:rPr>
          <w:color w:val="0070C0"/>
          <w:szCs w:val="21"/>
        </w:rPr>
        <w:t xml:space="preserve">  destination-pattern 404</w:t>
      </w:r>
    </w:p>
    <w:p w14:paraId="4F70D808" w14:textId="77777777" w:rsidR="00CA59B0" w:rsidRPr="00EB265A" w:rsidRDefault="00CA59B0" w:rsidP="00CA59B0">
      <w:pPr>
        <w:adjustRightInd w:val="0"/>
        <w:snapToGrid w:val="0"/>
        <w:ind w:firstLine="480"/>
        <w:rPr>
          <w:color w:val="0070C0"/>
          <w:szCs w:val="21"/>
        </w:rPr>
      </w:pPr>
      <w:r w:rsidRPr="00EB265A">
        <w:rPr>
          <w:color w:val="0070C0"/>
          <w:szCs w:val="21"/>
        </w:rPr>
        <w:t xml:space="preserve">  port 1/3</w:t>
      </w:r>
    </w:p>
    <w:p w14:paraId="371C9B86" w14:textId="77777777" w:rsidR="00CA59B0" w:rsidRPr="00EB265A" w:rsidRDefault="00CA59B0" w:rsidP="00CA59B0">
      <w:pPr>
        <w:adjustRightInd w:val="0"/>
        <w:snapToGrid w:val="0"/>
        <w:ind w:firstLine="480"/>
        <w:rPr>
          <w:color w:val="0070C0"/>
          <w:szCs w:val="21"/>
        </w:rPr>
      </w:pPr>
      <w:r w:rsidRPr="00EB265A">
        <w:rPr>
          <w:color w:val="0070C0"/>
          <w:szCs w:val="21"/>
        </w:rPr>
        <w:t xml:space="preserve">  exit</w:t>
      </w:r>
    </w:p>
    <w:p w14:paraId="5F873DBE" w14:textId="77777777" w:rsidR="00CA59B0" w:rsidRPr="00EB265A" w:rsidRDefault="00CA59B0" w:rsidP="00CA59B0">
      <w:pPr>
        <w:adjustRightInd w:val="0"/>
        <w:snapToGrid w:val="0"/>
        <w:ind w:firstLine="480"/>
        <w:rPr>
          <w:color w:val="0070C0"/>
          <w:szCs w:val="21"/>
        </w:rPr>
      </w:pPr>
    </w:p>
    <w:p w14:paraId="62588899" w14:textId="77777777" w:rsidR="00CA59B0" w:rsidRPr="00EB265A" w:rsidRDefault="00CA59B0" w:rsidP="00CA59B0">
      <w:pPr>
        <w:adjustRightInd w:val="0"/>
        <w:snapToGrid w:val="0"/>
        <w:ind w:firstLine="480"/>
        <w:rPr>
          <w:color w:val="0070C0"/>
          <w:szCs w:val="21"/>
        </w:rPr>
      </w:pPr>
      <w:r w:rsidRPr="00EB265A">
        <w:rPr>
          <w:color w:val="0070C0"/>
          <w:szCs w:val="21"/>
        </w:rPr>
        <w:t xml:space="preserve"> dial-peer 5 pots</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/POTS</w:t>
      </w:r>
      <w:r>
        <w:rPr>
          <w:rFonts w:hint="eastAsia"/>
          <w:color w:val="0070C0"/>
          <w:szCs w:val="21"/>
        </w:rPr>
        <w:t>拨号端</w:t>
      </w:r>
      <w:r>
        <w:rPr>
          <w:rFonts w:hint="eastAsia"/>
          <w:color w:val="0070C0"/>
          <w:szCs w:val="21"/>
        </w:rPr>
        <w:t>5</w:t>
      </w:r>
      <w:r>
        <w:rPr>
          <w:rFonts w:hint="eastAsia"/>
          <w:color w:val="0070C0"/>
          <w:szCs w:val="21"/>
        </w:rPr>
        <w:t>号</w:t>
      </w:r>
    </w:p>
    <w:p w14:paraId="797D48F8" w14:textId="77777777" w:rsidR="00CA59B0" w:rsidRPr="00EB265A" w:rsidRDefault="00CA59B0" w:rsidP="00CA59B0">
      <w:pPr>
        <w:adjustRightInd w:val="0"/>
        <w:snapToGrid w:val="0"/>
        <w:ind w:firstLine="480"/>
        <w:rPr>
          <w:rFonts w:hint="eastAsia"/>
          <w:color w:val="0070C0"/>
          <w:szCs w:val="21"/>
        </w:rPr>
      </w:pPr>
      <w:r w:rsidRPr="00EB265A">
        <w:rPr>
          <w:color w:val="0070C0"/>
          <w:szCs w:val="21"/>
        </w:rPr>
        <w:t xml:space="preserve">  destination-pattern xx.</w:t>
      </w:r>
    </w:p>
    <w:p w14:paraId="566547CE" w14:textId="77777777" w:rsidR="00CA59B0" w:rsidRPr="00EB265A" w:rsidRDefault="00CA59B0" w:rsidP="00CA59B0">
      <w:pPr>
        <w:adjustRightInd w:val="0"/>
        <w:snapToGrid w:val="0"/>
        <w:ind w:firstLineChars="100" w:firstLine="240"/>
        <w:rPr>
          <w:color w:val="0070C0"/>
          <w:szCs w:val="21"/>
        </w:rPr>
      </w:pPr>
      <w:r w:rsidRPr="00EB265A">
        <w:rPr>
          <w:color w:val="0070C0"/>
          <w:szCs w:val="21"/>
        </w:rPr>
        <w:t>port 2/0</w:t>
      </w:r>
    </w:p>
    <w:p w14:paraId="06809177" w14:textId="77777777" w:rsidR="00CA59B0" w:rsidRPr="00EB265A" w:rsidRDefault="00CA59B0" w:rsidP="00CA59B0">
      <w:pPr>
        <w:adjustRightInd w:val="0"/>
        <w:snapToGrid w:val="0"/>
        <w:ind w:firstLine="480"/>
        <w:rPr>
          <w:color w:val="0070C0"/>
          <w:szCs w:val="21"/>
        </w:rPr>
      </w:pPr>
      <w:r w:rsidRPr="00EB265A">
        <w:rPr>
          <w:color w:val="0070C0"/>
          <w:szCs w:val="21"/>
        </w:rPr>
        <w:t xml:space="preserve">  exit</w:t>
      </w:r>
    </w:p>
    <w:p w14:paraId="0D593DBA" w14:textId="77777777" w:rsidR="00CA59B0" w:rsidRPr="00EB265A" w:rsidRDefault="00CA59B0" w:rsidP="00CA59B0">
      <w:pPr>
        <w:adjustRightInd w:val="0"/>
        <w:snapToGrid w:val="0"/>
        <w:ind w:firstLine="480"/>
        <w:rPr>
          <w:color w:val="0070C0"/>
          <w:szCs w:val="21"/>
        </w:rPr>
      </w:pPr>
    </w:p>
    <w:p w14:paraId="33A1C497" w14:textId="77777777" w:rsidR="00CA59B0" w:rsidRPr="00EB265A" w:rsidRDefault="00CA59B0" w:rsidP="00CA59B0">
      <w:pPr>
        <w:adjustRightInd w:val="0"/>
        <w:snapToGrid w:val="0"/>
        <w:ind w:firstLine="480"/>
        <w:rPr>
          <w:color w:val="0070C0"/>
          <w:szCs w:val="21"/>
        </w:rPr>
      </w:pPr>
      <w:r w:rsidRPr="00EB265A">
        <w:rPr>
          <w:color w:val="0070C0"/>
          <w:szCs w:val="21"/>
        </w:rPr>
        <w:t xml:space="preserve"> dial-peer 100 voip</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/POTS</w:t>
      </w:r>
      <w:r>
        <w:rPr>
          <w:rFonts w:hint="eastAsia"/>
          <w:color w:val="0070C0"/>
          <w:szCs w:val="21"/>
        </w:rPr>
        <w:t>拨号端</w:t>
      </w:r>
      <w:r>
        <w:rPr>
          <w:rFonts w:hint="eastAsia"/>
          <w:color w:val="0070C0"/>
          <w:szCs w:val="21"/>
        </w:rPr>
        <w:t>5</w:t>
      </w:r>
      <w:r>
        <w:rPr>
          <w:rFonts w:hint="eastAsia"/>
          <w:color w:val="0070C0"/>
          <w:szCs w:val="21"/>
        </w:rPr>
        <w:t>号</w:t>
      </w:r>
    </w:p>
    <w:p w14:paraId="5FFF9B49" w14:textId="77777777" w:rsidR="00CA59B0" w:rsidRPr="00EB265A" w:rsidRDefault="00CA59B0" w:rsidP="00CA59B0">
      <w:pPr>
        <w:adjustRightInd w:val="0"/>
        <w:snapToGrid w:val="0"/>
        <w:ind w:firstLine="480"/>
        <w:rPr>
          <w:color w:val="0070C0"/>
          <w:szCs w:val="21"/>
        </w:rPr>
      </w:pPr>
      <w:r w:rsidRPr="00EB265A">
        <w:rPr>
          <w:color w:val="0070C0"/>
          <w:szCs w:val="21"/>
        </w:rPr>
        <w:t xml:space="preserve">  destination-pattern xx.</w:t>
      </w:r>
    </w:p>
    <w:p w14:paraId="6BF535D4" w14:textId="77777777" w:rsidR="00CA59B0" w:rsidRPr="00EB265A" w:rsidRDefault="00CA59B0" w:rsidP="00CA59B0">
      <w:pPr>
        <w:adjustRightInd w:val="0"/>
        <w:snapToGrid w:val="0"/>
        <w:ind w:firstLine="480"/>
        <w:rPr>
          <w:color w:val="0070C0"/>
          <w:szCs w:val="21"/>
        </w:rPr>
      </w:pPr>
      <w:r w:rsidRPr="00EB265A">
        <w:rPr>
          <w:color w:val="0070C0"/>
          <w:szCs w:val="21"/>
        </w:rPr>
        <w:t xml:space="preserve">  backup pstn</w:t>
      </w:r>
    </w:p>
    <w:p w14:paraId="391EFEF3" w14:textId="77777777" w:rsidR="00CA59B0" w:rsidRPr="00EB265A" w:rsidRDefault="00CA59B0" w:rsidP="00CA59B0">
      <w:pPr>
        <w:adjustRightInd w:val="0"/>
        <w:snapToGrid w:val="0"/>
        <w:ind w:firstLine="480"/>
        <w:rPr>
          <w:color w:val="0070C0"/>
          <w:szCs w:val="21"/>
        </w:rPr>
      </w:pPr>
      <w:r w:rsidRPr="00EB265A">
        <w:rPr>
          <w:color w:val="0070C0"/>
          <w:szCs w:val="21"/>
        </w:rPr>
        <w:t xml:space="preserve">  session-target  ras</w:t>
      </w:r>
    </w:p>
    <w:p w14:paraId="752790B5" w14:textId="77777777" w:rsidR="00CA59B0" w:rsidRPr="00EB265A" w:rsidRDefault="00CA59B0" w:rsidP="00CA59B0">
      <w:pPr>
        <w:adjustRightInd w:val="0"/>
        <w:snapToGrid w:val="0"/>
        <w:ind w:firstLine="480"/>
        <w:rPr>
          <w:color w:val="0070C0"/>
          <w:szCs w:val="21"/>
        </w:rPr>
      </w:pPr>
      <w:r w:rsidRPr="00EB265A">
        <w:rPr>
          <w:color w:val="0070C0"/>
          <w:szCs w:val="21"/>
        </w:rPr>
        <w:t xml:space="preserve">  exit</w:t>
      </w:r>
    </w:p>
    <w:p w14:paraId="09E76731" w14:textId="77777777" w:rsidR="00CA59B0" w:rsidRPr="00EB265A" w:rsidRDefault="00CA59B0" w:rsidP="00CA59B0">
      <w:pPr>
        <w:adjustRightInd w:val="0"/>
        <w:snapToGrid w:val="0"/>
        <w:ind w:firstLine="480"/>
        <w:rPr>
          <w:color w:val="0070C0"/>
          <w:szCs w:val="21"/>
        </w:rPr>
      </w:pPr>
    </w:p>
    <w:p w14:paraId="0D6E8AF6" w14:textId="77777777" w:rsidR="00CA59B0" w:rsidRPr="00EB265A" w:rsidRDefault="00CA59B0" w:rsidP="00CA59B0">
      <w:pPr>
        <w:adjustRightInd w:val="0"/>
        <w:snapToGrid w:val="0"/>
        <w:ind w:firstLine="480"/>
        <w:rPr>
          <w:color w:val="0070C0"/>
          <w:szCs w:val="21"/>
        </w:rPr>
      </w:pPr>
      <w:r w:rsidRPr="00EB265A">
        <w:rPr>
          <w:color w:val="0070C0"/>
          <w:szCs w:val="21"/>
        </w:rPr>
        <w:t xml:space="preserve"> exit</w:t>
      </w:r>
    </w:p>
    <w:p w14:paraId="64D5AFC5" w14:textId="77777777" w:rsidR="00CA59B0" w:rsidRPr="00EB265A" w:rsidRDefault="00CA59B0" w:rsidP="00CA59B0">
      <w:pPr>
        <w:pStyle w:val="1Char"/>
        <w:ind w:firstLine="480"/>
        <w:rPr>
          <w:color w:val="0070C0"/>
        </w:rPr>
      </w:pPr>
      <w:r>
        <w:rPr>
          <w:rFonts w:hint="eastAsia"/>
        </w:rPr>
        <w:t>从配置参数可以看到，系统已经为</w:t>
      </w:r>
      <w:r>
        <w:rPr>
          <w:rFonts w:hint="eastAsia"/>
        </w:rPr>
        <w:t>FXS0</w:t>
      </w:r>
      <w:r>
        <w:rPr>
          <w:rFonts w:hint="eastAsia"/>
        </w:rPr>
        <w:t>－</w:t>
      </w:r>
      <w:r>
        <w:rPr>
          <w:rFonts w:hint="eastAsia"/>
        </w:rPr>
        <w:t>FXS3</w:t>
      </w:r>
      <w:r>
        <w:rPr>
          <w:rFonts w:hint="eastAsia"/>
        </w:rPr>
        <w:t>设置了号码：</w:t>
      </w:r>
      <w:r>
        <w:rPr>
          <w:rFonts w:hint="eastAsia"/>
        </w:rPr>
        <w:t>401</w:t>
      </w:r>
      <w:r>
        <w:rPr>
          <w:rFonts w:hint="eastAsia"/>
        </w:rPr>
        <w:t>到</w:t>
      </w:r>
      <w:r>
        <w:rPr>
          <w:rFonts w:hint="eastAsia"/>
        </w:rPr>
        <w:t>404</w:t>
      </w:r>
      <w:r>
        <w:rPr>
          <w:rFonts w:hint="eastAsia"/>
        </w:rPr>
        <w:t>。故两台电话可以互通。</w:t>
      </w:r>
    </w:p>
    <w:p w14:paraId="74C4FF71" w14:textId="77777777" w:rsidR="00CA59B0" w:rsidRDefault="00CA59B0" w:rsidP="00CA59B0">
      <w:pPr>
        <w:adjustRightInd w:val="0"/>
        <w:snapToGrid w:val="0"/>
        <w:ind w:firstLine="480"/>
        <w:rPr>
          <w:rFonts w:hint="eastAsia"/>
        </w:rPr>
      </w:pPr>
    </w:p>
    <w:p w14:paraId="44887AF3" w14:textId="77777777" w:rsidR="00CA59B0" w:rsidRDefault="00CA59B0" w:rsidP="00CA59B0">
      <w:pPr>
        <w:adjustRightInd w:val="0"/>
        <w:snapToGrid w:val="0"/>
        <w:ind w:firstLine="480"/>
        <w:rPr>
          <w:rFonts w:hAnsi="宋体" w:hint="eastAsia"/>
          <w:b/>
        </w:rPr>
      </w:pPr>
      <w:r>
        <w:rPr>
          <w:rFonts w:hint="eastAsia"/>
          <w:b/>
        </w:rPr>
        <w:t>3</w:t>
      </w:r>
      <w:r w:rsidRPr="003041ED">
        <w:rPr>
          <w:rFonts w:hAnsi="宋体"/>
          <w:b/>
        </w:rPr>
        <w:t>、</w:t>
      </w:r>
      <w:r>
        <w:rPr>
          <w:rFonts w:hAnsi="宋体" w:hint="eastAsia"/>
          <w:b/>
        </w:rPr>
        <w:t>修改语音接口参数并验证效果：</w:t>
      </w:r>
    </w:p>
    <w:p w14:paraId="42E1A181" w14:textId="77777777" w:rsidR="00CA59B0" w:rsidRDefault="00CA59B0" w:rsidP="00CA59B0">
      <w:pPr>
        <w:pStyle w:val="1Char"/>
        <w:ind w:firstLine="480"/>
        <w:rPr>
          <w:rFonts w:hint="eastAsia"/>
        </w:rPr>
      </w:pPr>
      <w:r>
        <w:rPr>
          <w:rFonts w:hint="eastAsia"/>
        </w:rPr>
        <w:lastRenderedPageBreak/>
        <w:t>第一步，测试热线拨号功能</w:t>
      </w:r>
    </w:p>
    <w:p w14:paraId="64FDBAE9" w14:textId="77777777" w:rsidR="00CA59B0" w:rsidRPr="00541EED" w:rsidRDefault="00CA59B0" w:rsidP="00CA59B0">
      <w:pPr>
        <w:pStyle w:val="1Char"/>
        <w:ind w:firstLine="480"/>
        <w:rPr>
          <w:rFonts w:hint="eastAsia"/>
        </w:rPr>
      </w:pPr>
      <w:r>
        <w:rPr>
          <w:rFonts w:hint="eastAsia"/>
        </w:rPr>
        <w:t>配置命令如下：</w:t>
      </w:r>
    </w:p>
    <w:p w14:paraId="74F86FCE" w14:textId="77777777" w:rsidR="00CA59B0" w:rsidRDefault="00CA59B0" w:rsidP="00CA59B0">
      <w:pPr>
        <w:adjustRightInd w:val="0"/>
        <w:snapToGrid w:val="0"/>
        <w:ind w:firstLine="480"/>
        <w:rPr>
          <w:rFonts w:hint="eastAsia"/>
          <w:szCs w:val="21"/>
        </w:rPr>
      </w:pPr>
      <w:r w:rsidRPr="00EB265A">
        <w:rPr>
          <w:szCs w:val="21"/>
        </w:rPr>
        <w:t>gateway</w:t>
      </w:r>
      <w:r w:rsidRPr="00541EED">
        <w:t xml:space="preserve"> </w:t>
      </w:r>
      <w:r w:rsidRPr="00541EED">
        <w:rPr>
          <w:szCs w:val="21"/>
        </w:rPr>
        <w:t>#</w:t>
      </w:r>
      <w:r w:rsidRPr="003D1013">
        <w:rPr>
          <w:b/>
          <w:color w:val="FF0000"/>
          <w:szCs w:val="21"/>
        </w:rPr>
        <w:t>configure terminal</w:t>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t>/</w:t>
      </w:r>
      <w:r>
        <w:rPr>
          <w:rFonts w:hint="eastAsia"/>
          <w:szCs w:val="21"/>
        </w:rPr>
        <w:t>进入全局配置模式</w:t>
      </w:r>
    </w:p>
    <w:p w14:paraId="79E63901" w14:textId="77777777" w:rsidR="00CA59B0" w:rsidRDefault="00CA59B0" w:rsidP="00CA59B0">
      <w:pPr>
        <w:adjustRightInd w:val="0"/>
        <w:snapToGrid w:val="0"/>
        <w:ind w:firstLine="480"/>
        <w:rPr>
          <w:rFonts w:hint="eastAsia"/>
          <w:szCs w:val="21"/>
        </w:rPr>
      </w:pPr>
      <w:r w:rsidRPr="00EB265A">
        <w:rPr>
          <w:szCs w:val="21"/>
        </w:rPr>
        <w:t>gateway</w:t>
      </w:r>
      <w:r w:rsidRPr="00541EED">
        <w:t xml:space="preserve"> </w:t>
      </w:r>
      <w:r w:rsidRPr="00541EED">
        <w:rPr>
          <w:szCs w:val="21"/>
        </w:rPr>
        <w:t>(config)#</w:t>
      </w:r>
      <w:r w:rsidRPr="003D1013">
        <w:rPr>
          <w:b/>
          <w:color w:val="FF0000"/>
          <w:szCs w:val="21"/>
        </w:rPr>
        <w:t>fxs-card 1</w:t>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t>/</w:t>
      </w:r>
      <w:r>
        <w:rPr>
          <w:rFonts w:hint="eastAsia"/>
          <w:szCs w:val="21"/>
        </w:rPr>
        <w:t>进入</w:t>
      </w:r>
      <w:r>
        <w:rPr>
          <w:rFonts w:hint="eastAsia"/>
          <w:szCs w:val="21"/>
        </w:rPr>
        <w:t>fxs 1</w:t>
      </w:r>
      <w:r>
        <w:rPr>
          <w:rFonts w:hint="eastAsia"/>
          <w:szCs w:val="21"/>
        </w:rPr>
        <w:t>号卡的配置模式</w:t>
      </w:r>
    </w:p>
    <w:p w14:paraId="1025CF48" w14:textId="77777777" w:rsidR="00CA59B0" w:rsidRDefault="00CA59B0" w:rsidP="00CA59B0">
      <w:pPr>
        <w:adjustRightInd w:val="0"/>
        <w:snapToGrid w:val="0"/>
        <w:ind w:firstLine="480"/>
        <w:rPr>
          <w:rFonts w:hint="eastAsia"/>
          <w:szCs w:val="21"/>
        </w:rPr>
      </w:pPr>
      <w:r w:rsidRPr="00EB265A">
        <w:rPr>
          <w:szCs w:val="21"/>
        </w:rPr>
        <w:t>gateway</w:t>
      </w:r>
      <w:r w:rsidRPr="005353E5">
        <w:t xml:space="preserve"> </w:t>
      </w:r>
      <w:r w:rsidRPr="005353E5">
        <w:rPr>
          <w:szCs w:val="21"/>
        </w:rPr>
        <w:t>(config-fxs-card)#</w:t>
      </w:r>
      <w:r w:rsidRPr="003D1013">
        <w:rPr>
          <w:b/>
          <w:color w:val="FF0000"/>
          <w:szCs w:val="21"/>
        </w:rPr>
        <w:t xml:space="preserve"> channel 0 0 hot-line number 402</w:t>
      </w:r>
      <w:r>
        <w:rPr>
          <w:rFonts w:hint="eastAsia"/>
          <w:szCs w:val="21"/>
        </w:rPr>
        <w:tab/>
        <w:t>/</w:t>
      </w:r>
      <w:r>
        <w:rPr>
          <w:rFonts w:hint="eastAsia"/>
          <w:szCs w:val="21"/>
        </w:rPr>
        <w:t>通道</w:t>
      </w:r>
      <w:r>
        <w:rPr>
          <w:rFonts w:hint="eastAsia"/>
          <w:szCs w:val="21"/>
        </w:rPr>
        <w:t>0</w:t>
      </w:r>
      <w:r>
        <w:rPr>
          <w:rFonts w:hint="eastAsia"/>
          <w:szCs w:val="21"/>
        </w:rPr>
        <w:t>热线拨号</w:t>
      </w:r>
      <w:r>
        <w:rPr>
          <w:rFonts w:hint="eastAsia"/>
          <w:szCs w:val="21"/>
        </w:rPr>
        <w:t>402</w:t>
      </w:r>
    </w:p>
    <w:p w14:paraId="158DB0A3" w14:textId="77777777" w:rsidR="00CA59B0" w:rsidRDefault="00CA59B0" w:rsidP="00CA59B0">
      <w:pPr>
        <w:adjustRightInd w:val="0"/>
        <w:snapToGrid w:val="0"/>
        <w:ind w:firstLine="480"/>
        <w:rPr>
          <w:rFonts w:hint="eastAsia"/>
          <w:szCs w:val="21"/>
        </w:rPr>
      </w:pPr>
      <w:r>
        <w:rPr>
          <w:rFonts w:hint="eastAsia"/>
          <w:szCs w:val="21"/>
        </w:rPr>
        <w:t>完成配置后，拿起电话</w:t>
      </w:r>
      <w:r>
        <w:rPr>
          <w:rFonts w:hint="eastAsia"/>
          <w:szCs w:val="21"/>
        </w:rPr>
        <w:t>1</w:t>
      </w:r>
      <w:r>
        <w:rPr>
          <w:rFonts w:hint="eastAsia"/>
          <w:szCs w:val="21"/>
        </w:rPr>
        <w:t>的听筒，静等</w:t>
      </w:r>
      <w:r>
        <w:rPr>
          <w:rFonts w:hint="eastAsia"/>
          <w:szCs w:val="21"/>
        </w:rPr>
        <w:t>5</w:t>
      </w:r>
      <w:r>
        <w:rPr>
          <w:rFonts w:hint="eastAsia"/>
          <w:szCs w:val="21"/>
        </w:rPr>
        <w:t>秒（默认），可以自动拨号</w:t>
      </w:r>
      <w:r>
        <w:rPr>
          <w:rFonts w:hint="eastAsia"/>
          <w:szCs w:val="21"/>
        </w:rPr>
        <w:t>402</w:t>
      </w:r>
      <w:r>
        <w:rPr>
          <w:rFonts w:hint="eastAsia"/>
          <w:szCs w:val="21"/>
        </w:rPr>
        <w:t>，与电话机</w:t>
      </w:r>
      <w:r>
        <w:rPr>
          <w:rFonts w:hint="eastAsia"/>
          <w:szCs w:val="21"/>
        </w:rPr>
        <w:t>2</w:t>
      </w:r>
      <w:r>
        <w:rPr>
          <w:rFonts w:hint="eastAsia"/>
          <w:szCs w:val="21"/>
        </w:rPr>
        <w:t>通话。</w:t>
      </w:r>
    </w:p>
    <w:p w14:paraId="77BE0885" w14:textId="77777777" w:rsidR="00CA59B0" w:rsidRDefault="00CA59B0" w:rsidP="00CA59B0">
      <w:pPr>
        <w:adjustRightInd w:val="0"/>
        <w:snapToGrid w:val="0"/>
        <w:ind w:firstLine="480"/>
        <w:rPr>
          <w:rFonts w:hint="eastAsia"/>
          <w:color w:val="000000"/>
          <w:szCs w:val="21"/>
        </w:rPr>
      </w:pPr>
      <w:r>
        <w:rPr>
          <w:rFonts w:hint="eastAsia"/>
          <w:color w:val="000000"/>
          <w:szCs w:val="21"/>
        </w:rPr>
        <w:t>使用</w:t>
      </w:r>
      <w:r w:rsidRPr="003D1013">
        <w:rPr>
          <w:b/>
          <w:color w:val="FF0000"/>
          <w:szCs w:val="21"/>
        </w:rPr>
        <w:t>channel 0 0 hot-line</w:t>
      </w:r>
      <w:r w:rsidRPr="003D1013">
        <w:t xml:space="preserve"> </w:t>
      </w:r>
      <w:r w:rsidRPr="003D1013">
        <w:rPr>
          <w:b/>
          <w:color w:val="FF0000"/>
          <w:szCs w:val="21"/>
        </w:rPr>
        <w:t>wait-time</w:t>
      </w:r>
      <w:r>
        <w:rPr>
          <w:rFonts w:hint="eastAsia"/>
          <w:b/>
          <w:color w:val="FF0000"/>
          <w:szCs w:val="21"/>
        </w:rPr>
        <w:t xml:space="preserve"> X</w:t>
      </w:r>
      <w:r>
        <w:rPr>
          <w:rFonts w:hint="eastAsia"/>
          <w:szCs w:val="21"/>
        </w:rPr>
        <w:t>可以设置热线拨号等待时间。</w:t>
      </w:r>
    </w:p>
    <w:p w14:paraId="5059D612" w14:textId="77777777" w:rsidR="00CA59B0" w:rsidRDefault="00CA59B0" w:rsidP="00CA59B0">
      <w:pPr>
        <w:adjustRightInd w:val="0"/>
        <w:snapToGrid w:val="0"/>
        <w:ind w:firstLine="480"/>
        <w:rPr>
          <w:rFonts w:hint="eastAsia"/>
          <w:color w:val="000000"/>
          <w:szCs w:val="21"/>
        </w:rPr>
      </w:pPr>
    </w:p>
    <w:p w14:paraId="21763ED7" w14:textId="77777777" w:rsidR="00CA59B0" w:rsidRDefault="00CA59B0" w:rsidP="00CA59B0">
      <w:pPr>
        <w:pStyle w:val="1Char"/>
        <w:ind w:firstLine="480"/>
        <w:rPr>
          <w:rFonts w:hint="eastAsia"/>
        </w:rPr>
      </w:pPr>
      <w:r>
        <w:rPr>
          <w:rFonts w:hint="eastAsia"/>
        </w:rPr>
        <w:t>第二步，测试来电显示开关命令</w:t>
      </w:r>
    </w:p>
    <w:p w14:paraId="505590D3" w14:textId="77777777" w:rsidR="00CA59B0" w:rsidRPr="00541EED" w:rsidRDefault="00CA59B0" w:rsidP="00CA59B0">
      <w:pPr>
        <w:pStyle w:val="1Char"/>
        <w:ind w:firstLine="480"/>
        <w:rPr>
          <w:rFonts w:hint="eastAsia"/>
        </w:rPr>
      </w:pPr>
      <w:r>
        <w:rPr>
          <w:rFonts w:hint="eastAsia"/>
        </w:rPr>
        <w:t>配置命令如下：</w:t>
      </w:r>
    </w:p>
    <w:p w14:paraId="7DA1DCDE" w14:textId="77777777" w:rsidR="00CA59B0" w:rsidRDefault="00CA59B0" w:rsidP="00CA59B0">
      <w:pPr>
        <w:adjustRightInd w:val="0"/>
        <w:snapToGrid w:val="0"/>
        <w:ind w:firstLine="480"/>
        <w:rPr>
          <w:rFonts w:hint="eastAsia"/>
          <w:szCs w:val="21"/>
        </w:rPr>
      </w:pPr>
      <w:r w:rsidRPr="00EB265A">
        <w:rPr>
          <w:szCs w:val="21"/>
        </w:rPr>
        <w:t>gateway</w:t>
      </w:r>
      <w:r w:rsidRPr="00541EED">
        <w:t xml:space="preserve"> </w:t>
      </w:r>
      <w:r w:rsidRPr="00541EED">
        <w:rPr>
          <w:szCs w:val="21"/>
        </w:rPr>
        <w:t>(config)#</w:t>
      </w:r>
      <w:r w:rsidRPr="003D1013">
        <w:rPr>
          <w:b/>
          <w:color w:val="FF0000"/>
          <w:szCs w:val="21"/>
        </w:rPr>
        <w:t>fxs-card 1</w:t>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t>/</w:t>
      </w:r>
      <w:r>
        <w:rPr>
          <w:rFonts w:hint="eastAsia"/>
          <w:szCs w:val="21"/>
        </w:rPr>
        <w:t>进入</w:t>
      </w:r>
      <w:r>
        <w:rPr>
          <w:rFonts w:hint="eastAsia"/>
          <w:szCs w:val="21"/>
        </w:rPr>
        <w:t>fxs 1</w:t>
      </w:r>
      <w:r>
        <w:rPr>
          <w:rFonts w:hint="eastAsia"/>
          <w:szCs w:val="21"/>
        </w:rPr>
        <w:t>号卡的配置模式</w:t>
      </w:r>
    </w:p>
    <w:p w14:paraId="45A33845" w14:textId="77777777" w:rsidR="00CA59B0" w:rsidRDefault="00CA59B0" w:rsidP="00CA59B0">
      <w:pPr>
        <w:adjustRightInd w:val="0"/>
        <w:snapToGrid w:val="0"/>
        <w:ind w:firstLine="480"/>
        <w:rPr>
          <w:rFonts w:hint="eastAsia"/>
          <w:szCs w:val="21"/>
        </w:rPr>
      </w:pPr>
      <w:r w:rsidRPr="00EB265A">
        <w:rPr>
          <w:szCs w:val="21"/>
        </w:rPr>
        <w:t>gateway</w:t>
      </w:r>
      <w:r w:rsidRPr="005353E5">
        <w:t xml:space="preserve"> </w:t>
      </w:r>
      <w:r w:rsidRPr="005353E5">
        <w:rPr>
          <w:szCs w:val="21"/>
        </w:rPr>
        <w:t>(config-fxs-card)#</w:t>
      </w:r>
      <w:r w:rsidRPr="003D1013">
        <w:rPr>
          <w:b/>
          <w:color w:val="FF0000"/>
          <w:szCs w:val="21"/>
        </w:rPr>
        <w:t>channel 0 0 callid disable</w:t>
      </w:r>
      <w:r>
        <w:rPr>
          <w:rFonts w:hint="eastAsia"/>
          <w:szCs w:val="21"/>
        </w:rPr>
        <w:tab/>
      </w:r>
      <w:r>
        <w:rPr>
          <w:rFonts w:hint="eastAsia"/>
          <w:szCs w:val="21"/>
        </w:rPr>
        <w:tab/>
      </w:r>
      <w:r>
        <w:rPr>
          <w:rFonts w:hint="eastAsia"/>
          <w:szCs w:val="21"/>
        </w:rPr>
        <w:tab/>
        <w:t>/</w:t>
      </w:r>
      <w:r>
        <w:rPr>
          <w:rFonts w:hint="eastAsia"/>
          <w:szCs w:val="21"/>
        </w:rPr>
        <w:t>将通道</w:t>
      </w:r>
      <w:r>
        <w:rPr>
          <w:rFonts w:hint="eastAsia"/>
          <w:szCs w:val="21"/>
        </w:rPr>
        <w:t>0</w:t>
      </w:r>
      <w:r>
        <w:rPr>
          <w:rFonts w:hint="eastAsia"/>
          <w:szCs w:val="21"/>
        </w:rPr>
        <w:t>的来电显示功能关闭</w:t>
      </w:r>
    </w:p>
    <w:p w14:paraId="21B28037" w14:textId="77777777" w:rsidR="00CA59B0" w:rsidRDefault="00CA59B0" w:rsidP="00CA59B0">
      <w:pPr>
        <w:pStyle w:val="1Char"/>
        <w:ind w:firstLine="480"/>
        <w:rPr>
          <w:rFonts w:hint="eastAsia"/>
        </w:rPr>
      </w:pPr>
      <w:r>
        <w:rPr>
          <w:rFonts w:hint="eastAsia"/>
        </w:rPr>
        <w:t>完成配置后，从电话机</w:t>
      </w:r>
      <w:r>
        <w:rPr>
          <w:rFonts w:hint="eastAsia"/>
        </w:rPr>
        <w:t>2</w:t>
      </w:r>
      <w:r>
        <w:rPr>
          <w:rFonts w:hint="eastAsia"/>
        </w:rPr>
        <w:t>拨打电话机</w:t>
      </w:r>
      <w:r>
        <w:rPr>
          <w:rFonts w:hint="eastAsia"/>
        </w:rPr>
        <w:t>1</w:t>
      </w:r>
      <w:r>
        <w:rPr>
          <w:rFonts w:hint="eastAsia"/>
        </w:rPr>
        <w:t>的号码</w:t>
      </w:r>
      <w:r>
        <w:rPr>
          <w:rFonts w:hint="eastAsia"/>
        </w:rPr>
        <w:t>401</w:t>
      </w:r>
      <w:r>
        <w:rPr>
          <w:rFonts w:hint="eastAsia"/>
        </w:rPr>
        <w:t>，仍然可以拨通，但从电话机</w:t>
      </w:r>
      <w:r>
        <w:rPr>
          <w:rFonts w:hint="eastAsia"/>
        </w:rPr>
        <w:t>1</w:t>
      </w:r>
      <w:r>
        <w:rPr>
          <w:rFonts w:hint="eastAsia"/>
        </w:rPr>
        <w:t>上已经看不到来电显示了。</w:t>
      </w:r>
    </w:p>
    <w:p w14:paraId="57ED8CF4" w14:textId="77777777" w:rsidR="00CA59B0" w:rsidRDefault="00CA59B0" w:rsidP="00CA59B0">
      <w:pPr>
        <w:pStyle w:val="1Char"/>
        <w:ind w:firstLine="480"/>
        <w:rPr>
          <w:rFonts w:hint="eastAsia"/>
        </w:rPr>
      </w:pPr>
      <w:r>
        <w:rPr>
          <w:rFonts w:hint="eastAsia"/>
        </w:rPr>
        <w:t>再使用</w:t>
      </w:r>
      <w:r w:rsidRPr="00705641">
        <w:rPr>
          <w:b/>
          <w:color w:val="FF0000"/>
        </w:rPr>
        <w:t xml:space="preserve">channel 0 0 callid </w:t>
      </w:r>
      <w:r w:rsidRPr="00705641">
        <w:rPr>
          <w:rFonts w:hint="eastAsia"/>
          <w:b/>
          <w:color w:val="FF0000"/>
        </w:rPr>
        <w:t>en</w:t>
      </w:r>
      <w:r w:rsidRPr="00705641">
        <w:rPr>
          <w:b/>
          <w:color w:val="FF0000"/>
        </w:rPr>
        <w:t>able</w:t>
      </w:r>
      <w:r>
        <w:rPr>
          <w:rFonts w:hint="eastAsia"/>
        </w:rPr>
        <w:t>可以恢复。</w:t>
      </w:r>
    </w:p>
    <w:p w14:paraId="4F4557B6" w14:textId="77777777" w:rsidR="00CA59B0" w:rsidRDefault="00CA59B0" w:rsidP="00CA59B0">
      <w:pPr>
        <w:adjustRightInd w:val="0"/>
        <w:snapToGrid w:val="0"/>
        <w:ind w:firstLine="480"/>
        <w:rPr>
          <w:rFonts w:hint="eastAsia"/>
          <w:szCs w:val="21"/>
        </w:rPr>
      </w:pPr>
    </w:p>
    <w:p w14:paraId="3242D09D" w14:textId="77777777" w:rsidR="00CA59B0" w:rsidRDefault="00CA59B0" w:rsidP="00CA59B0">
      <w:pPr>
        <w:pStyle w:val="1Char"/>
        <w:ind w:firstLine="480"/>
        <w:rPr>
          <w:rFonts w:hint="eastAsia"/>
        </w:rPr>
      </w:pPr>
      <w:r>
        <w:rPr>
          <w:rFonts w:hint="eastAsia"/>
        </w:rPr>
        <w:t>第三步，测试语音接口开关命令</w:t>
      </w:r>
    </w:p>
    <w:p w14:paraId="4849D54D" w14:textId="77777777" w:rsidR="00CA59B0" w:rsidRPr="00541EED" w:rsidRDefault="00CA59B0" w:rsidP="00CA59B0">
      <w:pPr>
        <w:pStyle w:val="1Char"/>
        <w:ind w:firstLine="480"/>
        <w:rPr>
          <w:rFonts w:hint="eastAsia"/>
        </w:rPr>
      </w:pPr>
      <w:r>
        <w:rPr>
          <w:rFonts w:hint="eastAsia"/>
        </w:rPr>
        <w:t>配置命令如下：</w:t>
      </w:r>
    </w:p>
    <w:p w14:paraId="5388C2A3" w14:textId="77777777" w:rsidR="00CA59B0" w:rsidRDefault="00CA59B0" w:rsidP="00CA59B0">
      <w:pPr>
        <w:adjustRightInd w:val="0"/>
        <w:snapToGrid w:val="0"/>
        <w:ind w:firstLine="480"/>
        <w:rPr>
          <w:rFonts w:hint="eastAsia"/>
          <w:szCs w:val="21"/>
        </w:rPr>
      </w:pPr>
      <w:r w:rsidRPr="00EB265A">
        <w:rPr>
          <w:szCs w:val="21"/>
        </w:rPr>
        <w:t>gateway</w:t>
      </w:r>
      <w:r w:rsidRPr="00541EED">
        <w:t xml:space="preserve"> </w:t>
      </w:r>
      <w:r w:rsidRPr="00541EED">
        <w:rPr>
          <w:szCs w:val="21"/>
        </w:rPr>
        <w:t>(config)#</w:t>
      </w:r>
      <w:r w:rsidRPr="003D1013">
        <w:rPr>
          <w:b/>
          <w:color w:val="FF0000"/>
          <w:szCs w:val="21"/>
        </w:rPr>
        <w:t>fxs-card 1</w:t>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t>/</w:t>
      </w:r>
      <w:r>
        <w:rPr>
          <w:rFonts w:hint="eastAsia"/>
          <w:szCs w:val="21"/>
        </w:rPr>
        <w:t>进入</w:t>
      </w:r>
      <w:r>
        <w:rPr>
          <w:rFonts w:hint="eastAsia"/>
          <w:szCs w:val="21"/>
        </w:rPr>
        <w:t>fxs 1</w:t>
      </w:r>
      <w:r>
        <w:rPr>
          <w:rFonts w:hint="eastAsia"/>
          <w:szCs w:val="21"/>
        </w:rPr>
        <w:t>号卡的配置模式</w:t>
      </w:r>
    </w:p>
    <w:p w14:paraId="409FD4FC" w14:textId="77777777" w:rsidR="00CA59B0" w:rsidRDefault="00CA59B0" w:rsidP="00CA59B0">
      <w:pPr>
        <w:adjustRightInd w:val="0"/>
        <w:snapToGrid w:val="0"/>
        <w:ind w:firstLine="480"/>
        <w:rPr>
          <w:rFonts w:hint="eastAsia"/>
          <w:szCs w:val="21"/>
        </w:rPr>
      </w:pPr>
      <w:r w:rsidRPr="00EB265A">
        <w:rPr>
          <w:szCs w:val="21"/>
        </w:rPr>
        <w:t>gateway</w:t>
      </w:r>
      <w:r w:rsidRPr="005353E5">
        <w:t xml:space="preserve"> </w:t>
      </w:r>
      <w:r w:rsidRPr="005353E5">
        <w:rPr>
          <w:szCs w:val="21"/>
        </w:rPr>
        <w:t>(config-fxs-card)#</w:t>
      </w:r>
      <w:r w:rsidRPr="003D1013">
        <w:rPr>
          <w:b/>
          <w:color w:val="FF0000"/>
          <w:szCs w:val="21"/>
        </w:rPr>
        <w:t>channel 0 0 disable</w:t>
      </w:r>
      <w:r>
        <w:rPr>
          <w:rFonts w:hint="eastAsia"/>
          <w:szCs w:val="21"/>
        </w:rPr>
        <w:tab/>
      </w:r>
      <w:r>
        <w:rPr>
          <w:rFonts w:hint="eastAsia"/>
          <w:szCs w:val="21"/>
        </w:rPr>
        <w:tab/>
      </w:r>
      <w:r>
        <w:rPr>
          <w:rFonts w:hint="eastAsia"/>
          <w:szCs w:val="21"/>
        </w:rPr>
        <w:tab/>
      </w:r>
      <w:r>
        <w:rPr>
          <w:rFonts w:hint="eastAsia"/>
          <w:szCs w:val="21"/>
        </w:rPr>
        <w:tab/>
        <w:t>/</w:t>
      </w:r>
      <w:r>
        <w:rPr>
          <w:rFonts w:hint="eastAsia"/>
          <w:szCs w:val="21"/>
        </w:rPr>
        <w:t>将通道</w:t>
      </w:r>
      <w:r>
        <w:rPr>
          <w:rFonts w:hint="eastAsia"/>
          <w:szCs w:val="21"/>
        </w:rPr>
        <w:t>0</w:t>
      </w:r>
      <w:r>
        <w:rPr>
          <w:rFonts w:hint="eastAsia"/>
          <w:szCs w:val="21"/>
        </w:rPr>
        <w:t>关闭</w:t>
      </w:r>
    </w:p>
    <w:p w14:paraId="4EBAA55B" w14:textId="77777777" w:rsidR="00CA59B0" w:rsidRDefault="00CA59B0" w:rsidP="00CA59B0">
      <w:pPr>
        <w:pStyle w:val="1Char"/>
        <w:ind w:firstLine="480"/>
        <w:rPr>
          <w:rFonts w:hint="eastAsia"/>
        </w:rPr>
      </w:pPr>
      <w:r>
        <w:rPr>
          <w:rFonts w:hint="eastAsia"/>
        </w:rPr>
        <w:t>完成配置后，拿起电话</w:t>
      </w:r>
      <w:r>
        <w:rPr>
          <w:rFonts w:hint="eastAsia"/>
        </w:rPr>
        <w:t>1</w:t>
      </w:r>
      <w:r>
        <w:rPr>
          <w:rFonts w:hint="eastAsia"/>
        </w:rPr>
        <w:t>听筒，将不能听到任何声音，从电话机</w:t>
      </w:r>
      <w:r>
        <w:rPr>
          <w:rFonts w:hint="eastAsia"/>
        </w:rPr>
        <w:t>2</w:t>
      </w:r>
      <w:r>
        <w:rPr>
          <w:rFonts w:hint="eastAsia"/>
        </w:rPr>
        <w:t>也不能拨通</w:t>
      </w:r>
      <w:r>
        <w:rPr>
          <w:rFonts w:hint="eastAsia"/>
        </w:rPr>
        <w:t>401</w:t>
      </w:r>
      <w:r>
        <w:rPr>
          <w:rFonts w:hint="eastAsia"/>
        </w:rPr>
        <w:t>。</w:t>
      </w:r>
    </w:p>
    <w:p w14:paraId="69667DC8" w14:textId="77777777" w:rsidR="00CA59B0" w:rsidRPr="003D1013" w:rsidRDefault="00CA59B0" w:rsidP="00CA59B0">
      <w:pPr>
        <w:pStyle w:val="1Char"/>
        <w:ind w:firstLine="480"/>
        <w:rPr>
          <w:rFonts w:hint="eastAsia"/>
        </w:rPr>
      </w:pPr>
      <w:r>
        <w:rPr>
          <w:rFonts w:hint="eastAsia"/>
        </w:rPr>
        <w:lastRenderedPageBreak/>
        <w:t>再使用</w:t>
      </w:r>
      <w:r>
        <w:t xml:space="preserve">channel 0 0 </w:t>
      </w:r>
      <w:r>
        <w:rPr>
          <w:rFonts w:hint="eastAsia"/>
        </w:rPr>
        <w:t>en</w:t>
      </w:r>
      <w:r w:rsidRPr="005353E5">
        <w:t>able</w:t>
      </w:r>
      <w:r>
        <w:rPr>
          <w:rFonts w:hint="eastAsia"/>
        </w:rPr>
        <w:t>可以恢复。</w:t>
      </w:r>
    </w:p>
    <w:p w14:paraId="418714D8" w14:textId="223CD8B4" w:rsidR="00EE157F" w:rsidRPr="00EE157F" w:rsidRDefault="00EE157F" w:rsidP="00CA59B0">
      <w:pPr>
        <w:pStyle w:val="1Char"/>
        <w:ind w:firstLine="560"/>
        <w:rPr>
          <w:rFonts w:hAnsi="宋体" w:hint="eastAsia"/>
          <w:b/>
          <w:sz w:val="28"/>
          <w:szCs w:val="28"/>
        </w:rPr>
      </w:pPr>
      <w:r w:rsidRPr="00EE157F">
        <w:rPr>
          <w:rFonts w:hAnsi="宋体" w:hint="eastAsia"/>
          <w:b/>
          <w:sz w:val="28"/>
          <w:szCs w:val="28"/>
        </w:rPr>
        <w:t>相关命令信息详解：</w:t>
      </w:r>
    </w:p>
    <w:p w14:paraId="054D5549" w14:textId="77777777" w:rsidR="00CA59B0" w:rsidRDefault="00CA59B0" w:rsidP="00CA59B0">
      <w:pPr>
        <w:pStyle w:val="1Char"/>
        <w:ind w:firstLine="480"/>
        <w:rPr>
          <w:rFonts w:hAnsi="宋体" w:hint="eastAsia"/>
          <w:b/>
        </w:rPr>
      </w:pPr>
      <w:r>
        <w:rPr>
          <w:rFonts w:hAnsi="宋体" w:hint="eastAsia"/>
          <w:b/>
        </w:rPr>
        <w:t>语音网关</w:t>
      </w:r>
      <w:r>
        <w:rPr>
          <w:rFonts w:hAnsi="宋体" w:hint="eastAsia"/>
          <w:b/>
        </w:rPr>
        <w:t>FXS</w:t>
      </w:r>
      <w:r>
        <w:rPr>
          <w:rFonts w:hAnsi="宋体" w:hint="eastAsia"/>
          <w:b/>
        </w:rPr>
        <w:t>接口配置方法</w:t>
      </w:r>
    </w:p>
    <w:p w14:paraId="02CD7C15" w14:textId="77777777" w:rsidR="00CA59B0" w:rsidRPr="00EC22BF" w:rsidRDefault="00CA59B0" w:rsidP="00CA59B0">
      <w:pPr>
        <w:pStyle w:val="1Char"/>
        <w:ind w:firstLine="480"/>
        <w:rPr>
          <w:rFonts w:hint="eastAsia"/>
        </w:rPr>
      </w:pPr>
      <w:r w:rsidRPr="00EC22BF">
        <w:rPr>
          <w:rFonts w:hint="eastAsia"/>
        </w:rPr>
        <w:t>MyPower VG</w:t>
      </w:r>
      <w:r w:rsidRPr="00EC22BF">
        <w:rPr>
          <w:rFonts w:hint="eastAsia"/>
        </w:rPr>
        <w:t>系列网关均支持</w:t>
      </w:r>
      <w:r w:rsidRPr="00EC22BF">
        <w:t>FXS</w:t>
      </w:r>
      <w:r w:rsidRPr="00EC22BF">
        <w:rPr>
          <w:rFonts w:hint="eastAsia"/>
        </w:rPr>
        <w:t>的配置，但是进入</w:t>
      </w:r>
      <w:r w:rsidRPr="00EC22BF">
        <w:t>FXS</w:t>
      </w:r>
      <w:r w:rsidRPr="00EC22BF">
        <w:rPr>
          <w:rFonts w:hint="eastAsia"/>
        </w:rPr>
        <w:t>卡配置的模式有少许的差别。</w:t>
      </w:r>
    </w:p>
    <w:p w14:paraId="201DEBB3" w14:textId="77777777" w:rsidR="00CA59B0" w:rsidRPr="00EC22BF" w:rsidRDefault="00CA59B0" w:rsidP="00CA59B0">
      <w:pPr>
        <w:pStyle w:val="1Char"/>
        <w:ind w:firstLine="480"/>
        <w:rPr>
          <w:rFonts w:hint="eastAsia"/>
        </w:rPr>
      </w:pPr>
      <w:r w:rsidRPr="00EC22BF">
        <w:rPr>
          <w:rFonts w:hint="eastAsia"/>
        </w:rPr>
        <w:t>MyPower VG M6500</w:t>
      </w:r>
      <w:r w:rsidRPr="00EC22BF">
        <w:rPr>
          <w:rFonts w:hint="eastAsia"/>
        </w:rPr>
        <w:t>、</w:t>
      </w:r>
      <w:r w:rsidRPr="00EC22BF">
        <w:t>VG M6000</w:t>
      </w:r>
      <w:r w:rsidRPr="00EC22BF">
        <w:rPr>
          <w:rFonts w:hint="eastAsia"/>
        </w:rPr>
        <w:t>进入</w:t>
      </w:r>
      <w:r w:rsidRPr="00EC22BF">
        <w:t>FXS</w:t>
      </w:r>
      <w:r w:rsidRPr="00EC22BF">
        <w:rPr>
          <w:rFonts w:hint="eastAsia"/>
        </w:rPr>
        <w:t>卡配置命令为：</w:t>
      </w:r>
    </w:p>
    <w:p w14:paraId="36E8031A" w14:textId="77777777" w:rsidR="00CA59B0" w:rsidRPr="00EC22BF" w:rsidRDefault="00CA59B0" w:rsidP="00CA59B0">
      <w:pPr>
        <w:pStyle w:val="1Char"/>
        <w:ind w:firstLine="480"/>
        <w:rPr>
          <w:rFonts w:hint="eastAsia"/>
        </w:rPr>
      </w:pPr>
      <w:r w:rsidRPr="00EC22BF">
        <w:rPr>
          <w:rFonts w:hint="eastAsia"/>
        </w:rPr>
        <w:t xml:space="preserve">gateway(config)#card </w:t>
      </w:r>
      <w:r w:rsidRPr="00EC22BF">
        <w:t>cardNum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97"/>
        <w:gridCol w:w="4137"/>
      </w:tblGrid>
      <w:tr w:rsidR="00CA59B0" w14:paraId="1E853BB9" w14:textId="77777777" w:rsidTr="00CA59B0">
        <w:tblPrEx>
          <w:tblCellMar>
            <w:top w:w="0" w:type="dxa"/>
            <w:bottom w:w="0" w:type="dxa"/>
          </w:tblCellMar>
        </w:tblPrEx>
        <w:trPr>
          <w:trHeight w:val="412"/>
          <w:jc w:val="center"/>
        </w:trPr>
        <w:tc>
          <w:tcPr>
            <w:tcW w:w="4297" w:type="dxa"/>
            <w:vAlign w:val="center"/>
          </w:tcPr>
          <w:p w14:paraId="7DCBDB73" w14:textId="77777777" w:rsidR="00CA59B0" w:rsidRPr="00A040DD" w:rsidRDefault="00CA59B0" w:rsidP="00CA59B0">
            <w:pPr>
              <w:ind w:firstLine="480"/>
              <w:jc w:val="center"/>
              <w:rPr>
                <w:rFonts w:hint="eastAsia"/>
                <w:b/>
              </w:rPr>
            </w:pPr>
            <w:r w:rsidRPr="00A040DD">
              <w:rPr>
                <w:rFonts w:hint="eastAsia"/>
                <w:b/>
              </w:rPr>
              <w:t>命令</w:t>
            </w:r>
          </w:p>
        </w:tc>
        <w:tc>
          <w:tcPr>
            <w:tcW w:w="4137" w:type="dxa"/>
            <w:vAlign w:val="center"/>
          </w:tcPr>
          <w:p w14:paraId="10AED745" w14:textId="77777777" w:rsidR="00CA59B0" w:rsidRPr="00A040DD" w:rsidRDefault="00CA59B0" w:rsidP="00CA59B0">
            <w:pPr>
              <w:ind w:firstLine="480"/>
              <w:jc w:val="center"/>
              <w:rPr>
                <w:rFonts w:hint="eastAsia"/>
                <w:b/>
              </w:rPr>
            </w:pPr>
            <w:r w:rsidRPr="00A040DD">
              <w:rPr>
                <w:rFonts w:hint="eastAsia"/>
                <w:b/>
              </w:rPr>
              <w:t>描述</w:t>
            </w:r>
          </w:p>
        </w:tc>
      </w:tr>
      <w:tr w:rsidR="00CA59B0" w14:paraId="39E94B69" w14:textId="77777777" w:rsidTr="00CA59B0">
        <w:tblPrEx>
          <w:tblCellMar>
            <w:top w:w="0" w:type="dxa"/>
            <w:bottom w:w="0" w:type="dxa"/>
          </w:tblCellMar>
        </w:tblPrEx>
        <w:trPr>
          <w:trHeight w:val="435"/>
          <w:jc w:val="center"/>
        </w:trPr>
        <w:tc>
          <w:tcPr>
            <w:tcW w:w="4297" w:type="dxa"/>
            <w:vAlign w:val="center"/>
          </w:tcPr>
          <w:p w14:paraId="7850F0E2" w14:textId="77777777" w:rsidR="00CA59B0" w:rsidRDefault="00CA59B0" w:rsidP="00CA59B0">
            <w:pPr>
              <w:ind w:firstLine="480"/>
              <w:rPr>
                <w:rFonts w:hint="eastAsia"/>
              </w:rPr>
            </w:pPr>
            <w:r>
              <w:rPr>
                <w:rFonts w:hint="eastAsia"/>
              </w:rPr>
              <w:t>c</w:t>
            </w:r>
            <w:r>
              <w:t>ardNum</w:t>
            </w:r>
          </w:p>
        </w:tc>
        <w:tc>
          <w:tcPr>
            <w:tcW w:w="4137" w:type="dxa"/>
            <w:vAlign w:val="center"/>
          </w:tcPr>
          <w:p w14:paraId="543615A5" w14:textId="77777777" w:rsidR="00CA59B0" w:rsidRDefault="00CA59B0" w:rsidP="00CA59B0">
            <w:pPr>
              <w:ind w:firstLine="480"/>
              <w:rPr>
                <w:rFonts w:hint="eastAsia"/>
              </w:rPr>
            </w:pPr>
            <w:r>
              <w:t>cardNum</w:t>
            </w:r>
            <w:r>
              <w:rPr>
                <w:rFonts w:hint="eastAsia"/>
              </w:rPr>
              <w:t>为卡槽位，进入相应的卡配置模式</w:t>
            </w:r>
          </w:p>
        </w:tc>
      </w:tr>
    </w:tbl>
    <w:p w14:paraId="45FEC746" w14:textId="77777777" w:rsidR="00CA59B0" w:rsidRDefault="00CA59B0" w:rsidP="00CA59B0">
      <w:pPr>
        <w:pStyle w:val="1Char"/>
        <w:ind w:firstLine="480"/>
        <w:rPr>
          <w:rFonts w:hint="eastAsia"/>
        </w:rPr>
      </w:pPr>
      <w:r>
        <w:rPr>
          <w:rFonts w:hint="eastAsia"/>
        </w:rPr>
        <w:t>MyPower VG2000</w:t>
      </w:r>
      <w:r>
        <w:rPr>
          <w:rFonts w:ascii="宋体" w:hAnsi="宋体" w:cs="宋体" w:hint="eastAsia"/>
        </w:rPr>
        <w:t>、</w:t>
      </w:r>
      <w:r>
        <w:t>VG800</w:t>
      </w:r>
      <w:r>
        <w:rPr>
          <w:rFonts w:ascii="宋体" w:hAnsi="宋体" w:cs="宋体" w:hint="eastAsia"/>
        </w:rPr>
        <w:t>、</w:t>
      </w:r>
      <w:r>
        <w:t>VG A600</w:t>
      </w:r>
      <w:r>
        <w:rPr>
          <w:rFonts w:ascii="宋体" w:hAnsi="宋体" w:cs="宋体" w:hint="eastAsia"/>
        </w:rPr>
        <w:t>设备进入</w:t>
      </w:r>
      <w:r>
        <w:t>FXS</w:t>
      </w:r>
      <w:r>
        <w:rPr>
          <w:rFonts w:ascii="宋体" w:hAnsi="宋体" w:cs="宋体" w:hint="eastAsia"/>
        </w:rPr>
        <w:t>卡配置命令为：</w:t>
      </w:r>
    </w:p>
    <w:p w14:paraId="5A2F90E2" w14:textId="77777777" w:rsidR="00CA59B0" w:rsidRDefault="00CA59B0" w:rsidP="00CA59B0">
      <w:pPr>
        <w:pStyle w:val="1Char"/>
        <w:ind w:firstLine="480"/>
        <w:rPr>
          <w:rFonts w:hint="eastAsia"/>
        </w:rPr>
      </w:pPr>
      <w:r>
        <w:rPr>
          <w:rFonts w:hint="eastAsia"/>
        </w:rPr>
        <w:t>gateway(config)#fxs-card c</w:t>
      </w:r>
      <w:r>
        <w:rPr>
          <w:rFonts w:hint="eastAsia"/>
          <w:i/>
        </w:rPr>
        <w:t>ardNum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97"/>
        <w:gridCol w:w="4137"/>
      </w:tblGrid>
      <w:tr w:rsidR="00CA59B0" w14:paraId="4D979FFB" w14:textId="77777777" w:rsidTr="00CA59B0">
        <w:tblPrEx>
          <w:tblCellMar>
            <w:top w:w="0" w:type="dxa"/>
            <w:bottom w:w="0" w:type="dxa"/>
          </w:tblCellMar>
        </w:tblPrEx>
        <w:trPr>
          <w:trHeight w:val="412"/>
          <w:jc w:val="center"/>
        </w:trPr>
        <w:tc>
          <w:tcPr>
            <w:tcW w:w="4297" w:type="dxa"/>
            <w:vAlign w:val="center"/>
          </w:tcPr>
          <w:p w14:paraId="6DD620BD" w14:textId="77777777" w:rsidR="00CA59B0" w:rsidRPr="00A040DD" w:rsidRDefault="00CA59B0" w:rsidP="00CA59B0">
            <w:pPr>
              <w:ind w:firstLine="480"/>
              <w:jc w:val="center"/>
              <w:rPr>
                <w:rFonts w:hint="eastAsia"/>
                <w:b/>
              </w:rPr>
            </w:pPr>
            <w:r w:rsidRPr="00A040DD">
              <w:rPr>
                <w:rFonts w:hint="eastAsia"/>
                <w:b/>
              </w:rPr>
              <w:t>命令</w:t>
            </w:r>
          </w:p>
        </w:tc>
        <w:tc>
          <w:tcPr>
            <w:tcW w:w="4137" w:type="dxa"/>
            <w:vAlign w:val="center"/>
          </w:tcPr>
          <w:p w14:paraId="4AB2EF6A" w14:textId="77777777" w:rsidR="00CA59B0" w:rsidRPr="00A040DD" w:rsidRDefault="00CA59B0" w:rsidP="00CA59B0">
            <w:pPr>
              <w:ind w:firstLine="480"/>
              <w:jc w:val="center"/>
              <w:rPr>
                <w:rFonts w:hint="eastAsia"/>
                <w:b/>
              </w:rPr>
            </w:pPr>
            <w:r w:rsidRPr="00A040DD">
              <w:rPr>
                <w:rFonts w:hint="eastAsia"/>
                <w:b/>
              </w:rPr>
              <w:t>描述</w:t>
            </w:r>
          </w:p>
        </w:tc>
      </w:tr>
      <w:tr w:rsidR="00CA59B0" w14:paraId="70A91D5A" w14:textId="77777777" w:rsidTr="00CA59B0">
        <w:tblPrEx>
          <w:tblCellMar>
            <w:top w:w="0" w:type="dxa"/>
            <w:bottom w:w="0" w:type="dxa"/>
          </w:tblCellMar>
        </w:tblPrEx>
        <w:trPr>
          <w:trHeight w:val="435"/>
          <w:jc w:val="center"/>
        </w:trPr>
        <w:tc>
          <w:tcPr>
            <w:tcW w:w="4297" w:type="dxa"/>
            <w:vAlign w:val="center"/>
          </w:tcPr>
          <w:p w14:paraId="4CE13E4B" w14:textId="77777777" w:rsidR="00CA59B0" w:rsidRDefault="00CA59B0" w:rsidP="00CA59B0">
            <w:pPr>
              <w:ind w:firstLine="480"/>
              <w:rPr>
                <w:rFonts w:hint="eastAsia"/>
              </w:rPr>
            </w:pPr>
            <w:r>
              <w:rPr>
                <w:rFonts w:hint="eastAsia"/>
              </w:rPr>
              <w:t>cardNum</w:t>
            </w:r>
          </w:p>
        </w:tc>
        <w:tc>
          <w:tcPr>
            <w:tcW w:w="4137" w:type="dxa"/>
            <w:vAlign w:val="center"/>
          </w:tcPr>
          <w:p w14:paraId="781FA27A" w14:textId="77777777" w:rsidR="00CA59B0" w:rsidRDefault="00CA59B0" w:rsidP="00CA59B0">
            <w:pPr>
              <w:ind w:firstLine="480"/>
              <w:rPr>
                <w:rFonts w:hint="eastAsia"/>
              </w:rPr>
            </w:pPr>
            <w:r>
              <w:t>cardNum</w:t>
            </w:r>
            <w:r>
              <w:rPr>
                <w:rFonts w:hint="eastAsia"/>
              </w:rPr>
              <w:t>为卡槽位，进入相应的卡配置模式</w:t>
            </w:r>
          </w:p>
        </w:tc>
      </w:tr>
    </w:tbl>
    <w:p w14:paraId="22D7E96D" w14:textId="77777777" w:rsidR="00CA59B0" w:rsidRDefault="00CA59B0" w:rsidP="00CA59B0">
      <w:pPr>
        <w:pStyle w:val="1Char"/>
        <w:ind w:firstLine="480"/>
        <w:rPr>
          <w:rFonts w:hint="eastAsia"/>
        </w:rPr>
      </w:pPr>
      <w:r>
        <w:rPr>
          <w:rFonts w:ascii="宋体" w:hAnsi="宋体" w:cs="宋体" w:hint="eastAsia"/>
        </w:rPr>
        <w:t>进入</w:t>
      </w:r>
      <w:r>
        <w:t>FXS</w:t>
      </w:r>
      <w:r>
        <w:rPr>
          <w:rFonts w:ascii="宋体" w:hAnsi="宋体" w:cs="宋体" w:hint="eastAsia"/>
        </w:rPr>
        <w:t>卡配置模式后：</w:t>
      </w:r>
    </w:p>
    <w:p w14:paraId="5022CB72" w14:textId="77777777" w:rsidR="00CA59B0" w:rsidRDefault="00CA59B0" w:rsidP="00CA59B0">
      <w:pPr>
        <w:pStyle w:val="1Char"/>
        <w:ind w:firstLine="480"/>
        <w:rPr>
          <w:rFonts w:hint="eastAsia"/>
        </w:rPr>
      </w:pPr>
      <w:r>
        <w:rPr>
          <w:rFonts w:hint="eastAsia"/>
        </w:rPr>
        <w:t>gateway</w:t>
      </w:r>
      <w:r>
        <w:t>(config-fxs-card)#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7"/>
        <w:gridCol w:w="4097"/>
      </w:tblGrid>
      <w:tr w:rsidR="00CA59B0" w14:paraId="695D4974" w14:textId="77777777" w:rsidTr="00CA59B0">
        <w:tblPrEx>
          <w:tblCellMar>
            <w:top w:w="0" w:type="dxa"/>
            <w:bottom w:w="0" w:type="dxa"/>
          </w:tblCellMar>
        </w:tblPrEx>
        <w:trPr>
          <w:trHeight w:val="412"/>
          <w:jc w:val="center"/>
        </w:trPr>
        <w:tc>
          <w:tcPr>
            <w:tcW w:w="4257" w:type="dxa"/>
            <w:vAlign w:val="center"/>
          </w:tcPr>
          <w:p w14:paraId="61E3ADE0" w14:textId="77777777" w:rsidR="00CA59B0" w:rsidRPr="00A040DD" w:rsidRDefault="00CA59B0" w:rsidP="00CA59B0">
            <w:pPr>
              <w:ind w:firstLine="480"/>
              <w:jc w:val="center"/>
              <w:rPr>
                <w:rFonts w:hint="eastAsia"/>
                <w:b/>
              </w:rPr>
            </w:pPr>
            <w:r w:rsidRPr="00A040DD">
              <w:rPr>
                <w:rFonts w:hint="eastAsia"/>
                <w:b/>
              </w:rPr>
              <w:t>命令</w:t>
            </w:r>
          </w:p>
        </w:tc>
        <w:tc>
          <w:tcPr>
            <w:tcW w:w="4097" w:type="dxa"/>
            <w:vAlign w:val="center"/>
          </w:tcPr>
          <w:p w14:paraId="769265EE" w14:textId="77777777" w:rsidR="00CA59B0" w:rsidRPr="00A040DD" w:rsidRDefault="00CA59B0" w:rsidP="00CA59B0">
            <w:pPr>
              <w:ind w:firstLine="480"/>
              <w:jc w:val="center"/>
              <w:rPr>
                <w:rFonts w:hint="eastAsia"/>
                <w:b/>
              </w:rPr>
            </w:pPr>
            <w:r w:rsidRPr="00A040DD">
              <w:rPr>
                <w:rFonts w:hint="eastAsia"/>
                <w:b/>
              </w:rPr>
              <w:t>描述</w:t>
            </w:r>
          </w:p>
        </w:tc>
      </w:tr>
      <w:tr w:rsidR="00CA59B0" w14:paraId="130AB651" w14:textId="77777777" w:rsidTr="00CA59B0">
        <w:tblPrEx>
          <w:tblCellMar>
            <w:top w:w="0" w:type="dxa"/>
            <w:bottom w:w="0" w:type="dxa"/>
          </w:tblCellMar>
        </w:tblPrEx>
        <w:trPr>
          <w:trHeight w:val="435"/>
          <w:jc w:val="center"/>
        </w:trPr>
        <w:tc>
          <w:tcPr>
            <w:tcW w:w="4257" w:type="dxa"/>
          </w:tcPr>
          <w:p w14:paraId="3AD7D9DB" w14:textId="77777777" w:rsidR="00CA59B0" w:rsidRDefault="00CA59B0" w:rsidP="00CA59B0">
            <w:pPr>
              <w:ind w:firstLine="480"/>
              <w:rPr>
                <w:rFonts w:hint="eastAsia"/>
              </w:rPr>
            </w:pPr>
            <w:r>
              <w:rPr>
                <w:rFonts w:hint="eastAsia"/>
              </w:rPr>
              <w:t xml:space="preserve">channel </w:t>
            </w:r>
            <w:r>
              <w:rPr>
                <w:rFonts w:hint="eastAsia"/>
                <w:i/>
              </w:rPr>
              <w:t>&lt;0-31&gt; &lt;0-31&gt;</w:t>
            </w:r>
            <w:r>
              <w:rPr>
                <w:rFonts w:hint="eastAsia"/>
              </w:rPr>
              <w:t xml:space="preserve"> </w:t>
            </w:r>
            <w:r>
              <w:t>fsk</w:t>
            </w:r>
            <w:r>
              <w:rPr>
                <w:rFonts w:hint="eastAsia"/>
              </w:rPr>
              <w:t xml:space="preserve"> </w:t>
            </w:r>
            <w:r>
              <w:t>starttime</w:t>
            </w:r>
            <w:r>
              <w:rPr>
                <w:rFonts w:hint="eastAsia"/>
              </w:rPr>
              <w:t xml:space="preserve"> </w:t>
            </w:r>
            <w:r>
              <w:rPr>
                <w:rFonts w:hint="eastAsia"/>
                <w:i/>
              </w:rPr>
              <w:t>&lt;1-50&gt;</w:t>
            </w:r>
            <w:r>
              <w:rPr>
                <w:rFonts w:hint="eastAsia"/>
              </w:rPr>
              <w:t xml:space="preserve"> </w:t>
            </w:r>
          </w:p>
        </w:tc>
        <w:tc>
          <w:tcPr>
            <w:tcW w:w="4097" w:type="dxa"/>
          </w:tcPr>
          <w:p w14:paraId="05CD83EC" w14:textId="77777777" w:rsidR="00CA59B0" w:rsidRDefault="00CA59B0" w:rsidP="00CA59B0">
            <w:pPr>
              <w:ind w:firstLine="480"/>
              <w:rPr>
                <w:rFonts w:hint="eastAsia"/>
              </w:rPr>
            </w:pPr>
            <w:r>
              <w:rPr>
                <w:rFonts w:hint="eastAsia"/>
              </w:rPr>
              <w:t>配置</w:t>
            </w:r>
            <w:r>
              <w:rPr>
                <w:rFonts w:hint="eastAsia"/>
              </w:rPr>
              <w:t>FSK</w:t>
            </w:r>
            <w:r>
              <w:rPr>
                <w:rFonts w:hint="eastAsia"/>
              </w:rPr>
              <w:t>的开始时间</w:t>
            </w:r>
          </w:p>
          <w:p w14:paraId="384AB4A6" w14:textId="77777777" w:rsidR="00CA59B0" w:rsidRDefault="00CA59B0" w:rsidP="00CA59B0">
            <w:pPr>
              <w:ind w:firstLine="480"/>
              <w:rPr>
                <w:rFonts w:hint="eastAsia"/>
              </w:rPr>
            </w:pPr>
            <w:r>
              <w:rPr>
                <w:rFonts w:hint="eastAsia"/>
              </w:rPr>
              <w:t>第一个</w:t>
            </w:r>
            <w:r>
              <w:rPr>
                <w:rFonts w:hint="eastAsia"/>
              </w:rPr>
              <w:t>&lt;0-31&gt;</w:t>
            </w:r>
            <w:r>
              <w:rPr>
                <w:rFonts w:hint="eastAsia"/>
              </w:rPr>
              <w:t>为起始通道号</w:t>
            </w:r>
          </w:p>
          <w:p w14:paraId="25011BD3" w14:textId="77777777" w:rsidR="00CA59B0" w:rsidRDefault="00CA59B0" w:rsidP="00CA59B0">
            <w:pPr>
              <w:ind w:firstLine="480"/>
              <w:rPr>
                <w:rFonts w:hint="eastAsia"/>
              </w:rPr>
            </w:pPr>
            <w:r>
              <w:rPr>
                <w:rFonts w:hint="eastAsia"/>
              </w:rPr>
              <w:t>第二个</w:t>
            </w:r>
            <w:r>
              <w:rPr>
                <w:rFonts w:hint="eastAsia"/>
              </w:rPr>
              <w:t>&lt;0-31&gt;</w:t>
            </w:r>
            <w:r>
              <w:rPr>
                <w:rFonts w:hint="eastAsia"/>
              </w:rPr>
              <w:t>为结束通道号</w:t>
            </w:r>
          </w:p>
          <w:p w14:paraId="36952720" w14:textId="77777777" w:rsidR="00CA59B0" w:rsidRDefault="00CA59B0" w:rsidP="00CA59B0">
            <w:pPr>
              <w:ind w:firstLine="480"/>
              <w:rPr>
                <w:rFonts w:hint="eastAsia"/>
              </w:rPr>
            </w:pPr>
            <w:r>
              <w:rPr>
                <w:rFonts w:hint="eastAsia"/>
              </w:rPr>
              <w:t>时间值为</w:t>
            </w:r>
            <w:r>
              <w:rPr>
                <w:rFonts w:hint="eastAsia"/>
              </w:rPr>
              <w:t>1</w:t>
            </w:r>
            <w:r>
              <w:t>—</w:t>
            </w:r>
            <w:r>
              <w:rPr>
                <w:rFonts w:hint="eastAsia"/>
              </w:rPr>
              <w:t>50</w:t>
            </w:r>
            <w:r>
              <w:rPr>
                <w:rFonts w:hint="eastAsia"/>
              </w:rPr>
              <w:t>，单位为</w:t>
            </w:r>
            <w:r>
              <w:rPr>
                <w:rFonts w:hint="eastAsia"/>
              </w:rPr>
              <w:t>TICK</w:t>
            </w:r>
            <w:r>
              <w:rPr>
                <w:rFonts w:hint="eastAsia"/>
              </w:rPr>
              <w:t>（</w:t>
            </w:r>
            <w:r>
              <w:rPr>
                <w:rFonts w:hint="eastAsia"/>
              </w:rPr>
              <w:t>1/60S</w:t>
            </w:r>
            <w:r>
              <w:rPr>
                <w:rFonts w:hint="eastAsia"/>
              </w:rPr>
              <w:t>）</w:t>
            </w:r>
          </w:p>
        </w:tc>
      </w:tr>
      <w:tr w:rsidR="00CA59B0" w14:paraId="27CB1E0A" w14:textId="77777777" w:rsidTr="00CA59B0">
        <w:tblPrEx>
          <w:tblCellMar>
            <w:top w:w="0" w:type="dxa"/>
            <w:bottom w:w="0" w:type="dxa"/>
          </w:tblCellMar>
        </w:tblPrEx>
        <w:trPr>
          <w:trHeight w:val="435"/>
          <w:jc w:val="center"/>
        </w:trPr>
        <w:tc>
          <w:tcPr>
            <w:tcW w:w="4257" w:type="dxa"/>
          </w:tcPr>
          <w:p w14:paraId="1D01040A" w14:textId="77777777" w:rsidR="00CA59B0" w:rsidRDefault="00CA59B0" w:rsidP="00CA59B0">
            <w:pPr>
              <w:ind w:firstLine="480"/>
              <w:rPr>
                <w:rFonts w:hint="eastAsia"/>
              </w:rPr>
            </w:pPr>
            <w:r>
              <w:rPr>
                <w:rFonts w:hint="eastAsia"/>
              </w:rPr>
              <w:t xml:space="preserve">channel </w:t>
            </w:r>
            <w:r>
              <w:rPr>
                <w:rFonts w:hint="eastAsia"/>
                <w:i/>
              </w:rPr>
              <w:t>&lt;0-31&gt; &lt;0-31&gt;</w:t>
            </w:r>
            <w:r>
              <w:rPr>
                <w:rFonts w:hint="eastAsia"/>
              </w:rPr>
              <w:t xml:space="preserve"> </w:t>
            </w:r>
            <w:r>
              <w:t>fsk</w:t>
            </w:r>
            <w:r>
              <w:rPr>
                <w:rFonts w:hint="eastAsia"/>
              </w:rPr>
              <w:t xml:space="preserve"> </w:t>
            </w:r>
            <w:r>
              <w:t>sendtime</w:t>
            </w:r>
            <w:r>
              <w:rPr>
                <w:rFonts w:hint="eastAsia"/>
              </w:rPr>
              <w:t xml:space="preserve"> </w:t>
            </w:r>
            <w:r>
              <w:rPr>
                <w:rFonts w:hint="eastAsia"/>
                <w:i/>
              </w:rPr>
              <w:t xml:space="preserve">&lt;60-150&gt; </w:t>
            </w:r>
          </w:p>
        </w:tc>
        <w:tc>
          <w:tcPr>
            <w:tcW w:w="4097" w:type="dxa"/>
          </w:tcPr>
          <w:p w14:paraId="4B04B977" w14:textId="77777777" w:rsidR="00CA59B0" w:rsidRDefault="00CA59B0" w:rsidP="00CA59B0">
            <w:pPr>
              <w:ind w:firstLine="480"/>
              <w:rPr>
                <w:rFonts w:hint="eastAsia"/>
              </w:rPr>
            </w:pPr>
            <w:r>
              <w:rPr>
                <w:rFonts w:hint="eastAsia"/>
              </w:rPr>
              <w:t>配置</w:t>
            </w:r>
            <w:r>
              <w:rPr>
                <w:rFonts w:hint="eastAsia"/>
              </w:rPr>
              <w:t>FSK</w:t>
            </w:r>
            <w:r>
              <w:rPr>
                <w:rFonts w:hint="eastAsia"/>
              </w:rPr>
              <w:t>的发送时间</w:t>
            </w:r>
          </w:p>
          <w:p w14:paraId="0F4BEF2A" w14:textId="77777777" w:rsidR="00CA59B0" w:rsidRDefault="00CA59B0" w:rsidP="00CA59B0">
            <w:pPr>
              <w:ind w:firstLine="480"/>
              <w:rPr>
                <w:rFonts w:hint="eastAsia"/>
              </w:rPr>
            </w:pPr>
            <w:r>
              <w:rPr>
                <w:rFonts w:hint="eastAsia"/>
              </w:rPr>
              <w:t>第一个</w:t>
            </w:r>
            <w:r>
              <w:rPr>
                <w:rFonts w:hint="eastAsia"/>
              </w:rPr>
              <w:t>&lt;0-31&gt;</w:t>
            </w:r>
            <w:r>
              <w:rPr>
                <w:rFonts w:hint="eastAsia"/>
              </w:rPr>
              <w:t>为起始通道号</w:t>
            </w:r>
          </w:p>
          <w:p w14:paraId="6F22C511" w14:textId="77777777" w:rsidR="00CA59B0" w:rsidRDefault="00CA59B0" w:rsidP="00CA59B0">
            <w:pPr>
              <w:ind w:firstLine="480"/>
              <w:rPr>
                <w:rFonts w:hint="eastAsia"/>
              </w:rPr>
            </w:pPr>
            <w:r>
              <w:rPr>
                <w:rFonts w:hint="eastAsia"/>
              </w:rPr>
              <w:t>第二个</w:t>
            </w:r>
            <w:r>
              <w:rPr>
                <w:rFonts w:hint="eastAsia"/>
              </w:rPr>
              <w:t>&lt;0-31&gt;</w:t>
            </w:r>
            <w:r>
              <w:rPr>
                <w:rFonts w:hint="eastAsia"/>
              </w:rPr>
              <w:t>为结束通道号</w:t>
            </w:r>
          </w:p>
          <w:p w14:paraId="23EF20D4" w14:textId="77777777" w:rsidR="00CA59B0" w:rsidRDefault="00CA59B0" w:rsidP="00CA59B0">
            <w:pPr>
              <w:ind w:firstLine="480"/>
              <w:rPr>
                <w:rFonts w:hint="eastAsia"/>
              </w:rPr>
            </w:pPr>
            <w:r>
              <w:rPr>
                <w:rFonts w:hint="eastAsia"/>
              </w:rPr>
              <w:lastRenderedPageBreak/>
              <w:t>时间值为</w:t>
            </w:r>
            <w:r>
              <w:rPr>
                <w:rFonts w:hint="eastAsia"/>
              </w:rPr>
              <w:t>60</w:t>
            </w:r>
            <w:r>
              <w:t>—</w:t>
            </w:r>
            <w:r>
              <w:rPr>
                <w:rFonts w:hint="eastAsia"/>
              </w:rPr>
              <w:t>150</w:t>
            </w:r>
            <w:r>
              <w:rPr>
                <w:rFonts w:hint="eastAsia"/>
              </w:rPr>
              <w:t>，单位为</w:t>
            </w:r>
            <w:r>
              <w:rPr>
                <w:rFonts w:hint="eastAsia"/>
              </w:rPr>
              <w:t>TICK</w:t>
            </w:r>
            <w:r>
              <w:rPr>
                <w:rFonts w:hint="eastAsia"/>
              </w:rPr>
              <w:t>（</w:t>
            </w:r>
            <w:r>
              <w:rPr>
                <w:rFonts w:hint="eastAsia"/>
              </w:rPr>
              <w:t>1/60S</w:t>
            </w:r>
            <w:r>
              <w:rPr>
                <w:rFonts w:hint="eastAsia"/>
              </w:rPr>
              <w:t>）</w:t>
            </w:r>
          </w:p>
        </w:tc>
      </w:tr>
      <w:tr w:rsidR="00CA59B0" w14:paraId="480457FB" w14:textId="77777777" w:rsidTr="00CA59B0">
        <w:tblPrEx>
          <w:tblCellMar>
            <w:top w:w="0" w:type="dxa"/>
            <w:bottom w:w="0" w:type="dxa"/>
          </w:tblCellMar>
        </w:tblPrEx>
        <w:trPr>
          <w:trHeight w:val="435"/>
          <w:jc w:val="center"/>
        </w:trPr>
        <w:tc>
          <w:tcPr>
            <w:tcW w:w="4257" w:type="dxa"/>
          </w:tcPr>
          <w:p w14:paraId="364C21E0" w14:textId="77777777" w:rsidR="00CA59B0" w:rsidRDefault="00CA59B0" w:rsidP="00CA59B0">
            <w:pPr>
              <w:ind w:firstLine="480"/>
              <w:rPr>
                <w:rFonts w:hint="eastAsia"/>
              </w:rPr>
            </w:pPr>
            <w:r>
              <w:rPr>
                <w:rFonts w:hint="eastAsia"/>
              </w:rPr>
              <w:lastRenderedPageBreak/>
              <w:t xml:space="preserve">channel </w:t>
            </w:r>
            <w:r>
              <w:rPr>
                <w:rFonts w:hint="eastAsia"/>
                <w:i/>
              </w:rPr>
              <w:t>&lt;0-31&gt; &lt;0-31&gt;</w:t>
            </w:r>
            <w:r>
              <w:rPr>
                <w:rFonts w:hint="eastAsia"/>
              </w:rPr>
              <w:t xml:space="preserve"> {</w:t>
            </w:r>
            <w:r>
              <w:t>enable</w:t>
            </w:r>
            <w:r>
              <w:rPr>
                <w:rFonts w:hint="eastAsia"/>
              </w:rPr>
              <w:t xml:space="preserve"> |</w:t>
            </w:r>
            <w:r>
              <w:t xml:space="preserve"> disable</w:t>
            </w:r>
            <w:r>
              <w:rPr>
                <w:rFonts w:hint="eastAsia"/>
              </w:rPr>
              <w:t>}</w:t>
            </w:r>
          </w:p>
        </w:tc>
        <w:tc>
          <w:tcPr>
            <w:tcW w:w="4097" w:type="dxa"/>
          </w:tcPr>
          <w:p w14:paraId="21BC69B7" w14:textId="77777777" w:rsidR="00CA59B0" w:rsidRDefault="00CA59B0" w:rsidP="00CA59B0">
            <w:pPr>
              <w:ind w:firstLine="480"/>
              <w:rPr>
                <w:rFonts w:hint="eastAsia"/>
              </w:rPr>
            </w:pPr>
            <w:r>
              <w:rPr>
                <w:rFonts w:hint="eastAsia"/>
              </w:rPr>
              <w:t>配置通道的状态</w:t>
            </w:r>
          </w:p>
          <w:p w14:paraId="54305511" w14:textId="77777777" w:rsidR="00CA59B0" w:rsidRDefault="00CA59B0" w:rsidP="00CA59B0">
            <w:pPr>
              <w:ind w:firstLine="480"/>
              <w:rPr>
                <w:rFonts w:hint="eastAsia"/>
              </w:rPr>
            </w:pPr>
            <w:r>
              <w:rPr>
                <w:rFonts w:hint="eastAsia"/>
              </w:rPr>
              <w:t>第一个</w:t>
            </w:r>
            <w:r>
              <w:rPr>
                <w:rFonts w:hint="eastAsia"/>
              </w:rPr>
              <w:t>&lt;0-31&gt;</w:t>
            </w:r>
            <w:r>
              <w:rPr>
                <w:rFonts w:hint="eastAsia"/>
              </w:rPr>
              <w:t>为起始通道号</w:t>
            </w:r>
          </w:p>
          <w:p w14:paraId="5D3C40DF" w14:textId="77777777" w:rsidR="00CA59B0" w:rsidRDefault="00CA59B0" w:rsidP="00CA59B0">
            <w:pPr>
              <w:ind w:firstLine="480"/>
              <w:rPr>
                <w:rFonts w:hint="eastAsia"/>
              </w:rPr>
            </w:pPr>
            <w:r>
              <w:rPr>
                <w:rFonts w:hint="eastAsia"/>
              </w:rPr>
              <w:t>第二个</w:t>
            </w:r>
            <w:r>
              <w:rPr>
                <w:rFonts w:hint="eastAsia"/>
              </w:rPr>
              <w:t>&lt;0-31&gt;</w:t>
            </w:r>
            <w:r>
              <w:rPr>
                <w:rFonts w:hint="eastAsia"/>
              </w:rPr>
              <w:t>为结束通道号</w:t>
            </w:r>
          </w:p>
          <w:p w14:paraId="6B9180BA" w14:textId="77777777" w:rsidR="00CA59B0" w:rsidRDefault="00CA59B0" w:rsidP="00CA59B0">
            <w:pPr>
              <w:ind w:firstLine="480"/>
              <w:rPr>
                <w:rFonts w:hint="eastAsia"/>
              </w:rPr>
            </w:pPr>
            <w:r>
              <w:rPr>
                <w:rFonts w:hint="eastAsia"/>
              </w:rPr>
              <w:t>enable</w:t>
            </w:r>
            <w:r>
              <w:rPr>
                <w:rFonts w:hint="eastAsia"/>
              </w:rPr>
              <w:t>：使能通道，</w:t>
            </w:r>
            <w:r>
              <w:rPr>
                <w:rFonts w:hint="eastAsia"/>
              </w:rPr>
              <w:t>disable</w:t>
            </w:r>
            <w:r>
              <w:rPr>
                <w:rFonts w:hint="eastAsia"/>
              </w:rPr>
              <w:t>：禁止通道</w:t>
            </w:r>
          </w:p>
        </w:tc>
      </w:tr>
      <w:tr w:rsidR="00CA59B0" w14:paraId="3B67B069" w14:textId="77777777" w:rsidTr="00CA59B0">
        <w:tblPrEx>
          <w:tblCellMar>
            <w:top w:w="0" w:type="dxa"/>
            <w:bottom w:w="0" w:type="dxa"/>
          </w:tblCellMar>
        </w:tblPrEx>
        <w:trPr>
          <w:trHeight w:val="435"/>
          <w:jc w:val="center"/>
        </w:trPr>
        <w:tc>
          <w:tcPr>
            <w:tcW w:w="4257" w:type="dxa"/>
          </w:tcPr>
          <w:p w14:paraId="69B00E20" w14:textId="77777777" w:rsidR="00CA59B0" w:rsidRDefault="00CA59B0" w:rsidP="00CA59B0">
            <w:pPr>
              <w:ind w:firstLine="480"/>
              <w:rPr>
                <w:rFonts w:hint="eastAsia"/>
              </w:rPr>
            </w:pPr>
            <w:r>
              <w:rPr>
                <w:rFonts w:hint="eastAsia"/>
              </w:rPr>
              <w:t xml:space="preserve">channel </w:t>
            </w:r>
            <w:r>
              <w:rPr>
                <w:rFonts w:hint="eastAsia"/>
                <w:i/>
              </w:rPr>
              <w:t xml:space="preserve">&lt;0-31&gt; &lt;0-31&gt; </w:t>
            </w:r>
            <w:r>
              <w:t>dspvolume</w:t>
            </w:r>
            <w:r>
              <w:rPr>
                <w:rFonts w:hint="eastAsia"/>
              </w:rPr>
              <w:t xml:space="preserve"> in </w:t>
            </w:r>
            <w:r>
              <w:rPr>
                <w:rFonts w:hint="eastAsia"/>
                <w:i/>
              </w:rPr>
              <w:t>&lt;-14-6&gt;</w:t>
            </w:r>
          </w:p>
        </w:tc>
        <w:tc>
          <w:tcPr>
            <w:tcW w:w="4097" w:type="dxa"/>
          </w:tcPr>
          <w:p w14:paraId="221AC894" w14:textId="77777777" w:rsidR="00CA59B0" w:rsidRDefault="00CA59B0" w:rsidP="00CA59B0">
            <w:pPr>
              <w:ind w:firstLine="480"/>
            </w:pPr>
            <w:r>
              <w:rPr>
                <w:rFonts w:hint="eastAsia"/>
              </w:rPr>
              <w:t>配置</w:t>
            </w:r>
            <w:r>
              <w:rPr>
                <w:rFonts w:hint="eastAsia"/>
              </w:rPr>
              <w:t>dsp</w:t>
            </w:r>
            <w:r>
              <w:rPr>
                <w:rFonts w:hint="eastAsia"/>
              </w:rPr>
              <w:t>的输入音量，单位为</w:t>
            </w:r>
            <w:r>
              <w:rPr>
                <w:rFonts w:hint="eastAsia"/>
              </w:rPr>
              <w:t>db</w:t>
            </w:r>
          </w:p>
          <w:p w14:paraId="788D9F44" w14:textId="77777777" w:rsidR="00CA59B0" w:rsidRDefault="00CA59B0" w:rsidP="00CA59B0">
            <w:pPr>
              <w:ind w:firstLine="480"/>
              <w:rPr>
                <w:rFonts w:hint="eastAsia"/>
              </w:rPr>
            </w:pPr>
            <w:r>
              <w:t xml:space="preserve">MyPower </w:t>
            </w:r>
            <w:r>
              <w:rPr>
                <w:rFonts w:hint="eastAsia"/>
              </w:rPr>
              <w:t>VG M6500</w:t>
            </w:r>
            <w:r>
              <w:rPr>
                <w:rFonts w:hint="eastAsia"/>
              </w:rPr>
              <w:t>、</w:t>
            </w:r>
            <w:r>
              <w:t>VG M6000</w:t>
            </w:r>
            <w:r>
              <w:rPr>
                <w:rFonts w:hint="eastAsia"/>
              </w:rPr>
              <w:t>的范围是</w:t>
            </w:r>
            <w:r>
              <w:rPr>
                <w:rFonts w:hint="eastAsia"/>
              </w:rPr>
              <w:t>&lt;-14-6&gt;</w:t>
            </w:r>
            <w:r>
              <w:rPr>
                <w:rFonts w:hint="eastAsia"/>
              </w:rPr>
              <w:t>，默认为</w:t>
            </w:r>
            <w:r>
              <w:rPr>
                <w:rFonts w:hint="eastAsia"/>
              </w:rPr>
              <w:t>-5db</w:t>
            </w:r>
            <w:r>
              <w:rPr>
                <w:rFonts w:hint="eastAsia"/>
              </w:rPr>
              <w:t>；</w:t>
            </w:r>
          </w:p>
          <w:p w14:paraId="6C23FB2C" w14:textId="77777777" w:rsidR="00CA59B0" w:rsidRDefault="00CA59B0" w:rsidP="00CA59B0">
            <w:pPr>
              <w:ind w:firstLine="480"/>
              <w:rPr>
                <w:rFonts w:hint="eastAsia"/>
              </w:rPr>
            </w:pPr>
            <w:r>
              <w:rPr>
                <w:rFonts w:hint="eastAsia"/>
              </w:rPr>
              <w:t>MyPower VG2000</w:t>
            </w:r>
            <w:r>
              <w:rPr>
                <w:rFonts w:hint="eastAsia"/>
              </w:rPr>
              <w:t>、</w:t>
            </w:r>
            <w:r>
              <w:rPr>
                <w:rFonts w:hint="eastAsia"/>
              </w:rPr>
              <w:t>VG800</w:t>
            </w:r>
            <w:r>
              <w:rPr>
                <w:rFonts w:hint="eastAsia"/>
              </w:rPr>
              <w:t>、</w:t>
            </w:r>
            <w:r>
              <w:rPr>
                <w:rFonts w:hint="eastAsia"/>
              </w:rPr>
              <w:t>VG A600</w:t>
            </w:r>
            <w:r>
              <w:rPr>
                <w:rFonts w:hint="eastAsia"/>
              </w:rPr>
              <w:t>的范围是</w:t>
            </w:r>
            <w:r>
              <w:rPr>
                <w:rFonts w:hint="eastAsia"/>
              </w:rPr>
              <w:t>&lt;-10-10&gt;</w:t>
            </w:r>
            <w:r>
              <w:rPr>
                <w:rFonts w:hint="eastAsia"/>
              </w:rPr>
              <w:t>，默认为</w:t>
            </w:r>
            <w:r>
              <w:rPr>
                <w:rFonts w:hint="eastAsia"/>
              </w:rPr>
              <w:t>0db</w:t>
            </w:r>
          </w:p>
        </w:tc>
      </w:tr>
      <w:tr w:rsidR="00CA59B0" w14:paraId="32880042" w14:textId="77777777" w:rsidTr="00CA59B0">
        <w:tblPrEx>
          <w:tblCellMar>
            <w:top w:w="0" w:type="dxa"/>
            <w:bottom w:w="0" w:type="dxa"/>
          </w:tblCellMar>
        </w:tblPrEx>
        <w:trPr>
          <w:trHeight w:val="435"/>
          <w:jc w:val="center"/>
        </w:trPr>
        <w:tc>
          <w:tcPr>
            <w:tcW w:w="4257" w:type="dxa"/>
          </w:tcPr>
          <w:p w14:paraId="13E77581" w14:textId="77777777" w:rsidR="00CA59B0" w:rsidRDefault="00CA59B0" w:rsidP="00CA59B0">
            <w:pPr>
              <w:ind w:firstLine="480"/>
              <w:rPr>
                <w:rFonts w:hint="eastAsia"/>
              </w:rPr>
            </w:pPr>
            <w:r>
              <w:rPr>
                <w:rFonts w:hint="eastAsia"/>
              </w:rPr>
              <w:t>channel</w:t>
            </w:r>
            <w:r>
              <w:rPr>
                <w:rFonts w:hint="eastAsia"/>
                <w:i/>
              </w:rPr>
              <w:t xml:space="preserve"> &lt;0-31&gt; &lt;0-31&gt;</w:t>
            </w:r>
            <w:r>
              <w:rPr>
                <w:rFonts w:hint="eastAsia"/>
              </w:rPr>
              <w:t xml:space="preserve"> </w:t>
            </w:r>
            <w:r>
              <w:t>dspvolume</w:t>
            </w:r>
            <w:r>
              <w:rPr>
                <w:rFonts w:hint="eastAsia"/>
              </w:rPr>
              <w:t xml:space="preserve"> out </w:t>
            </w:r>
            <w:r>
              <w:rPr>
                <w:rFonts w:hint="eastAsia"/>
                <w:i/>
              </w:rPr>
              <w:t>&lt;-14-6&gt;</w:t>
            </w:r>
          </w:p>
        </w:tc>
        <w:tc>
          <w:tcPr>
            <w:tcW w:w="4097" w:type="dxa"/>
          </w:tcPr>
          <w:p w14:paraId="319382AC" w14:textId="77777777" w:rsidR="00CA59B0" w:rsidRDefault="00CA59B0" w:rsidP="00CA59B0">
            <w:pPr>
              <w:ind w:firstLine="480"/>
              <w:rPr>
                <w:rFonts w:hint="eastAsia"/>
              </w:rPr>
            </w:pPr>
            <w:r>
              <w:rPr>
                <w:rFonts w:hint="eastAsia"/>
              </w:rPr>
              <w:t>配置</w:t>
            </w:r>
            <w:r>
              <w:rPr>
                <w:rFonts w:hint="eastAsia"/>
              </w:rPr>
              <w:t>dsp</w:t>
            </w:r>
            <w:r>
              <w:rPr>
                <w:rFonts w:hint="eastAsia"/>
              </w:rPr>
              <w:t>的输出音量，单位为</w:t>
            </w:r>
            <w:r>
              <w:rPr>
                <w:rFonts w:hint="eastAsia"/>
              </w:rPr>
              <w:t>db</w:t>
            </w:r>
          </w:p>
          <w:p w14:paraId="0308CBCB" w14:textId="77777777" w:rsidR="00CA59B0" w:rsidRDefault="00CA59B0" w:rsidP="00CA59B0">
            <w:pPr>
              <w:ind w:firstLine="480"/>
              <w:rPr>
                <w:rFonts w:hint="eastAsia"/>
              </w:rPr>
            </w:pPr>
            <w:r>
              <w:t xml:space="preserve">MyPower </w:t>
            </w:r>
            <w:r>
              <w:rPr>
                <w:rFonts w:hint="eastAsia"/>
              </w:rPr>
              <w:t>VG M6500</w:t>
            </w:r>
            <w:r>
              <w:rPr>
                <w:rFonts w:hint="eastAsia"/>
              </w:rPr>
              <w:t>、</w:t>
            </w:r>
            <w:r>
              <w:t>VG M6000</w:t>
            </w:r>
            <w:r>
              <w:rPr>
                <w:rFonts w:hint="eastAsia"/>
              </w:rPr>
              <w:t>的范围是</w:t>
            </w:r>
            <w:r>
              <w:rPr>
                <w:rFonts w:hint="eastAsia"/>
              </w:rPr>
              <w:t>&lt;-14-6&gt;</w:t>
            </w:r>
            <w:r>
              <w:rPr>
                <w:rFonts w:hint="eastAsia"/>
              </w:rPr>
              <w:t>，默认为</w:t>
            </w:r>
            <w:r>
              <w:rPr>
                <w:rFonts w:hint="eastAsia"/>
              </w:rPr>
              <w:t>-5db</w:t>
            </w:r>
            <w:r>
              <w:rPr>
                <w:rFonts w:hint="eastAsia"/>
              </w:rPr>
              <w:t>；</w:t>
            </w:r>
          </w:p>
          <w:p w14:paraId="037ECCEB" w14:textId="77777777" w:rsidR="00CA59B0" w:rsidRDefault="00CA59B0" w:rsidP="00CA59B0">
            <w:pPr>
              <w:ind w:firstLine="480"/>
              <w:rPr>
                <w:rFonts w:hint="eastAsia"/>
              </w:rPr>
            </w:pPr>
            <w:r>
              <w:rPr>
                <w:rFonts w:hint="eastAsia"/>
              </w:rPr>
              <w:t>MyPower VG2000</w:t>
            </w:r>
            <w:r>
              <w:rPr>
                <w:rFonts w:hint="eastAsia"/>
              </w:rPr>
              <w:t>、</w:t>
            </w:r>
            <w:r>
              <w:rPr>
                <w:rFonts w:hint="eastAsia"/>
              </w:rPr>
              <w:t>VG800</w:t>
            </w:r>
            <w:r>
              <w:rPr>
                <w:rFonts w:hint="eastAsia"/>
              </w:rPr>
              <w:t>、</w:t>
            </w:r>
            <w:r>
              <w:rPr>
                <w:rFonts w:hint="eastAsia"/>
              </w:rPr>
              <w:t>VG A600</w:t>
            </w:r>
            <w:r>
              <w:rPr>
                <w:rFonts w:hint="eastAsia"/>
              </w:rPr>
              <w:t>的范围是</w:t>
            </w:r>
            <w:r>
              <w:rPr>
                <w:rFonts w:hint="eastAsia"/>
              </w:rPr>
              <w:t>&lt;-10-10&gt;</w:t>
            </w:r>
            <w:r>
              <w:rPr>
                <w:rFonts w:hint="eastAsia"/>
              </w:rPr>
              <w:t>，默认为</w:t>
            </w:r>
            <w:r>
              <w:rPr>
                <w:rFonts w:hint="eastAsia"/>
              </w:rPr>
              <w:t>0db</w:t>
            </w:r>
          </w:p>
        </w:tc>
      </w:tr>
      <w:tr w:rsidR="00CA59B0" w14:paraId="7776DF2C" w14:textId="77777777" w:rsidTr="00CA59B0">
        <w:tblPrEx>
          <w:tblCellMar>
            <w:top w:w="0" w:type="dxa"/>
            <w:bottom w:w="0" w:type="dxa"/>
          </w:tblCellMar>
        </w:tblPrEx>
        <w:trPr>
          <w:trHeight w:val="435"/>
          <w:jc w:val="center"/>
        </w:trPr>
        <w:tc>
          <w:tcPr>
            <w:tcW w:w="4257" w:type="dxa"/>
          </w:tcPr>
          <w:p w14:paraId="267EA6E1" w14:textId="77777777" w:rsidR="00CA59B0" w:rsidRDefault="00CA59B0" w:rsidP="00CA59B0">
            <w:pPr>
              <w:ind w:firstLine="480"/>
              <w:rPr>
                <w:rFonts w:hint="eastAsia"/>
              </w:rPr>
            </w:pPr>
            <w:r>
              <w:t>channel</w:t>
            </w:r>
            <w:r>
              <w:rPr>
                <w:rFonts w:hint="eastAsia"/>
              </w:rPr>
              <w:t xml:space="preserve"> </w:t>
            </w:r>
            <w:r>
              <w:rPr>
                <w:rFonts w:hint="eastAsia"/>
                <w:i/>
              </w:rPr>
              <w:t xml:space="preserve">&lt;0-31&gt; &lt;0-31&gt; </w:t>
            </w:r>
            <w:r>
              <w:t>reverse-polarity</w:t>
            </w:r>
          </w:p>
        </w:tc>
        <w:tc>
          <w:tcPr>
            <w:tcW w:w="4097" w:type="dxa"/>
          </w:tcPr>
          <w:p w14:paraId="63D4D832" w14:textId="77777777" w:rsidR="00CA59B0" w:rsidRDefault="00CA59B0" w:rsidP="00CA59B0">
            <w:pPr>
              <w:ind w:firstLine="480"/>
              <w:rPr>
                <w:rFonts w:hint="eastAsia"/>
              </w:rPr>
            </w:pPr>
            <w:r>
              <w:rPr>
                <w:rFonts w:hint="eastAsia"/>
              </w:rPr>
              <w:t>启用极性反转功能</w:t>
            </w:r>
          </w:p>
        </w:tc>
      </w:tr>
      <w:tr w:rsidR="00CA59B0" w14:paraId="1F930F7A" w14:textId="77777777" w:rsidTr="00CA59B0">
        <w:tblPrEx>
          <w:tblCellMar>
            <w:top w:w="0" w:type="dxa"/>
            <w:bottom w:w="0" w:type="dxa"/>
          </w:tblCellMar>
        </w:tblPrEx>
        <w:trPr>
          <w:trHeight w:val="435"/>
          <w:jc w:val="center"/>
        </w:trPr>
        <w:tc>
          <w:tcPr>
            <w:tcW w:w="4257" w:type="dxa"/>
          </w:tcPr>
          <w:p w14:paraId="265C9DD0" w14:textId="77777777" w:rsidR="00CA59B0" w:rsidRDefault="00CA59B0" w:rsidP="00CA59B0">
            <w:pPr>
              <w:ind w:firstLine="480"/>
              <w:rPr>
                <w:rFonts w:hint="eastAsia"/>
              </w:rPr>
            </w:pPr>
            <w:r>
              <w:rPr>
                <w:rFonts w:hint="eastAsia"/>
              </w:rPr>
              <w:t xml:space="preserve">channel </w:t>
            </w:r>
            <w:r>
              <w:rPr>
                <w:rFonts w:hint="eastAsia"/>
                <w:i/>
              </w:rPr>
              <w:t>&lt;0-31&gt; &lt;0-31&gt;</w:t>
            </w:r>
            <w:r>
              <w:rPr>
                <w:rFonts w:hint="eastAsia"/>
              </w:rPr>
              <w:t xml:space="preserve"> no </w:t>
            </w:r>
            <w:r>
              <w:t>reverse-polarity</w:t>
            </w:r>
          </w:p>
        </w:tc>
        <w:tc>
          <w:tcPr>
            <w:tcW w:w="4097" w:type="dxa"/>
          </w:tcPr>
          <w:p w14:paraId="4A1EEDBC" w14:textId="77777777" w:rsidR="00CA59B0" w:rsidRDefault="00CA59B0" w:rsidP="00CA59B0">
            <w:pPr>
              <w:ind w:firstLine="480"/>
              <w:rPr>
                <w:rFonts w:hint="eastAsia"/>
              </w:rPr>
            </w:pPr>
            <w:r>
              <w:rPr>
                <w:rFonts w:hint="eastAsia"/>
              </w:rPr>
              <w:t>禁用极性反转功能</w:t>
            </w:r>
          </w:p>
        </w:tc>
      </w:tr>
      <w:tr w:rsidR="00CA59B0" w14:paraId="6D87FB26" w14:textId="77777777" w:rsidTr="00CA59B0">
        <w:tblPrEx>
          <w:tblCellMar>
            <w:top w:w="0" w:type="dxa"/>
            <w:bottom w:w="0" w:type="dxa"/>
          </w:tblCellMar>
        </w:tblPrEx>
        <w:trPr>
          <w:trHeight w:val="435"/>
          <w:jc w:val="center"/>
        </w:trPr>
        <w:tc>
          <w:tcPr>
            <w:tcW w:w="4257" w:type="dxa"/>
          </w:tcPr>
          <w:p w14:paraId="67C58E6A" w14:textId="77777777" w:rsidR="00CA59B0" w:rsidRDefault="00CA59B0" w:rsidP="00CA59B0">
            <w:pPr>
              <w:ind w:firstLine="480"/>
              <w:rPr>
                <w:rFonts w:hint="eastAsia"/>
              </w:rPr>
            </w:pPr>
            <w:r>
              <w:rPr>
                <w:rFonts w:hint="eastAsia"/>
              </w:rPr>
              <w:t>channel &lt;0-15&gt; &lt;0-15&gt; payload &lt;1-5&gt;</w:t>
            </w:r>
          </w:p>
        </w:tc>
        <w:tc>
          <w:tcPr>
            <w:tcW w:w="4097" w:type="dxa"/>
          </w:tcPr>
          <w:p w14:paraId="20F56335" w14:textId="77777777" w:rsidR="00CA59B0" w:rsidRDefault="00CA59B0" w:rsidP="00CA59B0">
            <w:pPr>
              <w:ind w:firstLine="480"/>
              <w:rPr>
                <w:rFonts w:hint="eastAsia"/>
              </w:rPr>
            </w:pPr>
            <w:r>
              <w:rPr>
                <w:rFonts w:hint="eastAsia"/>
              </w:rPr>
              <w:t>配置</w:t>
            </w:r>
            <w:r>
              <w:rPr>
                <w:rFonts w:hint="eastAsia"/>
              </w:rPr>
              <w:t>payload</w:t>
            </w:r>
            <w:r>
              <w:rPr>
                <w:rFonts w:hint="eastAsia"/>
              </w:rPr>
              <w:t>，默认为</w:t>
            </w:r>
            <w:r>
              <w:rPr>
                <w:rFonts w:hint="eastAsia"/>
              </w:rPr>
              <w:t>1</w:t>
            </w:r>
          </w:p>
          <w:p w14:paraId="00EBB4E9" w14:textId="77777777" w:rsidR="00CA59B0" w:rsidRDefault="00CA59B0" w:rsidP="00CA59B0">
            <w:pPr>
              <w:ind w:firstLine="480"/>
              <w:rPr>
                <w:rFonts w:hint="eastAsia"/>
              </w:rPr>
            </w:pPr>
            <w:r>
              <w:rPr>
                <w:rFonts w:hint="eastAsia"/>
              </w:rPr>
              <w:sym w:font="Wingdings" w:char="F026"/>
            </w:r>
            <w:r>
              <w:rPr>
                <w:rFonts w:hint="eastAsia"/>
              </w:rPr>
              <w:t xml:space="preserve"> </w:t>
            </w:r>
            <w:r>
              <w:rPr>
                <w:rFonts w:hint="eastAsia"/>
              </w:rPr>
              <w:t>注：该命令只适用于</w:t>
            </w:r>
            <w:r>
              <w:rPr>
                <w:rFonts w:hint="eastAsia"/>
              </w:rPr>
              <w:t>MyPower VG2000</w:t>
            </w:r>
            <w:r>
              <w:rPr>
                <w:rFonts w:hint="eastAsia"/>
              </w:rPr>
              <w:t>、</w:t>
            </w:r>
            <w:r>
              <w:rPr>
                <w:rFonts w:hint="eastAsia"/>
              </w:rPr>
              <w:t>VG800</w:t>
            </w:r>
            <w:r>
              <w:rPr>
                <w:rFonts w:hint="eastAsia"/>
              </w:rPr>
              <w:t>、</w:t>
            </w:r>
            <w:r>
              <w:rPr>
                <w:rFonts w:hint="eastAsia"/>
              </w:rPr>
              <w:t>VG A600</w:t>
            </w:r>
            <w:r>
              <w:rPr>
                <w:rFonts w:hint="eastAsia"/>
              </w:rPr>
              <w:t>设备</w:t>
            </w:r>
          </w:p>
        </w:tc>
      </w:tr>
      <w:tr w:rsidR="00CA59B0" w14:paraId="5CCC62BE" w14:textId="77777777" w:rsidTr="00CA59B0">
        <w:tblPrEx>
          <w:tblCellMar>
            <w:top w:w="0" w:type="dxa"/>
            <w:bottom w:w="0" w:type="dxa"/>
          </w:tblCellMar>
        </w:tblPrEx>
        <w:trPr>
          <w:trHeight w:val="435"/>
          <w:jc w:val="center"/>
        </w:trPr>
        <w:tc>
          <w:tcPr>
            <w:tcW w:w="4257" w:type="dxa"/>
          </w:tcPr>
          <w:p w14:paraId="14BADCF7" w14:textId="77777777" w:rsidR="00CA59B0" w:rsidRDefault="00CA59B0" w:rsidP="00CA59B0">
            <w:pPr>
              <w:ind w:firstLine="480"/>
              <w:rPr>
                <w:rFonts w:hint="eastAsia"/>
              </w:rPr>
            </w:pPr>
            <w:r>
              <w:rPr>
                <w:rFonts w:hint="eastAsia"/>
              </w:rPr>
              <w:t xml:space="preserve">channel </w:t>
            </w:r>
            <w:r>
              <w:rPr>
                <w:rFonts w:hint="eastAsia"/>
                <w:i/>
              </w:rPr>
              <w:t>&lt;0-15&gt; &lt;0-15&gt;</w:t>
            </w:r>
            <w:r>
              <w:rPr>
                <w:rFonts w:hint="eastAsia"/>
              </w:rPr>
              <w:t xml:space="preserve"> </w:t>
            </w:r>
            <w:r>
              <w:t>volume</w:t>
            </w:r>
            <w:r>
              <w:rPr>
                <w:rFonts w:hint="eastAsia"/>
              </w:rPr>
              <w:t xml:space="preserve"> in </w:t>
            </w:r>
            <w:r>
              <w:rPr>
                <w:rFonts w:hint="eastAsia"/>
                <w:i/>
              </w:rPr>
              <w:t>&lt;-</w:t>
            </w:r>
            <w:r>
              <w:rPr>
                <w:rFonts w:hint="eastAsia"/>
                <w:i/>
              </w:rPr>
              <w:lastRenderedPageBreak/>
              <w:t>3-3&gt;</w:t>
            </w:r>
          </w:p>
        </w:tc>
        <w:tc>
          <w:tcPr>
            <w:tcW w:w="4097" w:type="dxa"/>
          </w:tcPr>
          <w:p w14:paraId="5FBBADFF" w14:textId="77777777" w:rsidR="00CA59B0" w:rsidRDefault="00CA59B0" w:rsidP="00CA59B0">
            <w:pPr>
              <w:ind w:firstLine="480"/>
              <w:rPr>
                <w:rFonts w:hint="eastAsia"/>
              </w:rPr>
            </w:pPr>
            <w:r>
              <w:rPr>
                <w:rFonts w:hint="eastAsia"/>
              </w:rPr>
              <w:lastRenderedPageBreak/>
              <w:t>配置</w:t>
            </w:r>
            <w:r>
              <w:rPr>
                <w:rFonts w:hint="eastAsia"/>
              </w:rPr>
              <w:t>codec</w:t>
            </w:r>
            <w:r>
              <w:rPr>
                <w:rFonts w:hint="eastAsia"/>
              </w:rPr>
              <w:t>的输入音量，单位为</w:t>
            </w:r>
            <w:r>
              <w:rPr>
                <w:rFonts w:hint="eastAsia"/>
              </w:rPr>
              <w:lastRenderedPageBreak/>
              <w:t>db</w:t>
            </w:r>
            <w:r>
              <w:rPr>
                <w:rFonts w:hint="eastAsia"/>
              </w:rPr>
              <w:t>，默认为</w:t>
            </w:r>
            <w:r>
              <w:rPr>
                <w:rFonts w:hint="eastAsia"/>
              </w:rPr>
              <w:t>0db</w:t>
            </w:r>
          </w:p>
          <w:p w14:paraId="3E0EE74E" w14:textId="77777777" w:rsidR="00CA59B0" w:rsidRDefault="00CA59B0" w:rsidP="00CA59B0">
            <w:pPr>
              <w:ind w:firstLine="480"/>
              <w:rPr>
                <w:rFonts w:hint="eastAsia"/>
              </w:rPr>
            </w:pPr>
            <w:r>
              <w:rPr>
                <w:rFonts w:hint="eastAsia"/>
              </w:rPr>
              <w:t>适用于</w:t>
            </w:r>
            <w:r>
              <w:rPr>
                <w:rFonts w:hint="eastAsia"/>
              </w:rPr>
              <w:t>MyPower VG2000</w:t>
            </w:r>
            <w:r>
              <w:rPr>
                <w:rFonts w:hint="eastAsia"/>
              </w:rPr>
              <w:t>、</w:t>
            </w:r>
            <w:r>
              <w:rPr>
                <w:rFonts w:hint="eastAsia"/>
              </w:rPr>
              <w:t>VG800</w:t>
            </w:r>
            <w:r>
              <w:rPr>
                <w:rFonts w:hint="eastAsia"/>
              </w:rPr>
              <w:t>、</w:t>
            </w:r>
            <w:r>
              <w:rPr>
                <w:rFonts w:hint="eastAsia"/>
              </w:rPr>
              <w:t>VG A600</w:t>
            </w:r>
            <w:r>
              <w:rPr>
                <w:rFonts w:hint="eastAsia"/>
              </w:rPr>
              <w:t>设备</w:t>
            </w:r>
          </w:p>
        </w:tc>
      </w:tr>
      <w:tr w:rsidR="00CA59B0" w14:paraId="3BF61ED0" w14:textId="77777777" w:rsidTr="00CA59B0">
        <w:tblPrEx>
          <w:tblCellMar>
            <w:top w:w="0" w:type="dxa"/>
            <w:bottom w:w="0" w:type="dxa"/>
          </w:tblCellMar>
        </w:tblPrEx>
        <w:trPr>
          <w:trHeight w:val="435"/>
          <w:jc w:val="center"/>
        </w:trPr>
        <w:tc>
          <w:tcPr>
            <w:tcW w:w="4257" w:type="dxa"/>
          </w:tcPr>
          <w:p w14:paraId="27F4F0D6" w14:textId="77777777" w:rsidR="00CA59B0" w:rsidRDefault="00CA59B0" w:rsidP="00CA59B0">
            <w:pPr>
              <w:ind w:firstLine="480"/>
              <w:rPr>
                <w:rFonts w:hint="eastAsia"/>
              </w:rPr>
            </w:pPr>
            <w:r>
              <w:rPr>
                <w:rFonts w:hint="eastAsia"/>
              </w:rPr>
              <w:lastRenderedPageBreak/>
              <w:t xml:space="preserve">channel </w:t>
            </w:r>
            <w:r>
              <w:rPr>
                <w:rFonts w:hint="eastAsia"/>
                <w:i/>
              </w:rPr>
              <w:t>&lt;0-15&gt; &lt;0-15&gt;</w:t>
            </w:r>
            <w:r>
              <w:rPr>
                <w:rFonts w:hint="eastAsia"/>
              </w:rPr>
              <w:t xml:space="preserve"> </w:t>
            </w:r>
            <w:r>
              <w:t>volume</w:t>
            </w:r>
            <w:r>
              <w:rPr>
                <w:rFonts w:hint="eastAsia"/>
              </w:rPr>
              <w:t xml:space="preserve"> out </w:t>
            </w:r>
            <w:r>
              <w:rPr>
                <w:rFonts w:hint="eastAsia"/>
                <w:i/>
              </w:rPr>
              <w:t>&lt;-3-3&gt;</w:t>
            </w:r>
          </w:p>
        </w:tc>
        <w:tc>
          <w:tcPr>
            <w:tcW w:w="4097" w:type="dxa"/>
          </w:tcPr>
          <w:p w14:paraId="7AC80519" w14:textId="77777777" w:rsidR="00CA59B0" w:rsidRDefault="00CA59B0" w:rsidP="00CA59B0">
            <w:pPr>
              <w:ind w:firstLine="480"/>
              <w:rPr>
                <w:rFonts w:hint="eastAsia"/>
              </w:rPr>
            </w:pPr>
            <w:r>
              <w:rPr>
                <w:rFonts w:hint="eastAsia"/>
              </w:rPr>
              <w:t>配置</w:t>
            </w:r>
            <w:r>
              <w:rPr>
                <w:rFonts w:hint="eastAsia"/>
              </w:rPr>
              <w:t>codec</w:t>
            </w:r>
            <w:r>
              <w:rPr>
                <w:rFonts w:hint="eastAsia"/>
              </w:rPr>
              <w:t>的输出音量，单位为</w:t>
            </w:r>
            <w:r>
              <w:rPr>
                <w:rFonts w:hint="eastAsia"/>
              </w:rPr>
              <w:t>db</w:t>
            </w:r>
            <w:r>
              <w:rPr>
                <w:rFonts w:hint="eastAsia"/>
              </w:rPr>
              <w:t>，默认为</w:t>
            </w:r>
            <w:r>
              <w:rPr>
                <w:rFonts w:hint="eastAsia"/>
              </w:rPr>
              <w:t>0db</w:t>
            </w:r>
          </w:p>
          <w:p w14:paraId="66789B99" w14:textId="77777777" w:rsidR="00CA59B0" w:rsidRDefault="00CA59B0" w:rsidP="00CA59B0">
            <w:pPr>
              <w:ind w:firstLine="480"/>
              <w:rPr>
                <w:rFonts w:hint="eastAsia"/>
              </w:rPr>
            </w:pPr>
            <w:r>
              <w:rPr>
                <w:rFonts w:hint="eastAsia"/>
              </w:rPr>
              <w:t>适用于</w:t>
            </w:r>
            <w:r>
              <w:rPr>
                <w:rFonts w:hint="eastAsia"/>
              </w:rPr>
              <w:t>MyPower VG2000</w:t>
            </w:r>
            <w:r>
              <w:rPr>
                <w:rFonts w:hint="eastAsia"/>
              </w:rPr>
              <w:t>、</w:t>
            </w:r>
            <w:r>
              <w:rPr>
                <w:rFonts w:hint="eastAsia"/>
              </w:rPr>
              <w:t>VG800</w:t>
            </w:r>
            <w:r>
              <w:rPr>
                <w:rFonts w:hint="eastAsia"/>
              </w:rPr>
              <w:t>、</w:t>
            </w:r>
            <w:r>
              <w:rPr>
                <w:rFonts w:hint="eastAsia"/>
              </w:rPr>
              <w:t>VG A600</w:t>
            </w:r>
            <w:r>
              <w:rPr>
                <w:rFonts w:hint="eastAsia"/>
              </w:rPr>
              <w:t>设备</w:t>
            </w:r>
          </w:p>
        </w:tc>
      </w:tr>
      <w:tr w:rsidR="00CA59B0" w14:paraId="0B8F5A4C" w14:textId="77777777" w:rsidTr="00CA59B0">
        <w:tblPrEx>
          <w:tblCellMar>
            <w:top w:w="0" w:type="dxa"/>
            <w:bottom w:w="0" w:type="dxa"/>
          </w:tblCellMar>
        </w:tblPrEx>
        <w:trPr>
          <w:trHeight w:val="435"/>
          <w:jc w:val="center"/>
        </w:trPr>
        <w:tc>
          <w:tcPr>
            <w:tcW w:w="4257" w:type="dxa"/>
          </w:tcPr>
          <w:p w14:paraId="6C08F06B" w14:textId="77777777" w:rsidR="00CA59B0" w:rsidRDefault="00CA59B0" w:rsidP="00CA59B0">
            <w:pPr>
              <w:ind w:firstLine="480"/>
              <w:rPr>
                <w:rFonts w:hint="eastAsia"/>
              </w:rPr>
            </w:pPr>
            <w:r>
              <w:rPr>
                <w:rFonts w:hint="eastAsia"/>
              </w:rPr>
              <w:t>channel</w:t>
            </w:r>
            <w:r>
              <w:rPr>
                <w:rFonts w:hint="eastAsia"/>
                <w:i/>
              </w:rPr>
              <w:t xml:space="preserve"> &lt;0-31&gt; &lt;0-31&gt;</w:t>
            </w:r>
            <w:r>
              <w:rPr>
                <w:rFonts w:hint="eastAsia"/>
              </w:rPr>
              <w:t xml:space="preserve"> </w:t>
            </w:r>
            <w:r>
              <w:t>call</w:t>
            </w:r>
            <w:r>
              <w:rPr>
                <w:rFonts w:hint="eastAsia"/>
              </w:rPr>
              <w:t>id {enable | disable}</w:t>
            </w:r>
          </w:p>
        </w:tc>
        <w:tc>
          <w:tcPr>
            <w:tcW w:w="4097" w:type="dxa"/>
          </w:tcPr>
          <w:p w14:paraId="2DFC376D" w14:textId="77777777" w:rsidR="00CA59B0" w:rsidRDefault="00CA59B0" w:rsidP="00CA59B0">
            <w:pPr>
              <w:ind w:firstLine="480"/>
              <w:rPr>
                <w:rFonts w:hint="eastAsia"/>
              </w:rPr>
            </w:pPr>
            <w:r>
              <w:rPr>
                <w:rFonts w:hint="eastAsia"/>
              </w:rPr>
              <w:t>配置主叫号码显示功能</w:t>
            </w:r>
          </w:p>
          <w:p w14:paraId="3FE7227F" w14:textId="77777777" w:rsidR="00CA59B0" w:rsidRDefault="00CA59B0" w:rsidP="00CA59B0">
            <w:pPr>
              <w:ind w:firstLine="480"/>
              <w:rPr>
                <w:rFonts w:hint="eastAsia"/>
              </w:rPr>
            </w:pPr>
            <w:r>
              <w:rPr>
                <w:rFonts w:hint="eastAsia"/>
              </w:rPr>
              <w:t>第一个</w:t>
            </w:r>
            <w:r>
              <w:rPr>
                <w:rFonts w:hint="eastAsia"/>
              </w:rPr>
              <w:t>&lt;0-31&gt;</w:t>
            </w:r>
            <w:r>
              <w:rPr>
                <w:rFonts w:hint="eastAsia"/>
              </w:rPr>
              <w:t>为起始通道号</w:t>
            </w:r>
          </w:p>
          <w:p w14:paraId="21232A12" w14:textId="77777777" w:rsidR="00CA59B0" w:rsidRDefault="00CA59B0" w:rsidP="00CA59B0">
            <w:pPr>
              <w:ind w:firstLine="480"/>
              <w:rPr>
                <w:rFonts w:hint="eastAsia"/>
              </w:rPr>
            </w:pPr>
            <w:r>
              <w:rPr>
                <w:rFonts w:hint="eastAsia"/>
              </w:rPr>
              <w:t>第二个</w:t>
            </w:r>
            <w:r>
              <w:rPr>
                <w:rFonts w:hint="eastAsia"/>
              </w:rPr>
              <w:t>&lt;0-31&gt;</w:t>
            </w:r>
            <w:r>
              <w:rPr>
                <w:rFonts w:hint="eastAsia"/>
              </w:rPr>
              <w:t>为结束通道号</w:t>
            </w:r>
          </w:p>
          <w:p w14:paraId="5D11B666" w14:textId="77777777" w:rsidR="00CA59B0" w:rsidRDefault="00CA59B0" w:rsidP="00CA59B0">
            <w:pPr>
              <w:ind w:firstLine="480"/>
              <w:rPr>
                <w:rFonts w:hint="eastAsia"/>
              </w:rPr>
            </w:pPr>
            <w:r>
              <w:rPr>
                <w:rFonts w:hint="eastAsia"/>
              </w:rPr>
              <w:t>enable</w:t>
            </w:r>
            <w:r>
              <w:rPr>
                <w:rFonts w:hint="eastAsia"/>
              </w:rPr>
              <w:t>：使能主叫号码显示，</w:t>
            </w:r>
            <w:r>
              <w:rPr>
                <w:rFonts w:hint="eastAsia"/>
              </w:rPr>
              <w:t>disable</w:t>
            </w:r>
            <w:r>
              <w:rPr>
                <w:rFonts w:hint="eastAsia"/>
              </w:rPr>
              <w:t>：禁止主叫号码显示</w:t>
            </w:r>
          </w:p>
        </w:tc>
      </w:tr>
      <w:tr w:rsidR="00CA59B0" w14:paraId="213CE620" w14:textId="77777777" w:rsidTr="00CA59B0">
        <w:tblPrEx>
          <w:tblCellMar>
            <w:top w:w="0" w:type="dxa"/>
            <w:bottom w:w="0" w:type="dxa"/>
          </w:tblCellMar>
        </w:tblPrEx>
        <w:trPr>
          <w:trHeight w:val="435"/>
          <w:jc w:val="center"/>
        </w:trPr>
        <w:tc>
          <w:tcPr>
            <w:tcW w:w="4257" w:type="dxa"/>
          </w:tcPr>
          <w:p w14:paraId="1587D706" w14:textId="77777777" w:rsidR="00CA59B0" w:rsidRDefault="00CA59B0" w:rsidP="00CA59B0">
            <w:pPr>
              <w:ind w:firstLine="480"/>
              <w:rPr>
                <w:rFonts w:hint="eastAsia"/>
              </w:rPr>
            </w:pPr>
            <w:r>
              <w:rPr>
                <w:rFonts w:hint="eastAsia"/>
              </w:rPr>
              <w:t xml:space="preserve">channel </w:t>
            </w:r>
            <w:r>
              <w:rPr>
                <w:rFonts w:hint="eastAsia"/>
                <w:i/>
              </w:rPr>
              <w:t>&lt;0-31&gt; &lt;0-31&gt;</w:t>
            </w:r>
            <w:r>
              <w:rPr>
                <w:rFonts w:hint="eastAsia"/>
              </w:rPr>
              <w:t xml:space="preserve"> echo-length </w:t>
            </w:r>
            <w:r>
              <w:rPr>
                <w:i/>
              </w:rPr>
              <w:t>&lt;0-128&gt;</w:t>
            </w:r>
          </w:p>
        </w:tc>
        <w:tc>
          <w:tcPr>
            <w:tcW w:w="4097" w:type="dxa"/>
          </w:tcPr>
          <w:p w14:paraId="1750CA9D" w14:textId="77777777" w:rsidR="00CA59B0" w:rsidRDefault="00CA59B0" w:rsidP="00CA59B0">
            <w:pPr>
              <w:ind w:firstLine="480"/>
              <w:rPr>
                <w:rFonts w:hint="eastAsia"/>
              </w:rPr>
            </w:pPr>
            <w:r>
              <w:rPr>
                <w:rFonts w:hint="eastAsia"/>
              </w:rPr>
              <w:t>配置回波抵消长度，单位</w:t>
            </w:r>
            <w:r>
              <w:rPr>
                <w:rFonts w:hint="eastAsia"/>
              </w:rPr>
              <w:t>ms</w:t>
            </w:r>
          </w:p>
          <w:p w14:paraId="11799CD0" w14:textId="77777777" w:rsidR="00CA59B0" w:rsidRDefault="00CA59B0" w:rsidP="00CA59B0">
            <w:pPr>
              <w:ind w:firstLine="480"/>
              <w:rPr>
                <w:rFonts w:hint="eastAsia"/>
              </w:rPr>
            </w:pPr>
            <w:r>
              <w:rPr>
                <w:rFonts w:hint="eastAsia"/>
              </w:rPr>
              <w:t>第一个</w:t>
            </w:r>
            <w:r>
              <w:rPr>
                <w:rFonts w:hint="eastAsia"/>
              </w:rPr>
              <w:t>&lt;0-31&gt;</w:t>
            </w:r>
            <w:r>
              <w:rPr>
                <w:rFonts w:hint="eastAsia"/>
              </w:rPr>
              <w:t>为起始通道号</w:t>
            </w:r>
          </w:p>
          <w:p w14:paraId="01819EC0" w14:textId="77777777" w:rsidR="00CA59B0" w:rsidRDefault="00CA59B0" w:rsidP="00CA59B0">
            <w:pPr>
              <w:ind w:firstLine="480"/>
              <w:rPr>
                <w:rFonts w:hint="eastAsia"/>
              </w:rPr>
            </w:pPr>
            <w:r>
              <w:rPr>
                <w:rFonts w:hint="eastAsia"/>
              </w:rPr>
              <w:t>第二个</w:t>
            </w:r>
            <w:r>
              <w:rPr>
                <w:rFonts w:hint="eastAsia"/>
              </w:rPr>
              <w:t>&lt;0-31&gt;</w:t>
            </w:r>
            <w:r>
              <w:rPr>
                <w:rFonts w:hint="eastAsia"/>
              </w:rPr>
              <w:t>为结束通道号</w:t>
            </w:r>
          </w:p>
          <w:p w14:paraId="64B3CE4A" w14:textId="77777777" w:rsidR="00CA59B0" w:rsidRDefault="00CA59B0" w:rsidP="00CA59B0">
            <w:pPr>
              <w:ind w:firstLine="480"/>
              <w:rPr>
                <w:rFonts w:hint="eastAsia"/>
              </w:rPr>
            </w:pPr>
            <w:r>
              <w:rPr>
                <w:rFonts w:hint="eastAsia"/>
              </w:rPr>
              <w:t>时间值：</w:t>
            </w:r>
            <w:r>
              <w:rPr>
                <w:rFonts w:hint="eastAsia"/>
              </w:rPr>
              <w:t>0</w:t>
            </w:r>
            <w:r>
              <w:rPr>
                <w:rFonts w:hint="eastAsia"/>
              </w:rPr>
              <w:t>－</w:t>
            </w:r>
            <w:r>
              <w:rPr>
                <w:rFonts w:hint="eastAsia"/>
              </w:rPr>
              <w:t>128ms</w:t>
            </w:r>
          </w:p>
          <w:p w14:paraId="60FDE2F8" w14:textId="77777777" w:rsidR="00CA59B0" w:rsidRDefault="00CA59B0" w:rsidP="00CA59B0">
            <w:pPr>
              <w:ind w:firstLine="480"/>
              <w:rPr>
                <w:rFonts w:hint="eastAsia"/>
              </w:rPr>
            </w:pPr>
            <w:r>
              <w:rPr>
                <w:rFonts w:hint="eastAsia"/>
              </w:rPr>
              <w:t>默认缺省值：</w:t>
            </w:r>
            <w:r>
              <w:rPr>
                <w:rFonts w:hint="eastAsia"/>
              </w:rPr>
              <w:t>32ms</w:t>
            </w:r>
          </w:p>
          <w:p w14:paraId="06F93397" w14:textId="77777777" w:rsidR="00CA59B0" w:rsidRDefault="00CA59B0" w:rsidP="00CA59B0">
            <w:pPr>
              <w:ind w:firstLine="480"/>
              <w:rPr>
                <w:rFonts w:hint="eastAsia"/>
              </w:rPr>
            </w:pPr>
            <w:r>
              <w:rPr>
                <w:rFonts w:hint="eastAsia"/>
              </w:rPr>
              <w:sym w:font="Wingdings" w:char="F026"/>
            </w:r>
            <w:r>
              <w:rPr>
                <w:rFonts w:hint="eastAsia"/>
              </w:rPr>
              <w:t xml:space="preserve"> </w:t>
            </w:r>
            <w:r>
              <w:rPr>
                <w:rFonts w:hint="eastAsia"/>
              </w:rPr>
              <w:t>注：该命令只存在于</w:t>
            </w:r>
            <w:r>
              <w:rPr>
                <w:rFonts w:hint="eastAsia"/>
              </w:rPr>
              <w:t>MyPowr VG M6500</w:t>
            </w:r>
            <w:r>
              <w:rPr>
                <w:rFonts w:hint="eastAsia"/>
              </w:rPr>
              <w:t>、</w:t>
            </w:r>
            <w:r>
              <w:rPr>
                <w:rFonts w:hint="eastAsia"/>
              </w:rPr>
              <w:t>VG M6000</w:t>
            </w:r>
            <w:r>
              <w:rPr>
                <w:rFonts w:hint="eastAsia"/>
              </w:rPr>
              <w:t>版本中</w:t>
            </w:r>
          </w:p>
        </w:tc>
      </w:tr>
      <w:tr w:rsidR="00CA59B0" w14:paraId="6E2EAFC4" w14:textId="77777777" w:rsidTr="00CA59B0">
        <w:tblPrEx>
          <w:tblCellMar>
            <w:top w:w="0" w:type="dxa"/>
            <w:bottom w:w="0" w:type="dxa"/>
          </w:tblCellMar>
        </w:tblPrEx>
        <w:trPr>
          <w:trHeight w:val="435"/>
          <w:jc w:val="center"/>
        </w:trPr>
        <w:tc>
          <w:tcPr>
            <w:tcW w:w="4257" w:type="dxa"/>
          </w:tcPr>
          <w:p w14:paraId="38550AEE" w14:textId="77777777" w:rsidR="00CA59B0" w:rsidRDefault="00CA59B0" w:rsidP="00CA59B0">
            <w:pPr>
              <w:ind w:firstLine="480"/>
              <w:rPr>
                <w:rFonts w:hint="eastAsia"/>
              </w:rPr>
            </w:pPr>
            <w:r>
              <w:rPr>
                <w:rFonts w:hint="eastAsia"/>
              </w:rPr>
              <w:t xml:space="preserve">channel </w:t>
            </w:r>
            <w:r>
              <w:rPr>
                <w:rFonts w:hint="eastAsia"/>
                <w:i/>
              </w:rPr>
              <w:t>&lt;0-31&gt; &lt;0-31&gt;</w:t>
            </w:r>
            <w:r>
              <w:rPr>
                <w:rFonts w:hint="eastAsia"/>
              </w:rPr>
              <w:t xml:space="preserve"> hot-line number </w:t>
            </w:r>
            <w:r>
              <w:rPr>
                <w:rFonts w:hint="eastAsia"/>
                <w:i/>
              </w:rPr>
              <w:t xml:space="preserve">&lt;string&gt; </w:t>
            </w:r>
            <w:r>
              <w:rPr>
                <w:rFonts w:hint="eastAsia"/>
              </w:rPr>
              <w:t>[&lt;CR&gt; | increase]</w:t>
            </w:r>
          </w:p>
        </w:tc>
        <w:tc>
          <w:tcPr>
            <w:tcW w:w="4097" w:type="dxa"/>
          </w:tcPr>
          <w:p w14:paraId="319113DE" w14:textId="77777777" w:rsidR="00CA59B0" w:rsidRDefault="00CA59B0" w:rsidP="00CA59B0">
            <w:pPr>
              <w:ind w:firstLine="480"/>
              <w:rPr>
                <w:rFonts w:hint="eastAsia"/>
              </w:rPr>
            </w:pPr>
            <w:r>
              <w:rPr>
                <w:rFonts w:hint="eastAsia"/>
              </w:rPr>
              <w:t>配置热线拨号号码</w:t>
            </w:r>
          </w:p>
          <w:p w14:paraId="25B40976" w14:textId="77777777" w:rsidR="00CA59B0" w:rsidRDefault="00CA59B0" w:rsidP="00CA59B0">
            <w:pPr>
              <w:ind w:firstLine="480"/>
              <w:rPr>
                <w:rFonts w:hint="eastAsia"/>
              </w:rPr>
            </w:pPr>
            <w:r>
              <w:rPr>
                <w:rFonts w:hint="eastAsia"/>
              </w:rPr>
              <w:t>第一个</w:t>
            </w:r>
            <w:r>
              <w:rPr>
                <w:rFonts w:hint="eastAsia"/>
              </w:rPr>
              <w:t>&lt;0-31&gt;</w:t>
            </w:r>
            <w:r>
              <w:rPr>
                <w:rFonts w:hint="eastAsia"/>
              </w:rPr>
              <w:t>为起始通道号</w:t>
            </w:r>
          </w:p>
          <w:p w14:paraId="06DBB73B" w14:textId="77777777" w:rsidR="00CA59B0" w:rsidRDefault="00CA59B0" w:rsidP="00CA59B0">
            <w:pPr>
              <w:ind w:firstLine="480"/>
              <w:rPr>
                <w:rFonts w:hint="eastAsia"/>
              </w:rPr>
            </w:pPr>
            <w:r>
              <w:rPr>
                <w:rFonts w:hint="eastAsia"/>
              </w:rPr>
              <w:t>第二个</w:t>
            </w:r>
            <w:r>
              <w:rPr>
                <w:rFonts w:hint="eastAsia"/>
              </w:rPr>
              <w:t>&lt;0-31&gt;</w:t>
            </w:r>
            <w:r>
              <w:rPr>
                <w:rFonts w:hint="eastAsia"/>
              </w:rPr>
              <w:t>为结束通道号</w:t>
            </w:r>
          </w:p>
          <w:p w14:paraId="36111139" w14:textId="77777777" w:rsidR="00CA59B0" w:rsidRDefault="00CA59B0" w:rsidP="00CA59B0">
            <w:pPr>
              <w:ind w:firstLine="480"/>
              <w:rPr>
                <w:rFonts w:hint="eastAsia"/>
              </w:rPr>
            </w:pPr>
            <w:r>
              <w:rPr>
                <w:rFonts w:hint="eastAsia"/>
              </w:rPr>
              <w:t xml:space="preserve">&lt;string&gt; </w:t>
            </w:r>
            <w:r>
              <w:t>E.164</w:t>
            </w:r>
            <w:r>
              <w:rPr>
                <w:rFonts w:hint="eastAsia"/>
              </w:rPr>
              <w:t>号码</w:t>
            </w:r>
          </w:p>
          <w:p w14:paraId="47CE99CA" w14:textId="77777777" w:rsidR="00CA59B0" w:rsidRDefault="00CA59B0" w:rsidP="00CA59B0">
            <w:pPr>
              <w:ind w:firstLine="480"/>
              <w:rPr>
                <w:rFonts w:hint="eastAsia"/>
              </w:rPr>
            </w:pPr>
            <w:r>
              <w:rPr>
                <w:rFonts w:hint="eastAsia"/>
              </w:rPr>
              <w:t xml:space="preserve">&lt;CR&gt; </w:t>
            </w:r>
            <w:r>
              <w:rPr>
                <w:rFonts w:hint="eastAsia"/>
              </w:rPr>
              <w:t>配置相同的热线号码</w:t>
            </w:r>
          </w:p>
          <w:p w14:paraId="5BEEAB4E" w14:textId="77777777" w:rsidR="00CA59B0" w:rsidRDefault="00CA59B0" w:rsidP="00CA59B0">
            <w:pPr>
              <w:ind w:firstLine="480"/>
              <w:rPr>
                <w:rFonts w:hint="eastAsia"/>
              </w:rPr>
            </w:pPr>
            <w:r>
              <w:rPr>
                <w:rFonts w:hint="eastAsia"/>
              </w:rPr>
              <w:t xml:space="preserve">increase </w:t>
            </w:r>
            <w:r>
              <w:rPr>
                <w:rFonts w:hint="eastAsia"/>
              </w:rPr>
              <w:t>配置递增的热线号码</w:t>
            </w:r>
          </w:p>
        </w:tc>
      </w:tr>
      <w:tr w:rsidR="00CA59B0" w14:paraId="73A8E837" w14:textId="77777777" w:rsidTr="00CA59B0">
        <w:tblPrEx>
          <w:tblCellMar>
            <w:top w:w="0" w:type="dxa"/>
            <w:bottom w:w="0" w:type="dxa"/>
          </w:tblCellMar>
        </w:tblPrEx>
        <w:trPr>
          <w:trHeight w:val="435"/>
          <w:jc w:val="center"/>
        </w:trPr>
        <w:tc>
          <w:tcPr>
            <w:tcW w:w="4257" w:type="dxa"/>
          </w:tcPr>
          <w:p w14:paraId="1019E9A4" w14:textId="77777777" w:rsidR="00CA59B0" w:rsidRDefault="00CA59B0" w:rsidP="00CA59B0">
            <w:pPr>
              <w:ind w:firstLine="480"/>
              <w:rPr>
                <w:rFonts w:hint="eastAsia"/>
              </w:rPr>
            </w:pPr>
            <w:r>
              <w:rPr>
                <w:rFonts w:hint="eastAsia"/>
              </w:rPr>
              <w:t xml:space="preserve">channel </w:t>
            </w:r>
            <w:r>
              <w:rPr>
                <w:rFonts w:hint="eastAsia"/>
                <w:i/>
              </w:rPr>
              <w:t xml:space="preserve">&lt;0-31&gt; &lt;0-31&gt; </w:t>
            </w:r>
            <w:r>
              <w:rPr>
                <w:rFonts w:hint="eastAsia"/>
              </w:rPr>
              <w:t xml:space="preserve"> hot-line </w:t>
            </w:r>
            <w:r>
              <w:lastRenderedPageBreak/>
              <w:t>wait-time</w:t>
            </w:r>
            <w:r>
              <w:rPr>
                <w:rFonts w:hint="eastAsia"/>
              </w:rPr>
              <w:t xml:space="preserve"> </w:t>
            </w:r>
            <w:r>
              <w:rPr>
                <w:i/>
              </w:rPr>
              <w:t>&lt;</w:t>
            </w:r>
            <w:r>
              <w:rPr>
                <w:rFonts w:hint="eastAsia"/>
                <w:i/>
              </w:rPr>
              <w:t>0</w:t>
            </w:r>
            <w:r>
              <w:rPr>
                <w:i/>
              </w:rPr>
              <w:t>-5&gt;</w:t>
            </w:r>
          </w:p>
        </w:tc>
        <w:tc>
          <w:tcPr>
            <w:tcW w:w="4097" w:type="dxa"/>
          </w:tcPr>
          <w:p w14:paraId="4D2500BC" w14:textId="77777777" w:rsidR="00CA59B0" w:rsidRDefault="00CA59B0" w:rsidP="00CA59B0">
            <w:pPr>
              <w:ind w:firstLine="480"/>
              <w:rPr>
                <w:rFonts w:hint="eastAsia"/>
              </w:rPr>
            </w:pPr>
            <w:r>
              <w:rPr>
                <w:rFonts w:hint="eastAsia"/>
              </w:rPr>
              <w:lastRenderedPageBreak/>
              <w:t>配置热线拨号等待时间</w:t>
            </w:r>
            <w:r>
              <w:rPr>
                <w:rFonts w:hint="eastAsia"/>
              </w:rPr>
              <w:t xml:space="preserve"> </w:t>
            </w:r>
            <w:r>
              <w:rPr>
                <w:rFonts w:hint="eastAsia"/>
              </w:rPr>
              <w:t>单位：</w:t>
            </w:r>
            <w:r>
              <w:rPr>
                <w:rFonts w:hint="eastAsia"/>
              </w:rPr>
              <w:t>s</w:t>
            </w:r>
          </w:p>
          <w:p w14:paraId="1F9A0311" w14:textId="77777777" w:rsidR="00CA59B0" w:rsidRDefault="00CA59B0" w:rsidP="00CA59B0">
            <w:pPr>
              <w:ind w:firstLine="480"/>
              <w:rPr>
                <w:rFonts w:hint="eastAsia"/>
              </w:rPr>
            </w:pPr>
            <w:r>
              <w:rPr>
                <w:rFonts w:hint="eastAsia"/>
              </w:rPr>
              <w:lastRenderedPageBreak/>
              <w:t>第一个</w:t>
            </w:r>
            <w:r>
              <w:rPr>
                <w:rFonts w:hint="eastAsia"/>
              </w:rPr>
              <w:t>&lt;0-31&gt;</w:t>
            </w:r>
            <w:r>
              <w:rPr>
                <w:rFonts w:hint="eastAsia"/>
              </w:rPr>
              <w:t>为起始通道号</w:t>
            </w:r>
          </w:p>
          <w:p w14:paraId="727463B0" w14:textId="77777777" w:rsidR="00CA59B0" w:rsidRDefault="00CA59B0" w:rsidP="00CA59B0">
            <w:pPr>
              <w:ind w:firstLine="480"/>
              <w:rPr>
                <w:rFonts w:hint="eastAsia"/>
              </w:rPr>
            </w:pPr>
            <w:r>
              <w:rPr>
                <w:rFonts w:hint="eastAsia"/>
              </w:rPr>
              <w:t>第二个</w:t>
            </w:r>
            <w:r>
              <w:rPr>
                <w:rFonts w:hint="eastAsia"/>
              </w:rPr>
              <w:t>&lt;0-31&gt;</w:t>
            </w:r>
            <w:r>
              <w:rPr>
                <w:rFonts w:hint="eastAsia"/>
              </w:rPr>
              <w:t>为结束通道号</w:t>
            </w:r>
          </w:p>
          <w:p w14:paraId="76213FD6" w14:textId="77777777" w:rsidR="00CA59B0" w:rsidRDefault="00CA59B0" w:rsidP="00CA59B0">
            <w:pPr>
              <w:ind w:firstLine="480"/>
              <w:rPr>
                <w:rFonts w:hint="eastAsia"/>
              </w:rPr>
            </w:pPr>
            <w:r>
              <w:rPr>
                <w:rFonts w:hint="eastAsia"/>
              </w:rPr>
              <w:t xml:space="preserve">  &lt;0-5&gt; </w:t>
            </w:r>
            <w:r>
              <w:rPr>
                <w:rFonts w:hint="eastAsia"/>
              </w:rPr>
              <w:t>等待时间</w:t>
            </w:r>
            <w:r>
              <w:rPr>
                <w:rFonts w:hint="eastAsia"/>
              </w:rPr>
              <w:t>0</w:t>
            </w:r>
            <w:r>
              <w:rPr>
                <w:rFonts w:hint="eastAsia"/>
              </w:rPr>
              <w:t>－</w:t>
            </w:r>
            <w:r>
              <w:rPr>
                <w:rFonts w:hint="eastAsia"/>
              </w:rPr>
              <w:t>5s</w:t>
            </w:r>
          </w:p>
          <w:p w14:paraId="749AD9F8" w14:textId="77777777" w:rsidR="00CA59B0" w:rsidRDefault="00CA59B0" w:rsidP="00CA59B0">
            <w:pPr>
              <w:ind w:firstLine="480"/>
              <w:rPr>
                <w:rFonts w:hint="eastAsia"/>
              </w:rPr>
            </w:pPr>
            <w:r>
              <w:rPr>
                <w:rFonts w:hint="eastAsia"/>
              </w:rPr>
              <w:t xml:space="preserve">  </w:t>
            </w:r>
            <w:r>
              <w:rPr>
                <w:rFonts w:hint="eastAsia"/>
              </w:rPr>
              <w:t>默认缺省值：</w:t>
            </w:r>
            <w:r>
              <w:rPr>
                <w:rFonts w:hint="eastAsia"/>
              </w:rPr>
              <w:t>5s</w:t>
            </w:r>
          </w:p>
        </w:tc>
      </w:tr>
      <w:tr w:rsidR="00CA59B0" w14:paraId="2E876692" w14:textId="77777777" w:rsidTr="00CA59B0">
        <w:tblPrEx>
          <w:tblCellMar>
            <w:top w:w="0" w:type="dxa"/>
            <w:bottom w:w="0" w:type="dxa"/>
          </w:tblCellMar>
        </w:tblPrEx>
        <w:trPr>
          <w:trHeight w:val="435"/>
          <w:jc w:val="center"/>
        </w:trPr>
        <w:tc>
          <w:tcPr>
            <w:tcW w:w="4257" w:type="dxa"/>
          </w:tcPr>
          <w:p w14:paraId="31E18031" w14:textId="77777777" w:rsidR="00CA59B0" w:rsidRDefault="00CA59B0" w:rsidP="00CA59B0">
            <w:pPr>
              <w:ind w:firstLine="480"/>
              <w:rPr>
                <w:rFonts w:hint="eastAsia"/>
              </w:rPr>
            </w:pPr>
            <w:r>
              <w:rPr>
                <w:rFonts w:hint="eastAsia"/>
              </w:rPr>
              <w:lastRenderedPageBreak/>
              <w:t xml:space="preserve">channel &lt;0-31&gt; &lt;0-31&gt; </w:t>
            </w:r>
            <w:r>
              <w:t>jitterbuf</w:t>
            </w:r>
            <w:r>
              <w:rPr>
                <w:rFonts w:hint="eastAsia"/>
              </w:rPr>
              <w:t xml:space="preserve"> </w:t>
            </w:r>
            <w:r>
              <w:t>&lt;0-200&gt;</w:t>
            </w:r>
          </w:p>
        </w:tc>
        <w:tc>
          <w:tcPr>
            <w:tcW w:w="4097" w:type="dxa"/>
          </w:tcPr>
          <w:p w14:paraId="32FF952B" w14:textId="77777777" w:rsidR="00CA59B0" w:rsidRDefault="00CA59B0" w:rsidP="00CA59B0">
            <w:pPr>
              <w:ind w:firstLine="480"/>
              <w:rPr>
                <w:rFonts w:hint="eastAsia"/>
              </w:rPr>
            </w:pPr>
            <w:r>
              <w:rPr>
                <w:rFonts w:hint="eastAsia"/>
              </w:rPr>
              <w:t>配置消除抖动时长</w:t>
            </w:r>
            <w:r>
              <w:rPr>
                <w:rFonts w:hint="eastAsia"/>
              </w:rPr>
              <w:t xml:space="preserve"> </w:t>
            </w:r>
            <w:r>
              <w:rPr>
                <w:rFonts w:hint="eastAsia"/>
              </w:rPr>
              <w:t>单位：</w:t>
            </w:r>
            <w:r>
              <w:rPr>
                <w:rFonts w:hint="eastAsia"/>
              </w:rPr>
              <w:t>ms</w:t>
            </w:r>
          </w:p>
          <w:p w14:paraId="120A6366" w14:textId="77777777" w:rsidR="00CA59B0" w:rsidRDefault="00CA59B0" w:rsidP="00CA59B0">
            <w:pPr>
              <w:ind w:firstLine="480"/>
              <w:rPr>
                <w:rFonts w:hint="eastAsia"/>
              </w:rPr>
            </w:pPr>
            <w:r>
              <w:rPr>
                <w:rFonts w:hint="eastAsia"/>
              </w:rPr>
              <w:t>第一个</w:t>
            </w:r>
            <w:r>
              <w:rPr>
                <w:rFonts w:hint="eastAsia"/>
              </w:rPr>
              <w:t>&lt;0-31&gt;</w:t>
            </w:r>
            <w:r>
              <w:rPr>
                <w:rFonts w:hint="eastAsia"/>
              </w:rPr>
              <w:t>为起始通道号</w:t>
            </w:r>
          </w:p>
          <w:p w14:paraId="3393EC30" w14:textId="77777777" w:rsidR="00CA59B0" w:rsidRDefault="00CA59B0" w:rsidP="00CA59B0">
            <w:pPr>
              <w:ind w:firstLine="480"/>
              <w:rPr>
                <w:rFonts w:hint="eastAsia"/>
              </w:rPr>
            </w:pPr>
            <w:r>
              <w:rPr>
                <w:rFonts w:hint="eastAsia"/>
              </w:rPr>
              <w:t>第二个</w:t>
            </w:r>
            <w:r>
              <w:rPr>
                <w:rFonts w:hint="eastAsia"/>
              </w:rPr>
              <w:t>&lt;0-31&gt;</w:t>
            </w:r>
            <w:r>
              <w:rPr>
                <w:rFonts w:hint="eastAsia"/>
              </w:rPr>
              <w:t>为结束通道号</w:t>
            </w:r>
          </w:p>
          <w:p w14:paraId="4CD8C6C0" w14:textId="77777777" w:rsidR="00CA59B0" w:rsidRDefault="00CA59B0" w:rsidP="00CA59B0">
            <w:pPr>
              <w:ind w:firstLine="480"/>
              <w:rPr>
                <w:rFonts w:hint="eastAsia"/>
              </w:rPr>
            </w:pPr>
            <w:r>
              <w:rPr>
                <w:rFonts w:hint="eastAsia"/>
              </w:rPr>
              <w:t xml:space="preserve">  &lt;0-200&gt; </w:t>
            </w:r>
            <w:r>
              <w:rPr>
                <w:rFonts w:hint="eastAsia"/>
              </w:rPr>
              <w:t>消抖时间</w:t>
            </w:r>
            <w:r>
              <w:rPr>
                <w:rFonts w:hint="eastAsia"/>
              </w:rPr>
              <w:t>0</w:t>
            </w:r>
            <w:r>
              <w:rPr>
                <w:rFonts w:hint="eastAsia"/>
              </w:rPr>
              <w:t>－</w:t>
            </w:r>
            <w:r>
              <w:rPr>
                <w:rFonts w:hint="eastAsia"/>
              </w:rPr>
              <w:t>200ms</w:t>
            </w:r>
          </w:p>
          <w:p w14:paraId="334DA15F" w14:textId="77777777" w:rsidR="00CA59B0" w:rsidRDefault="00CA59B0" w:rsidP="00CA59B0">
            <w:pPr>
              <w:ind w:firstLine="480"/>
              <w:rPr>
                <w:rFonts w:hint="eastAsia"/>
              </w:rPr>
            </w:pPr>
            <w:r>
              <w:rPr>
                <w:rFonts w:hint="eastAsia"/>
              </w:rPr>
              <w:t xml:space="preserve"> </w:t>
            </w:r>
            <w:r>
              <w:rPr>
                <w:rFonts w:hint="eastAsia"/>
              </w:rPr>
              <w:t>默认缺省值：</w:t>
            </w:r>
            <w:r>
              <w:rPr>
                <w:rFonts w:hint="eastAsia"/>
              </w:rPr>
              <w:t xml:space="preserve"> 0ms</w:t>
            </w:r>
          </w:p>
          <w:p w14:paraId="44348963" w14:textId="77777777" w:rsidR="00CA59B0" w:rsidRDefault="00CA59B0" w:rsidP="00CA59B0">
            <w:pPr>
              <w:ind w:firstLine="480"/>
              <w:rPr>
                <w:rFonts w:hint="eastAsia"/>
              </w:rPr>
            </w:pPr>
            <w:r>
              <w:rPr>
                <w:rFonts w:hint="eastAsia"/>
              </w:rPr>
              <w:sym w:font="Wingdings" w:char="F026"/>
            </w:r>
            <w:r>
              <w:rPr>
                <w:rFonts w:hint="eastAsia"/>
              </w:rPr>
              <w:t xml:space="preserve"> </w:t>
            </w:r>
            <w:r>
              <w:rPr>
                <w:rFonts w:hint="eastAsia"/>
              </w:rPr>
              <w:t>注：该命令只存在于</w:t>
            </w:r>
            <w:r>
              <w:rPr>
                <w:rFonts w:hint="eastAsia"/>
              </w:rPr>
              <w:t>VG M6500</w:t>
            </w:r>
            <w:r>
              <w:rPr>
                <w:rFonts w:hint="eastAsia"/>
              </w:rPr>
              <w:t>、</w:t>
            </w:r>
            <w:r>
              <w:rPr>
                <w:rFonts w:hint="eastAsia"/>
              </w:rPr>
              <w:t>VG M6000</w:t>
            </w:r>
            <w:r>
              <w:rPr>
                <w:rFonts w:hint="eastAsia"/>
              </w:rPr>
              <w:t>版本中</w:t>
            </w:r>
          </w:p>
        </w:tc>
      </w:tr>
      <w:tr w:rsidR="00CA59B0" w14:paraId="77E6F4AF" w14:textId="77777777" w:rsidTr="00CA59B0">
        <w:tblPrEx>
          <w:tblCellMar>
            <w:top w:w="0" w:type="dxa"/>
            <w:bottom w:w="0" w:type="dxa"/>
          </w:tblCellMar>
        </w:tblPrEx>
        <w:trPr>
          <w:trHeight w:val="435"/>
          <w:jc w:val="center"/>
        </w:trPr>
        <w:tc>
          <w:tcPr>
            <w:tcW w:w="4257" w:type="dxa"/>
          </w:tcPr>
          <w:p w14:paraId="1B76AD15" w14:textId="77777777" w:rsidR="00CA59B0" w:rsidRDefault="00CA59B0" w:rsidP="00CA59B0">
            <w:pPr>
              <w:ind w:firstLine="480"/>
              <w:rPr>
                <w:rFonts w:hint="eastAsia"/>
              </w:rPr>
            </w:pPr>
            <w:r>
              <w:rPr>
                <w:rFonts w:hint="eastAsia"/>
              </w:rPr>
              <w:t xml:space="preserve">channel &lt;0-15&gt; &lt;0-15&gt; </w:t>
            </w:r>
            <w:r>
              <w:t>jitter</w:t>
            </w:r>
            <w:r>
              <w:rPr>
                <w:rFonts w:hint="eastAsia"/>
              </w:rPr>
              <w:t>-b</w:t>
            </w:r>
            <w:r>
              <w:t>uf</w:t>
            </w:r>
            <w:r>
              <w:rPr>
                <w:rFonts w:hint="eastAsia"/>
              </w:rPr>
              <w:t xml:space="preserve">fer </w:t>
            </w:r>
            <w:r>
              <w:t>&lt;</w:t>
            </w:r>
            <w:r>
              <w:rPr>
                <w:rFonts w:hint="eastAsia"/>
              </w:rPr>
              <w:t>1</w:t>
            </w:r>
            <w:r>
              <w:t>0-20&gt;</w:t>
            </w:r>
            <w:r>
              <w:rPr>
                <w:rFonts w:hint="eastAsia"/>
              </w:rPr>
              <w:t xml:space="preserve"> &lt;2-8&gt;</w:t>
            </w:r>
          </w:p>
        </w:tc>
        <w:tc>
          <w:tcPr>
            <w:tcW w:w="4097" w:type="dxa"/>
          </w:tcPr>
          <w:p w14:paraId="32DAC164" w14:textId="77777777" w:rsidR="00CA59B0" w:rsidRDefault="00CA59B0" w:rsidP="00CA59B0">
            <w:pPr>
              <w:ind w:firstLine="480"/>
              <w:rPr>
                <w:rFonts w:hint="eastAsia"/>
              </w:rPr>
            </w:pPr>
            <w:r>
              <w:rPr>
                <w:rFonts w:hint="eastAsia"/>
              </w:rPr>
              <w:t>配置消除抖动</w:t>
            </w:r>
            <w:r>
              <w:rPr>
                <w:rFonts w:hint="eastAsia"/>
              </w:rPr>
              <w:t xml:space="preserve"> </w:t>
            </w:r>
            <w:r>
              <w:rPr>
                <w:rFonts w:hint="eastAsia"/>
              </w:rPr>
              <w:t>单位：个数</w:t>
            </w:r>
          </w:p>
          <w:p w14:paraId="0D39ED1A" w14:textId="77777777" w:rsidR="00CA59B0" w:rsidRDefault="00CA59B0" w:rsidP="00CA59B0">
            <w:pPr>
              <w:ind w:firstLine="480"/>
              <w:rPr>
                <w:rFonts w:hint="eastAsia"/>
              </w:rPr>
            </w:pPr>
            <w:r>
              <w:rPr>
                <w:rFonts w:hint="eastAsia"/>
              </w:rPr>
              <w:t>第一个</w:t>
            </w:r>
            <w:r>
              <w:rPr>
                <w:rFonts w:hint="eastAsia"/>
              </w:rPr>
              <w:t>&lt;0-15&gt;</w:t>
            </w:r>
            <w:r>
              <w:rPr>
                <w:rFonts w:hint="eastAsia"/>
              </w:rPr>
              <w:t>为起始通道号</w:t>
            </w:r>
          </w:p>
          <w:p w14:paraId="0249B4C6" w14:textId="77777777" w:rsidR="00CA59B0" w:rsidRDefault="00CA59B0" w:rsidP="00CA59B0">
            <w:pPr>
              <w:ind w:firstLine="480"/>
              <w:rPr>
                <w:rFonts w:hint="eastAsia"/>
              </w:rPr>
            </w:pPr>
            <w:r>
              <w:rPr>
                <w:rFonts w:hint="eastAsia"/>
              </w:rPr>
              <w:t>第二个</w:t>
            </w:r>
            <w:r>
              <w:rPr>
                <w:rFonts w:hint="eastAsia"/>
              </w:rPr>
              <w:t>&lt;0-15&gt;</w:t>
            </w:r>
            <w:r>
              <w:rPr>
                <w:rFonts w:hint="eastAsia"/>
              </w:rPr>
              <w:t>为结束通道号</w:t>
            </w:r>
          </w:p>
          <w:p w14:paraId="60A8B77D" w14:textId="77777777" w:rsidR="00CA59B0" w:rsidRDefault="00CA59B0" w:rsidP="00CA59B0">
            <w:pPr>
              <w:ind w:firstLine="480"/>
              <w:rPr>
                <w:rFonts w:hint="eastAsia"/>
              </w:rPr>
            </w:pPr>
            <w:r>
              <w:rPr>
                <w:rFonts w:hint="eastAsia"/>
              </w:rPr>
              <w:t xml:space="preserve"> &lt;10-20&gt; </w:t>
            </w:r>
            <w:r>
              <w:rPr>
                <w:rFonts w:hint="eastAsia"/>
              </w:rPr>
              <w:t>最多的缓存语音包的个数</w:t>
            </w:r>
            <w:r>
              <w:rPr>
                <w:rFonts w:hint="eastAsia"/>
              </w:rPr>
              <w:t>(</w:t>
            </w:r>
            <w:r>
              <w:rPr>
                <w:rFonts w:hint="eastAsia"/>
              </w:rPr>
              <w:t>缺省为</w:t>
            </w:r>
            <w:r>
              <w:rPr>
                <w:rFonts w:hint="eastAsia"/>
              </w:rPr>
              <w:t>15)</w:t>
            </w:r>
          </w:p>
          <w:p w14:paraId="43943305" w14:textId="77777777" w:rsidR="00CA59B0" w:rsidRDefault="00CA59B0" w:rsidP="00CA59B0">
            <w:pPr>
              <w:ind w:firstLine="480"/>
              <w:rPr>
                <w:rFonts w:hint="eastAsia"/>
              </w:rPr>
            </w:pPr>
            <w:r>
              <w:rPr>
                <w:rFonts w:hint="eastAsia"/>
              </w:rPr>
              <w:t xml:space="preserve">&lt;2-8&gt; </w:t>
            </w:r>
            <w:r>
              <w:rPr>
                <w:rFonts w:hint="eastAsia"/>
              </w:rPr>
              <w:t>可以放音的缓存语音包的个数</w:t>
            </w:r>
            <w:r>
              <w:rPr>
                <w:rFonts w:hint="eastAsia"/>
              </w:rPr>
              <w:t>(</w:t>
            </w:r>
            <w:r>
              <w:rPr>
                <w:rFonts w:hint="eastAsia"/>
              </w:rPr>
              <w:t>缺省为</w:t>
            </w:r>
            <w:r>
              <w:rPr>
                <w:rFonts w:hint="eastAsia"/>
              </w:rPr>
              <w:t>5)</w:t>
            </w:r>
          </w:p>
          <w:p w14:paraId="277613EB" w14:textId="77777777" w:rsidR="00CA59B0" w:rsidRDefault="00CA59B0" w:rsidP="00CA59B0">
            <w:pPr>
              <w:ind w:firstLine="480"/>
              <w:rPr>
                <w:rFonts w:hint="eastAsia"/>
              </w:rPr>
            </w:pPr>
            <w:r>
              <w:rPr>
                <w:rFonts w:hint="eastAsia"/>
              </w:rPr>
              <w:sym w:font="Wingdings" w:char="F026"/>
            </w:r>
            <w:r>
              <w:rPr>
                <w:rFonts w:hint="eastAsia"/>
              </w:rPr>
              <w:t xml:space="preserve"> </w:t>
            </w:r>
            <w:r>
              <w:rPr>
                <w:rFonts w:hint="eastAsia"/>
              </w:rPr>
              <w:t>注：该命令只适用于</w:t>
            </w:r>
            <w:r>
              <w:rPr>
                <w:rFonts w:hint="eastAsia"/>
              </w:rPr>
              <w:t>MyPower VG2000</w:t>
            </w:r>
            <w:r>
              <w:rPr>
                <w:rFonts w:hint="eastAsia"/>
              </w:rPr>
              <w:t>、</w:t>
            </w:r>
            <w:r>
              <w:rPr>
                <w:rFonts w:hint="eastAsia"/>
              </w:rPr>
              <w:t>VG800</w:t>
            </w:r>
            <w:r>
              <w:rPr>
                <w:rFonts w:hint="eastAsia"/>
              </w:rPr>
              <w:t>、</w:t>
            </w:r>
            <w:r>
              <w:rPr>
                <w:rFonts w:hint="eastAsia"/>
              </w:rPr>
              <w:t>VG A600</w:t>
            </w:r>
            <w:r>
              <w:rPr>
                <w:rFonts w:hint="eastAsia"/>
              </w:rPr>
              <w:t>设备</w:t>
            </w:r>
          </w:p>
        </w:tc>
      </w:tr>
      <w:tr w:rsidR="00CA59B0" w14:paraId="41EDDEEE" w14:textId="77777777" w:rsidTr="00CA59B0">
        <w:tblPrEx>
          <w:tblCellMar>
            <w:top w:w="0" w:type="dxa"/>
            <w:bottom w:w="0" w:type="dxa"/>
          </w:tblCellMar>
        </w:tblPrEx>
        <w:trPr>
          <w:trHeight w:val="435"/>
          <w:jc w:val="center"/>
        </w:trPr>
        <w:tc>
          <w:tcPr>
            <w:tcW w:w="4257" w:type="dxa"/>
          </w:tcPr>
          <w:p w14:paraId="7245E75D" w14:textId="77777777" w:rsidR="00CA59B0" w:rsidRDefault="00CA59B0" w:rsidP="00CA59B0">
            <w:pPr>
              <w:ind w:firstLine="480"/>
              <w:rPr>
                <w:rFonts w:hint="eastAsia"/>
              </w:rPr>
            </w:pPr>
            <w:r>
              <w:rPr>
                <w:rFonts w:hint="eastAsia"/>
              </w:rPr>
              <w:t xml:space="preserve">channel </w:t>
            </w:r>
            <w:r>
              <w:rPr>
                <w:rFonts w:hint="eastAsia"/>
                <w:i/>
              </w:rPr>
              <w:t>&lt;0-31&gt; &lt;0-31&gt;</w:t>
            </w:r>
            <w:r>
              <w:rPr>
                <w:rFonts w:hint="eastAsia"/>
              </w:rPr>
              <w:t xml:space="preserve"> dtmf-silent </w:t>
            </w:r>
            <w:r>
              <w:rPr>
                <w:rFonts w:hint="eastAsia"/>
                <w:i/>
              </w:rPr>
              <w:t>&lt;4-100&gt;</w:t>
            </w:r>
          </w:p>
        </w:tc>
        <w:tc>
          <w:tcPr>
            <w:tcW w:w="4097" w:type="dxa"/>
          </w:tcPr>
          <w:p w14:paraId="7EC9DC7C" w14:textId="77777777" w:rsidR="00CA59B0" w:rsidRDefault="00CA59B0" w:rsidP="00CA59B0">
            <w:pPr>
              <w:ind w:firstLine="480"/>
              <w:rPr>
                <w:rFonts w:hint="eastAsia"/>
              </w:rPr>
            </w:pPr>
            <w:r>
              <w:rPr>
                <w:rFonts w:hint="eastAsia"/>
              </w:rPr>
              <w:t>配置拨号时间间隔</w:t>
            </w:r>
          </w:p>
          <w:p w14:paraId="211C6B13" w14:textId="77777777" w:rsidR="00CA59B0" w:rsidRDefault="00CA59B0" w:rsidP="00CA59B0">
            <w:pPr>
              <w:ind w:firstLine="480"/>
              <w:rPr>
                <w:rFonts w:hint="eastAsia"/>
              </w:rPr>
            </w:pPr>
            <w:r>
              <w:rPr>
                <w:rFonts w:hint="eastAsia"/>
              </w:rPr>
              <w:t>第一个</w:t>
            </w:r>
            <w:r>
              <w:rPr>
                <w:rFonts w:hint="eastAsia"/>
              </w:rPr>
              <w:t>&lt;0-31&gt;</w:t>
            </w:r>
            <w:r>
              <w:rPr>
                <w:rFonts w:hint="eastAsia"/>
              </w:rPr>
              <w:t>为起始通道号</w:t>
            </w:r>
          </w:p>
          <w:p w14:paraId="5A446C47" w14:textId="77777777" w:rsidR="00CA59B0" w:rsidRDefault="00CA59B0" w:rsidP="00CA59B0">
            <w:pPr>
              <w:ind w:firstLine="480"/>
              <w:rPr>
                <w:rFonts w:hint="eastAsia"/>
              </w:rPr>
            </w:pPr>
            <w:r>
              <w:rPr>
                <w:rFonts w:hint="eastAsia"/>
              </w:rPr>
              <w:t>第二个</w:t>
            </w:r>
            <w:r>
              <w:rPr>
                <w:rFonts w:hint="eastAsia"/>
              </w:rPr>
              <w:t>&lt;0-31&gt;</w:t>
            </w:r>
            <w:r>
              <w:rPr>
                <w:rFonts w:hint="eastAsia"/>
              </w:rPr>
              <w:t>为结束通道号</w:t>
            </w:r>
          </w:p>
          <w:p w14:paraId="0DFAB85D" w14:textId="77777777" w:rsidR="00CA59B0" w:rsidRDefault="00CA59B0" w:rsidP="00CA59B0">
            <w:pPr>
              <w:ind w:firstLine="480"/>
              <w:rPr>
                <w:rFonts w:hint="eastAsia"/>
              </w:rPr>
            </w:pPr>
            <w:r>
              <w:rPr>
                <w:rFonts w:hint="eastAsia"/>
              </w:rPr>
              <w:sym w:font="Wingdings" w:char="F026"/>
            </w:r>
            <w:r>
              <w:rPr>
                <w:rFonts w:hint="eastAsia"/>
              </w:rPr>
              <w:t xml:space="preserve"> </w:t>
            </w:r>
            <w:r>
              <w:rPr>
                <w:rFonts w:hint="eastAsia"/>
              </w:rPr>
              <w:t>注：对于</w:t>
            </w:r>
            <w:r>
              <w:rPr>
                <w:rFonts w:hint="eastAsia"/>
              </w:rPr>
              <w:t>MyPower VG M6500</w:t>
            </w:r>
            <w:r>
              <w:rPr>
                <w:rFonts w:hint="eastAsia"/>
              </w:rPr>
              <w:t>、</w:t>
            </w:r>
            <w:r>
              <w:rPr>
                <w:rFonts w:hint="eastAsia"/>
              </w:rPr>
              <w:t>VG M6000</w:t>
            </w:r>
            <w:r>
              <w:rPr>
                <w:rFonts w:hint="eastAsia"/>
              </w:rPr>
              <w:t>，单位：</w:t>
            </w:r>
            <w:r>
              <w:rPr>
                <w:rFonts w:hint="eastAsia"/>
              </w:rPr>
              <w:t>TICK</w:t>
            </w:r>
            <w:r>
              <w:rPr>
                <w:rFonts w:hint="eastAsia"/>
              </w:rPr>
              <w:t>，长度：</w:t>
            </w:r>
            <w:r>
              <w:rPr>
                <w:rFonts w:hint="eastAsia"/>
              </w:rPr>
              <w:t>4-100(</w:t>
            </w:r>
            <w:r>
              <w:rPr>
                <w:rFonts w:hint="eastAsia"/>
              </w:rPr>
              <w:t>缺</w:t>
            </w:r>
            <w:r>
              <w:rPr>
                <w:rFonts w:hint="eastAsia"/>
              </w:rPr>
              <w:lastRenderedPageBreak/>
              <w:t>省为</w:t>
            </w:r>
            <w:r>
              <w:rPr>
                <w:rFonts w:hint="eastAsia"/>
              </w:rPr>
              <w:t>5)</w:t>
            </w:r>
          </w:p>
          <w:p w14:paraId="667F6FB8" w14:textId="77777777" w:rsidR="00CA59B0" w:rsidRDefault="00CA59B0" w:rsidP="00CA59B0">
            <w:pPr>
              <w:ind w:firstLine="480"/>
              <w:rPr>
                <w:rFonts w:hint="eastAsia"/>
              </w:rPr>
            </w:pPr>
            <w:r>
              <w:rPr>
                <w:rFonts w:hint="eastAsia"/>
              </w:rPr>
              <w:sym w:font="Wingdings" w:char="F026"/>
            </w:r>
            <w:r>
              <w:rPr>
                <w:rFonts w:hint="eastAsia"/>
              </w:rPr>
              <w:t xml:space="preserve"> </w:t>
            </w:r>
            <w:r>
              <w:rPr>
                <w:rFonts w:hint="eastAsia"/>
              </w:rPr>
              <w:t>注：对于</w:t>
            </w:r>
            <w:r>
              <w:rPr>
                <w:rFonts w:hint="eastAsia"/>
              </w:rPr>
              <w:t>MyPower VG2000</w:t>
            </w:r>
            <w:r>
              <w:rPr>
                <w:rFonts w:hint="eastAsia"/>
              </w:rPr>
              <w:t>、</w:t>
            </w:r>
            <w:r>
              <w:rPr>
                <w:rFonts w:hint="eastAsia"/>
              </w:rPr>
              <w:t>VG800</w:t>
            </w:r>
            <w:r>
              <w:rPr>
                <w:rFonts w:hint="eastAsia"/>
              </w:rPr>
              <w:t>、</w:t>
            </w:r>
            <w:r>
              <w:rPr>
                <w:rFonts w:hint="eastAsia"/>
              </w:rPr>
              <w:t>VG A600</w:t>
            </w:r>
            <w:r>
              <w:rPr>
                <w:rFonts w:hint="eastAsia"/>
              </w:rPr>
              <w:t>设备</w:t>
            </w:r>
            <w:r>
              <w:rPr>
                <w:rFonts w:hint="eastAsia"/>
              </w:rPr>
              <w:t>,</w:t>
            </w:r>
            <w:r>
              <w:rPr>
                <w:rFonts w:hint="eastAsia"/>
              </w:rPr>
              <w:t>单位：</w:t>
            </w:r>
            <w:r>
              <w:rPr>
                <w:rFonts w:hint="eastAsia"/>
              </w:rPr>
              <w:t xml:space="preserve">10ms </w:t>
            </w:r>
            <w:r>
              <w:rPr>
                <w:rFonts w:hint="eastAsia"/>
              </w:rPr>
              <w:t>长度：</w:t>
            </w:r>
            <w:r>
              <w:rPr>
                <w:rFonts w:hint="eastAsia"/>
              </w:rPr>
              <w:t>4-100(</w:t>
            </w:r>
            <w:r>
              <w:rPr>
                <w:rFonts w:hint="eastAsia"/>
              </w:rPr>
              <w:t>缺省为</w:t>
            </w:r>
            <w:r>
              <w:rPr>
                <w:rFonts w:hint="eastAsia"/>
              </w:rPr>
              <w:t>8)</w:t>
            </w:r>
          </w:p>
        </w:tc>
      </w:tr>
      <w:tr w:rsidR="00CA59B0" w14:paraId="02754B2E" w14:textId="77777777" w:rsidTr="00CA59B0">
        <w:tblPrEx>
          <w:tblCellMar>
            <w:top w:w="0" w:type="dxa"/>
            <w:bottom w:w="0" w:type="dxa"/>
          </w:tblCellMar>
        </w:tblPrEx>
        <w:trPr>
          <w:trHeight w:val="435"/>
          <w:jc w:val="center"/>
        </w:trPr>
        <w:tc>
          <w:tcPr>
            <w:tcW w:w="4257" w:type="dxa"/>
          </w:tcPr>
          <w:p w14:paraId="5D8E1851" w14:textId="77777777" w:rsidR="00CA59B0" w:rsidRDefault="00CA59B0" w:rsidP="00CA59B0">
            <w:pPr>
              <w:ind w:firstLine="480"/>
              <w:rPr>
                <w:rFonts w:hint="eastAsia"/>
              </w:rPr>
            </w:pPr>
            <w:r>
              <w:rPr>
                <w:rFonts w:hint="eastAsia"/>
              </w:rPr>
              <w:lastRenderedPageBreak/>
              <w:t xml:space="preserve">channel </w:t>
            </w:r>
            <w:r>
              <w:rPr>
                <w:rFonts w:hint="eastAsia"/>
                <w:i/>
              </w:rPr>
              <w:t>&lt;0-31&gt; &lt;0-31&gt;</w:t>
            </w:r>
            <w:r>
              <w:rPr>
                <w:rFonts w:hint="eastAsia"/>
              </w:rPr>
              <w:t xml:space="preserve"> </w:t>
            </w:r>
            <w:r>
              <w:t>pulse-dial</w:t>
            </w:r>
            <w:r>
              <w:rPr>
                <w:rFonts w:hint="eastAsia"/>
              </w:rPr>
              <w:t xml:space="preserve"> {enable | disable}</w:t>
            </w:r>
          </w:p>
        </w:tc>
        <w:tc>
          <w:tcPr>
            <w:tcW w:w="4097" w:type="dxa"/>
          </w:tcPr>
          <w:p w14:paraId="2F47BCAF" w14:textId="77777777" w:rsidR="00CA59B0" w:rsidRDefault="00CA59B0" w:rsidP="00CA59B0">
            <w:pPr>
              <w:ind w:firstLine="480"/>
              <w:rPr>
                <w:rFonts w:hint="eastAsia"/>
              </w:rPr>
            </w:pPr>
            <w:r>
              <w:rPr>
                <w:rFonts w:hint="eastAsia"/>
              </w:rPr>
              <w:t>配置脉冲拨号功能</w:t>
            </w:r>
          </w:p>
          <w:p w14:paraId="6E1E5692" w14:textId="77777777" w:rsidR="00CA59B0" w:rsidRDefault="00CA59B0" w:rsidP="00CA59B0">
            <w:pPr>
              <w:ind w:firstLine="480"/>
              <w:rPr>
                <w:rFonts w:hint="eastAsia"/>
              </w:rPr>
            </w:pPr>
            <w:r>
              <w:rPr>
                <w:rFonts w:hint="eastAsia"/>
              </w:rPr>
              <w:t>第一个</w:t>
            </w:r>
            <w:r>
              <w:rPr>
                <w:rFonts w:hint="eastAsia"/>
              </w:rPr>
              <w:t>&lt;0-31&gt;</w:t>
            </w:r>
            <w:r>
              <w:rPr>
                <w:rFonts w:hint="eastAsia"/>
              </w:rPr>
              <w:t>为起始通道号</w:t>
            </w:r>
          </w:p>
          <w:p w14:paraId="1CEC0671" w14:textId="77777777" w:rsidR="00CA59B0" w:rsidRDefault="00CA59B0" w:rsidP="00CA59B0">
            <w:pPr>
              <w:ind w:firstLine="480"/>
              <w:rPr>
                <w:rFonts w:hint="eastAsia"/>
              </w:rPr>
            </w:pPr>
            <w:r>
              <w:rPr>
                <w:rFonts w:hint="eastAsia"/>
              </w:rPr>
              <w:t>第二个</w:t>
            </w:r>
            <w:r>
              <w:rPr>
                <w:rFonts w:hint="eastAsia"/>
              </w:rPr>
              <w:t>&lt;0-31&gt;</w:t>
            </w:r>
            <w:r>
              <w:rPr>
                <w:rFonts w:hint="eastAsia"/>
              </w:rPr>
              <w:t>为结束通道号</w:t>
            </w:r>
          </w:p>
          <w:p w14:paraId="25BFEA01" w14:textId="77777777" w:rsidR="00CA59B0" w:rsidRDefault="00CA59B0" w:rsidP="00CA59B0">
            <w:pPr>
              <w:ind w:firstLine="480"/>
              <w:rPr>
                <w:rFonts w:hint="eastAsia"/>
              </w:rPr>
            </w:pPr>
            <w:r>
              <w:rPr>
                <w:rFonts w:hint="eastAsia"/>
              </w:rPr>
              <w:t>enable:</w:t>
            </w:r>
            <w:r>
              <w:rPr>
                <w:rFonts w:hint="eastAsia"/>
              </w:rPr>
              <w:t>使能脉冲拨号；</w:t>
            </w:r>
            <w:r>
              <w:rPr>
                <w:rFonts w:hint="eastAsia"/>
              </w:rPr>
              <w:t>disable:</w:t>
            </w:r>
            <w:r>
              <w:rPr>
                <w:rFonts w:hint="eastAsia"/>
              </w:rPr>
              <w:t>禁止脉冲拨号</w:t>
            </w:r>
          </w:p>
          <w:p w14:paraId="4E80F0BE" w14:textId="77777777" w:rsidR="00CA59B0" w:rsidRDefault="00CA59B0" w:rsidP="00CA59B0">
            <w:pPr>
              <w:ind w:firstLine="480"/>
              <w:rPr>
                <w:rFonts w:hint="eastAsia"/>
              </w:rPr>
            </w:pPr>
            <w:r>
              <w:rPr>
                <w:rFonts w:hint="eastAsia"/>
              </w:rPr>
              <w:t>默认值：</w:t>
            </w:r>
            <w:r>
              <w:rPr>
                <w:rFonts w:hint="eastAsia"/>
              </w:rPr>
              <w:t>disable</w:t>
            </w:r>
          </w:p>
          <w:p w14:paraId="43A094B2" w14:textId="77777777" w:rsidR="00CA59B0" w:rsidRDefault="00CA59B0" w:rsidP="00CA59B0">
            <w:pPr>
              <w:ind w:firstLine="480"/>
              <w:rPr>
                <w:rFonts w:hint="eastAsia"/>
              </w:rPr>
            </w:pPr>
            <w:r>
              <w:rPr>
                <w:rFonts w:hint="eastAsia"/>
              </w:rPr>
              <w:sym w:font="Wingdings" w:char="F026"/>
            </w:r>
            <w:r>
              <w:rPr>
                <w:rFonts w:hint="eastAsia"/>
              </w:rPr>
              <w:t xml:space="preserve"> </w:t>
            </w:r>
            <w:r>
              <w:rPr>
                <w:rFonts w:hint="eastAsia"/>
              </w:rPr>
              <w:t>注：该命令只适用于</w:t>
            </w:r>
            <w:r>
              <w:rPr>
                <w:rFonts w:hint="eastAsia"/>
              </w:rPr>
              <w:t>MyPower VG M6500</w:t>
            </w:r>
            <w:r>
              <w:rPr>
                <w:rFonts w:hint="eastAsia"/>
              </w:rPr>
              <w:t>、</w:t>
            </w:r>
            <w:r>
              <w:rPr>
                <w:rFonts w:hint="eastAsia"/>
              </w:rPr>
              <w:t>VG M6000</w:t>
            </w:r>
            <w:r>
              <w:rPr>
                <w:rFonts w:hint="eastAsia"/>
              </w:rPr>
              <w:t>设备</w:t>
            </w:r>
          </w:p>
        </w:tc>
      </w:tr>
      <w:tr w:rsidR="00CA59B0" w14:paraId="1DD13720" w14:textId="77777777" w:rsidTr="00CA59B0">
        <w:tblPrEx>
          <w:tblCellMar>
            <w:top w:w="0" w:type="dxa"/>
            <w:bottom w:w="0" w:type="dxa"/>
          </w:tblCellMar>
        </w:tblPrEx>
        <w:trPr>
          <w:trHeight w:val="435"/>
          <w:jc w:val="center"/>
        </w:trPr>
        <w:tc>
          <w:tcPr>
            <w:tcW w:w="4257" w:type="dxa"/>
          </w:tcPr>
          <w:p w14:paraId="68D1E75E" w14:textId="77777777" w:rsidR="00CA59B0" w:rsidRDefault="00CA59B0" w:rsidP="00CA59B0">
            <w:pPr>
              <w:ind w:firstLine="480"/>
              <w:rPr>
                <w:rFonts w:hint="eastAsia"/>
              </w:rPr>
            </w:pPr>
            <w:r>
              <w:rPr>
                <w:rFonts w:hint="eastAsia"/>
              </w:rPr>
              <w:t>channel</w:t>
            </w:r>
            <w:r>
              <w:rPr>
                <w:rFonts w:hint="eastAsia"/>
                <w:i/>
              </w:rPr>
              <w:t xml:space="preserve"> &lt;0-31&gt; &lt;0-31&gt; </w:t>
            </w:r>
            <w:r>
              <w:rPr>
                <w:rFonts w:hint="eastAsia"/>
              </w:rPr>
              <w:t>scf on {nosid | pt13 | sid}</w:t>
            </w:r>
          </w:p>
        </w:tc>
        <w:tc>
          <w:tcPr>
            <w:tcW w:w="4097" w:type="dxa"/>
          </w:tcPr>
          <w:p w14:paraId="57A6022D" w14:textId="77777777" w:rsidR="00CA59B0" w:rsidRDefault="00CA59B0" w:rsidP="00CA59B0">
            <w:pPr>
              <w:ind w:firstLine="480"/>
              <w:rPr>
                <w:rFonts w:hint="eastAsia"/>
              </w:rPr>
            </w:pPr>
            <w:r>
              <w:rPr>
                <w:rFonts w:hint="eastAsia"/>
              </w:rPr>
              <w:t>配置静音压缩功能</w:t>
            </w:r>
          </w:p>
          <w:p w14:paraId="16AE60F3" w14:textId="77777777" w:rsidR="00CA59B0" w:rsidRDefault="00CA59B0" w:rsidP="00CA59B0">
            <w:pPr>
              <w:ind w:firstLine="480"/>
              <w:rPr>
                <w:rFonts w:hint="eastAsia"/>
              </w:rPr>
            </w:pPr>
            <w:r>
              <w:rPr>
                <w:rFonts w:hint="eastAsia"/>
              </w:rPr>
              <w:t>第一个</w:t>
            </w:r>
            <w:r>
              <w:rPr>
                <w:rFonts w:hint="eastAsia"/>
              </w:rPr>
              <w:t>&lt;0-31&gt;</w:t>
            </w:r>
            <w:r>
              <w:rPr>
                <w:rFonts w:hint="eastAsia"/>
              </w:rPr>
              <w:t>为起始通道号</w:t>
            </w:r>
          </w:p>
          <w:p w14:paraId="3ACA13A2" w14:textId="77777777" w:rsidR="00CA59B0" w:rsidRDefault="00CA59B0" w:rsidP="00CA59B0">
            <w:pPr>
              <w:ind w:firstLine="480"/>
              <w:rPr>
                <w:rFonts w:hint="eastAsia"/>
              </w:rPr>
            </w:pPr>
            <w:r>
              <w:rPr>
                <w:rFonts w:hint="eastAsia"/>
              </w:rPr>
              <w:t>第二个</w:t>
            </w:r>
            <w:r>
              <w:rPr>
                <w:rFonts w:hint="eastAsia"/>
              </w:rPr>
              <w:t>&lt;0-31&gt;</w:t>
            </w:r>
            <w:r>
              <w:rPr>
                <w:rFonts w:hint="eastAsia"/>
              </w:rPr>
              <w:t>为结束通道号</w:t>
            </w:r>
          </w:p>
          <w:p w14:paraId="75600105" w14:textId="77777777" w:rsidR="00CA59B0" w:rsidRDefault="00CA59B0" w:rsidP="00CA59B0">
            <w:pPr>
              <w:ind w:firstLine="480"/>
              <w:rPr>
                <w:rFonts w:hint="eastAsia"/>
              </w:rPr>
            </w:pPr>
            <w:r>
              <w:rPr>
                <w:rFonts w:hint="eastAsia"/>
              </w:rPr>
              <w:t xml:space="preserve">on </w:t>
            </w:r>
            <w:r>
              <w:rPr>
                <w:rFonts w:hint="eastAsia"/>
              </w:rPr>
              <w:t>使能静音压缩功能</w:t>
            </w:r>
          </w:p>
          <w:p w14:paraId="7F140E7B" w14:textId="77777777" w:rsidR="00CA59B0" w:rsidRDefault="00CA59B0" w:rsidP="00CA59B0">
            <w:pPr>
              <w:ind w:firstLine="480"/>
              <w:rPr>
                <w:rFonts w:hint="eastAsia"/>
              </w:rPr>
            </w:pPr>
            <w:r>
              <w:rPr>
                <w:rFonts w:hint="eastAsia"/>
              </w:rPr>
              <w:t xml:space="preserve">nosid </w:t>
            </w:r>
            <w:r>
              <w:rPr>
                <w:rFonts w:hint="eastAsia"/>
              </w:rPr>
              <w:t>不传送</w:t>
            </w:r>
            <w:r>
              <w:rPr>
                <w:rFonts w:hint="eastAsia"/>
              </w:rPr>
              <w:t>SID</w:t>
            </w:r>
          </w:p>
          <w:p w14:paraId="3F7C73A7" w14:textId="77777777" w:rsidR="00CA59B0" w:rsidRDefault="00CA59B0" w:rsidP="00CA59B0">
            <w:pPr>
              <w:ind w:firstLine="480"/>
              <w:rPr>
                <w:rFonts w:hint="eastAsia"/>
              </w:rPr>
            </w:pPr>
            <w:r>
              <w:rPr>
                <w:rFonts w:hint="eastAsia"/>
              </w:rPr>
              <w:t xml:space="preserve">pt13 </w:t>
            </w:r>
            <w:r>
              <w:rPr>
                <w:rFonts w:hint="eastAsia"/>
              </w:rPr>
              <w:t>传送</w:t>
            </w:r>
            <w:r>
              <w:rPr>
                <w:rFonts w:hint="eastAsia"/>
              </w:rPr>
              <w:t>PT13</w:t>
            </w:r>
            <w:r>
              <w:rPr>
                <w:rFonts w:hint="eastAsia"/>
              </w:rPr>
              <w:t>（只适用于</w:t>
            </w:r>
            <w:r>
              <w:rPr>
                <w:rFonts w:hint="eastAsia"/>
              </w:rPr>
              <w:t>g711</w:t>
            </w:r>
            <w:r>
              <w:rPr>
                <w:rFonts w:hint="eastAsia"/>
              </w:rPr>
              <w:t>编码）</w:t>
            </w:r>
          </w:p>
          <w:p w14:paraId="246DA7F5" w14:textId="77777777" w:rsidR="00CA59B0" w:rsidRDefault="00CA59B0" w:rsidP="00CA59B0">
            <w:pPr>
              <w:ind w:firstLine="480"/>
              <w:rPr>
                <w:rFonts w:hint="eastAsia"/>
              </w:rPr>
            </w:pPr>
            <w:r>
              <w:rPr>
                <w:rFonts w:hint="eastAsia"/>
              </w:rPr>
              <w:t xml:space="preserve">sid </w:t>
            </w:r>
            <w:r>
              <w:rPr>
                <w:rFonts w:hint="eastAsia"/>
              </w:rPr>
              <w:t>传送</w:t>
            </w:r>
            <w:r>
              <w:rPr>
                <w:rFonts w:hint="eastAsia"/>
              </w:rPr>
              <w:t>SID</w:t>
            </w:r>
          </w:p>
        </w:tc>
      </w:tr>
      <w:tr w:rsidR="00CA59B0" w14:paraId="2CAAD19D" w14:textId="77777777" w:rsidTr="00CA59B0">
        <w:tblPrEx>
          <w:tblCellMar>
            <w:top w:w="0" w:type="dxa"/>
            <w:bottom w:w="0" w:type="dxa"/>
          </w:tblCellMar>
        </w:tblPrEx>
        <w:trPr>
          <w:trHeight w:val="435"/>
          <w:jc w:val="center"/>
        </w:trPr>
        <w:tc>
          <w:tcPr>
            <w:tcW w:w="4257" w:type="dxa"/>
          </w:tcPr>
          <w:p w14:paraId="7E3C8749" w14:textId="77777777" w:rsidR="00CA59B0" w:rsidRDefault="00CA59B0" w:rsidP="00CA59B0">
            <w:pPr>
              <w:ind w:firstLine="480"/>
            </w:pPr>
            <w:r>
              <w:rPr>
                <w:rFonts w:hint="eastAsia"/>
              </w:rPr>
              <w:t>channel</w:t>
            </w:r>
            <w:r>
              <w:rPr>
                <w:rFonts w:hint="eastAsia"/>
                <w:i/>
              </w:rPr>
              <w:t xml:space="preserve"> &lt;0-31&gt; &lt;0-31&gt;</w:t>
            </w:r>
            <w:r>
              <w:rPr>
                <w:rFonts w:hint="eastAsia"/>
              </w:rPr>
              <w:t xml:space="preserve"> scf off</w:t>
            </w:r>
          </w:p>
        </w:tc>
        <w:tc>
          <w:tcPr>
            <w:tcW w:w="4097" w:type="dxa"/>
          </w:tcPr>
          <w:p w14:paraId="731EF25A" w14:textId="77777777" w:rsidR="00CA59B0" w:rsidRDefault="00CA59B0" w:rsidP="00CA59B0">
            <w:pPr>
              <w:ind w:firstLine="480"/>
              <w:rPr>
                <w:rFonts w:hint="eastAsia"/>
              </w:rPr>
            </w:pPr>
            <w:r>
              <w:rPr>
                <w:rFonts w:hint="eastAsia"/>
              </w:rPr>
              <w:t>配置静音压缩功能</w:t>
            </w:r>
          </w:p>
          <w:p w14:paraId="05446A33" w14:textId="77777777" w:rsidR="00CA59B0" w:rsidRDefault="00CA59B0" w:rsidP="00CA59B0">
            <w:pPr>
              <w:ind w:firstLine="480"/>
              <w:rPr>
                <w:rFonts w:hint="eastAsia"/>
              </w:rPr>
            </w:pPr>
            <w:r>
              <w:rPr>
                <w:rFonts w:hint="eastAsia"/>
              </w:rPr>
              <w:t xml:space="preserve">off </w:t>
            </w:r>
            <w:r>
              <w:rPr>
                <w:rFonts w:hint="eastAsia"/>
              </w:rPr>
              <w:t>禁止静音压缩功能</w:t>
            </w:r>
          </w:p>
        </w:tc>
      </w:tr>
      <w:tr w:rsidR="00CA59B0" w14:paraId="39CA9538" w14:textId="77777777" w:rsidTr="00CA59B0">
        <w:tblPrEx>
          <w:tblCellMar>
            <w:top w:w="0" w:type="dxa"/>
            <w:bottom w:w="0" w:type="dxa"/>
          </w:tblCellMar>
        </w:tblPrEx>
        <w:trPr>
          <w:trHeight w:val="435"/>
          <w:jc w:val="center"/>
        </w:trPr>
        <w:tc>
          <w:tcPr>
            <w:tcW w:w="4257" w:type="dxa"/>
          </w:tcPr>
          <w:p w14:paraId="30383885" w14:textId="77777777" w:rsidR="00CA59B0" w:rsidRDefault="00CA59B0" w:rsidP="00CA59B0">
            <w:pPr>
              <w:ind w:firstLine="480"/>
              <w:rPr>
                <w:rFonts w:hint="eastAsia"/>
              </w:rPr>
            </w:pPr>
            <w:r>
              <w:rPr>
                <w:rFonts w:hint="eastAsia"/>
              </w:rPr>
              <w:t xml:space="preserve">channel </w:t>
            </w:r>
            <w:r>
              <w:rPr>
                <w:rFonts w:hint="eastAsia"/>
                <w:i/>
              </w:rPr>
              <w:t>&lt;0-31&gt; &lt;0-31&gt;</w:t>
            </w:r>
            <w:r>
              <w:rPr>
                <w:rFonts w:hint="eastAsia"/>
              </w:rPr>
              <w:t xml:space="preserve"> </w:t>
            </w:r>
            <w:r>
              <w:t>dtmf-send</w:t>
            </w:r>
            <w:r>
              <w:rPr>
                <w:rFonts w:hint="eastAsia"/>
              </w:rPr>
              <w:t xml:space="preserve"> {enable | disable}</w:t>
            </w:r>
          </w:p>
        </w:tc>
        <w:tc>
          <w:tcPr>
            <w:tcW w:w="4097" w:type="dxa"/>
          </w:tcPr>
          <w:p w14:paraId="77DD20E7" w14:textId="77777777" w:rsidR="00CA59B0" w:rsidRDefault="00CA59B0" w:rsidP="00CA59B0">
            <w:pPr>
              <w:ind w:firstLine="480"/>
              <w:rPr>
                <w:rFonts w:hint="eastAsia"/>
              </w:rPr>
            </w:pPr>
            <w:r>
              <w:rPr>
                <w:rFonts w:hint="eastAsia"/>
              </w:rPr>
              <w:t>配置是否启用</w:t>
            </w:r>
            <w:r>
              <w:rPr>
                <w:rFonts w:hint="eastAsia"/>
              </w:rPr>
              <w:t>DOD</w:t>
            </w:r>
            <w:r>
              <w:rPr>
                <w:rFonts w:hint="eastAsia"/>
              </w:rPr>
              <w:t>功能</w:t>
            </w:r>
          </w:p>
          <w:p w14:paraId="79442EE8" w14:textId="77777777" w:rsidR="00CA59B0" w:rsidRDefault="00CA59B0" w:rsidP="00CA59B0">
            <w:pPr>
              <w:ind w:firstLine="480"/>
              <w:rPr>
                <w:rFonts w:hint="eastAsia"/>
              </w:rPr>
            </w:pPr>
            <w:r>
              <w:rPr>
                <w:rFonts w:hint="eastAsia"/>
              </w:rPr>
              <w:t>第一个</w:t>
            </w:r>
            <w:r>
              <w:rPr>
                <w:rFonts w:hint="eastAsia"/>
              </w:rPr>
              <w:t>&lt;0-31&gt;</w:t>
            </w:r>
            <w:r>
              <w:rPr>
                <w:rFonts w:hint="eastAsia"/>
              </w:rPr>
              <w:t>为起始通道号</w:t>
            </w:r>
          </w:p>
          <w:p w14:paraId="47C87730" w14:textId="77777777" w:rsidR="00CA59B0" w:rsidRDefault="00CA59B0" w:rsidP="00CA59B0">
            <w:pPr>
              <w:ind w:firstLine="480"/>
              <w:rPr>
                <w:rFonts w:hint="eastAsia"/>
              </w:rPr>
            </w:pPr>
            <w:r>
              <w:rPr>
                <w:rFonts w:hint="eastAsia"/>
              </w:rPr>
              <w:t>第二个</w:t>
            </w:r>
            <w:r>
              <w:rPr>
                <w:rFonts w:hint="eastAsia"/>
              </w:rPr>
              <w:t>&lt;0-31&gt;</w:t>
            </w:r>
            <w:r>
              <w:rPr>
                <w:rFonts w:hint="eastAsia"/>
              </w:rPr>
              <w:t>为结束通道号</w:t>
            </w:r>
          </w:p>
          <w:p w14:paraId="70913E7B" w14:textId="77777777" w:rsidR="00CA59B0" w:rsidRDefault="00CA59B0" w:rsidP="00CA59B0">
            <w:pPr>
              <w:ind w:firstLine="480"/>
              <w:rPr>
                <w:rFonts w:hint="eastAsia"/>
              </w:rPr>
            </w:pPr>
            <w:r>
              <w:rPr>
                <w:rFonts w:hint="eastAsia"/>
              </w:rPr>
              <w:t>enable:</w:t>
            </w:r>
            <w:r>
              <w:rPr>
                <w:rFonts w:hint="eastAsia"/>
              </w:rPr>
              <w:t>使能</w:t>
            </w:r>
            <w:r>
              <w:rPr>
                <w:rFonts w:hint="eastAsia"/>
              </w:rPr>
              <w:t>DOD</w:t>
            </w:r>
            <w:r>
              <w:rPr>
                <w:rFonts w:hint="eastAsia"/>
              </w:rPr>
              <w:t>功能；</w:t>
            </w:r>
            <w:r>
              <w:rPr>
                <w:rFonts w:hint="eastAsia"/>
              </w:rPr>
              <w:t>disable:</w:t>
            </w:r>
            <w:r>
              <w:rPr>
                <w:rFonts w:hint="eastAsia"/>
              </w:rPr>
              <w:t>禁</w:t>
            </w:r>
            <w:r>
              <w:rPr>
                <w:rFonts w:hint="eastAsia"/>
              </w:rPr>
              <w:lastRenderedPageBreak/>
              <w:t>止</w:t>
            </w:r>
            <w:r>
              <w:rPr>
                <w:rFonts w:hint="eastAsia"/>
              </w:rPr>
              <w:t>DOD</w:t>
            </w:r>
            <w:r>
              <w:rPr>
                <w:rFonts w:hint="eastAsia"/>
              </w:rPr>
              <w:t>功能</w:t>
            </w:r>
          </w:p>
          <w:p w14:paraId="0F16F0EB" w14:textId="77777777" w:rsidR="00CA59B0" w:rsidRDefault="00CA59B0" w:rsidP="00CA59B0">
            <w:pPr>
              <w:ind w:firstLine="480"/>
              <w:rPr>
                <w:rFonts w:hint="eastAsia"/>
              </w:rPr>
            </w:pPr>
            <w:r>
              <w:rPr>
                <w:rFonts w:hint="eastAsia"/>
              </w:rPr>
              <w:t>默认值：</w:t>
            </w:r>
            <w:r>
              <w:rPr>
                <w:rFonts w:hint="eastAsia"/>
              </w:rPr>
              <w:t>disable</w:t>
            </w:r>
          </w:p>
          <w:p w14:paraId="7E252123" w14:textId="77777777" w:rsidR="00CA59B0" w:rsidRDefault="00CA59B0" w:rsidP="00CA59B0">
            <w:pPr>
              <w:ind w:firstLine="480"/>
              <w:rPr>
                <w:rFonts w:hint="eastAsia"/>
              </w:rPr>
            </w:pPr>
            <w:r>
              <w:rPr>
                <w:rFonts w:hint="eastAsia"/>
              </w:rPr>
              <w:sym w:font="Wingdings" w:char="F026"/>
            </w:r>
            <w:r>
              <w:rPr>
                <w:rFonts w:hint="eastAsia"/>
              </w:rPr>
              <w:t xml:space="preserve"> </w:t>
            </w:r>
            <w:r>
              <w:rPr>
                <w:rFonts w:hint="eastAsia"/>
              </w:rPr>
              <w:t>注：该命令在</w:t>
            </w:r>
            <w:r>
              <w:rPr>
                <w:rFonts w:hint="eastAsia"/>
              </w:rPr>
              <w:t>MyPower VG M6500</w:t>
            </w:r>
            <w:r>
              <w:rPr>
                <w:rFonts w:hint="eastAsia"/>
              </w:rPr>
              <w:t>、</w:t>
            </w:r>
            <w:r>
              <w:rPr>
                <w:rFonts w:hint="eastAsia"/>
              </w:rPr>
              <w:t>VG M6000</w:t>
            </w:r>
            <w:r>
              <w:rPr>
                <w:rFonts w:hint="eastAsia"/>
              </w:rPr>
              <w:t>、</w:t>
            </w:r>
            <w:r>
              <w:rPr>
                <w:rFonts w:hint="eastAsia"/>
              </w:rPr>
              <w:t>VG2000</w:t>
            </w:r>
            <w:r>
              <w:rPr>
                <w:rFonts w:hint="eastAsia"/>
              </w:rPr>
              <w:t>、</w:t>
            </w:r>
            <w:r>
              <w:rPr>
                <w:rFonts w:hint="eastAsia"/>
              </w:rPr>
              <w:t>VG800</w:t>
            </w:r>
            <w:r>
              <w:rPr>
                <w:rFonts w:hint="eastAsia"/>
              </w:rPr>
              <w:t>、</w:t>
            </w:r>
            <w:r>
              <w:rPr>
                <w:rFonts w:hint="eastAsia"/>
              </w:rPr>
              <w:t>VG A600</w:t>
            </w:r>
            <w:r>
              <w:rPr>
                <w:rFonts w:hint="eastAsia"/>
              </w:rPr>
              <w:t>设备下，起始与结束通道号范围有所不同</w:t>
            </w:r>
          </w:p>
          <w:p w14:paraId="71753DA3" w14:textId="77777777" w:rsidR="00CA59B0" w:rsidRDefault="00CA59B0" w:rsidP="00CA59B0">
            <w:pPr>
              <w:ind w:firstLine="480"/>
              <w:rPr>
                <w:rFonts w:hint="eastAsia"/>
              </w:rPr>
            </w:pPr>
            <w:r>
              <w:rPr>
                <w:rFonts w:hint="eastAsia"/>
              </w:rPr>
              <w:t>DOD</w:t>
            </w:r>
            <w:r>
              <w:rPr>
                <w:rFonts w:hint="eastAsia"/>
              </w:rPr>
              <w:t>：</w:t>
            </w:r>
            <w:r>
              <w:rPr>
                <w:rFonts w:hint="eastAsia"/>
              </w:rPr>
              <w:t>Direct Outward Dialing</w:t>
            </w:r>
            <w:r>
              <w:rPr>
                <w:rFonts w:hint="eastAsia"/>
              </w:rPr>
              <w:t>，外线直拨</w:t>
            </w:r>
          </w:p>
        </w:tc>
      </w:tr>
      <w:tr w:rsidR="00CA59B0" w14:paraId="3E965A70" w14:textId="77777777" w:rsidTr="00CA59B0">
        <w:tblPrEx>
          <w:tblCellMar>
            <w:top w:w="0" w:type="dxa"/>
            <w:bottom w:w="0" w:type="dxa"/>
          </w:tblCellMar>
        </w:tblPrEx>
        <w:trPr>
          <w:trHeight w:val="435"/>
          <w:jc w:val="center"/>
        </w:trPr>
        <w:tc>
          <w:tcPr>
            <w:tcW w:w="4257" w:type="dxa"/>
          </w:tcPr>
          <w:p w14:paraId="2BCB5AB0" w14:textId="77777777" w:rsidR="00CA59B0" w:rsidRDefault="00CA59B0" w:rsidP="00CA59B0">
            <w:pPr>
              <w:ind w:firstLine="480"/>
              <w:rPr>
                <w:rFonts w:hint="eastAsia"/>
              </w:rPr>
            </w:pPr>
            <w:r>
              <w:rPr>
                <w:rFonts w:hint="eastAsia"/>
              </w:rPr>
              <w:lastRenderedPageBreak/>
              <w:t xml:space="preserve">channel </w:t>
            </w:r>
            <w:r>
              <w:rPr>
                <w:rFonts w:hint="eastAsia"/>
                <w:i/>
              </w:rPr>
              <w:t xml:space="preserve">&lt;0-31&gt; &lt;0-31&gt; </w:t>
            </w:r>
            <w:r>
              <w:t>wait-dial-time</w:t>
            </w:r>
            <w:r>
              <w:rPr>
                <w:rFonts w:hint="eastAsia"/>
              </w:rPr>
              <w:t xml:space="preserve"> </w:t>
            </w:r>
            <w:r>
              <w:rPr>
                <w:rFonts w:hint="eastAsia"/>
                <w:i/>
              </w:rPr>
              <w:t>&lt;0-10&gt;</w:t>
            </w:r>
          </w:p>
        </w:tc>
        <w:tc>
          <w:tcPr>
            <w:tcW w:w="4097" w:type="dxa"/>
          </w:tcPr>
          <w:p w14:paraId="3362E782" w14:textId="77777777" w:rsidR="00CA59B0" w:rsidRDefault="00CA59B0" w:rsidP="00CA59B0">
            <w:pPr>
              <w:ind w:firstLine="480"/>
              <w:rPr>
                <w:rFonts w:hint="eastAsia"/>
              </w:rPr>
            </w:pPr>
            <w:r>
              <w:rPr>
                <w:rFonts w:hint="eastAsia"/>
              </w:rPr>
              <w:t>配置</w:t>
            </w:r>
            <w:r>
              <w:rPr>
                <w:rFonts w:hint="eastAsia"/>
              </w:rPr>
              <w:t>DOD</w:t>
            </w:r>
            <w:r>
              <w:rPr>
                <w:rFonts w:hint="eastAsia"/>
              </w:rPr>
              <w:t>功能的参数：从</w:t>
            </w:r>
            <w:r>
              <w:rPr>
                <w:rFonts w:hint="eastAsia"/>
              </w:rPr>
              <w:t>FXS</w:t>
            </w:r>
            <w:r>
              <w:rPr>
                <w:rFonts w:hint="eastAsia"/>
              </w:rPr>
              <w:t>检测到摘机到拨号的时间间隔。</w:t>
            </w:r>
          </w:p>
          <w:p w14:paraId="74582A55" w14:textId="77777777" w:rsidR="00CA59B0" w:rsidRDefault="00CA59B0" w:rsidP="00CA59B0">
            <w:pPr>
              <w:ind w:firstLine="480"/>
              <w:rPr>
                <w:rFonts w:hint="eastAsia"/>
              </w:rPr>
            </w:pPr>
            <w:r>
              <w:rPr>
                <w:rFonts w:hint="eastAsia"/>
              </w:rPr>
              <w:t>第一个</w:t>
            </w:r>
            <w:r>
              <w:rPr>
                <w:rFonts w:hint="eastAsia"/>
              </w:rPr>
              <w:t>&lt;0-31&gt;</w:t>
            </w:r>
            <w:r>
              <w:rPr>
                <w:rFonts w:hint="eastAsia"/>
              </w:rPr>
              <w:t>为起始通道号</w:t>
            </w:r>
          </w:p>
          <w:p w14:paraId="755D0359" w14:textId="77777777" w:rsidR="00CA59B0" w:rsidRDefault="00CA59B0" w:rsidP="00CA59B0">
            <w:pPr>
              <w:ind w:firstLine="480"/>
              <w:rPr>
                <w:rFonts w:hint="eastAsia"/>
              </w:rPr>
            </w:pPr>
            <w:r>
              <w:rPr>
                <w:rFonts w:hint="eastAsia"/>
              </w:rPr>
              <w:t>第二个</w:t>
            </w:r>
            <w:r>
              <w:rPr>
                <w:rFonts w:hint="eastAsia"/>
              </w:rPr>
              <w:t>&lt;0-31&gt;</w:t>
            </w:r>
            <w:r>
              <w:rPr>
                <w:rFonts w:hint="eastAsia"/>
              </w:rPr>
              <w:t>为结束通道号</w:t>
            </w:r>
          </w:p>
          <w:p w14:paraId="0C5672EF" w14:textId="77777777" w:rsidR="00CA59B0" w:rsidRDefault="00CA59B0" w:rsidP="00CA59B0">
            <w:pPr>
              <w:ind w:firstLine="480"/>
              <w:rPr>
                <w:rFonts w:hint="eastAsia"/>
              </w:rPr>
            </w:pPr>
            <w:r>
              <w:rPr>
                <w:rFonts w:hint="eastAsia"/>
              </w:rPr>
              <w:t>&lt;0-10&gt;</w:t>
            </w:r>
            <w:r>
              <w:rPr>
                <w:rFonts w:hint="eastAsia"/>
              </w:rPr>
              <w:t>：单位为秒，如果没有配置，默认为</w:t>
            </w:r>
            <w:r>
              <w:rPr>
                <w:rFonts w:hint="eastAsia"/>
              </w:rPr>
              <w:t>0</w:t>
            </w:r>
            <w:r>
              <w:rPr>
                <w:rFonts w:hint="eastAsia"/>
              </w:rPr>
              <w:t>秒，即没有时间间隔</w:t>
            </w:r>
          </w:p>
          <w:p w14:paraId="6B83E934" w14:textId="77777777" w:rsidR="00CA59B0" w:rsidRDefault="00CA59B0" w:rsidP="00CA59B0">
            <w:pPr>
              <w:ind w:firstLine="480"/>
              <w:rPr>
                <w:rFonts w:hint="eastAsia"/>
              </w:rPr>
            </w:pPr>
            <w:r>
              <w:rPr>
                <w:rFonts w:hint="eastAsia"/>
              </w:rPr>
              <w:sym w:font="Wingdings" w:char="F026"/>
            </w:r>
            <w:r>
              <w:rPr>
                <w:rFonts w:hint="eastAsia"/>
              </w:rPr>
              <w:t xml:space="preserve"> </w:t>
            </w:r>
            <w:r>
              <w:rPr>
                <w:rFonts w:hint="eastAsia"/>
              </w:rPr>
              <w:t>注：该命令在</w:t>
            </w:r>
            <w:r>
              <w:rPr>
                <w:rFonts w:hint="eastAsia"/>
              </w:rPr>
              <w:t>MyPower VG M6500</w:t>
            </w:r>
            <w:r>
              <w:rPr>
                <w:rFonts w:hint="eastAsia"/>
              </w:rPr>
              <w:t>、</w:t>
            </w:r>
            <w:r>
              <w:rPr>
                <w:rFonts w:hint="eastAsia"/>
              </w:rPr>
              <w:t>VG M6000</w:t>
            </w:r>
            <w:r>
              <w:rPr>
                <w:rFonts w:hint="eastAsia"/>
              </w:rPr>
              <w:t>、</w:t>
            </w:r>
            <w:r>
              <w:rPr>
                <w:rFonts w:hint="eastAsia"/>
              </w:rPr>
              <w:t>VG2000</w:t>
            </w:r>
            <w:r>
              <w:rPr>
                <w:rFonts w:hint="eastAsia"/>
              </w:rPr>
              <w:t>、</w:t>
            </w:r>
            <w:r>
              <w:rPr>
                <w:rFonts w:hint="eastAsia"/>
              </w:rPr>
              <w:t>VG800</w:t>
            </w:r>
            <w:r>
              <w:rPr>
                <w:rFonts w:hint="eastAsia"/>
              </w:rPr>
              <w:t>、</w:t>
            </w:r>
            <w:r>
              <w:rPr>
                <w:rFonts w:hint="eastAsia"/>
              </w:rPr>
              <w:t>VG A600</w:t>
            </w:r>
            <w:r>
              <w:rPr>
                <w:rFonts w:hint="eastAsia"/>
              </w:rPr>
              <w:t>设备下，起始与结束通道号范围有所不同</w:t>
            </w:r>
          </w:p>
        </w:tc>
      </w:tr>
      <w:tr w:rsidR="00CA59B0" w14:paraId="1A44F90F" w14:textId="77777777" w:rsidTr="00CA59B0">
        <w:tblPrEx>
          <w:tblCellMar>
            <w:top w:w="0" w:type="dxa"/>
            <w:bottom w:w="0" w:type="dxa"/>
          </w:tblCellMar>
        </w:tblPrEx>
        <w:trPr>
          <w:trHeight w:val="435"/>
          <w:jc w:val="center"/>
        </w:trPr>
        <w:tc>
          <w:tcPr>
            <w:tcW w:w="4257" w:type="dxa"/>
          </w:tcPr>
          <w:p w14:paraId="29185FEB" w14:textId="77777777" w:rsidR="00CA59B0" w:rsidRDefault="00CA59B0" w:rsidP="00CA59B0">
            <w:pPr>
              <w:ind w:firstLine="480"/>
              <w:rPr>
                <w:rFonts w:hint="eastAsia"/>
              </w:rPr>
            </w:pPr>
            <w:r w:rsidRPr="00DF53A0">
              <w:t>channel</w:t>
            </w:r>
            <w:r w:rsidRPr="003D79B2">
              <w:t xml:space="preserve"> </w:t>
            </w:r>
            <w:r w:rsidRPr="00294A21">
              <w:rPr>
                <w:rFonts w:hint="eastAsia"/>
                <w:i/>
              </w:rPr>
              <w:t>&lt;0-15&gt;</w:t>
            </w:r>
            <w:r w:rsidRPr="00294A21">
              <w:rPr>
                <w:i/>
              </w:rPr>
              <w:t xml:space="preserve"> </w:t>
            </w:r>
            <w:r w:rsidRPr="00294A21">
              <w:rPr>
                <w:rFonts w:hint="eastAsia"/>
                <w:i/>
              </w:rPr>
              <w:t>&lt;0-15&gt;</w:t>
            </w:r>
            <w:r w:rsidRPr="00DF53A0">
              <w:t xml:space="preserve"> logic-terminal-type </w:t>
            </w:r>
            <w:r w:rsidRPr="00DF53A0">
              <w:rPr>
                <w:rFonts w:hint="eastAsia"/>
              </w:rPr>
              <w:t>{</w:t>
            </w:r>
            <w:r w:rsidRPr="00DF53A0">
              <w:t xml:space="preserve"> E1</w:t>
            </w:r>
            <w:r w:rsidRPr="00DF53A0">
              <w:rPr>
                <w:rFonts w:hint="eastAsia"/>
              </w:rPr>
              <w:t>|</w:t>
            </w:r>
            <w:r w:rsidRPr="00DF53A0">
              <w:t xml:space="preserve"> FXO</w:t>
            </w:r>
            <w:r w:rsidRPr="00DF53A0">
              <w:rPr>
                <w:rFonts w:hint="eastAsia"/>
              </w:rPr>
              <w:t xml:space="preserve"> |</w:t>
            </w:r>
            <w:r w:rsidRPr="00DF53A0">
              <w:t xml:space="preserve"> FXS</w:t>
            </w:r>
            <w:r w:rsidRPr="00DF53A0">
              <w:rPr>
                <w:rFonts w:hint="eastAsia"/>
              </w:rPr>
              <w:t xml:space="preserve"> }</w:t>
            </w:r>
          </w:p>
        </w:tc>
        <w:tc>
          <w:tcPr>
            <w:tcW w:w="4097" w:type="dxa"/>
          </w:tcPr>
          <w:p w14:paraId="27247D0F" w14:textId="77777777" w:rsidR="00CA59B0" w:rsidRDefault="00CA59B0" w:rsidP="00CA59B0">
            <w:pPr>
              <w:ind w:firstLine="480"/>
              <w:rPr>
                <w:rFonts w:hint="eastAsia"/>
              </w:rPr>
            </w:pPr>
            <w:r>
              <w:rPr>
                <w:rFonts w:hint="eastAsia"/>
              </w:rPr>
              <w:t>配置</w:t>
            </w:r>
            <w:r>
              <w:rPr>
                <w:rFonts w:hint="eastAsia"/>
              </w:rPr>
              <w:t>FXS</w:t>
            </w:r>
            <w:r>
              <w:rPr>
                <w:rFonts w:hint="eastAsia"/>
              </w:rPr>
              <w:t>卡上的通道的逻辑终端类型</w:t>
            </w:r>
          </w:p>
          <w:p w14:paraId="3DDE7540" w14:textId="77777777" w:rsidR="00CA59B0" w:rsidRDefault="00CA59B0" w:rsidP="00CA59B0">
            <w:pPr>
              <w:ind w:firstLine="480"/>
              <w:rPr>
                <w:rFonts w:hint="eastAsia"/>
              </w:rPr>
            </w:pPr>
            <w:r>
              <w:rPr>
                <w:rFonts w:hint="eastAsia"/>
              </w:rPr>
              <w:sym w:font="Wingdings" w:char="F026"/>
            </w:r>
            <w:r>
              <w:rPr>
                <w:rFonts w:hint="eastAsia"/>
              </w:rPr>
              <w:t xml:space="preserve"> </w:t>
            </w:r>
            <w:r>
              <w:rPr>
                <w:rFonts w:hint="eastAsia"/>
              </w:rPr>
              <w:t>注：该命令在</w:t>
            </w:r>
            <w:r>
              <w:rPr>
                <w:rFonts w:hint="eastAsia"/>
              </w:rPr>
              <w:t>MyPower VG M6500</w:t>
            </w:r>
            <w:r>
              <w:rPr>
                <w:rFonts w:hint="eastAsia"/>
              </w:rPr>
              <w:t>、</w:t>
            </w:r>
            <w:r>
              <w:rPr>
                <w:rFonts w:hint="eastAsia"/>
              </w:rPr>
              <w:t>VG M6000</w:t>
            </w:r>
            <w:r>
              <w:rPr>
                <w:rFonts w:hint="eastAsia"/>
              </w:rPr>
              <w:t>、</w:t>
            </w:r>
            <w:r>
              <w:rPr>
                <w:rFonts w:hint="eastAsia"/>
              </w:rPr>
              <w:t>VG2000</w:t>
            </w:r>
            <w:r>
              <w:rPr>
                <w:rFonts w:hint="eastAsia"/>
              </w:rPr>
              <w:t>、</w:t>
            </w:r>
            <w:r>
              <w:rPr>
                <w:rFonts w:hint="eastAsia"/>
              </w:rPr>
              <w:t>VG800</w:t>
            </w:r>
            <w:r>
              <w:rPr>
                <w:rFonts w:hint="eastAsia"/>
              </w:rPr>
              <w:t>、</w:t>
            </w:r>
            <w:r>
              <w:rPr>
                <w:rFonts w:hint="eastAsia"/>
              </w:rPr>
              <w:t>VG A600</w:t>
            </w:r>
            <w:r>
              <w:rPr>
                <w:rFonts w:hint="eastAsia"/>
              </w:rPr>
              <w:t>设备下，起始与结束通道号范围有所不同</w:t>
            </w:r>
          </w:p>
        </w:tc>
      </w:tr>
      <w:tr w:rsidR="00CA59B0" w14:paraId="2ED371DE" w14:textId="77777777" w:rsidTr="00CA59B0">
        <w:tblPrEx>
          <w:tblCellMar>
            <w:top w:w="0" w:type="dxa"/>
            <w:bottom w:w="0" w:type="dxa"/>
          </w:tblCellMar>
        </w:tblPrEx>
        <w:trPr>
          <w:trHeight w:val="435"/>
          <w:jc w:val="center"/>
        </w:trPr>
        <w:tc>
          <w:tcPr>
            <w:tcW w:w="4257" w:type="dxa"/>
          </w:tcPr>
          <w:p w14:paraId="63138200" w14:textId="77777777" w:rsidR="00CA59B0" w:rsidRDefault="00CA59B0" w:rsidP="00CA59B0">
            <w:pPr>
              <w:ind w:firstLine="480"/>
              <w:rPr>
                <w:rFonts w:hint="eastAsia"/>
              </w:rPr>
            </w:pPr>
            <w:r w:rsidRPr="00DF53A0">
              <w:t>channel</w:t>
            </w:r>
            <w:r w:rsidRPr="00294A21">
              <w:t xml:space="preserve"> </w:t>
            </w:r>
            <w:r w:rsidRPr="00294A21">
              <w:rPr>
                <w:rFonts w:hint="eastAsia"/>
              </w:rPr>
              <w:t>&lt;0-15&gt;</w:t>
            </w:r>
            <w:r w:rsidRPr="00DF53A0">
              <w:t xml:space="preserve"> </w:t>
            </w:r>
            <w:r w:rsidRPr="00294A21">
              <w:rPr>
                <w:rFonts w:hint="eastAsia"/>
              </w:rPr>
              <w:t>&lt;0-15&gt;</w:t>
            </w:r>
            <w:r w:rsidRPr="00DF53A0">
              <w:t xml:space="preserve"> trunk-code </w:t>
            </w:r>
            <w:r w:rsidRPr="005F623E">
              <w:t>&lt;</w:t>
            </w:r>
            <w:r>
              <w:rPr>
                <w:rFonts w:hint="eastAsia"/>
              </w:rPr>
              <w:t>string</w:t>
            </w:r>
            <w:r w:rsidRPr="005F623E">
              <w:t>&gt;</w:t>
            </w:r>
          </w:p>
        </w:tc>
        <w:tc>
          <w:tcPr>
            <w:tcW w:w="4097" w:type="dxa"/>
          </w:tcPr>
          <w:p w14:paraId="7E6F13C3" w14:textId="77777777" w:rsidR="00CA59B0" w:rsidRDefault="00CA59B0" w:rsidP="00CA59B0">
            <w:pPr>
              <w:ind w:firstLine="480"/>
              <w:rPr>
                <w:rFonts w:hint="eastAsia"/>
              </w:rPr>
            </w:pPr>
            <w:r>
              <w:rPr>
                <w:rFonts w:hint="eastAsia"/>
              </w:rPr>
              <w:t>配置</w:t>
            </w:r>
            <w:r>
              <w:rPr>
                <w:rFonts w:hint="eastAsia"/>
              </w:rPr>
              <w:t>FXS</w:t>
            </w:r>
            <w:r>
              <w:rPr>
                <w:rFonts w:hint="eastAsia"/>
              </w:rPr>
              <w:t>上的通道的中继编码</w:t>
            </w:r>
          </w:p>
          <w:p w14:paraId="065610E9" w14:textId="77777777" w:rsidR="00CA59B0" w:rsidRDefault="00CA59B0" w:rsidP="00CA59B0">
            <w:pPr>
              <w:ind w:firstLine="480"/>
              <w:rPr>
                <w:rFonts w:hint="eastAsia"/>
              </w:rPr>
            </w:pPr>
            <w:r>
              <w:rPr>
                <w:rFonts w:hint="eastAsia"/>
              </w:rPr>
              <w:sym w:font="Wingdings" w:char="F026"/>
            </w:r>
            <w:r>
              <w:rPr>
                <w:rFonts w:hint="eastAsia"/>
              </w:rPr>
              <w:t xml:space="preserve"> </w:t>
            </w:r>
            <w:r>
              <w:rPr>
                <w:rFonts w:hint="eastAsia"/>
              </w:rPr>
              <w:t>注：该命令在</w:t>
            </w:r>
            <w:r>
              <w:rPr>
                <w:rFonts w:hint="eastAsia"/>
              </w:rPr>
              <w:t xml:space="preserve">MyPower VG </w:t>
            </w:r>
            <w:r>
              <w:rPr>
                <w:rFonts w:hint="eastAsia"/>
              </w:rPr>
              <w:lastRenderedPageBreak/>
              <w:t>M6500</w:t>
            </w:r>
            <w:r>
              <w:rPr>
                <w:rFonts w:hint="eastAsia"/>
              </w:rPr>
              <w:t>、</w:t>
            </w:r>
            <w:r>
              <w:rPr>
                <w:rFonts w:hint="eastAsia"/>
              </w:rPr>
              <w:t>VG M6000</w:t>
            </w:r>
            <w:r>
              <w:rPr>
                <w:rFonts w:hint="eastAsia"/>
              </w:rPr>
              <w:t>、</w:t>
            </w:r>
            <w:r>
              <w:rPr>
                <w:rFonts w:hint="eastAsia"/>
              </w:rPr>
              <w:t>VG2000</w:t>
            </w:r>
            <w:r>
              <w:rPr>
                <w:rFonts w:hint="eastAsia"/>
              </w:rPr>
              <w:t>、</w:t>
            </w:r>
            <w:r>
              <w:rPr>
                <w:rFonts w:hint="eastAsia"/>
              </w:rPr>
              <w:t>VG800</w:t>
            </w:r>
            <w:r>
              <w:rPr>
                <w:rFonts w:hint="eastAsia"/>
              </w:rPr>
              <w:t>、</w:t>
            </w:r>
            <w:r>
              <w:rPr>
                <w:rFonts w:hint="eastAsia"/>
              </w:rPr>
              <w:t>VG A600</w:t>
            </w:r>
            <w:r>
              <w:rPr>
                <w:rFonts w:hint="eastAsia"/>
              </w:rPr>
              <w:t>设备下，起始与结束通道号范围有所不同</w:t>
            </w:r>
          </w:p>
        </w:tc>
      </w:tr>
      <w:tr w:rsidR="00CA59B0" w14:paraId="7309CAF4" w14:textId="77777777" w:rsidTr="00CA59B0">
        <w:tblPrEx>
          <w:tblCellMar>
            <w:top w:w="0" w:type="dxa"/>
            <w:bottom w:w="0" w:type="dxa"/>
          </w:tblCellMar>
        </w:tblPrEx>
        <w:trPr>
          <w:trHeight w:val="435"/>
          <w:jc w:val="center"/>
        </w:trPr>
        <w:tc>
          <w:tcPr>
            <w:tcW w:w="4257" w:type="dxa"/>
          </w:tcPr>
          <w:p w14:paraId="00C42679" w14:textId="77777777" w:rsidR="00CA59B0" w:rsidRDefault="00CA59B0" w:rsidP="00CA59B0">
            <w:pPr>
              <w:ind w:firstLine="480"/>
              <w:rPr>
                <w:rFonts w:hint="eastAsia"/>
              </w:rPr>
            </w:pPr>
            <w:r w:rsidRPr="00DF53A0">
              <w:lastRenderedPageBreak/>
              <w:t>channel</w:t>
            </w:r>
            <w:r w:rsidRPr="00294A21">
              <w:t xml:space="preserve"> </w:t>
            </w:r>
            <w:r w:rsidRPr="00294A21">
              <w:rPr>
                <w:rFonts w:hint="eastAsia"/>
              </w:rPr>
              <w:t>&lt;0-15&gt;</w:t>
            </w:r>
            <w:r w:rsidRPr="00294A21">
              <w:t xml:space="preserve"> </w:t>
            </w:r>
            <w:r w:rsidRPr="00294A21">
              <w:rPr>
                <w:rFonts w:hint="eastAsia"/>
              </w:rPr>
              <w:t>&lt;0-15&gt;</w:t>
            </w:r>
            <w:r w:rsidRPr="00DF53A0">
              <w:t xml:space="preserve"> unit-code </w:t>
            </w:r>
            <w:r w:rsidRPr="005F623E">
              <w:t>&lt;</w:t>
            </w:r>
            <w:r>
              <w:rPr>
                <w:rFonts w:hint="eastAsia"/>
              </w:rPr>
              <w:t>string</w:t>
            </w:r>
            <w:r w:rsidRPr="005F623E">
              <w:t>&gt;</w:t>
            </w:r>
          </w:p>
        </w:tc>
        <w:tc>
          <w:tcPr>
            <w:tcW w:w="4097" w:type="dxa"/>
          </w:tcPr>
          <w:p w14:paraId="000494C0" w14:textId="77777777" w:rsidR="00CA59B0" w:rsidRDefault="00CA59B0" w:rsidP="00CA59B0">
            <w:pPr>
              <w:ind w:firstLine="480"/>
              <w:rPr>
                <w:rFonts w:hint="eastAsia"/>
              </w:rPr>
            </w:pPr>
            <w:r>
              <w:rPr>
                <w:rFonts w:hint="eastAsia"/>
              </w:rPr>
              <w:t>配置</w:t>
            </w:r>
            <w:r>
              <w:rPr>
                <w:rFonts w:hint="eastAsia"/>
              </w:rPr>
              <w:t>FXS</w:t>
            </w:r>
            <w:r>
              <w:rPr>
                <w:rFonts w:hint="eastAsia"/>
              </w:rPr>
              <w:t>上的通道的单位编码</w:t>
            </w:r>
          </w:p>
          <w:p w14:paraId="4ACB4458" w14:textId="77777777" w:rsidR="00CA59B0" w:rsidRDefault="00CA59B0" w:rsidP="00CA59B0">
            <w:pPr>
              <w:ind w:firstLine="480"/>
              <w:rPr>
                <w:rFonts w:hint="eastAsia"/>
              </w:rPr>
            </w:pPr>
            <w:r>
              <w:rPr>
                <w:rFonts w:hint="eastAsia"/>
              </w:rPr>
              <w:sym w:font="Wingdings" w:char="F026"/>
            </w:r>
            <w:r>
              <w:rPr>
                <w:rFonts w:hint="eastAsia"/>
              </w:rPr>
              <w:t xml:space="preserve"> </w:t>
            </w:r>
            <w:r>
              <w:rPr>
                <w:rFonts w:hint="eastAsia"/>
              </w:rPr>
              <w:t>注：该命令在</w:t>
            </w:r>
            <w:r>
              <w:rPr>
                <w:rFonts w:hint="eastAsia"/>
              </w:rPr>
              <w:t>MyPower VG M6500</w:t>
            </w:r>
            <w:r>
              <w:rPr>
                <w:rFonts w:hint="eastAsia"/>
              </w:rPr>
              <w:t>、</w:t>
            </w:r>
            <w:r>
              <w:rPr>
                <w:rFonts w:hint="eastAsia"/>
              </w:rPr>
              <w:t>VG M6000</w:t>
            </w:r>
            <w:r>
              <w:rPr>
                <w:rFonts w:hint="eastAsia"/>
              </w:rPr>
              <w:t>、</w:t>
            </w:r>
            <w:r>
              <w:rPr>
                <w:rFonts w:hint="eastAsia"/>
              </w:rPr>
              <w:t>VG2000</w:t>
            </w:r>
            <w:r>
              <w:rPr>
                <w:rFonts w:hint="eastAsia"/>
              </w:rPr>
              <w:t>、</w:t>
            </w:r>
            <w:r>
              <w:rPr>
                <w:rFonts w:hint="eastAsia"/>
              </w:rPr>
              <w:t>VG800</w:t>
            </w:r>
            <w:r>
              <w:rPr>
                <w:rFonts w:hint="eastAsia"/>
              </w:rPr>
              <w:t>、</w:t>
            </w:r>
            <w:r>
              <w:rPr>
                <w:rFonts w:hint="eastAsia"/>
              </w:rPr>
              <w:t>VG A600</w:t>
            </w:r>
            <w:r>
              <w:rPr>
                <w:rFonts w:hint="eastAsia"/>
              </w:rPr>
              <w:t>设备下，起始与结束通道号范围有所不同</w:t>
            </w:r>
          </w:p>
        </w:tc>
      </w:tr>
      <w:tr w:rsidR="00CA59B0" w14:paraId="1679C991" w14:textId="77777777" w:rsidTr="00CA59B0">
        <w:tblPrEx>
          <w:tblCellMar>
            <w:top w:w="0" w:type="dxa"/>
            <w:bottom w:w="0" w:type="dxa"/>
          </w:tblCellMar>
        </w:tblPrEx>
        <w:trPr>
          <w:trHeight w:val="435"/>
          <w:jc w:val="center"/>
        </w:trPr>
        <w:tc>
          <w:tcPr>
            <w:tcW w:w="4257" w:type="dxa"/>
          </w:tcPr>
          <w:p w14:paraId="59BBE488" w14:textId="77777777" w:rsidR="00CA59B0" w:rsidRDefault="00CA59B0" w:rsidP="00CA59B0">
            <w:pPr>
              <w:ind w:firstLine="480"/>
              <w:rPr>
                <w:rFonts w:hint="eastAsia"/>
              </w:rPr>
            </w:pPr>
            <w:r>
              <w:rPr>
                <w:rFonts w:hint="eastAsia"/>
              </w:rPr>
              <w:t>a</w:t>
            </w:r>
            <w:r>
              <w:t>justimp</w:t>
            </w:r>
            <w:r>
              <w:rPr>
                <w:rFonts w:hint="eastAsia"/>
              </w:rPr>
              <w:t xml:space="preserve"> {</w:t>
            </w:r>
            <w:r>
              <w:t>600R</w:t>
            </w:r>
            <w:r>
              <w:rPr>
                <w:rFonts w:hint="eastAsia"/>
              </w:rPr>
              <w:t xml:space="preserve"> |</w:t>
            </w:r>
            <w:r>
              <w:t xml:space="preserve"> 900R</w:t>
            </w:r>
            <w:r>
              <w:rPr>
                <w:rFonts w:hint="eastAsia"/>
              </w:rPr>
              <w:t xml:space="preserve"> |</w:t>
            </w:r>
            <w:r>
              <w:t xml:space="preserve"> 900RC</w:t>
            </w:r>
            <w:r>
              <w:rPr>
                <w:rFonts w:hint="eastAsia"/>
              </w:rPr>
              <w:t>}</w:t>
            </w:r>
          </w:p>
        </w:tc>
        <w:tc>
          <w:tcPr>
            <w:tcW w:w="4097" w:type="dxa"/>
          </w:tcPr>
          <w:p w14:paraId="183B12D8" w14:textId="77777777" w:rsidR="00CA59B0" w:rsidRDefault="00CA59B0" w:rsidP="00CA59B0">
            <w:pPr>
              <w:ind w:firstLine="480"/>
              <w:rPr>
                <w:rFonts w:hint="eastAsia"/>
              </w:rPr>
            </w:pPr>
            <w:r>
              <w:rPr>
                <w:rFonts w:hint="eastAsia"/>
              </w:rPr>
              <w:t>阻抗调整</w:t>
            </w:r>
          </w:p>
          <w:p w14:paraId="2D4EAF5A" w14:textId="77777777" w:rsidR="00CA59B0" w:rsidRDefault="00CA59B0" w:rsidP="00CA59B0">
            <w:pPr>
              <w:ind w:firstLine="480"/>
              <w:rPr>
                <w:rFonts w:hint="eastAsia"/>
              </w:rPr>
            </w:pPr>
            <w:r>
              <w:rPr>
                <w:rFonts w:hint="eastAsia"/>
              </w:rPr>
              <w:t>支持三种模式，</w:t>
            </w:r>
            <w:r>
              <w:rPr>
                <w:rFonts w:hint="eastAsia"/>
              </w:rPr>
              <w:t>600R</w:t>
            </w:r>
            <w:r>
              <w:rPr>
                <w:rFonts w:hint="eastAsia"/>
              </w:rPr>
              <w:t>，</w:t>
            </w:r>
            <w:r>
              <w:rPr>
                <w:rFonts w:hint="eastAsia"/>
              </w:rPr>
              <w:t>900R</w:t>
            </w:r>
            <w:r>
              <w:rPr>
                <w:rFonts w:hint="eastAsia"/>
              </w:rPr>
              <w:t>，</w:t>
            </w:r>
            <w:r>
              <w:rPr>
                <w:rFonts w:hint="eastAsia"/>
              </w:rPr>
              <w:t>900RC</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对应</w:t>
            </w:r>
            <w:r>
              <w:rPr>
                <w:rFonts w:hint="eastAsia"/>
              </w:rPr>
              <w:t>D/A</w:t>
            </w:r>
            <w:r>
              <w:rPr>
                <w:rFonts w:hint="eastAsia"/>
              </w:rPr>
              <w:t>增益分别为</w:t>
            </w:r>
            <w:r>
              <w:rPr>
                <w:rFonts w:hint="eastAsia"/>
              </w:rPr>
              <w:t>0dB</w:t>
            </w:r>
            <w:r>
              <w:rPr>
                <w:rFonts w:hint="eastAsia"/>
              </w:rPr>
              <w:t>、</w:t>
            </w:r>
            <w:r>
              <w:rPr>
                <w:rFonts w:hint="eastAsia"/>
              </w:rPr>
              <w:t>-3.5dB</w:t>
            </w:r>
            <w:r>
              <w:rPr>
                <w:rFonts w:hint="eastAsia"/>
              </w:rPr>
              <w:t>、</w:t>
            </w:r>
            <w:r>
              <w:rPr>
                <w:rFonts w:hint="eastAsia"/>
              </w:rPr>
              <w:t>-7dB</w:t>
            </w:r>
          </w:p>
          <w:p w14:paraId="3EA9E317" w14:textId="77777777" w:rsidR="00CA59B0" w:rsidRDefault="00CA59B0" w:rsidP="00CA59B0">
            <w:pPr>
              <w:ind w:firstLine="480"/>
              <w:rPr>
                <w:rFonts w:hint="eastAsia"/>
              </w:rPr>
            </w:pPr>
            <w:r>
              <w:rPr>
                <w:rFonts w:hint="eastAsia"/>
              </w:rPr>
              <w:t>默认为</w:t>
            </w:r>
            <w:r>
              <w:rPr>
                <w:rFonts w:hint="eastAsia"/>
              </w:rPr>
              <w:t>600R</w:t>
            </w:r>
            <w:r>
              <w:rPr>
                <w:rFonts w:hint="eastAsia"/>
              </w:rPr>
              <w:t>、</w:t>
            </w:r>
            <w:r>
              <w:rPr>
                <w:rFonts w:hint="eastAsia"/>
              </w:rPr>
              <w:t>-3.5dB</w:t>
            </w:r>
          </w:p>
        </w:tc>
      </w:tr>
      <w:tr w:rsidR="00CA59B0" w14:paraId="59ED4AE2" w14:textId="77777777" w:rsidTr="00CA59B0">
        <w:tblPrEx>
          <w:tblCellMar>
            <w:top w:w="0" w:type="dxa"/>
            <w:bottom w:w="0" w:type="dxa"/>
          </w:tblCellMar>
        </w:tblPrEx>
        <w:trPr>
          <w:trHeight w:val="435"/>
          <w:jc w:val="center"/>
        </w:trPr>
        <w:tc>
          <w:tcPr>
            <w:tcW w:w="4257" w:type="dxa"/>
          </w:tcPr>
          <w:p w14:paraId="59367BD8" w14:textId="77777777" w:rsidR="00CA59B0" w:rsidRDefault="00CA59B0" w:rsidP="00CA59B0">
            <w:pPr>
              <w:ind w:firstLine="480"/>
              <w:rPr>
                <w:rFonts w:hint="eastAsia"/>
              </w:rPr>
            </w:pPr>
            <w:r>
              <w:t>pulse-width</w:t>
            </w:r>
            <w:r>
              <w:rPr>
                <w:rFonts w:hint="eastAsia"/>
              </w:rPr>
              <w:t xml:space="preserve"> &lt;</w:t>
            </w:r>
            <w:r>
              <w:t>1-40</w:t>
            </w:r>
            <w:r>
              <w:rPr>
                <w:rFonts w:hint="eastAsia"/>
              </w:rPr>
              <w:t>&gt; &lt;</w:t>
            </w:r>
            <w:r>
              <w:t>1-40</w:t>
            </w:r>
            <w:r>
              <w:rPr>
                <w:rFonts w:hint="eastAsia"/>
              </w:rPr>
              <w:t>&gt;</w:t>
            </w:r>
          </w:p>
        </w:tc>
        <w:tc>
          <w:tcPr>
            <w:tcW w:w="4097" w:type="dxa"/>
          </w:tcPr>
          <w:p w14:paraId="1A39E1D7" w14:textId="77777777" w:rsidR="00CA59B0" w:rsidRDefault="00CA59B0" w:rsidP="00CA59B0">
            <w:pPr>
              <w:ind w:firstLine="480"/>
              <w:rPr>
                <w:rFonts w:hint="eastAsia"/>
              </w:rPr>
            </w:pPr>
            <w:r>
              <w:rPr>
                <w:rFonts w:hint="eastAsia"/>
              </w:rPr>
              <w:t>脉冲宽度，需要配置一个上限和下限，单位是</w:t>
            </w:r>
            <w:r>
              <w:rPr>
                <w:rFonts w:hint="eastAsia"/>
              </w:rPr>
              <w:t>10ms</w:t>
            </w:r>
          </w:p>
          <w:p w14:paraId="3999BCD0" w14:textId="77777777" w:rsidR="00CA59B0" w:rsidRDefault="00CA59B0" w:rsidP="00CA59B0">
            <w:pPr>
              <w:ind w:firstLine="480"/>
              <w:rPr>
                <w:rFonts w:hint="eastAsia"/>
              </w:rPr>
            </w:pPr>
            <w:r>
              <w:rPr>
                <w:rFonts w:hint="eastAsia"/>
              </w:rPr>
              <w:t>默认脉冲宽度：下限为</w:t>
            </w:r>
            <w:r>
              <w:rPr>
                <w:rFonts w:hint="eastAsia"/>
              </w:rPr>
              <w:t>3</w:t>
            </w:r>
            <w:r>
              <w:rPr>
                <w:rFonts w:hint="eastAsia"/>
              </w:rPr>
              <w:t>，上限为</w:t>
            </w:r>
            <w:r>
              <w:rPr>
                <w:rFonts w:hint="eastAsia"/>
              </w:rPr>
              <w:t>12</w:t>
            </w:r>
          </w:p>
        </w:tc>
      </w:tr>
      <w:tr w:rsidR="00CA59B0" w14:paraId="4C5E091F" w14:textId="77777777" w:rsidTr="00CA59B0">
        <w:tblPrEx>
          <w:tblCellMar>
            <w:top w:w="0" w:type="dxa"/>
            <w:bottom w:w="0" w:type="dxa"/>
          </w:tblCellMar>
        </w:tblPrEx>
        <w:trPr>
          <w:trHeight w:val="435"/>
          <w:jc w:val="center"/>
        </w:trPr>
        <w:tc>
          <w:tcPr>
            <w:tcW w:w="4257" w:type="dxa"/>
          </w:tcPr>
          <w:p w14:paraId="7F5E9956" w14:textId="77777777" w:rsidR="00CA59B0" w:rsidRDefault="00CA59B0" w:rsidP="00CA59B0">
            <w:pPr>
              <w:ind w:firstLine="480"/>
              <w:rPr>
                <w:rFonts w:hint="eastAsia"/>
              </w:rPr>
            </w:pPr>
            <w:r>
              <w:rPr>
                <w:rFonts w:hint="eastAsia"/>
              </w:rPr>
              <w:t>d</w:t>
            </w:r>
            <w:r>
              <w:t>ebounce</w:t>
            </w:r>
            <w:r>
              <w:rPr>
                <w:rFonts w:hint="eastAsia"/>
              </w:rPr>
              <w:t xml:space="preserve"> </w:t>
            </w:r>
            <w:r>
              <w:rPr>
                <w:rFonts w:hint="eastAsia"/>
                <w:i/>
              </w:rPr>
              <w:t>&lt;0-10&gt;</w:t>
            </w:r>
          </w:p>
        </w:tc>
        <w:tc>
          <w:tcPr>
            <w:tcW w:w="4097" w:type="dxa"/>
          </w:tcPr>
          <w:p w14:paraId="6B2D8541" w14:textId="77777777" w:rsidR="00CA59B0" w:rsidRDefault="00CA59B0" w:rsidP="00CA59B0">
            <w:pPr>
              <w:ind w:firstLine="480"/>
              <w:rPr>
                <w:rFonts w:hint="eastAsia"/>
              </w:rPr>
            </w:pPr>
            <w:r>
              <w:rPr>
                <w:rFonts w:hint="eastAsia"/>
              </w:rPr>
              <w:t>摘机消除抖动的时间，单位</w:t>
            </w:r>
            <w:r>
              <w:rPr>
                <w:rFonts w:hint="eastAsia"/>
              </w:rPr>
              <w:t>10ms</w:t>
            </w:r>
            <w:r>
              <w:rPr>
                <w:rFonts w:hint="eastAsia"/>
              </w:rPr>
              <w:t>，默认值为</w:t>
            </w:r>
            <w:r>
              <w:rPr>
                <w:rFonts w:hint="eastAsia"/>
              </w:rPr>
              <w:t>1</w:t>
            </w:r>
          </w:p>
        </w:tc>
      </w:tr>
      <w:tr w:rsidR="00CA59B0" w14:paraId="4578682A" w14:textId="77777777" w:rsidTr="00CA59B0">
        <w:tblPrEx>
          <w:tblCellMar>
            <w:top w:w="0" w:type="dxa"/>
            <w:bottom w:w="0" w:type="dxa"/>
          </w:tblCellMar>
        </w:tblPrEx>
        <w:trPr>
          <w:trHeight w:val="435"/>
          <w:jc w:val="center"/>
        </w:trPr>
        <w:tc>
          <w:tcPr>
            <w:tcW w:w="4257" w:type="dxa"/>
          </w:tcPr>
          <w:p w14:paraId="4E90C380" w14:textId="77777777" w:rsidR="00CA59B0" w:rsidRDefault="00CA59B0" w:rsidP="00CA59B0">
            <w:pPr>
              <w:ind w:firstLine="480"/>
              <w:rPr>
                <w:rFonts w:hint="eastAsia"/>
              </w:rPr>
            </w:pPr>
            <w:r>
              <w:t>dial-space</w:t>
            </w:r>
            <w:r>
              <w:rPr>
                <w:rFonts w:hint="eastAsia"/>
              </w:rPr>
              <w:t xml:space="preserve"> </w:t>
            </w:r>
            <w:r>
              <w:rPr>
                <w:rFonts w:hint="eastAsia"/>
                <w:i/>
              </w:rPr>
              <w:t>&lt;10-100&gt;</w:t>
            </w:r>
          </w:p>
        </w:tc>
        <w:tc>
          <w:tcPr>
            <w:tcW w:w="4097" w:type="dxa"/>
          </w:tcPr>
          <w:p w14:paraId="22A8EC27" w14:textId="77777777" w:rsidR="00CA59B0" w:rsidRDefault="00CA59B0" w:rsidP="00CA59B0">
            <w:pPr>
              <w:ind w:firstLine="480"/>
              <w:rPr>
                <w:rFonts w:hint="eastAsia"/>
              </w:rPr>
            </w:pPr>
            <w:r>
              <w:rPr>
                <w:rFonts w:hint="eastAsia"/>
              </w:rPr>
              <w:t>位间隔时间，默认值</w:t>
            </w:r>
            <w:r>
              <w:rPr>
                <w:rFonts w:hint="eastAsia"/>
              </w:rPr>
              <w:t>30</w:t>
            </w:r>
          </w:p>
        </w:tc>
      </w:tr>
      <w:tr w:rsidR="00CA59B0" w14:paraId="38274D8D" w14:textId="77777777" w:rsidTr="00CA59B0">
        <w:tblPrEx>
          <w:tblCellMar>
            <w:top w:w="0" w:type="dxa"/>
            <w:bottom w:w="0" w:type="dxa"/>
          </w:tblCellMar>
        </w:tblPrEx>
        <w:trPr>
          <w:trHeight w:val="435"/>
          <w:jc w:val="center"/>
        </w:trPr>
        <w:tc>
          <w:tcPr>
            <w:tcW w:w="4257" w:type="dxa"/>
          </w:tcPr>
          <w:p w14:paraId="3740DE7D" w14:textId="77777777" w:rsidR="00CA59B0" w:rsidRDefault="00CA59B0" w:rsidP="00CA59B0">
            <w:pPr>
              <w:ind w:firstLine="480"/>
              <w:rPr>
                <w:rFonts w:hint="eastAsia"/>
              </w:rPr>
            </w:pPr>
            <w:r>
              <w:rPr>
                <w:rFonts w:hint="eastAsia"/>
              </w:rPr>
              <w:t>r</w:t>
            </w:r>
            <w:r>
              <w:t>ingfrequency</w:t>
            </w:r>
            <w:r>
              <w:rPr>
                <w:rFonts w:hint="eastAsia"/>
              </w:rPr>
              <w:t xml:space="preserve"> {</w:t>
            </w:r>
            <w:r>
              <w:rPr>
                <w:rFonts w:hint="eastAsia"/>
                <w:i/>
              </w:rPr>
              <w:t xml:space="preserve">25Hz </w:t>
            </w:r>
            <w:r>
              <w:rPr>
                <w:rFonts w:hint="eastAsia"/>
              </w:rPr>
              <w:t>|</w:t>
            </w:r>
            <w:r>
              <w:rPr>
                <w:rFonts w:hint="eastAsia"/>
                <w:i/>
              </w:rPr>
              <w:t xml:space="preserve"> 50Hz</w:t>
            </w:r>
            <w:r>
              <w:rPr>
                <w:rFonts w:hint="eastAsia"/>
              </w:rPr>
              <w:t>}</w:t>
            </w:r>
          </w:p>
        </w:tc>
        <w:tc>
          <w:tcPr>
            <w:tcW w:w="4097" w:type="dxa"/>
          </w:tcPr>
          <w:p w14:paraId="4EA422F9" w14:textId="77777777" w:rsidR="00CA59B0" w:rsidRDefault="00CA59B0" w:rsidP="00CA59B0">
            <w:pPr>
              <w:ind w:firstLine="480"/>
              <w:rPr>
                <w:rFonts w:hint="eastAsia"/>
              </w:rPr>
            </w:pPr>
            <w:r>
              <w:rPr>
                <w:rFonts w:hint="eastAsia"/>
              </w:rPr>
              <w:t>调节振铃频率，默认为</w:t>
            </w:r>
            <w:r>
              <w:rPr>
                <w:rFonts w:hint="eastAsia"/>
              </w:rPr>
              <w:t>25Hz</w:t>
            </w:r>
          </w:p>
          <w:p w14:paraId="09DE81D4" w14:textId="77777777" w:rsidR="00CA59B0" w:rsidRDefault="00CA59B0" w:rsidP="00CA59B0">
            <w:pPr>
              <w:ind w:firstLine="480"/>
              <w:rPr>
                <w:rFonts w:hint="eastAsia"/>
              </w:rPr>
            </w:pPr>
            <w:r>
              <w:rPr>
                <w:rFonts w:hint="eastAsia"/>
              </w:rPr>
              <w:sym w:font="Wingdings" w:char="F026"/>
            </w:r>
            <w:r>
              <w:rPr>
                <w:rFonts w:hint="eastAsia"/>
              </w:rPr>
              <w:t xml:space="preserve"> </w:t>
            </w:r>
            <w:r>
              <w:rPr>
                <w:rFonts w:hint="eastAsia"/>
              </w:rPr>
              <w:t>注：该命令只适用于</w:t>
            </w:r>
            <w:r>
              <w:rPr>
                <w:rFonts w:hint="eastAsia"/>
              </w:rPr>
              <w:t>MyPower VG2000</w:t>
            </w:r>
            <w:r>
              <w:rPr>
                <w:rFonts w:hint="eastAsia"/>
              </w:rPr>
              <w:t>、</w:t>
            </w:r>
            <w:r>
              <w:rPr>
                <w:rFonts w:hint="eastAsia"/>
              </w:rPr>
              <w:t>VG800</w:t>
            </w:r>
            <w:r>
              <w:rPr>
                <w:rFonts w:hint="eastAsia"/>
              </w:rPr>
              <w:t>、</w:t>
            </w:r>
            <w:r>
              <w:rPr>
                <w:rFonts w:hint="eastAsia"/>
              </w:rPr>
              <w:t>VG A600</w:t>
            </w:r>
            <w:r>
              <w:rPr>
                <w:rFonts w:hint="eastAsia"/>
              </w:rPr>
              <w:t>设备</w:t>
            </w:r>
          </w:p>
        </w:tc>
      </w:tr>
      <w:tr w:rsidR="00CA59B0" w14:paraId="78FF312D" w14:textId="77777777" w:rsidTr="00CA59B0">
        <w:tblPrEx>
          <w:tblCellMar>
            <w:top w:w="0" w:type="dxa"/>
            <w:bottom w:w="0" w:type="dxa"/>
          </w:tblCellMar>
        </w:tblPrEx>
        <w:trPr>
          <w:trHeight w:val="435"/>
          <w:jc w:val="center"/>
        </w:trPr>
        <w:tc>
          <w:tcPr>
            <w:tcW w:w="4257" w:type="dxa"/>
          </w:tcPr>
          <w:p w14:paraId="56D6E227" w14:textId="77777777" w:rsidR="00CA59B0" w:rsidRDefault="00CA59B0" w:rsidP="00CA59B0">
            <w:pPr>
              <w:ind w:firstLine="480"/>
              <w:rPr>
                <w:rFonts w:hint="eastAsia"/>
              </w:rPr>
            </w:pPr>
            <w:r>
              <w:t xml:space="preserve">channel </w:t>
            </w:r>
            <w:r>
              <w:rPr>
                <w:rFonts w:hint="eastAsia"/>
              </w:rPr>
              <w:t>&lt;0-31&gt; &lt;0-31&gt;</w:t>
            </w:r>
            <w:r>
              <w:t xml:space="preserve"> fax-passthru</w:t>
            </w:r>
            <w:r>
              <w:rPr>
                <w:rFonts w:hint="eastAsia"/>
              </w:rPr>
              <w:t xml:space="preserve"> enable|disable</w:t>
            </w:r>
          </w:p>
        </w:tc>
        <w:tc>
          <w:tcPr>
            <w:tcW w:w="4097" w:type="dxa"/>
          </w:tcPr>
          <w:p w14:paraId="0CAEDA66" w14:textId="77777777" w:rsidR="00CA59B0" w:rsidRDefault="00CA59B0" w:rsidP="00CA59B0">
            <w:pPr>
              <w:ind w:firstLine="480"/>
              <w:rPr>
                <w:rFonts w:hint="eastAsia"/>
              </w:rPr>
            </w:pPr>
            <w:r>
              <w:rPr>
                <w:rFonts w:hint="eastAsia"/>
              </w:rPr>
              <w:t>配置通道支持传真透传功能。</w:t>
            </w:r>
          </w:p>
          <w:p w14:paraId="2AFD2192" w14:textId="77777777" w:rsidR="00CA59B0" w:rsidRDefault="00CA59B0" w:rsidP="00CA59B0">
            <w:pPr>
              <w:ind w:firstLine="480"/>
              <w:rPr>
                <w:rFonts w:hint="eastAsia"/>
              </w:rPr>
            </w:pPr>
            <w:r>
              <w:rPr>
                <w:rFonts w:hint="eastAsia"/>
              </w:rPr>
              <w:t>第一个</w:t>
            </w:r>
            <w:r>
              <w:rPr>
                <w:rFonts w:hint="eastAsia"/>
              </w:rPr>
              <w:t>&lt;0-31&gt;</w:t>
            </w:r>
            <w:r>
              <w:rPr>
                <w:rFonts w:hint="eastAsia"/>
              </w:rPr>
              <w:t>为起始通道号</w:t>
            </w:r>
          </w:p>
          <w:p w14:paraId="4BFD9F73" w14:textId="77777777" w:rsidR="00CA59B0" w:rsidRDefault="00CA59B0" w:rsidP="00CA59B0">
            <w:pPr>
              <w:ind w:firstLine="480"/>
              <w:rPr>
                <w:rFonts w:hint="eastAsia"/>
              </w:rPr>
            </w:pPr>
            <w:r>
              <w:rPr>
                <w:rFonts w:hint="eastAsia"/>
              </w:rPr>
              <w:lastRenderedPageBreak/>
              <w:t>第二个</w:t>
            </w:r>
            <w:r>
              <w:rPr>
                <w:rFonts w:hint="eastAsia"/>
              </w:rPr>
              <w:t>&lt;0-31&gt;</w:t>
            </w:r>
            <w:r>
              <w:rPr>
                <w:rFonts w:hint="eastAsia"/>
              </w:rPr>
              <w:t>为结束通道号</w:t>
            </w:r>
          </w:p>
          <w:p w14:paraId="5BDAEE92" w14:textId="77777777" w:rsidR="00CA59B0" w:rsidRDefault="00CA59B0" w:rsidP="00CA59B0">
            <w:pPr>
              <w:ind w:firstLine="480"/>
              <w:rPr>
                <w:rFonts w:hint="eastAsia"/>
              </w:rPr>
            </w:pPr>
            <w:r>
              <w:rPr>
                <w:rFonts w:hint="eastAsia"/>
              </w:rPr>
              <w:sym w:font="Wingdings" w:char="F026"/>
            </w:r>
            <w:r>
              <w:rPr>
                <w:rFonts w:hint="eastAsia"/>
              </w:rPr>
              <w:t xml:space="preserve"> </w:t>
            </w:r>
            <w:r>
              <w:rPr>
                <w:rFonts w:hint="eastAsia"/>
              </w:rPr>
              <w:t>注：该命令仅存在于</w:t>
            </w:r>
            <w:r>
              <w:rPr>
                <w:rFonts w:hint="eastAsia"/>
              </w:rPr>
              <w:t>MyPower VG M6500</w:t>
            </w:r>
            <w:r>
              <w:rPr>
                <w:rFonts w:hint="eastAsia"/>
              </w:rPr>
              <w:t>、</w:t>
            </w:r>
            <w:r>
              <w:rPr>
                <w:rFonts w:hint="eastAsia"/>
              </w:rPr>
              <w:t>VG M6000</w:t>
            </w:r>
            <w:r>
              <w:rPr>
                <w:rFonts w:hint="eastAsia"/>
              </w:rPr>
              <w:t>、</w:t>
            </w:r>
          </w:p>
        </w:tc>
      </w:tr>
    </w:tbl>
    <w:p w14:paraId="710E78E4" w14:textId="77777777" w:rsidR="00CA59B0" w:rsidRDefault="00CA59B0" w:rsidP="00CA59B0">
      <w:pPr>
        <w:pStyle w:val="afff7"/>
        <w:ind w:firstLineChars="200" w:firstLine="420"/>
        <w:rPr>
          <w:rFonts w:hint="eastAsia"/>
        </w:rPr>
      </w:pPr>
      <w:r>
        <w:rPr>
          <w:rFonts w:hint="eastAsia"/>
        </w:rPr>
        <w:lastRenderedPageBreak/>
        <w:sym w:font="Wingdings" w:char="0026"/>
      </w:r>
      <w:r>
        <w:rPr>
          <w:rFonts w:hint="eastAsia"/>
        </w:rPr>
        <w:t xml:space="preserve"> </w:t>
      </w:r>
      <w:r>
        <w:rPr>
          <w:rFonts w:hint="eastAsia"/>
        </w:rPr>
        <w:t>注：</w:t>
      </w:r>
    </w:p>
    <w:p w14:paraId="5340B23F" w14:textId="77777777" w:rsidR="00CA59B0" w:rsidRPr="00705641" w:rsidRDefault="00CA59B0" w:rsidP="00CA59B0">
      <w:pPr>
        <w:pStyle w:val="afff8"/>
        <w:spacing w:before="163"/>
        <w:ind w:firstLine="420"/>
        <w:rPr>
          <w:rFonts w:ascii="楷体_GB2312" w:hint="eastAsia"/>
          <w:color w:val="000000"/>
        </w:rPr>
      </w:pPr>
      <w:r w:rsidRPr="00705641">
        <w:rPr>
          <w:rFonts w:ascii="楷体_GB2312" w:hint="eastAsia"/>
          <w:color w:val="000000"/>
        </w:rPr>
        <w:t>1</w:t>
      </w:r>
      <w:r w:rsidRPr="00705641">
        <w:rPr>
          <w:rFonts w:ascii="楷体_GB2312" w:hint="eastAsia"/>
          <w:color w:val="000000"/>
        </w:rPr>
        <w:t>、通道必须在禁止呼叫时（也就是</w:t>
      </w:r>
      <w:r w:rsidRPr="00705641">
        <w:rPr>
          <w:rFonts w:ascii="楷体_GB2312" w:hint="eastAsia"/>
          <w:color w:val="000000"/>
        </w:rPr>
        <w:t>disable</w:t>
      </w:r>
      <w:r w:rsidRPr="00705641">
        <w:rPr>
          <w:rFonts w:ascii="楷体_GB2312" w:hint="eastAsia"/>
          <w:color w:val="000000"/>
        </w:rPr>
        <w:t>状态），才能配置。</w:t>
      </w:r>
    </w:p>
    <w:p w14:paraId="7402F89F" w14:textId="77777777" w:rsidR="00CA59B0" w:rsidRPr="00705641" w:rsidRDefault="00CA59B0" w:rsidP="00CA59B0">
      <w:pPr>
        <w:pStyle w:val="afff8"/>
        <w:spacing w:before="163"/>
        <w:ind w:firstLine="420"/>
        <w:rPr>
          <w:rFonts w:ascii="楷体_GB2312" w:hint="eastAsia"/>
          <w:color w:val="000000"/>
        </w:rPr>
      </w:pPr>
      <w:r w:rsidRPr="00705641">
        <w:rPr>
          <w:rFonts w:ascii="楷体_GB2312" w:hint="eastAsia"/>
          <w:color w:val="000000"/>
        </w:rPr>
        <w:t>2</w:t>
      </w:r>
      <w:r w:rsidRPr="00705641">
        <w:rPr>
          <w:rFonts w:ascii="楷体_GB2312" w:hint="eastAsia"/>
          <w:color w:val="000000"/>
        </w:rPr>
        <w:t>、所有增益的配置参数，以</w:t>
      </w:r>
      <w:r w:rsidRPr="00705641">
        <w:rPr>
          <w:rFonts w:ascii="楷体_GB2312" w:hint="eastAsia"/>
          <w:color w:val="000000"/>
        </w:rPr>
        <w:t>0db</w:t>
      </w:r>
      <w:r w:rsidRPr="00705641">
        <w:rPr>
          <w:rFonts w:ascii="楷体_GB2312" w:hint="eastAsia"/>
          <w:color w:val="000000"/>
        </w:rPr>
        <w:t>为中界线，负的越多音量越小，正的越多，音量越大</w:t>
      </w:r>
    </w:p>
    <w:p w14:paraId="3108CE85" w14:textId="77777777" w:rsidR="00CA59B0" w:rsidRPr="00705641" w:rsidRDefault="00CA59B0" w:rsidP="00CA59B0">
      <w:pPr>
        <w:pStyle w:val="afff8"/>
        <w:spacing w:before="163"/>
        <w:ind w:firstLine="420"/>
        <w:rPr>
          <w:rFonts w:ascii="楷体_GB2312" w:hint="eastAsia"/>
          <w:color w:val="000000"/>
        </w:rPr>
      </w:pPr>
      <w:r w:rsidRPr="00705641">
        <w:rPr>
          <w:rFonts w:ascii="楷体_GB2312" w:hint="eastAsia"/>
          <w:color w:val="000000"/>
        </w:rPr>
        <w:t>3</w:t>
      </w:r>
      <w:r w:rsidRPr="00705641">
        <w:rPr>
          <w:rFonts w:ascii="楷体_GB2312" w:hint="eastAsia"/>
          <w:color w:val="000000"/>
        </w:rPr>
        <w:t>、</w:t>
      </w:r>
      <w:r w:rsidRPr="00705641">
        <w:rPr>
          <w:rFonts w:ascii="楷体_GB2312" w:hint="eastAsia"/>
          <w:color w:val="000000"/>
        </w:rPr>
        <w:t>DSP</w:t>
      </w:r>
      <w:r w:rsidRPr="00705641">
        <w:rPr>
          <w:rFonts w:ascii="楷体_GB2312" w:hint="eastAsia"/>
          <w:color w:val="000000"/>
        </w:rPr>
        <w:t>的增益调整请慎重进行，</w:t>
      </w:r>
      <w:r w:rsidRPr="00705641">
        <w:rPr>
          <w:rFonts w:ascii="楷体_GB2312" w:hint="eastAsia"/>
          <w:color w:val="000000"/>
        </w:rPr>
        <w:t xml:space="preserve"> DSP</w:t>
      </w:r>
      <w:r w:rsidRPr="00705641">
        <w:rPr>
          <w:rFonts w:ascii="楷体_GB2312" w:hint="eastAsia"/>
          <w:color w:val="000000"/>
        </w:rPr>
        <w:t>输出输入增益可能引起回声问题。</w:t>
      </w:r>
    </w:p>
    <w:p w14:paraId="39E78761" w14:textId="77777777" w:rsidR="00CA59B0" w:rsidRDefault="00CA59B0" w:rsidP="00CA59B0">
      <w:pPr>
        <w:pStyle w:val="1Char"/>
        <w:ind w:firstLine="480"/>
        <w:rPr>
          <w:rFonts w:ascii="楷体_GB2312" w:eastAsia="楷体_GB2312" w:hint="eastAsia"/>
          <w:color w:val="000000"/>
        </w:rPr>
      </w:pPr>
      <w:r>
        <w:rPr>
          <w:rFonts w:ascii="楷体_GB2312" w:eastAsia="楷体_GB2312" w:hint="eastAsia"/>
          <w:color w:val="000000"/>
        </w:rPr>
        <w:t xml:space="preserve">  </w:t>
      </w:r>
      <w:r w:rsidRPr="00705641">
        <w:rPr>
          <w:rFonts w:ascii="楷体_GB2312" w:eastAsia="楷体_GB2312" w:hint="eastAsia"/>
          <w:color w:val="000000"/>
        </w:rPr>
        <w:t>4、仅当通话的对端普遍反映声音过小或过大时，酌情调整输入增益，而当本地电话通话时普遍反映声音过大或过小时调整输出增益。</w:t>
      </w:r>
    </w:p>
    <w:p w14:paraId="20AD8385" w14:textId="09379782" w:rsidR="00CA59B0" w:rsidRDefault="00CA59B0" w:rsidP="00CA59B0">
      <w:pPr>
        <w:pStyle w:val="2"/>
        <w:numPr>
          <w:ilvl w:val="1"/>
          <w:numId w:val="39"/>
        </w:numPr>
        <w:rPr>
          <w:rFonts w:hint="eastAsia"/>
        </w:rPr>
      </w:pPr>
      <w:bookmarkStart w:id="156" w:name="_Toc465170382"/>
      <w:r>
        <w:rPr>
          <w:rFonts w:hint="eastAsia"/>
        </w:rPr>
        <w:t>语音网关电话互通配置</w:t>
      </w:r>
      <w:bookmarkEnd w:id="156"/>
    </w:p>
    <w:p w14:paraId="34BC1757" w14:textId="0D0B1106" w:rsidR="00EE157F" w:rsidRPr="00EE157F" w:rsidRDefault="00EE157F" w:rsidP="00EE157F">
      <w:pPr>
        <w:ind w:firstLine="560"/>
        <w:rPr>
          <w:rFonts w:hint="eastAsia"/>
          <w:b/>
          <w:sz w:val="28"/>
          <w:szCs w:val="28"/>
        </w:rPr>
      </w:pPr>
      <w:r w:rsidRPr="00EE157F">
        <w:rPr>
          <w:rFonts w:hint="eastAsia"/>
          <w:b/>
          <w:sz w:val="28"/>
          <w:szCs w:val="28"/>
        </w:rPr>
        <w:t>实验目的：</w:t>
      </w:r>
    </w:p>
    <w:p w14:paraId="3B9B54BE" w14:textId="77777777" w:rsidR="00CA59B0" w:rsidRPr="00193D0D" w:rsidRDefault="00CA59B0" w:rsidP="00CA59B0">
      <w:pPr>
        <w:adjustRightInd w:val="0"/>
        <w:snapToGrid w:val="0"/>
        <w:ind w:firstLine="480"/>
        <w:rPr>
          <w:szCs w:val="21"/>
        </w:rPr>
      </w:pPr>
      <w:r w:rsidRPr="00193D0D">
        <w:rPr>
          <w:szCs w:val="21"/>
        </w:rPr>
        <w:t>1</w:t>
      </w:r>
      <w:r w:rsidRPr="00193D0D">
        <w:rPr>
          <w:rFonts w:hAnsi="宋体"/>
          <w:szCs w:val="21"/>
        </w:rPr>
        <w:t>、熟悉</w:t>
      </w:r>
      <w:r>
        <w:rPr>
          <w:rFonts w:hAnsi="宋体" w:hint="eastAsia"/>
          <w:szCs w:val="21"/>
        </w:rPr>
        <w:t>IP</w:t>
      </w:r>
      <w:r>
        <w:rPr>
          <w:rFonts w:hAnsi="宋体" w:hint="eastAsia"/>
          <w:szCs w:val="21"/>
        </w:rPr>
        <w:t>语音网关的电话互通的配置步骤</w:t>
      </w:r>
      <w:r w:rsidRPr="00193D0D">
        <w:rPr>
          <w:rFonts w:hAnsi="宋体"/>
          <w:szCs w:val="21"/>
        </w:rPr>
        <w:t>；</w:t>
      </w:r>
    </w:p>
    <w:p w14:paraId="510EDC2F" w14:textId="77777777" w:rsidR="00CA59B0" w:rsidRDefault="00CA59B0" w:rsidP="00CA59B0">
      <w:pPr>
        <w:adjustRightInd w:val="0"/>
        <w:snapToGrid w:val="0"/>
        <w:ind w:firstLine="480"/>
        <w:rPr>
          <w:rFonts w:hAnsi="宋体" w:hint="eastAsia"/>
          <w:szCs w:val="21"/>
        </w:rPr>
      </w:pPr>
      <w:r w:rsidRPr="00193D0D">
        <w:rPr>
          <w:szCs w:val="21"/>
        </w:rPr>
        <w:t>2</w:t>
      </w:r>
      <w:r w:rsidRPr="00193D0D">
        <w:rPr>
          <w:rFonts w:hAnsi="宋体"/>
          <w:szCs w:val="21"/>
        </w:rPr>
        <w:t>、</w:t>
      </w:r>
      <w:r>
        <w:rPr>
          <w:rFonts w:hAnsi="宋体" w:hint="eastAsia"/>
          <w:szCs w:val="21"/>
        </w:rPr>
        <w:t>掌握</w:t>
      </w:r>
      <w:r>
        <w:rPr>
          <w:rFonts w:hAnsi="宋体" w:hint="eastAsia"/>
          <w:szCs w:val="21"/>
        </w:rPr>
        <w:t>IP</w:t>
      </w:r>
      <w:r>
        <w:rPr>
          <w:rFonts w:hAnsi="宋体" w:hint="eastAsia"/>
          <w:szCs w:val="21"/>
        </w:rPr>
        <w:t>语音网关拨号端的配置方法</w:t>
      </w:r>
      <w:r w:rsidRPr="00193D0D">
        <w:rPr>
          <w:rFonts w:hAnsi="宋体"/>
          <w:szCs w:val="21"/>
        </w:rPr>
        <w:t>；</w:t>
      </w:r>
    </w:p>
    <w:p w14:paraId="6EDF38F5" w14:textId="135280C2" w:rsidR="00164501" w:rsidRPr="00164501" w:rsidRDefault="00164501" w:rsidP="00CA59B0">
      <w:pPr>
        <w:adjustRightInd w:val="0"/>
        <w:snapToGrid w:val="0"/>
        <w:ind w:firstLine="560"/>
        <w:rPr>
          <w:rFonts w:hint="eastAsia"/>
          <w:b/>
          <w:sz w:val="28"/>
          <w:szCs w:val="28"/>
        </w:rPr>
      </w:pPr>
      <w:r w:rsidRPr="00164501">
        <w:rPr>
          <w:rFonts w:hAnsi="宋体" w:hint="eastAsia"/>
          <w:b/>
          <w:sz w:val="28"/>
          <w:szCs w:val="28"/>
        </w:rPr>
        <w:t>实验拓扑：</w:t>
      </w:r>
    </w:p>
    <w:p w14:paraId="2486C7A2" w14:textId="2EE2ABAC" w:rsidR="00CA59B0" w:rsidRPr="00193D0D" w:rsidRDefault="00CA59B0" w:rsidP="00CA59B0">
      <w:pPr>
        <w:adjustRightInd w:val="0"/>
        <w:snapToGrid w:val="0"/>
        <w:ind w:firstLine="480"/>
        <w:jc w:val="center"/>
        <w:rPr>
          <w:szCs w:val="21"/>
        </w:rPr>
      </w:pPr>
      <w:r>
        <w:rPr>
          <w:noProof/>
          <w:szCs w:val="21"/>
        </w:rPr>
        <w:drawing>
          <wp:inline distT="0" distB="0" distL="0" distR="0" wp14:anchorId="44140D48" wp14:editId="5D58B348">
            <wp:extent cx="5269230" cy="859790"/>
            <wp:effectExtent l="0" t="0" r="0" b="3810"/>
            <wp:docPr id="458" name="图片 458" descr="融合通信实验拓扑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融合通信实验拓扑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9230" cy="859790"/>
                    </a:xfrm>
                    <a:prstGeom prst="rect">
                      <a:avLst/>
                    </a:prstGeom>
                    <a:noFill/>
                    <a:ln>
                      <a:noFill/>
                    </a:ln>
                  </pic:spPr>
                </pic:pic>
              </a:graphicData>
            </a:graphic>
          </wp:inline>
        </w:drawing>
      </w:r>
    </w:p>
    <w:p w14:paraId="5F224128" w14:textId="77777777" w:rsidR="00164501" w:rsidRDefault="00164501" w:rsidP="00CA59B0">
      <w:pPr>
        <w:adjustRightInd w:val="0"/>
        <w:snapToGrid w:val="0"/>
        <w:ind w:firstLine="480"/>
        <w:rPr>
          <w:rFonts w:hAnsi="宋体" w:hint="eastAsia"/>
          <w:szCs w:val="21"/>
        </w:rPr>
      </w:pPr>
    </w:p>
    <w:p w14:paraId="402A7B97" w14:textId="01BD2DE3" w:rsidR="00164501" w:rsidRPr="00164501" w:rsidRDefault="00164501" w:rsidP="00CA59B0">
      <w:pPr>
        <w:adjustRightInd w:val="0"/>
        <w:snapToGrid w:val="0"/>
        <w:ind w:firstLine="560"/>
        <w:rPr>
          <w:rFonts w:hAnsi="宋体" w:hint="eastAsia"/>
          <w:b/>
          <w:sz w:val="28"/>
          <w:szCs w:val="28"/>
        </w:rPr>
      </w:pPr>
      <w:r w:rsidRPr="00164501">
        <w:rPr>
          <w:rFonts w:hAnsi="宋体" w:hint="eastAsia"/>
          <w:b/>
          <w:sz w:val="28"/>
          <w:szCs w:val="28"/>
        </w:rPr>
        <w:t>实验环境说明：</w:t>
      </w:r>
    </w:p>
    <w:p w14:paraId="1EA05F53" w14:textId="6C145B35" w:rsidR="00CA59B0" w:rsidRDefault="00CA59B0" w:rsidP="00CA59B0">
      <w:pPr>
        <w:adjustRightInd w:val="0"/>
        <w:snapToGrid w:val="0"/>
        <w:ind w:firstLine="480"/>
        <w:rPr>
          <w:rFonts w:hAnsi="宋体" w:hint="eastAsia"/>
          <w:szCs w:val="21"/>
        </w:rPr>
      </w:pPr>
      <w:r w:rsidRPr="00193D0D">
        <w:rPr>
          <w:rFonts w:hAnsi="宋体"/>
          <w:szCs w:val="21"/>
        </w:rPr>
        <w:t>本实验中，使用</w:t>
      </w:r>
      <w:r>
        <w:rPr>
          <w:rFonts w:hAnsi="宋体" w:hint="eastAsia"/>
          <w:szCs w:val="21"/>
        </w:rPr>
        <w:t>两台</w:t>
      </w:r>
      <w:r>
        <w:rPr>
          <w:rFonts w:hAnsi="宋体" w:hint="eastAsia"/>
          <w:szCs w:val="21"/>
        </w:rPr>
        <w:t>IP</w:t>
      </w:r>
      <w:r>
        <w:rPr>
          <w:rFonts w:hAnsi="宋体" w:hint="eastAsia"/>
          <w:szCs w:val="21"/>
        </w:rPr>
        <w:t>语音网关</w:t>
      </w:r>
      <w:r>
        <w:rPr>
          <w:rFonts w:hAnsi="宋体"/>
          <w:szCs w:val="21"/>
        </w:rPr>
        <w:t>，</w:t>
      </w:r>
      <w:r>
        <w:rPr>
          <w:rFonts w:hAnsi="宋体" w:hint="eastAsia"/>
          <w:szCs w:val="21"/>
        </w:rPr>
        <w:t>分别</w:t>
      </w:r>
      <w:r>
        <w:rPr>
          <w:rFonts w:hAnsi="宋体"/>
          <w:szCs w:val="21"/>
        </w:rPr>
        <w:t>使用</w:t>
      </w:r>
      <w:r>
        <w:rPr>
          <w:rFonts w:hAnsi="宋体" w:hint="eastAsia"/>
          <w:szCs w:val="21"/>
        </w:rPr>
        <w:t>FXS0</w:t>
      </w:r>
      <w:r>
        <w:rPr>
          <w:rFonts w:hAnsi="宋体" w:hint="eastAsia"/>
          <w:szCs w:val="21"/>
        </w:rPr>
        <w:t>口通过</w:t>
      </w:r>
      <w:r>
        <w:rPr>
          <w:rFonts w:hAnsi="宋体" w:hint="eastAsia"/>
          <w:szCs w:val="21"/>
        </w:rPr>
        <w:t>RJ11</w:t>
      </w:r>
      <w:r>
        <w:rPr>
          <w:rFonts w:hAnsi="宋体" w:hint="eastAsia"/>
          <w:szCs w:val="21"/>
        </w:rPr>
        <w:t>接头的电话线</w:t>
      </w:r>
      <w:r>
        <w:rPr>
          <w:rFonts w:hAnsi="宋体"/>
          <w:szCs w:val="21"/>
        </w:rPr>
        <w:t>连</w:t>
      </w:r>
      <w:r>
        <w:rPr>
          <w:rFonts w:hint="eastAsia"/>
          <w:szCs w:val="21"/>
        </w:rPr>
        <w:t>电话机</w:t>
      </w:r>
      <w:r>
        <w:rPr>
          <w:rFonts w:hint="eastAsia"/>
          <w:szCs w:val="21"/>
        </w:rPr>
        <w:t>1</w:t>
      </w:r>
      <w:r>
        <w:rPr>
          <w:rFonts w:hint="eastAsia"/>
          <w:szCs w:val="21"/>
        </w:rPr>
        <w:t>和电话机</w:t>
      </w:r>
      <w:r>
        <w:rPr>
          <w:rFonts w:hint="eastAsia"/>
          <w:szCs w:val="21"/>
        </w:rPr>
        <w:t>2</w:t>
      </w:r>
      <w:r>
        <w:rPr>
          <w:rFonts w:hint="eastAsia"/>
          <w:szCs w:val="21"/>
        </w:rPr>
        <w:t>，并通过</w:t>
      </w:r>
      <w:r>
        <w:rPr>
          <w:rFonts w:hint="eastAsia"/>
          <w:szCs w:val="21"/>
        </w:rPr>
        <w:t>WAN</w:t>
      </w:r>
      <w:r>
        <w:rPr>
          <w:rFonts w:hint="eastAsia"/>
          <w:szCs w:val="21"/>
        </w:rPr>
        <w:t>口分别连接路由器</w:t>
      </w:r>
      <w:r>
        <w:rPr>
          <w:rFonts w:hint="eastAsia"/>
          <w:szCs w:val="21"/>
        </w:rPr>
        <w:t>R1</w:t>
      </w:r>
      <w:r>
        <w:rPr>
          <w:rFonts w:hint="eastAsia"/>
          <w:szCs w:val="21"/>
        </w:rPr>
        <w:t>的</w:t>
      </w:r>
      <w:r>
        <w:rPr>
          <w:rFonts w:hint="eastAsia"/>
          <w:szCs w:val="21"/>
        </w:rPr>
        <w:t>F0</w:t>
      </w:r>
      <w:r>
        <w:rPr>
          <w:rFonts w:hint="eastAsia"/>
          <w:szCs w:val="21"/>
        </w:rPr>
        <w:t>和</w:t>
      </w:r>
      <w:r>
        <w:rPr>
          <w:rFonts w:hint="eastAsia"/>
          <w:szCs w:val="21"/>
        </w:rPr>
        <w:t>F1</w:t>
      </w:r>
      <w:r>
        <w:rPr>
          <w:rFonts w:hint="eastAsia"/>
          <w:szCs w:val="21"/>
        </w:rPr>
        <w:t>接口</w:t>
      </w:r>
      <w:r w:rsidRPr="00193D0D">
        <w:rPr>
          <w:rFonts w:hAnsi="宋体"/>
          <w:szCs w:val="21"/>
        </w:rPr>
        <w:t>。</w:t>
      </w:r>
    </w:p>
    <w:p w14:paraId="0975B9F7" w14:textId="77777777" w:rsidR="00CA59B0" w:rsidRDefault="00CA59B0" w:rsidP="00CA59B0">
      <w:pPr>
        <w:adjustRightInd w:val="0"/>
        <w:snapToGrid w:val="0"/>
        <w:ind w:firstLine="480"/>
        <w:rPr>
          <w:rFonts w:hAnsi="宋体" w:hint="eastAsia"/>
          <w:szCs w:val="21"/>
        </w:rPr>
      </w:pPr>
      <w:r>
        <w:rPr>
          <w:rFonts w:hAnsi="宋体" w:hint="eastAsia"/>
          <w:szCs w:val="21"/>
        </w:rPr>
        <w:t>本实验中的语音网关使用</w:t>
      </w:r>
      <w:r>
        <w:rPr>
          <w:rFonts w:hAnsi="宋体" w:hint="eastAsia"/>
          <w:szCs w:val="21"/>
        </w:rPr>
        <w:t>PC</w:t>
      </w:r>
      <w:r>
        <w:rPr>
          <w:rFonts w:hAnsi="宋体" w:hint="eastAsia"/>
          <w:szCs w:val="21"/>
        </w:rPr>
        <w:t>机通过</w:t>
      </w:r>
      <w:r>
        <w:rPr>
          <w:rFonts w:hAnsi="宋体" w:hint="eastAsia"/>
          <w:szCs w:val="21"/>
        </w:rPr>
        <w:t>telnet</w:t>
      </w:r>
      <w:r>
        <w:rPr>
          <w:rFonts w:hAnsi="宋体" w:hint="eastAsia"/>
          <w:szCs w:val="21"/>
        </w:rPr>
        <w:t>方式进行配置。</w:t>
      </w:r>
    </w:p>
    <w:p w14:paraId="51961330" w14:textId="545EB6B0" w:rsidR="00164501" w:rsidRPr="00164501" w:rsidRDefault="00164501" w:rsidP="00CA59B0">
      <w:pPr>
        <w:adjustRightInd w:val="0"/>
        <w:snapToGrid w:val="0"/>
        <w:ind w:firstLine="560"/>
        <w:rPr>
          <w:b/>
          <w:sz w:val="28"/>
          <w:szCs w:val="28"/>
        </w:rPr>
      </w:pPr>
      <w:r w:rsidRPr="00164501">
        <w:rPr>
          <w:rFonts w:hAnsi="宋体" w:hint="eastAsia"/>
          <w:b/>
          <w:sz w:val="28"/>
          <w:szCs w:val="28"/>
        </w:rPr>
        <w:t>实验要求：</w:t>
      </w:r>
    </w:p>
    <w:p w14:paraId="394EF613" w14:textId="77777777" w:rsidR="00CA59B0" w:rsidRPr="00193D0D" w:rsidRDefault="00CA59B0" w:rsidP="00CA59B0">
      <w:pPr>
        <w:pStyle w:val="1Char"/>
        <w:ind w:firstLine="480"/>
      </w:pPr>
      <w:r w:rsidRPr="00193D0D">
        <w:lastRenderedPageBreak/>
        <w:t>1</w:t>
      </w:r>
      <w:r w:rsidRPr="006B7684">
        <w:t>、</w:t>
      </w:r>
      <w:r>
        <w:rPr>
          <w:rFonts w:hint="eastAsia"/>
        </w:rPr>
        <w:t>按照实验环境连接设备，保证两台语音网关的</w:t>
      </w:r>
      <w:r>
        <w:rPr>
          <w:rFonts w:hint="eastAsia"/>
        </w:rPr>
        <w:t>WAN</w:t>
      </w:r>
      <w:r>
        <w:rPr>
          <w:rFonts w:hint="eastAsia"/>
        </w:rPr>
        <w:t>口可以互通；</w:t>
      </w:r>
    </w:p>
    <w:p w14:paraId="2543190F" w14:textId="77777777" w:rsidR="00CA59B0" w:rsidRDefault="00CA59B0" w:rsidP="00CA59B0">
      <w:pPr>
        <w:pStyle w:val="1Char"/>
        <w:ind w:firstLine="480"/>
        <w:rPr>
          <w:rFonts w:hAnsi="宋体" w:hint="eastAsia"/>
        </w:rPr>
      </w:pPr>
      <w:r w:rsidRPr="00193D0D">
        <w:t>2</w:t>
      </w:r>
      <w:r w:rsidRPr="006B7684">
        <w:t>、</w:t>
      </w:r>
      <w:r>
        <w:rPr>
          <w:rFonts w:hAnsi="宋体" w:hint="eastAsia"/>
        </w:rPr>
        <w:t>配置两台语音网关的语音参数，设置两边</w:t>
      </w:r>
      <w:r>
        <w:rPr>
          <w:rFonts w:hAnsi="宋体" w:hint="eastAsia"/>
        </w:rPr>
        <w:t>FXS</w:t>
      </w:r>
      <w:r>
        <w:rPr>
          <w:rFonts w:hAnsi="宋体" w:hint="eastAsia"/>
        </w:rPr>
        <w:t>接口的电话号码别为</w:t>
      </w:r>
      <w:r>
        <w:rPr>
          <w:rFonts w:hAnsi="宋体" w:hint="eastAsia"/>
        </w:rPr>
        <w:t>1001</w:t>
      </w:r>
      <w:r>
        <w:rPr>
          <w:rFonts w:hAnsi="宋体" w:hint="eastAsia"/>
        </w:rPr>
        <w:t>和</w:t>
      </w:r>
      <w:r>
        <w:rPr>
          <w:rFonts w:hAnsi="宋体" w:hint="eastAsia"/>
        </w:rPr>
        <w:t>2001</w:t>
      </w:r>
      <w:r>
        <w:rPr>
          <w:rFonts w:hAnsi="宋体" w:hint="eastAsia"/>
        </w:rPr>
        <w:t>，并保证</w:t>
      </w:r>
      <w:r>
        <w:rPr>
          <w:rFonts w:hAnsi="宋体" w:hint="eastAsia"/>
        </w:rPr>
        <w:t>1001</w:t>
      </w:r>
      <w:r>
        <w:rPr>
          <w:rFonts w:hAnsi="宋体" w:hint="eastAsia"/>
        </w:rPr>
        <w:t>和</w:t>
      </w:r>
      <w:r>
        <w:rPr>
          <w:rFonts w:hAnsi="宋体" w:hint="eastAsia"/>
        </w:rPr>
        <w:t>2001</w:t>
      </w:r>
      <w:r>
        <w:rPr>
          <w:rFonts w:hAnsi="宋体" w:hint="eastAsia"/>
        </w:rPr>
        <w:t>电话互通；</w:t>
      </w:r>
    </w:p>
    <w:p w14:paraId="1A252C58" w14:textId="77777777" w:rsidR="00CA59B0" w:rsidRPr="00193D0D" w:rsidRDefault="00CA59B0" w:rsidP="00CA59B0">
      <w:pPr>
        <w:pStyle w:val="1Char"/>
        <w:ind w:firstLine="480"/>
      </w:pPr>
      <w:r>
        <w:rPr>
          <w:rFonts w:hAnsi="宋体" w:hint="eastAsia"/>
        </w:rPr>
        <w:t>3</w:t>
      </w:r>
      <w:r>
        <w:rPr>
          <w:rFonts w:hAnsi="宋体" w:hint="eastAsia"/>
        </w:rPr>
        <w:t>、将两台语音网关的所有</w:t>
      </w:r>
      <w:r>
        <w:rPr>
          <w:rFonts w:hAnsi="宋体" w:hint="eastAsia"/>
        </w:rPr>
        <w:t>FXS</w:t>
      </w:r>
      <w:r>
        <w:rPr>
          <w:rFonts w:hAnsi="宋体" w:hint="eastAsia"/>
        </w:rPr>
        <w:t>口都设置上电话号码，语音网关</w:t>
      </w:r>
      <w:r>
        <w:rPr>
          <w:rFonts w:hAnsi="宋体" w:hint="eastAsia"/>
        </w:rPr>
        <w:t>1</w:t>
      </w:r>
      <w:r>
        <w:rPr>
          <w:rFonts w:hAnsi="宋体" w:hint="eastAsia"/>
        </w:rPr>
        <w:t>的号码为</w:t>
      </w:r>
      <w:r>
        <w:rPr>
          <w:rFonts w:hAnsi="宋体" w:hint="eastAsia"/>
        </w:rPr>
        <w:t>1001</w:t>
      </w:r>
      <w:r>
        <w:rPr>
          <w:rFonts w:hAnsi="宋体" w:hint="eastAsia"/>
        </w:rPr>
        <w:t>－</w:t>
      </w:r>
      <w:r>
        <w:rPr>
          <w:rFonts w:hAnsi="宋体" w:hint="eastAsia"/>
        </w:rPr>
        <w:t>1004</w:t>
      </w:r>
      <w:r>
        <w:rPr>
          <w:rFonts w:hAnsi="宋体" w:hint="eastAsia"/>
        </w:rPr>
        <w:t>，语音网关</w:t>
      </w:r>
      <w:r>
        <w:rPr>
          <w:rFonts w:hAnsi="宋体" w:hint="eastAsia"/>
        </w:rPr>
        <w:t>2</w:t>
      </w:r>
      <w:r>
        <w:rPr>
          <w:rFonts w:hAnsi="宋体" w:hint="eastAsia"/>
        </w:rPr>
        <w:t>的号码为</w:t>
      </w:r>
      <w:r>
        <w:rPr>
          <w:rFonts w:hAnsi="宋体" w:hint="eastAsia"/>
        </w:rPr>
        <w:t>2001</w:t>
      </w:r>
      <w:r>
        <w:rPr>
          <w:rFonts w:hAnsi="宋体" w:hint="eastAsia"/>
        </w:rPr>
        <w:t>－</w:t>
      </w:r>
      <w:r>
        <w:rPr>
          <w:rFonts w:hAnsi="宋体" w:hint="eastAsia"/>
        </w:rPr>
        <w:t>2004</w:t>
      </w:r>
      <w:r>
        <w:rPr>
          <w:rFonts w:hAnsi="宋体" w:hint="eastAsia"/>
        </w:rPr>
        <w:t>，保证两边任意电话互通；</w:t>
      </w:r>
    </w:p>
    <w:p w14:paraId="50935408" w14:textId="0DBEC05A" w:rsidR="00164501" w:rsidRPr="00164501" w:rsidRDefault="00164501" w:rsidP="00CA59B0">
      <w:pPr>
        <w:adjustRightInd w:val="0"/>
        <w:snapToGrid w:val="0"/>
        <w:ind w:firstLine="560"/>
        <w:rPr>
          <w:rFonts w:hint="eastAsia"/>
          <w:b/>
          <w:sz w:val="28"/>
          <w:szCs w:val="28"/>
        </w:rPr>
      </w:pPr>
      <w:r w:rsidRPr="00164501">
        <w:rPr>
          <w:rFonts w:hint="eastAsia"/>
          <w:b/>
          <w:sz w:val="28"/>
          <w:szCs w:val="28"/>
        </w:rPr>
        <w:t>实验步骤：</w:t>
      </w:r>
    </w:p>
    <w:p w14:paraId="1841C5D2" w14:textId="77777777" w:rsidR="00CA59B0" w:rsidRPr="008C52C8" w:rsidRDefault="00CA59B0" w:rsidP="00CA59B0">
      <w:pPr>
        <w:adjustRightInd w:val="0"/>
        <w:snapToGrid w:val="0"/>
        <w:ind w:firstLine="480"/>
        <w:rPr>
          <w:rFonts w:hAnsi="宋体"/>
          <w:b/>
        </w:rPr>
      </w:pPr>
      <w:r w:rsidRPr="003041ED">
        <w:rPr>
          <w:b/>
        </w:rPr>
        <w:t>1</w:t>
      </w:r>
      <w:r w:rsidRPr="003041ED">
        <w:rPr>
          <w:rFonts w:hAnsi="宋体"/>
          <w:b/>
        </w:rPr>
        <w:t>、</w:t>
      </w:r>
      <w:r>
        <w:rPr>
          <w:rFonts w:hAnsi="宋体" w:hint="eastAsia"/>
          <w:b/>
        </w:rPr>
        <w:t>实验准备：</w:t>
      </w:r>
    </w:p>
    <w:p w14:paraId="2E4ECDC6" w14:textId="77777777" w:rsidR="00CA59B0" w:rsidRDefault="00CA59B0" w:rsidP="00CA59B0">
      <w:pPr>
        <w:pStyle w:val="1Char"/>
        <w:ind w:firstLine="480"/>
        <w:rPr>
          <w:rFonts w:hint="eastAsia"/>
        </w:rPr>
      </w:pPr>
      <w:r>
        <w:rPr>
          <w:rFonts w:hint="eastAsia"/>
        </w:rPr>
        <w:t>首先按照环境要求将所有设备、线缆连接好，然后进行各设备的基本系统设置。</w:t>
      </w:r>
    </w:p>
    <w:p w14:paraId="2038FF85" w14:textId="77777777" w:rsidR="00CA59B0" w:rsidRDefault="00CA59B0" w:rsidP="00CA59B0">
      <w:pPr>
        <w:pStyle w:val="1Char"/>
        <w:ind w:firstLine="480"/>
        <w:rPr>
          <w:rFonts w:hint="eastAsia"/>
        </w:rPr>
      </w:pPr>
      <w:r>
        <w:rPr>
          <w:rFonts w:hint="eastAsia"/>
        </w:rPr>
        <w:t>对路由器设置设备名：</w:t>
      </w:r>
      <w:r>
        <w:rPr>
          <w:rFonts w:hint="eastAsia"/>
        </w:rPr>
        <w:t>R1</w:t>
      </w:r>
      <w:r>
        <w:rPr>
          <w:rFonts w:hint="eastAsia"/>
        </w:rPr>
        <w:t>，</w:t>
      </w:r>
      <w:r>
        <w:rPr>
          <w:rFonts w:hint="eastAsia"/>
        </w:rPr>
        <w:t>enable</w:t>
      </w:r>
      <w:r>
        <w:rPr>
          <w:rFonts w:hint="eastAsia"/>
        </w:rPr>
        <w:t>密码：</w:t>
      </w:r>
      <w:r>
        <w:rPr>
          <w:rFonts w:hint="eastAsia"/>
        </w:rPr>
        <w:t>test</w:t>
      </w:r>
      <w:r>
        <w:rPr>
          <w:rFonts w:hint="eastAsia"/>
        </w:rPr>
        <w:t>；</w:t>
      </w:r>
    </w:p>
    <w:p w14:paraId="45AF5BF2" w14:textId="77777777" w:rsidR="00CA59B0" w:rsidRPr="007043C5" w:rsidRDefault="00CA59B0" w:rsidP="00CA59B0">
      <w:pPr>
        <w:pStyle w:val="1Char"/>
        <w:ind w:firstLine="480"/>
        <w:rPr>
          <w:rFonts w:hint="eastAsia"/>
        </w:rPr>
      </w:pPr>
      <w:r>
        <w:rPr>
          <w:rFonts w:hint="eastAsia"/>
        </w:rPr>
        <w:t>对语音网关</w:t>
      </w:r>
      <w:r>
        <w:rPr>
          <w:rFonts w:hint="eastAsia"/>
        </w:rPr>
        <w:t>1</w:t>
      </w:r>
      <w:r>
        <w:rPr>
          <w:rFonts w:hint="eastAsia"/>
        </w:rPr>
        <w:t>设置设备名：</w:t>
      </w:r>
      <w:r>
        <w:rPr>
          <w:rFonts w:hint="eastAsia"/>
        </w:rPr>
        <w:t>VG1</w:t>
      </w:r>
      <w:r>
        <w:rPr>
          <w:rFonts w:hint="eastAsia"/>
        </w:rPr>
        <w:t>，</w:t>
      </w:r>
      <w:r>
        <w:rPr>
          <w:rFonts w:hint="eastAsia"/>
        </w:rPr>
        <w:t>enable</w:t>
      </w:r>
      <w:r>
        <w:rPr>
          <w:rFonts w:hint="eastAsia"/>
        </w:rPr>
        <w:t>密码：</w:t>
      </w:r>
      <w:r>
        <w:rPr>
          <w:rFonts w:hint="eastAsia"/>
        </w:rPr>
        <w:t>test</w:t>
      </w:r>
      <w:r>
        <w:rPr>
          <w:rFonts w:hint="eastAsia"/>
        </w:rPr>
        <w:t>；</w:t>
      </w:r>
    </w:p>
    <w:p w14:paraId="73672974" w14:textId="77777777" w:rsidR="00CA59B0" w:rsidRDefault="00CA59B0" w:rsidP="00CA59B0">
      <w:pPr>
        <w:pStyle w:val="1Char"/>
        <w:ind w:firstLine="480"/>
        <w:rPr>
          <w:rFonts w:hint="eastAsia"/>
        </w:rPr>
      </w:pPr>
      <w:r>
        <w:rPr>
          <w:rFonts w:hint="eastAsia"/>
        </w:rPr>
        <w:t>对语音网关</w:t>
      </w:r>
      <w:r>
        <w:rPr>
          <w:rFonts w:hint="eastAsia"/>
        </w:rPr>
        <w:t>2</w:t>
      </w:r>
      <w:r>
        <w:rPr>
          <w:rFonts w:hint="eastAsia"/>
        </w:rPr>
        <w:t>设置设备名：</w:t>
      </w:r>
      <w:r>
        <w:rPr>
          <w:rFonts w:hint="eastAsia"/>
        </w:rPr>
        <w:t>VG2</w:t>
      </w:r>
      <w:r>
        <w:rPr>
          <w:rFonts w:hint="eastAsia"/>
        </w:rPr>
        <w:t>，</w:t>
      </w:r>
      <w:r>
        <w:rPr>
          <w:rFonts w:hint="eastAsia"/>
        </w:rPr>
        <w:t>enable</w:t>
      </w:r>
      <w:r>
        <w:rPr>
          <w:rFonts w:hint="eastAsia"/>
        </w:rPr>
        <w:t>密码：</w:t>
      </w:r>
      <w:r>
        <w:rPr>
          <w:rFonts w:hint="eastAsia"/>
        </w:rPr>
        <w:t>test</w:t>
      </w:r>
      <w:r>
        <w:rPr>
          <w:rFonts w:hint="eastAsia"/>
        </w:rPr>
        <w:t>；</w:t>
      </w:r>
    </w:p>
    <w:p w14:paraId="57AE3F79" w14:textId="77777777" w:rsidR="00CA59B0" w:rsidRPr="007043C5" w:rsidRDefault="00CA59B0" w:rsidP="00CA59B0">
      <w:pPr>
        <w:adjustRightInd w:val="0"/>
        <w:snapToGrid w:val="0"/>
        <w:ind w:firstLine="480"/>
        <w:rPr>
          <w:rFonts w:hint="eastAsia"/>
        </w:rPr>
      </w:pPr>
    </w:p>
    <w:p w14:paraId="52C5FA5E" w14:textId="77777777" w:rsidR="00CA59B0" w:rsidRPr="008C52C8" w:rsidRDefault="00CA59B0" w:rsidP="00CA59B0">
      <w:pPr>
        <w:adjustRightInd w:val="0"/>
        <w:snapToGrid w:val="0"/>
        <w:ind w:firstLine="480"/>
        <w:rPr>
          <w:rFonts w:hAnsi="宋体"/>
          <w:b/>
        </w:rPr>
      </w:pPr>
      <w:r>
        <w:rPr>
          <w:rFonts w:hint="eastAsia"/>
          <w:b/>
        </w:rPr>
        <w:t>2</w:t>
      </w:r>
      <w:r w:rsidRPr="003041ED">
        <w:rPr>
          <w:rFonts w:hAnsi="宋体"/>
          <w:b/>
        </w:rPr>
        <w:t>、</w:t>
      </w:r>
      <w:r>
        <w:rPr>
          <w:rFonts w:hAnsi="宋体" w:hint="eastAsia"/>
          <w:b/>
        </w:rPr>
        <w:t>路由器接口地址设置：</w:t>
      </w:r>
    </w:p>
    <w:p w14:paraId="1022DA31" w14:textId="77777777" w:rsidR="00CA59B0" w:rsidRDefault="00CA59B0" w:rsidP="00CA59B0">
      <w:pPr>
        <w:pStyle w:val="1Char"/>
        <w:ind w:firstLine="480"/>
      </w:pPr>
      <w:r>
        <w:rPr>
          <w:rFonts w:hint="eastAsia"/>
        </w:rPr>
        <w:t>路由器需要设置的参数范例如下：</w:t>
      </w:r>
    </w:p>
    <w:p w14:paraId="24194ED0" w14:textId="77777777" w:rsidR="00CA59B0" w:rsidRDefault="00CA59B0" w:rsidP="00CA59B0">
      <w:pPr>
        <w:ind w:firstLine="480"/>
      </w:pPr>
      <w:r>
        <w:t>interface fastethernet0</w:t>
      </w:r>
    </w:p>
    <w:p w14:paraId="79F14033" w14:textId="77777777" w:rsidR="00CA59B0" w:rsidRDefault="00CA59B0" w:rsidP="00CA59B0">
      <w:pPr>
        <w:ind w:firstLine="480"/>
      </w:pPr>
      <w:r>
        <w:t xml:space="preserve"> ip address 192.168.1.1 255.255.255.0</w:t>
      </w:r>
      <w:r>
        <w:rPr>
          <w:rFonts w:hint="eastAsia"/>
        </w:rPr>
        <w:tab/>
      </w:r>
      <w:r>
        <w:rPr>
          <w:rFonts w:hint="eastAsia"/>
        </w:rPr>
        <w:tab/>
      </w:r>
      <w:r>
        <w:rPr>
          <w:rFonts w:hint="eastAsia"/>
        </w:rPr>
        <w:tab/>
      </w:r>
      <w:r>
        <w:rPr>
          <w:rFonts w:hint="eastAsia"/>
        </w:rPr>
        <w:tab/>
        <w:t>/</w:t>
      </w:r>
      <w:r>
        <w:rPr>
          <w:rFonts w:hint="eastAsia"/>
        </w:rPr>
        <w:t>用于连接</w:t>
      </w:r>
      <w:r>
        <w:rPr>
          <w:rFonts w:hint="eastAsia"/>
        </w:rPr>
        <w:t>VG1</w:t>
      </w:r>
    </w:p>
    <w:p w14:paraId="3738DF09" w14:textId="77777777" w:rsidR="00CA59B0" w:rsidRDefault="00CA59B0" w:rsidP="00CA59B0">
      <w:pPr>
        <w:ind w:firstLine="480"/>
      </w:pPr>
      <w:r>
        <w:t xml:space="preserve"> exit</w:t>
      </w:r>
    </w:p>
    <w:p w14:paraId="1BD13583" w14:textId="77777777" w:rsidR="00CA59B0" w:rsidRDefault="00CA59B0" w:rsidP="00CA59B0">
      <w:pPr>
        <w:ind w:firstLine="480"/>
      </w:pPr>
    </w:p>
    <w:p w14:paraId="43FEA2E1" w14:textId="77777777" w:rsidR="00CA59B0" w:rsidRDefault="00CA59B0" w:rsidP="00CA59B0">
      <w:pPr>
        <w:ind w:firstLine="480"/>
      </w:pPr>
      <w:r>
        <w:t>interface fastethernet1</w:t>
      </w:r>
    </w:p>
    <w:p w14:paraId="1ABB65BC" w14:textId="77777777" w:rsidR="00CA59B0" w:rsidRDefault="00CA59B0" w:rsidP="00CA59B0">
      <w:pPr>
        <w:ind w:firstLine="480"/>
      </w:pPr>
      <w:r>
        <w:t xml:space="preserve"> ip address 192.168.2.1 255.255.255.0</w:t>
      </w:r>
      <w:r>
        <w:rPr>
          <w:rFonts w:hint="eastAsia"/>
        </w:rPr>
        <w:tab/>
      </w:r>
      <w:r>
        <w:rPr>
          <w:rFonts w:hint="eastAsia"/>
        </w:rPr>
        <w:tab/>
      </w:r>
      <w:r>
        <w:rPr>
          <w:rFonts w:hint="eastAsia"/>
        </w:rPr>
        <w:tab/>
      </w:r>
      <w:r>
        <w:rPr>
          <w:rFonts w:hint="eastAsia"/>
        </w:rPr>
        <w:tab/>
        <w:t>/</w:t>
      </w:r>
      <w:r>
        <w:rPr>
          <w:rFonts w:hint="eastAsia"/>
        </w:rPr>
        <w:t>用于连接</w:t>
      </w:r>
      <w:r>
        <w:rPr>
          <w:rFonts w:hint="eastAsia"/>
        </w:rPr>
        <w:t>VG2</w:t>
      </w:r>
    </w:p>
    <w:p w14:paraId="223AA887" w14:textId="77777777" w:rsidR="00CA59B0" w:rsidRPr="00246E3B" w:rsidRDefault="00CA59B0" w:rsidP="00CA59B0">
      <w:pPr>
        <w:ind w:firstLine="480"/>
        <w:rPr>
          <w:rFonts w:hint="eastAsia"/>
        </w:rPr>
      </w:pPr>
      <w:r>
        <w:t xml:space="preserve"> exit</w:t>
      </w:r>
    </w:p>
    <w:p w14:paraId="3F60049B" w14:textId="77777777" w:rsidR="00CA59B0" w:rsidRDefault="00CA59B0" w:rsidP="00CA59B0">
      <w:pPr>
        <w:adjustRightInd w:val="0"/>
        <w:snapToGrid w:val="0"/>
        <w:ind w:firstLine="480"/>
        <w:rPr>
          <w:rFonts w:hint="eastAsia"/>
        </w:rPr>
      </w:pPr>
    </w:p>
    <w:p w14:paraId="619D85AC" w14:textId="77777777" w:rsidR="00CA59B0" w:rsidRDefault="00CA59B0" w:rsidP="00CA59B0">
      <w:pPr>
        <w:adjustRightInd w:val="0"/>
        <w:snapToGrid w:val="0"/>
        <w:ind w:firstLine="480"/>
        <w:rPr>
          <w:rFonts w:hint="eastAsia"/>
        </w:rPr>
      </w:pPr>
      <w:r>
        <w:rPr>
          <w:rFonts w:hint="eastAsia"/>
          <w:b/>
        </w:rPr>
        <w:t>3</w:t>
      </w:r>
      <w:r w:rsidRPr="003041ED">
        <w:rPr>
          <w:rFonts w:hAnsi="宋体"/>
          <w:b/>
        </w:rPr>
        <w:t>、</w:t>
      </w:r>
      <w:r>
        <w:rPr>
          <w:rFonts w:hAnsi="宋体" w:hint="eastAsia"/>
          <w:b/>
        </w:rPr>
        <w:t>语音网关接口地址和路由设置：</w:t>
      </w:r>
    </w:p>
    <w:p w14:paraId="731E0FBE" w14:textId="77777777" w:rsidR="00CA59B0" w:rsidRDefault="00CA59B0" w:rsidP="00CA59B0">
      <w:pPr>
        <w:pStyle w:val="1Char"/>
        <w:ind w:firstLine="480"/>
        <w:rPr>
          <w:rFonts w:hint="eastAsia"/>
        </w:rPr>
      </w:pPr>
      <w:r>
        <w:rPr>
          <w:rFonts w:hint="eastAsia"/>
        </w:rPr>
        <w:t>语音网关</w:t>
      </w:r>
      <w:r>
        <w:rPr>
          <w:rFonts w:hint="eastAsia"/>
        </w:rPr>
        <w:t>VG1</w:t>
      </w:r>
      <w:r>
        <w:rPr>
          <w:rFonts w:hint="eastAsia"/>
        </w:rPr>
        <w:t>设置：</w:t>
      </w:r>
    </w:p>
    <w:p w14:paraId="634EDA51" w14:textId="77777777" w:rsidR="00CA59B0" w:rsidRDefault="00CA59B0" w:rsidP="00CA59B0">
      <w:pPr>
        <w:adjustRightInd w:val="0"/>
        <w:snapToGrid w:val="0"/>
        <w:ind w:firstLine="480"/>
      </w:pPr>
      <w:r>
        <w:t>VG1(config)#</w:t>
      </w:r>
      <w:r w:rsidRPr="00D54C4A">
        <w:rPr>
          <w:b/>
          <w:color w:val="FF0000"/>
        </w:rPr>
        <w:t>int</w:t>
      </w:r>
      <w:r w:rsidRPr="00D54C4A">
        <w:rPr>
          <w:rFonts w:hint="eastAsia"/>
          <w:b/>
          <w:color w:val="FF0000"/>
        </w:rPr>
        <w:t>erface</w:t>
      </w:r>
      <w:r w:rsidRPr="00D54C4A">
        <w:rPr>
          <w:b/>
          <w:color w:val="FF0000"/>
        </w:rPr>
        <w:t xml:space="preserve"> f</w:t>
      </w:r>
      <w:r w:rsidRPr="00D54C4A">
        <w:rPr>
          <w:rFonts w:hint="eastAsia"/>
          <w:b/>
          <w:color w:val="FF0000"/>
        </w:rPr>
        <w:t>astethernet0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w:t>
      </w:r>
      <w:r>
        <w:rPr>
          <w:rFonts w:hint="eastAsia"/>
        </w:rPr>
        <w:t>F0</w:t>
      </w:r>
      <w:r>
        <w:rPr>
          <w:rFonts w:hint="eastAsia"/>
        </w:rPr>
        <w:t>口（</w:t>
      </w:r>
      <w:r>
        <w:rPr>
          <w:rFonts w:hint="eastAsia"/>
        </w:rPr>
        <w:t>WAN</w:t>
      </w:r>
      <w:r>
        <w:rPr>
          <w:rFonts w:hint="eastAsia"/>
        </w:rPr>
        <w:t>口）设置模式</w:t>
      </w:r>
    </w:p>
    <w:p w14:paraId="631A3DA6" w14:textId="77777777" w:rsidR="00CA59B0" w:rsidRDefault="00CA59B0" w:rsidP="00CA59B0">
      <w:pPr>
        <w:adjustRightInd w:val="0"/>
        <w:snapToGrid w:val="0"/>
        <w:ind w:firstLine="480"/>
      </w:pPr>
      <w:r>
        <w:t>VG1(config-if-fastethernet0)#</w:t>
      </w:r>
      <w:r w:rsidRPr="00D54C4A">
        <w:rPr>
          <w:b/>
          <w:color w:val="FF0000"/>
        </w:rPr>
        <w:t>ip addr</w:t>
      </w:r>
      <w:r w:rsidRPr="00D54C4A">
        <w:rPr>
          <w:rFonts w:hint="eastAsia"/>
          <w:b/>
          <w:color w:val="FF0000"/>
        </w:rPr>
        <w:t>ess</w:t>
      </w:r>
      <w:r w:rsidRPr="00D54C4A">
        <w:rPr>
          <w:b/>
          <w:color w:val="FF0000"/>
        </w:rPr>
        <w:t xml:space="preserve"> 192.168.1.2 255.255.255.0</w:t>
      </w:r>
      <w:r>
        <w:rPr>
          <w:rFonts w:hint="eastAsia"/>
        </w:rPr>
        <w:tab/>
        <w:t>/</w:t>
      </w:r>
      <w:r>
        <w:rPr>
          <w:rFonts w:hint="eastAsia"/>
        </w:rPr>
        <w:t>配置</w:t>
      </w:r>
      <w:r>
        <w:rPr>
          <w:rFonts w:hint="eastAsia"/>
        </w:rPr>
        <w:t>IP</w:t>
      </w:r>
      <w:r>
        <w:rPr>
          <w:rFonts w:hint="eastAsia"/>
        </w:rPr>
        <w:t>地址</w:t>
      </w:r>
    </w:p>
    <w:p w14:paraId="00BBFC8C" w14:textId="77777777" w:rsidR="00CA59B0" w:rsidRPr="007043C5" w:rsidRDefault="00CA59B0" w:rsidP="00CA59B0">
      <w:pPr>
        <w:adjustRightInd w:val="0"/>
        <w:snapToGrid w:val="0"/>
        <w:ind w:firstLine="480"/>
        <w:rPr>
          <w:rFonts w:hint="eastAsia"/>
        </w:rPr>
      </w:pPr>
      <w:r>
        <w:lastRenderedPageBreak/>
        <w:t>VG1(config-if-fastethernet0)#</w:t>
      </w:r>
      <w:r>
        <w:rPr>
          <w:rFonts w:hint="eastAsia"/>
        </w:rPr>
        <w:t>exit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退出接口配置模式</w:t>
      </w:r>
    </w:p>
    <w:p w14:paraId="46D44846" w14:textId="77777777" w:rsidR="00CA59B0" w:rsidRDefault="00CA59B0" w:rsidP="00CA59B0">
      <w:pPr>
        <w:adjustRightInd w:val="0"/>
        <w:snapToGrid w:val="0"/>
        <w:ind w:firstLine="480"/>
        <w:rPr>
          <w:rFonts w:hint="eastAsia"/>
        </w:rPr>
      </w:pPr>
      <w:r>
        <w:t>VG1(config)#</w:t>
      </w:r>
      <w:r w:rsidRPr="00D54C4A">
        <w:rPr>
          <w:b/>
          <w:color w:val="FF0000"/>
        </w:rPr>
        <w:t>ip route 0.0.0.0 0.0.0.0 192.168.1.1</w:t>
      </w:r>
      <w:r>
        <w:rPr>
          <w:rFonts w:hint="eastAsia"/>
        </w:rPr>
        <w:tab/>
      </w:r>
      <w:r>
        <w:rPr>
          <w:rFonts w:hint="eastAsia"/>
        </w:rPr>
        <w:tab/>
      </w:r>
      <w:r>
        <w:rPr>
          <w:rFonts w:hint="eastAsia"/>
        </w:rPr>
        <w:tab/>
      </w:r>
      <w:r>
        <w:rPr>
          <w:rFonts w:hint="eastAsia"/>
        </w:rPr>
        <w:tab/>
      </w:r>
      <w:r>
        <w:rPr>
          <w:rFonts w:hint="eastAsia"/>
        </w:rPr>
        <w:tab/>
        <w:t>/</w:t>
      </w:r>
      <w:r>
        <w:rPr>
          <w:rFonts w:hint="eastAsia"/>
        </w:rPr>
        <w:t>设置默认网关，指向路由器</w:t>
      </w:r>
      <w:r>
        <w:rPr>
          <w:rFonts w:hint="eastAsia"/>
        </w:rPr>
        <w:t>F0</w:t>
      </w:r>
      <w:r>
        <w:rPr>
          <w:rFonts w:hint="eastAsia"/>
        </w:rPr>
        <w:t>口地址</w:t>
      </w:r>
    </w:p>
    <w:p w14:paraId="58E56EDC" w14:textId="77777777" w:rsidR="00CA59B0" w:rsidRDefault="00CA59B0" w:rsidP="00CA59B0">
      <w:pPr>
        <w:pStyle w:val="1Char"/>
        <w:ind w:firstLine="480"/>
        <w:rPr>
          <w:rFonts w:hint="eastAsia"/>
        </w:rPr>
      </w:pPr>
    </w:p>
    <w:p w14:paraId="74DAD386" w14:textId="77777777" w:rsidR="00CA59B0" w:rsidRDefault="00CA59B0" w:rsidP="00CA59B0">
      <w:pPr>
        <w:pStyle w:val="1Char"/>
        <w:ind w:firstLine="480"/>
        <w:rPr>
          <w:rFonts w:hint="eastAsia"/>
        </w:rPr>
      </w:pPr>
      <w:r>
        <w:rPr>
          <w:rFonts w:hint="eastAsia"/>
        </w:rPr>
        <w:t>语音网关</w:t>
      </w:r>
      <w:r>
        <w:rPr>
          <w:rFonts w:hint="eastAsia"/>
        </w:rPr>
        <w:t>VG2</w:t>
      </w:r>
      <w:r>
        <w:rPr>
          <w:rFonts w:hint="eastAsia"/>
        </w:rPr>
        <w:t>设置：</w:t>
      </w:r>
    </w:p>
    <w:p w14:paraId="09F1A136" w14:textId="77777777" w:rsidR="00CA59B0" w:rsidRDefault="00CA59B0" w:rsidP="00CA59B0">
      <w:pPr>
        <w:adjustRightInd w:val="0"/>
        <w:snapToGrid w:val="0"/>
        <w:ind w:firstLine="480"/>
      </w:pPr>
      <w:r>
        <w:t>VG</w:t>
      </w:r>
      <w:r>
        <w:rPr>
          <w:rFonts w:hint="eastAsia"/>
        </w:rPr>
        <w:t>2</w:t>
      </w:r>
      <w:r>
        <w:t>(config)#</w:t>
      </w:r>
      <w:r w:rsidRPr="00D54C4A">
        <w:rPr>
          <w:b/>
          <w:color w:val="FF0000"/>
        </w:rPr>
        <w:t>int</w:t>
      </w:r>
      <w:r w:rsidRPr="00D54C4A">
        <w:rPr>
          <w:rFonts w:hint="eastAsia"/>
          <w:b/>
          <w:color w:val="FF0000"/>
        </w:rPr>
        <w:t>erface</w:t>
      </w:r>
      <w:r w:rsidRPr="00D54C4A">
        <w:rPr>
          <w:b/>
          <w:color w:val="FF0000"/>
        </w:rPr>
        <w:t xml:space="preserve"> f</w:t>
      </w:r>
      <w:r w:rsidRPr="00D54C4A">
        <w:rPr>
          <w:rFonts w:hint="eastAsia"/>
          <w:b/>
          <w:color w:val="FF0000"/>
        </w:rPr>
        <w:t>astethernet0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w:t>
      </w:r>
      <w:r>
        <w:rPr>
          <w:rFonts w:hint="eastAsia"/>
        </w:rPr>
        <w:t>F0</w:t>
      </w:r>
      <w:r>
        <w:rPr>
          <w:rFonts w:hint="eastAsia"/>
        </w:rPr>
        <w:t>口（</w:t>
      </w:r>
      <w:r>
        <w:rPr>
          <w:rFonts w:hint="eastAsia"/>
        </w:rPr>
        <w:t>WAN</w:t>
      </w:r>
      <w:r>
        <w:rPr>
          <w:rFonts w:hint="eastAsia"/>
        </w:rPr>
        <w:t>口）设置模式</w:t>
      </w:r>
    </w:p>
    <w:p w14:paraId="15C24CE4" w14:textId="77777777" w:rsidR="00CA59B0" w:rsidRDefault="00CA59B0" w:rsidP="00CA59B0">
      <w:pPr>
        <w:adjustRightInd w:val="0"/>
        <w:snapToGrid w:val="0"/>
        <w:ind w:firstLine="480"/>
      </w:pPr>
      <w:r>
        <w:t>VG</w:t>
      </w:r>
      <w:r>
        <w:rPr>
          <w:rFonts w:hint="eastAsia"/>
        </w:rPr>
        <w:t>2</w:t>
      </w:r>
      <w:r>
        <w:t>(config-if-fastethernet0)#</w:t>
      </w:r>
      <w:r w:rsidRPr="00D54C4A">
        <w:rPr>
          <w:b/>
          <w:color w:val="FF0000"/>
        </w:rPr>
        <w:t>ip addr</w:t>
      </w:r>
      <w:r w:rsidRPr="00D54C4A">
        <w:rPr>
          <w:rFonts w:hint="eastAsia"/>
          <w:b/>
          <w:color w:val="FF0000"/>
        </w:rPr>
        <w:t>ess</w:t>
      </w:r>
      <w:r w:rsidRPr="00D54C4A">
        <w:rPr>
          <w:b/>
          <w:color w:val="FF0000"/>
        </w:rPr>
        <w:t xml:space="preserve"> 192.168.</w:t>
      </w:r>
      <w:r w:rsidRPr="00D54C4A">
        <w:rPr>
          <w:rFonts w:hint="eastAsia"/>
          <w:b/>
          <w:color w:val="FF0000"/>
        </w:rPr>
        <w:t>2</w:t>
      </w:r>
      <w:r w:rsidRPr="00D54C4A">
        <w:rPr>
          <w:b/>
          <w:color w:val="FF0000"/>
        </w:rPr>
        <w:t>.2 255.255.255.0</w:t>
      </w:r>
      <w:r>
        <w:rPr>
          <w:rFonts w:hint="eastAsia"/>
        </w:rPr>
        <w:tab/>
        <w:t>/</w:t>
      </w:r>
      <w:r>
        <w:rPr>
          <w:rFonts w:hint="eastAsia"/>
        </w:rPr>
        <w:t>配置</w:t>
      </w:r>
      <w:r>
        <w:rPr>
          <w:rFonts w:hint="eastAsia"/>
        </w:rPr>
        <w:t>IP</w:t>
      </w:r>
      <w:r>
        <w:rPr>
          <w:rFonts w:hint="eastAsia"/>
        </w:rPr>
        <w:t>地址</w:t>
      </w:r>
    </w:p>
    <w:p w14:paraId="5A0C8A1D" w14:textId="77777777" w:rsidR="00CA59B0" w:rsidRPr="007043C5" w:rsidRDefault="00CA59B0" w:rsidP="00CA59B0">
      <w:pPr>
        <w:adjustRightInd w:val="0"/>
        <w:snapToGrid w:val="0"/>
        <w:ind w:firstLine="480"/>
        <w:rPr>
          <w:rFonts w:hint="eastAsia"/>
        </w:rPr>
      </w:pPr>
      <w:r>
        <w:t>VG</w:t>
      </w:r>
      <w:r>
        <w:rPr>
          <w:rFonts w:hint="eastAsia"/>
        </w:rPr>
        <w:t>2</w:t>
      </w:r>
      <w:r>
        <w:t>(config-if-fastethernet0)#</w:t>
      </w:r>
      <w:r>
        <w:rPr>
          <w:rFonts w:hint="eastAsia"/>
        </w:rPr>
        <w:t>exit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退出接口配置模式</w:t>
      </w:r>
    </w:p>
    <w:p w14:paraId="2E1B58B9" w14:textId="77777777" w:rsidR="00CA59B0" w:rsidRDefault="00CA59B0" w:rsidP="00CA59B0">
      <w:pPr>
        <w:adjustRightInd w:val="0"/>
        <w:snapToGrid w:val="0"/>
        <w:ind w:firstLine="480"/>
        <w:rPr>
          <w:rFonts w:hint="eastAsia"/>
        </w:rPr>
      </w:pPr>
      <w:r>
        <w:t>VG</w:t>
      </w:r>
      <w:r>
        <w:rPr>
          <w:rFonts w:hint="eastAsia"/>
        </w:rPr>
        <w:t>2</w:t>
      </w:r>
      <w:r>
        <w:t>(config)#</w:t>
      </w:r>
      <w:r w:rsidRPr="00D54C4A">
        <w:rPr>
          <w:b/>
          <w:color w:val="FF0000"/>
        </w:rPr>
        <w:t>ip route 0.0.0.0 0.0.0.0 192.168.</w:t>
      </w:r>
      <w:r w:rsidRPr="00D54C4A">
        <w:rPr>
          <w:rFonts w:hint="eastAsia"/>
          <w:b/>
          <w:color w:val="FF0000"/>
        </w:rPr>
        <w:t>2</w:t>
      </w:r>
      <w:r w:rsidRPr="00D54C4A">
        <w:rPr>
          <w:b/>
          <w:color w:val="FF0000"/>
        </w:rPr>
        <w:t>.1</w:t>
      </w:r>
      <w:r>
        <w:rPr>
          <w:rFonts w:hint="eastAsia"/>
        </w:rPr>
        <w:tab/>
      </w:r>
      <w:r>
        <w:rPr>
          <w:rFonts w:hint="eastAsia"/>
        </w:rPr>
        <w:tab/>
      </w:r>
      <w:r>
        <w:rPr>
          <w:rFonts w:hint="eastAsia"/>
        </w:rPr>
        <w:tab/>
      </w:r>
      <w:r>
        <w:rPr>
          <w:rFonts w:hint="eastAsia"/>
        </w:rPr>
        <w:tab/>
      </w:r>
      <w:r>
        <w:rPr>
          <w:rFonts w:hint="eastAsia"/>
        </w:rPr>
        <w:tab/>
        <w:t>/</w:t>
      </w:r>
      <w:r>
        <w:rPr>
          <w:rFonts w:hint="eastAsia"/>
        </w:rPr>
        <w:t>设置默认网关，指向路由器</w:t>
      </w:r>
      <w:r>
        <w:rPr>
          <w:rFonts w:hint="eastAsia"/>
        </w:rPr>
        <w:t>F1</w:t>
      </w:r>
      <w:r>
        <w:rPr>
          <w:rFonts w:hint="eastAsia"/>
        </w:rPr>
        <w:t>口地址</w:t>
      </w:r>
    </w:p>
    <w:p w14:paraId="6A27710B" w14:textId="77777777" w:rsidR="00CA59B0" w:rsidRDefault="00CA59B0" w:rsidP="00CA59B0">
      <w:pPr>
        <w:adjustRightInd w:val="0"/>
        <w:snapToGrid w:val="0"/>
        <w:ind w:firstLine="480"/>
      </w:pPr>
    </w:p>
    <w:p w14:paraId="0628A9E9" w14:textId="77777777" w:rsidR="00CA59B0" w:rsidRDefault="00CA59B0" w:rsidP="00CA59B0">
      <w:pPr>
        <w:pStyle w:val="1Char"/>
        <w:ind w:firstLine="480"/>
        <w:rPr>
          <w:rFonts w:hint="eastAsia"/>
        </w:rPr>
      </w:pPr>
      <w:r>
        <w:rPr>
          <w:rFonts w:hint="eastAsia"/>
        </w:rPr>
        <w:t>设置完成后，测试两台语音网关的互通性，可以在语音网关</w:t>
      </w:r>
      <w:r>
        <w:rPr>
          <w:rFonts w:hint="eastAsia"/>
        </w:rPr>
        <w:t>1</w:t>
      </w:r>
      <w:r>
        <w:rPr>
          <w:rFonts w:hint="eastAsia"/>
        </w:rPr>
        <w:t>上对语音网关</w:t>
      </w:r>
      <w:r>
        <w:rPr>
          <w:rFonts w:hint="eastAsia"/>
        </w:rPr>
        <w:t>2</w:t>
      </w:r>
      <w:r>
        <w:rPr>
          <w:rFonts w:hint="eastAsia"/>
        </w:rPr>
        <w:t>的</w:t>
      </w:r>
      <w:r>
        <w:rPr>
          <w:rFonts w:hint="eastAsia"/>
        </w:rPr>
        <w:t>WAN</w:t>
      </w:r>
      <w:r>
        <w:rPr>
          <w:rFonts w:hint="eastAsia"/>
        </w:rPr>
        <w:t>口地址进行</w:t>
      </w:r>
      <w:r>
        <w:rPr>
          <w:rFonts w:hint="eastAsia"/>
        </w:rPr>
        <w:t>ping</w:t>
      </w:r>
      <w:r>
        <w:rPr>
          <w:rFonts w:hint="eastAsia"/>
        </w:rPr>
        <w:t>操作，范例如下：</w:t>
      </w:r>
    </w:p>
    <w:p w14:paraId="610B0D3C" w14:textId="77777777" w:rsidR="00CA59B0" w:rsidRDefault="00CA59B0" w:rsidP="00CA59B0">
      <w:pPr>
        <w:adjustRightInd w:val="0"/>
        <w:snapToGrid w:val="0"/>
        <w:ind w:firstLine="480"/>
      </w:pPr>
      <w:r>
        <w:t>VG1#</w:t>
      </w:r>
      <w:r w:rsidRPr="00D54C4A">
        <w:rPr>
          <w:b/>
          <w:color w:val="FF0000"/>
        </w:rPr>
        <w:t>ping 192.168.2.</w:t>
      </w:r>
      <w:r w:rsidRPr="00D54C4A">
        <w:rPr>
          <w:rFonts w:hint="eastAsia"/>
          <w:b/>
          <w:color w:val="FF0000"/>
        </w:rPr>
        <w:t>2</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/ping VG2</w:t>
      </w:r>
      <w:r>
        <w:rPr>
          <w:rFonts w:hint="eastAsia"/>
        </w:rPr>
        <w:t>的</w:t>
      </w:r>
      <w:r>
        <w:rPr>
          <w:rFonts w:hint="eastAsia"/>
        </w:rPr>
        <w:t>F0</w:t>
      </w:r>
      <w:r>
        <w:rPr>
          <w:rFonts w:hint="eastAsia"/>
        </w:rPr>
        <w:t>地址</w:t>
      </w:r>
    </w:p>
    <w:p w14:paraId="00079C7B" w14:textId="77777777" w:rsidR="00CA59B0" w:rsidRDefault="00CA59B0" w:rsidP="00CA59B0">
      <w:pPr>
        <w:adjustRightInd w:val="0"/>
        <w:snapToGrid w:val="0"/>
        <w:ind w:firstLine="480"/>
      </w:pPr>
    </w:p>
    <w:p w14:paraId="3F0ABA74" w14:textId="77777777" w:rsidR="00CA59B0" w:rsidRPr="00D54C4A" w:rsidRDefault="00CA59B0" w:rsidP="00CA59B0">
      <w:pPr>
        <w:adjustRightInd w:val="0"/>
        <w:snapToGrid w:val="0"/>
        <w:ind w:firstLine="480"/>
        <w:rPr>
          <w:color w:val="0070C0"/>
        </w:rPr>
      </w:pPr>
      <w:r w:rsidRPr="00D54C4A">
        <w:rPr>
          <w:color w:val="0070C0"/>
        </w:rPr>
        <w:t>Press key (ctrl + shift + 6) interrupt it.</w:t>
      </w:r>
    </w:p>
    <w:p w14:paraId="199FCE95" w14:textId="77777777" w:rsidR="00CA59B0" w:rsidRPr="00D54C4A" w:rsidRDefault="00CA59B0" w:rsidP="00CA59B0">
      <w:pPr>
        <w:adjustRightInd w:val="0"/>
        <w:snapToGrid w:val="0"/>
        <w:ind w:firstLine="480"/>
        <w:rPr>
          <w:color w:val="0070C0"/>
        </w:rPr>
      </w:pPr>
      <w:r w:rsidRPr="00D54C4A">
        <w:rPr>
          <w:color w:val="0070C0"/>
        </w:rPr>
        <w:t>Sending 5, 76-byte ICMP Echos to 192.168.2.1 , timeout is 2 seconds:</w:t>
      </w:r>
    </w:p>
    <w:p w14:paraId="22C4F476" w14:textId="77777777" w:rsidR="00CA59B0" w:rsidRPr="00D54C4A" w:rsidRDefault="00CA59B0" w:rsidP="00CA59B0">
      <w:pPr>
        <w:adjustRightInd w:val="0"/>
        <w:snapToGrid w:val="0"/>
        <w:ind w:firstLine="480"/>
        <w:rPr>
          <w:color w:val="0070C0"/>
        </w:rPr>
      </w:pPr>
      <w:r w:rsidRPr="00D54C4A">
        <w:rPr>
          <w:color w:val="0070C0"/>
        </w:rPr>
        <w:t>!!!!!</w:t>
      </w:r>
    </w:p>
    <w:p w14:paraId="78E30D88" w14:textId="77777777" w:rsidR="00CA59B0" w:rsidRPr="00D54C4A" w:rsidRDefault="00CA59B0" w:rsidP="00CA59B0">
      <w:pPr>
        <w:adjustRightInd w:val="0"/>
        <w:snapToGrid w:val="0"/>
        <w:ind w:firstLine="480"/>
        <w:rPr>
          <w:rFonts w:hint="eastAsia"/>
          <w:color w:val="0070C0"/>
        </w:rPr>
      </w:pPr>
      <w:r w:rsidRPr="00D54C4A">
        <w:rPr>
          <w:color w:val="0070C0"/>
        </w:rPr>
        <w:t>Success rate is 100% (5/5). Round-trip min/avg/max = 0/0/0 ms.</w:t>
      </w:r>
      <w:r w:rsidRPr="00D54C4A">
        <w:rPr>
          <w:rFonts w:hint="eastAsia"/>
          <w:color w:val="0070C0"/>
        </w:rPr>
        <w:tab/>
      </w:r>
      <w:r w:rsidRPr="00D54C4A">
        <w:rPr>
          <w:rFonts w:hint="eastAsia"/>
          <w:color w:val="0070C0"/>
        </w:rPr>
        <w:tab/>
        <w:t>/</w:t>
      </w:r>
      <w:r w:rsidRPr="00D54C4A">
        <w:rPr>
          <w:rFonts w:hint="eastAsia"/>
          <w:color w:val="0070C0"/>
        </w:rPr>
        <w:t>全部</w:t>
      </w:r>
      <w:r w:rsidRPr="00D54C4A">
        <w:rPr>
          <w:rFonts w:hint="eastAsia"/>
          <w:color w:val="0070C0"/>
        </w:rPr>
        <w:t>ping</w:t>
      </w:r>
      <w:r w:rsidRPr="00D54C4A">
        <w:rPr>
          <w:rFonts w:hint="eastAsia"/>
          <w:color w:val="0070C0"/>
        </w:rPr>
        <w:t>通，表示路由通</w:t>
      </w:r>
    </w:p>
    <w:p w14:paraId="398B233A" w14:textId="77777777" w:rsidR="00CA59B0" w:rsidRPr="006F5DEE" w:rsidRDefault="00CA59B0" w:rsidP="00CA59B0">
      <w:pPr>
        <w:adjustRightInd w:val="0"/>
        <w:snapToGrid w:val="0"/>
        <w:ind w:firstLine="480"/>
        <w:rPr>
          <w:rFonts w:hint="eastAsia"/>
        </w:rPr>
      </w:pPr>
    </w:p>
    <w:p w14:paraId="29D3359F" w14:textId="77777777" w:rsidR="00CA59B0" w:rsidRDefault="00CA59B0" w:rsidP="00CA59B0">
      <w:pPr>
        <w:adjustRightInd w:val="0"/>
        <w:snapToGrid w:val="0"/>
        <w:ind w:firstLine="480"/>
        <w:rPr>
          <w:rFonts w:hint="eastAsia"/>
        </w:rPr>
      </w:pPr>
      <w:r>
        <w:rPr>
          <w:rFonts w:hint="eastAsia"/>
          <w:b/>
        </w:rPr>
        <w:t>4</w:t>
      </w:r>
      <w:r w:rsidRPr="003041ED">
        <w:rPr>
          <w:rFonts w:hAnsi="宋体"/>
          <w:b/>
        </w:rPr>
        <w:t>、</w:t>
      </w:r>
      <w:r>
        <w:rPr>
          <w:rFonts w:hAnsi="宋体" w:hint="eastAsia"/>
          <w:b/>
        </w:rPr>
        <w:t>语音接口和拨号路由配置</w:t>
      </w:r>
      <w:r w:rsidRPr="003041ED">
        <w:rPr>
          <w:rFonts w:hAnsi="宋体"/>
          <w:b/>
        </w:rPr>
        <w:t>；</w:t>
      </w:r>
    </w:p>
    <w:p w14:paraId="26BCEE87" w14:textId="77777777" w:rsidR="00CA59B0" w:rsidRPr="005C6AB5" w:rsidRDefault="00CA59B0" w:rsidP="00CA59B0">
      <w:pPr>
        <w:pStyle w:val="1Char"/>
        <w:ind w:firstLine="480"/>
        <w:rPr>
          <w:rFonts w:hint="eastAsia"/>
        </w:rPr>
      </w:pPr>
      <w:r>
        <w:rPr>
          <w:rFonts w:hint="eastAsia"/>
        </w:rPr>
        <w:t>第一步，检查语音接口运行参数，确保</w:t>
      </w:r>
      <w:r>
        <w:rPr>
          <w:rFonts w:hint="eastAsia"/>
        </w:rPr>
        <w:t>FXS</w:t>
      </w:r>
      <w:r>
        <w:rPr>
          <w:rFonts w:hint="eastAsia"/>
        </w:rPr>
        <w:t>接口已经启用，操作如下：</w:t>
      </w:r>
    </w:p>
    <w:p w14:paraId="39177BBF" w14:textId="77777777" w:rsidR="00CA59B0" w:rsidRPr="005C6AB5" w:rsidRDefault="00CA59B0" w:rsidP="00CA59B0">
      <w:pPr>
        <w:adjustRightInd w:val="0"/>
        <w:snapToGrid w:val="0"/>
        <w:ind w:firstLine="480"/>
        <w:rPr>
          <w:rFonts w:hint="eastAsia"/>
          <w:b/>
          <w:color w:val="FF0000"/>
          <w:szCs w:val="21"/>
        </w:rPr>
      </w:pPr>
      <w:r w:rsidRPr="00EB265A">
        <w:rPr>
          <w:szCs w:val="21"/>
        </w:rPr>
        <w:t>gateway #</w:t>
      </w:r>
      <w:r w:rsidRPr="00EB265A">
        <w:rPr>
          <w:b/>
          <w:color w:val="FF0000"/>
          <w:szCs w:val="21"/>
        </w:rPr>
        <w:t>sh</w:t>
      </w:r>
      <w:r w:rsidRPr="00EB265A">
        <w:rPr>
          <w:rFonts w:hint="eastAsia"/>
          <w:b/>
          <w:color w:val="FF0000"/>
          <w:szCs w:val="21"/>
        </w:rPr>
        <w:t>ow</w:t>
      </w:r>
      <w:r w:rsidRPr="00EB265A">
        <w:rPr>
          <w:b/>
          <w:color w:val="FF0000"/>
          <w:szCs w:val="21"/>
        </w:rPr>
        <w:t xml:space="preserve"> </w:t>
      </w:r>
      <w:r>
        <w:rPr>
          <w:rFonts w:hint="eastAsia"/>
          <w:b/>
          <w:color w:val="FF0000"/>
          <w:szCs w:val="21"/>
        </w:rPr>
        <w:t>voice card</w:t>
      </w:r>
      <w:r w:rsidRPr="00EB265A">
        <w:rPr>
          <w:szCs w:val="21"/>
        </w:rPr>
        <w:t xml:space="preserve">          </w:t>
      </w:r>
      <w:r>
        <w:rPr>
          <w:rFonts w:hint="eastAsia"/>
          <w:szCs w:val="21"/>
        </w:rPr>
        <w:tab/>
      </w:r>
      <w:r>
        <w:rPr>
          <w:rFonts w:hint="eastAsia"/>
          <w:szCs w:val="21"/>
        </w:rPr>
        <w:tab/>
        <w:t>/</w:t>
      </w:r>
      <w:r>
        <w:rPr>
          <w:rFonts w:hint="eastAsia"/>
          <w:szCs w:val="21"/>
        </w:rPr>
        <w:t>检查语音接口情况</w:t>
      </w:r>
    </w:p>
    <w:p w14:paraId="54F32BE5" w14:textId="77777777" w:rsidR="00CA59B0" w:rsidRPr="005C6AB5" w:rsidRDefault="00CA59B0" w:rsidP="00CA59B0">
      <w:pPr>
        <w:adjustRightInd w:val="0"/>
        <w:snapToGrid w:val="0"/>
        <w:ind w:firstLine="480"/>
        <w:rPr>
          <w:color w:val="0070C0"/>
          <w:szCs w:val="21"/>
        </w:rPr>
      </w:pPr>
      <w:r w:rsidRPr="005C6AB5">
        <w:rPr>
          <w:color w:val="0070C0"/>
          <w:szCs w:val="21"/>
        </w:rPr>
        <w:lastRenderedPageBreak/>
        <w:t>fxs-card 1</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/fxs</w:t>
      </w:r>
      <w:r>
        <w:rPr>
          <w:rFonts w:hint="eastAsia"/>
          <w:color w:val="0070C0"/>
          <w:szCs w:val="21"/>
        </w:rPr>
        <w:t>卡，编号</w:t>
      </w:r>
      <w:r>
        <w:rPr>
          <w:rFonts w:hint="eastAsia"/>
          <w:color w:val="0070C0"/>
          <w:szCs w:val="21"/>
        </w:rPr>
        <w:t>1</w:t>
      </w:r>
    </w:p>
    <w:p w14:paraId="0FE7E469" w14:textId="77777777" w:rsidR="00CA59B0" w:rsidRPr="005C6AB5" w:rsidRDefault="00CA59B0" w:rsidP="00CA59B0">
      <w:pPr>
        <w:adjustRightInd w:val="0"/>
        <w:snapToGrid w:val="0"/>
        <w:ind w:firstLine="480"/>
        <w:rPr>
          <w:color w:val="0070C0"/>
          <w:szCs w:val="21"/>
        </w:rPr>
      </w:pPr>
      <w:r w:rsidRPr="005C6AB5">
        <w:rPr>
          <w:color w:val="0070C0"/>
          <w:szCs w:val="21"/>
        </w:rPr>
        <w:t xml:space="preserve">  channel 0 3 callid enable</w:t>
      </w:r>
      <w:r>
        <w:rPr>
          <w:rFonts w:hint="eastAsia"/>
          <w:color w:val="0070C0"/>
          <w:szCs w:val="21"/>
        </w:rPr>
        <w:tab/>
      </w:r>
      <w:r>
        <w:rPr>
          <w:rFonts w:hint="eastAsia"/>
          <w:color w:val="0070C0"/>
          <w:szCs w:val="21"/>
        </w:rPr>
        <w:tab/>
      </w:r>
      <w:r>
        <w:rPr>
          <w:rFonts w:hint="eastAsia"/>
          <w:color w:val="0070C0"/>
          <w:szCs w:val="21"/>
        </w:rPr>
        <w:tab/>
        <w:t>/0</w:t>
      </w:r>
      <w:r>
        <w:rPr>
          <w:rFonts w:hint="eastAsia"/>
          <w:color w:val="0070C0"/>
          <w:szCs w:val="21"/>
        </w:rPr>
        <w:t>－</w:t>
      </w:r>
      <w:r>
        <w:rPr>
          <w:rFonts w:hint="eastAsia"/>
          <w:color w:val="0070C0"/>
          <w:szCs w:val="21"/>
        </w:rPr>
        <w:t>3</w:t>
      </w:r>
      <w:r>
        <w:rPr>
          <w:rFonts w:hint="eastAsia"/>
          <w:color w:val="0070C0"/>
          <w:szCs w:val="21"/>
        </w:rPr>
        <w:t>通道（即</w:t>
      </w:r>
      <w:r>
        <w:rPr>
          <w:rFonts w:hint="eastAsia"/>
          <w:color w:val="0070C0"/>
          <w:szCs w:val="21"/>
        </w:rPr>
        <w:t>fxs0-fxs3</w:t>
      </w:r>
      <w:r>
        <w:rPr>
          <w:rFonts w:hint="eastAsia"/>
          <w:color w:val="0070C0"/>
          <w:szCs w:val="21"/>
        </w:rPr>
        <w:t>）启用来电显示功能</w:t>
      </w:r>
    </w:p>
    <w:p w14:paraId="4E32390E" w14:textId="77777777" w:rsidR="00CA59B0" w:rsidRPr="005C6AB5" w:rsidRDefault="00CA59B0" w:rsidP="00CA59B0">
      <w:pPr>
        <w:adjustRightInd w:val="0"/>
        <w:snapToGrid w:val="0"/>
        <w:ind w:firstLine="480"/>
        <w:rPr>
          <w:color w:val="0070C0"/>
          <w:szCs w:val="21"/>
        </w:rPr>
      </w:pPr>
      <w:r w:rsidRPr="005C6AB5">
        <w:rPr>
          <w:color w:val="0070C0"/>
          <w:szCs w:val="21"/>
        </w:rPr>
        <w:t xml:space="preserve">  channel 0 3 enable</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/0</w:t>
      </w:r>
      <w:r>
        <w:rPr>
          <w:rFonts w:hint="eastAsia"/>
          <w:color w:val="0070C0"/>
          <w:szCs w:val="21"/>
        </w:rPr>
        <w:t>－</w:t>
      </w:r>
      <w:r>
        <w:rPr>
          <w:rFonts w:hint="eastAsia"/>
          <w:color w:val="0070C0"/>
          <w:szCs w:val="21"/>
        </w:rPr>
        <w:t>3</w:t>
      </w:r>
      <w:r>
        <w:rPr>
          <w:rFonts w:hint="eastAsia"/>
          <w:color w:val="0070C0"/>
          <w:szCs w:val="21"/>
        </w:rPr>
        <w:t>通道（即</w:t>
      </w:r>
      <w:r>
        <w:rPr>
          <w:rFonts w:hint="eastAsia"/>
          <w:color w:val="0070C0"/>
          <w:szCs w:val="21"/>
        </w:rPr>
        <w:t>fxs0-fxs3</w:t>
      </w:r>
      <w:r>
        <w:rPr>
          <w:rFonts w:hint="eastAsia"/>
          <w:color w:val="0070C0"/>
          <w:szCs w:val="21"/>
        </w:rPr>
        <w:t>）启用</w:t>
      </w:r>
    </w:p>
    <w:p w14:paraId="77C3AEAA" w14:textId="77777777" w:rsidR="00CA59B0" w:rsidRPr="005C6AB5" w:rsidRDefault="00CA59B0" w:rsidP="00CA59B0">
      <w:pPr>
        <w:adjustRightInd w:val="0"/>
        <w:snapToGrid w:val="0"/>
        <w:ind w:firstLine="480"/>
        <w:rPr>
          <w:color w:val="0070C0"/>
          <w:szCs w:val="21"/>
        </w:rPr>
      </w:pPr>
      <w:r w:rsidRPr="005C6AB5">
        <w:rPr>
          <w:color w:val="0070C0"/>
          <w:szCs w:val="21"/>
        </w:rPr>
        <w:t xml:space="preserve"> exit</w:t>
      </w:r>
    </w:p>
    <w:p w14:paraId="2910B522" w14:textId="77777777" w:rsidR="00CA59B0" w:rsidRPr="005C6AB5" w:rsidRDefault="00CA59B0" w:rsidP="00CA59B0">
      <w:pPr>
        <w:adjustRightInd w:val="0"/>
        <w:snapToGrid w:val="0"/>
        <w:ind w:firstLine="480"/>
        <w:rPr>
          <w:color w:val="0070C0"/>
          <w:szCs w:val="21"/>
        </w:rPr>
      </w:pPr>
    </w:p>
    <w:p w14:paraId="0101991F" w14:textId="77777777" w:rsidR="00CA59B0" w:rsidRPr="005C6AB5" w:rsidRDefault="00CA59B0" w:rsidP="00CA59B0">
      <w:pPr>
        <w:adjustRightInd w:val="0"/>
        <w:snapToGrid w:val="0"/>
        <w:ind w:firstLine="480"/>
        <w:rPr>
          <w:color w:val="0070C0"/>
          <w:szCs w:val="21"/>
        </w:rPr>
      </w:pPr>
      <w:r w:rsidRPr="005C6AB5">
        <w:rPr>
          <w:color w:val="0070C0"/>
          <w:szCs w:val="21"/>
        </w:rPr>
        <w:t xml:space="preserve"> fxo-card 2</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/fx0</w:t>
      </w:r>
      <w:r>
        <w:rPr>
          <w:rFonts w:hint="eastAsia"/>
          <w:color w:val="0070C0"/>
          <w:szCs w:val="21"/>
        </w:rPr>
        <w:t>卡，编号</w:t>
      </w:r>
      <w:r>
        <w:rPr>
          <w:rFonts w:hint="eastAsia"/>
          <w:color w:val="0070C0"/>
          <w:szCs w:val="21"/>
        </w:rPr>
        <w:t>2</w:t>
      </w:r>
    </w:p>
    <w:p w14:paraId="355BDD7B" w14:textId="77777777" w:rsidR="00CA59B0" w:rsidRPr="005C6AB5" w:rsidRDefault="00CA59B0" w:rsidP="00CA59B0">
      <w:pPr>
        <w:adjustRightInd w:val="0"/>
        <w:snapToGrid w:val="0"/>
        <w:ind w:firstLine="480"/>
        <w:rPr>
          <w:color w:val="0070C0"/>
          <w:szCs w:val="21"/>
        </w:rPr>
      </w:pPr>
      <w:r w:rsidRPr="005C6AB5">
        <w:rPr>
          <w:color w:val="0070C0"/>
          <w:szCs w:val="21"/>
        </w:rPr>
        <w:t xml:space="preserve">  channel 0 0 callid enable</w:t>
      </w:r>
      <w:r>
        <w:rPr>
          <w:rFonts w:hint="eastAsia"/>
          <w:color w:val="0070C0"/>
          <w:szCs w:val="21"/>
        </w:rPr>
        <w:tab/>
      </w:r>
      <w:r>
        <w:rPr>
          <w:rFonts w:hint="eastAsia"/>
          <w:color w:val="0070C0"/>
          <w:szCs w:val="21"/>
        </w:rPr>
        <w:tab/>
      </w:r>
      <w:r>
        <w:rPr>
          <w:rFonts w:hint="eastAsia"/>
          <w:color w:val="0070C0"/>
          <w:szCs w:val="21"/>
        </w:rPr>
        <w:tab/>
        <w:t>/0</w:t>
      </w:r>
      <w:r>
        <w:rPr>
          <w:rFonts w:hint="eastAsia"/>
          <w:color w:val="0070C0"/>
          <w:szCs w:val="21"/>
        </w:rPr>
        <w:t>通道（即</w:t>
      </w:r>
      <w:r>
        <w:rPr>
          <w:rFonts w:hint="eastAsia"/>
          <w:color w:val="0070C0"/>
          <w:szCs w:val="21"/>
        </w:rPr>
        <w:t>fxo0</w:t>
      </w:r>
      <w:r>
        <w:rPr>
          <w:rFonts w:hint="eastAsia"/>
          <w:color w:val="0070C0"/>
          <w:szCs w:val="21"/>
        </w:rPr>
        <w:t>）启用来电显示功能</w:t>
      </w:r>
    </w:p>
    <w:p w14:paraId="204C7966" w14:textId="77777777" w:rsidR="00CA59B0" w:rsidRPr="005C6AB5" w:rsidRDefault="00CA59B0" w:rsidP="00CA59B0">
      <w:pPr>
        <w:adjustRightInd w:val="0"/>
        <w:snapToGrid w:val="0"/>
        <w:ind w:firstLine="480"/>
        <w:rPr>
          <w:color w:val="0070C0"/>
          <w:szCs w:val="21"/>
        </w:rPr>
      </w:pPr>
      <w:r w:rsidRPr="005C6AB5">
        <w:rPr>
          <w:color w:val="0070C0"/>
          <w:szCs w:val="21"/>
        </w:rPr>
        <w:t xml:space="preserve">  channel 0 0 enable</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/0</w:t>
      </w:r>
      <w:r>
        <w:rPr>
          <w:rFonts w:hint="eastAsia"/>
          <w:color w:val="0070C0"/>
          <w:szCs w:val="21"/>
        </w:rPr>
        <w:t>通道（即</w:t>
      </w:r>
      <w:r>
        <w:rPr>
          <w:rFonts w:hint="eastAsia"/>
          <w:color w:val="0070C0"/>
          <w:szCs w:val="21"/>
        </w:rPr>
        <w:t>fxo0</w:t>
      </w:r>
      <w:r>
        <w:rPr>
          <w:rFonts w:hint="eastAsia"/>
          <w:color w:val="0070C0"/>
          <w:szCs w:val="21"/>
        </w:rPr>
        <w:t>）启用</w:t>
      </w:r>
    </w:p>
    <w:p w14:paraId="30DA087F" w14:textId="77777777" w:rsidR="00CA59B0" w:rsidRPr="005C6AB5" w:rsidRDefault="00CA59B0" w:rsidP="00CA59B0">
      <w:pPr>
        <w:adjustRightInd w:val="0"/>
        <w:snapToGrid w:val="0"/>
        <w:ind w:firstLine="480"/>
        <w:rPr>
          <w:color w:val="0070C0"/>
          <w:szCs w:val="21"/>
        </w:rPr>
      </w:pPr>
      <w:r w:rsidRPr="005C6AB5">
        <w:rPr>
          <w:color w:val="0070C0"/>
          <w:szCs w:val="21"/>
        </w:rPr>
        <w:t xml:space="preserve"> exit</w:t>
      </w:r>
    </w:p>
    <w:p w14:paraId="3784C871" w14:textId="77777777" w:rsidR="00CA59B0" w:rsidRDefault="00CA59B0" w:rsidP="00CA59B0">
      <w:pPr>
        <w:adjustRightInd w:val="0"/>
        <w:snapToGrid w:val="0"/>
        <w:ind w:firstLine="480"/>
        <w:rPr>
          <w:rFonts w:hint="eastAsia"/>
          <w:color w:val="0070C0"/>
          <w:szCs w:val="21"/>
        </w:rPr>
      </w:pPr>
      <w:r w:rsidRPr="005C6AB5">
        <w:rPr>
          <w:color w:val="0070C0"/>
          <w:szCs w:val="21"/>
        </w:rPr>
        <w:t>dialplan terminator #</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w:t>
      </w:r>
      <w:r>
        <w:rPr>
          <w:rFonts w:hint="eastAsia"/>
          <w:color w:val="0070C0"/>
          <w:szCs w:val="21"/>
        </w:rPr>
        <w:t>拨号可以＃结束</w:t>
      </w:r>
    </w:p>
    <w:p w14:paraId="7C0A6024" w14:textId="77777777" w:rsidR="00CA59B0" w:rsidRDefault="00CA59B0" w:rsidP="00CA59B0">
      <w:pPr>
        <w:adjustRightInd w:val="0"/>
        <w:snapToGrid w:val="0"/>
        <w:ind w:firstLine="480"/>
        <w:rPr>
          <w:rFonts w:hint="eastAsia"/>
          <w:color w:val="0070C0"/>
          <w:szCs w:val="21"/>
        </w:rPr>
      </w:pPr>
      <w:r>
        <w:rPr>
          <w:rFonts w:hint="eastAsia"/>
          <w:szCs w:val="21"/>
        </w:rPr>
        <w:t>从配置参数可以看到，系统已经默认启动了对应的语音接口。如果没有启动，我们可以用</w:t>
      </w:r>
      <w:r>
        <w:rPr>
          <w:rFonts w:hint="eastAsia"/>
          <w:szCs w:val="21"/>
        </w:rPr>
        <w:t>channel X Y enable</w:t>
      </w:r>
      <w:r>
        <w:rPr>
          <w:rFonts w:hint="eastAsia"/>
          <w:szCs w:val="21"/>
        </w:rPr>
        <w:t>命令启动。</w:t>
      </w:r>
    </w:p>
    <w:p w14:paraId="3517395E" w14:textId="77777777" w:rsidR="00CA59B0" w:rsidRDefault="00CA59B0" w:rsidP="00CA59B0">
      <w:pPr>
        <w:adjustRightInd w:val="0"/>
        <w:snapToGrid w:val="0"/>
        <w:ind w:firstLine="480"/>
        <w:rPr>
          <w:rFonts w:hint="eastAsia"/>
          <w:color w:val="0070C0"/>
          <w:szCs w:val="21"/>
        </w:rPr>
      </w:pPr>
    </w:p>
    <w:p w14:paraId="5700A164" w14:textId="77777777" w:rsidR="00CA59B0" w:rsidRPr="001F6959" w:rsidRDefault="00CA59B0" w:rsidP="00CA59B0">
      <w:pPr>
        <w:pStyle w:val="1Char"/>
        <w:ind w:firstLine="480"/>
        <w:rPr>
          <w:rFonts w:hint="eastAsia"/>
          <w:color w:val="0070C0"/>
        </w:rPr>
      </w:pPr>
      <w:r>
        <w:rPr>
          <w:rFonts w:hint="eastAsia"/>
        </w:rPr>
        <w:t>第二步，拨号路由设置，操作如下：</w:t>
      </w:r>
    </w:p>
    <w:p w14:paraId="4E3C55CA" w14:textId="77777777" w:rsidR="00CA59B0" w:rsidRDefault="00CA59B0" w:rsidP="00CA59B0">
      <w:pPr>
        <w:pStyle w:val="1Char"/>
        <w:ind w:firstLine="480"/>
        <w:rPr>
          <w:rFonts w:hint="eastAsia"/>
          <w:color w:val="000000"/>
        </w:rPr>
      </w:pPr>
      <w:r>
        <w:rPr>
          <w:rFonts w:hint="eastAsia"/>
          <w:color w:val="000000"/>
        </w:rPr>
        <w:t>语音网关</w:t>
      </w:r>
      <w:r>
        <w:rPr>
          <w:rFonts w:hint="eastAsia"/>
          <w:color w:val="000000"/>
        </w:rPr>
        <w:t>1</w:t>
      </w:r>
      <w:r>
        <w:rPr>
          <w:rFonts w:hint="eastAsia"/>
          <w:color w:val="000000"/>
        </w:rPr>
        <w:t>操作：</w:t>
      </w:r>
    </w:p>
    <w:p w14:paraId="7BB405C3" w14:textId="77777777" w:rsidR="00CA59B0" w:rsidRDefault="00CA59B0" w:rsidP="00CA59B0">
      <w:pPr>
        <w:adjustRightInd w:val="0"/>
        <w:snapToGrid w:val="0"/>
        <w:ind w:firstLine="480"/>
        <w:rPr>
          <w:rFonts w:hint="eastAsia"/>
          <w:color w:val="000000"/>
          <w:szCs w:val="21"/>
        </w:rPr>
      </w:pPr>
      <w:r w:rsidRPr="001F6959">
        <w:rPr>
          <w:color w:val="000000"/>
          <w:szCs w:val="21"/>
        </w:rPr>
        <w:t>VG1(config)#</w:t>
      </w:r>
      <w:r w:rsidRPr="00F85F9D">
        <w:rPr>
          <w:b/>
          <w:color w:val="FF0000"/>
          <w:szCs w:val="21"/>
        </w:rPr>
        <w:t>callrouting-conf</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进入拨号路由配置模式</w:t>
      </w:r>
    </w:p>
    <w:p w14:paraId="444E12CF" w14:textId="77777777" w:rsidR="00CA59B0" w:rsidRPr="001F6959" w:rsidRDefault="00CA59B0" w:rsidP="00CA59B0">
      <w:pPr>
        <w:adjustRightInd w:val="0"/>
        <w:snapToGrid w:val="0"/>
        <w:ind w:firstLine="480"/>
        <w:rPr>
          <w:color w:val="000000"/>
          <w:szCs w:val="21"/>
        </w:rPr>
      </w:pPr>
      <w:r w:rsidRPr="001F6959">
        <w:rPr>
          <w:color w:val="000000"/>
          <w:szCs w:val="21"/>
        </w:rPr>
        <w:t>VG1(config-callroute)#</w:t>
      </w:r>
      <w:r w:rsidRPr="00F85F9D">
        <w:rPr>
          <w:rFonts w:hint="eastAsia"/>
          <w:b/>
          <w:color w:val="FF0000"/>
          <w:szCs w:val="21"/>
        </w:rPr>
        <w:t xml:space="preserve">no </w:t>
      </w:r>
      <w:r w:rsidRPr="00F85F9D">
        <w:rPr>
          <w:b/>
          <w:color w:val="FF0000"/>
          <w:szCs w:val="21"/>
        </w:rPr>
        <w:t>dial-peer 1</w:t>
      </w:r>
      <w:r>
        <w:rPr>
          <w:color w:val="000000"/>
          <w:szCs w:val="21"/>
        </w:rPr>
        <w:t xml:space="preserve"> </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删除</w:t>
      </w:r>
      <w:r>
        <w:rPr>
          <w:rFonts w:hint="eastAsia"/>
          <w:color w:val="000000"/>
          <w:szCs w:val="21"/>
        </w:rPr>
        <w:t>1</w:t>
      </w:r>
      <w:r>
        <w:rPr>
          <w:rFonts w:hint="eastAsia"/>
          <w:color w:val="000000"/>
          <w:szCs w:val="21"/>
        </w:rPr>
        <w:t>号拨号端</w:t>
      </w:r>
    </w:p>
    <w:p w14:paraId="02346A8A" w14:textId="77777777" w:rsidR="00CA59B0" w:rsidRPr="001F6959" w:rsidRDefault="00CA59B0" w:rsidP="00CA59B0">
      <w:pPr>
        <w:adjustRightInd w:val="0"/>
        <w:snapToGrid w:val="0"/>
        <w:ind w:firstLine="480"/>
        <w:rPr>
          <w:color w:val="000000"/>
          <w:szCs w:val="21"/>
        </w:rPr>
      </w:pPr>
      <w:r w:rsidRPr="001F6959">
        <w:rPr>
          <w:color w:val="000000"/>
          <w:szCs w:val="21"/>
        </w:rPr>
        <w:t>VG1(config-callroute)#</w:t>
      </w:r>
      <w:r w:rsidRPr="00F85F9D">
        <w:rPr>
          <w:b/>
          <w:color w:val="FF0000"/>
          <w:szCs w:val="21"/>
        </w:rPr>
        <w:t>dial-peer 1 pots</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重新配置</w:t>
      </w:r>
      <w:r>
        <w:rPr>
          <w:rFonts w:hint="eastAsia"/>
          <w:color w:val="000000"/>
          <w:szCs w:val="21"/>
        </w:rPr>
        <w:t>1</w:t>
      </w:r>
      <w:r>
        <w:rPr>
          <w:rFonts w:hint="eastAsia"/>
          <w:color w:val="000000"/>
          <w:szCs w:val="21"/>
        </w:rPr>
        <w:t>号拨号端，类型为</w:t>
      </w:r>
      <w:r>
        <w:rPr>
          <w:rFonts w:hint="eastAsia"/>
          <w:color w:val="000000"/>
          <w:szCs w:val="21"/>
        </w:rPr>
        <w:t>pots</w:t>
      </w:r>
    </w:p>
    <w:p w14:paraId="2FE7F3B8" w14:textId="77777777" w:rsidR="00CA59B0" w:rsidRPr="001F6959" w:rsidRDefault="00CA59B0" w:rsidP="00CA59B0">
      <w:pPr>
        <w:adjustRightInd w:val="0"/>
        <w:snapToGrid w:val="0"/>
        <w:ind w:firstLine="480"/>
        <w:rPr>
          <w:color w:val="000000"/>
          <w:szCs w:val="21"/>
        </w:rPr>
      </w:pPr>
      <w:r w:rsidRPr="001F6959">
        <w:rPr>
          <w:color w:val="000000"/>
          <w:szCs w:val="21"/>
        </w:rPr>
        <w:t>VG1(config-dial-peer)#</w:t>
      </w:r>
      <w:r w:rsidRPr="00F85F9D">
        <w:rPr>
          <w:b/>
          <w:color w:val="FF0000"/>
          <w:szCs w:val="21"/>
        </w:rPr>
        <w:t>destination-pattern 1001</w:t>
      </w:r>
      <w:r>
        <w:rPr>
          <w:rFonts w:hint="eastAsia"/>
          <w:color w:val="000000"/>
          <w:szCs w:val="21"/>
        </w:rPr>
        <w:tab/>
      </w:r>
      <w:r>
        <w:rPr>
          <w:rFonts w:hint="eastAsia"/>
          <w:color w:val="000000"/>
          <w:szCs w:val="21"/>
        </w:rPr>
        <w:tab/>
        <w:t>/</w:t>
      </w:r>
      <w:r>
        <w:rPr>
          <w:rFonts w:hint="eastAsia"/>
          <w:color w:val="000000"/>
          <w:szCs w:val="21"/>
        </w:rPr>
        <w:t>配置对应电话号码为</w:t>
      </w:r>
      <w:r>
        <w:rPr>
          <w:rFonts w:hint="eastAsia"/>
          <w:color w:val="000000"/>
          <w:szCs w:val="21"/>
        </w:rPr>
        <w:t>1001</w:t>
      </w:r>
    </w:p>
    <w:p w14:paraId="707DAD8A" w14:textId="77777777" w:rsidR="00CA59B0" w:rsidRDefault="00CA59B0" w:rsidP="00CA59B0">
      <w:pPr>
        <w:adjustRightInd w:val="0"/>
        <w:snapToGrid w:val="0"/>
        <w:ind w:firstLine="480"/>
        <w:rPr>
          <w:rFonts w:hint="eastAsia"/>
          <w:color w:val="000000"/>
          <w:szCs w:val="21"/>
        </w:rPr>
      </w:pPr>
      <w:r w:rsidRPr="001F6959">
        <w:rPr>
          <w:color w:val="000000"/>
          <w:szCs w:val="21"/>
        </w:rPr>
        <w:t>VG1(config-dial-peer)#</w:t>
      </w:r>
      <w:r w:rsidRPr="00F85F9D">
        <w:rPr>
          <w:b/>
          <w:color w:val="FF0000"/>
          <w:szCs w:val="21"/>
        </w:rPr>
        <w:t>port 1/0</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指定对应的语音口为</w:t>
      </w:r>
      <w:r>
        <w:rPr>
          <w:rFonts w:hint="eastAsia"/>
          <w:color w:val="000000"/>
          <w:szCs w:val="21"/>
        </w:rPr>
        <w:t>1/0</w:t>
      </w:r>
      <w:r>
        <w:rPr>
          <w:rFonts w:hint="eastAsia"/>
          <w:color w:val="000000"/>
          <w:szCs w:val="21"/>
        </w:rPr>
        <w:t>（即</w:t>
      </w:r>
      <w:r>
        <w:rPr>
          <w:rFonts w:hint="eastAsia"/>
          <w:color w:val="000000"/>
          <w:szCs w:val="21"/>
        </w:rPr>
        <w:t>FXS0</w:t>
      </w:r>
      <w:r>
        <w:rPr>
          <w:rFonts w:hint="eastAsia"/>
          <w:color w:val="000000"/>
          <w:szCs w:val="21"/>
        </w:rPr>
        <w:t>）</w:t>
      </w:r>
    </w:p>
    <w:p w14:paraId="207773DB" w14:textId="77777777" w:rsidR="00CA59B0" w:rsidRPr="00397DAC" w:rsidRDefault="00CA59B0" w:rsidP="00CA59B0">
      <w:pPr>
        <w:adjustRightInd w:val="0"/>
        <w:snapToGrid w:val="0"/>
        <w:ind w:firstLine="480"/>
        <w:rPr>
          <w:color w:val="000000"/>
          <w:szCs w:val="21"/>
        </w:rPr>
      </w:pPr>
      <w:r w:rsidRPr="00397DAC">
        <w:rPr>
          <w:color w:val="000000"/>
          <w:szCs w:val="21"/>
        </w:rPr>
        <w:t>VG1(config-callroute)#</w:t>
      </w:r>
      <w:r w:rsidRPr="00F85F9D">
        <w:rPr>
          <w:b/>
          <w:color w:val="FF0000"/>
          <w:szCs w:val="21"/>
        </w:rPr>
        <w:t>dial-peer 10 voip</w:t>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配置</w:t>
      </w:r>
      <w:r>
        <w:rPr>
          <w:rFonts w:hint="eastAsia"/>
          <w:color w:val="000000"/>
          <w:szCs w:val="21"/>
        </w:rPr>
        <w:t>10</w:t>
      </w:r>
      <w:r>
        <w:rPr>
          <w:rFonts w:hint="eastAsia"/>
          <w:color w:val="000000"/>
          <w:szCs w:val="21"/>
        </w:rPr>
        <w:t>号拨号端，类型为</w:t>
      </w:r>
      <w:r>
        <w:rPr>
          <w:rFonts w:hint="eastAsia"/>
          <w:color w:val="000000"/>
          <w:szCs w:val="21"/>
        </w:rPr>
        <w:t>VOIP</w:t>
      </w:r>
    </w:p>
    <w:p w14:paraId="21A4619E" w14:textId="77777777" w:rsidR="00CA59B0" w:rsidRPr="00397DAC" w:rsidRDefault="00CA59B0" w:rsidP="00CA59B0">
      <w:pPr>
        <w:adjustRightInd w:val="0"/>
        <w:snapToGrid w:val="0"/>
        <w:ind w:firstLine="480"/>
        <w:rPr>
          <w:color w:val="000000"/>
          <w:szCs w:val="21"/>
        </w:rPr>
      </w:pPr>
      <w:r w:rsidRPr="00397DAC">
        <w:rPr>
          <w:color w:val="000000"/>
          <w:szCs w:val="21"/>
        </w:rPr>
        <w:t>VG1(config-dial-peer)#</w:t>
      </w:r>
      <w:r w:rsidRPr="00F85F9D">
        <w:rPr>
          <w:b/>
          <w:color w:val="FF0000"/>
          <w:szCs w:val="21"/>
        </w:rPr>
        <w:t>destination-pattern 2001</w:t>
      </w:r>
      <w:r>
        <w:rPr>
          <w:rFonts w:hint="eastAsia"/>
          <w:color w:val="000000"/>
          <w:szCs w:val="21"/>
        </w:rPr>
        <w:tab/>
      </w:r>
      <w:r>
        <w:rPr>
          <w:rFonts w:hint="eastAsia"/>
          <w:color w:val="000000"/>
          <w:szCs w:val="21"/>
        </w:rPr>
        <w:tab/>
        <w:t>/</w:t>
      </w:r>
      <w:r>
        <w:rPr>
          <w:rFonts w:hint="eastAsia"/>
          <w:color w:val="000000"/>
          <w:szCs w:val="21"/>
        </w:rPr>
        <w:t>配置对应电话号码为</w:t>
      </w:r>
      <w:r>
        <w:rPr>
          <w:rFonts w:hint="eastAsia"/>
          <w:color w:val="000000"/>
          <w:szCs w:val="21"/>
        </w:rPr>
        <w:t>2001</w:t>
      </w:r>
    </w:p>
    <w:p w14:paraId="3A41A1B2" w14:textId="77777777" w:rsidR="00CA59B0" w:rsidRPr="001F6959" w:rsidRDefault="00CA59B0" w:rsidP="00CA59B0">
      <w:pPr>
        <w:adjustRightInd w:val="0"/>
        <w:snapToGrid w:val="0"/>
        <w:ind w:firstLine="480"/>
        <w:rPr>
          <w:color w:val="000000"/>
          <w:szCs w:val="21"/>
        </w:rPr>
      </w:pPr>
      <w:r w:rsidRPr="001F6959">
        <w:rPr>
          <w:color w:val="000000"/>
          <w:szCs w:val="21"/>
        </w:rPr>
        <w:t>VG1(config-dial-peer)#</w:t>
      </w:r>
      <w:r w:rsidRPr="00F85F9D">
        <w:rPr>
          <w:b/>
          <w:color w:val="FF0000"/>
          <w:szCs w:val="21"/>
        </w:rPr>
        <w:t>codec g729</w:t>
      </w:r>
      <w:r w:rsidRPr="00F85F9D">
        <w:rPr>
          <w:rFonts w:hint="eastAsia"/>
          <w:b/>
          <w:color w:val="FF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配置语音压缩编码格式为</w:t>
      </w:r>
      <w:r>
        <w:rPr>
          <w:rFonts w:hint="eastAsia"/>
          <w:color w:val="000000"/>
          <w:szCs w:val="21"/>
        </w:rPr>
        <w:t>G.729</w:t>
      </w:r>
    </w:p>
    <w:p w14:paraId="02E50575" w14:textId="77777777" w:rsidR="00CA59B0" w:rsidRPr="00397DAC" w:rsidRDefault="00CA59B0" w:rsidP="00CA59B0">
      <w:pPr>
        <w:adjustRightInd w:val="0"/>
        <w:snapToGrid w:val="0"/>
        <w:ind w:firstLine="480"/>
        <w:rPr>
          <w:color w:val="000000"/>
          <w:szCs w:val="21"/>
        </w:rPr>
      </w:pPr>
      <w:r w:rsidRPr="00397DAC">
        <w:rPr>
          <w:color w:val="000000"/>
          <w:szCs w:val="21"/>
        </w:rPr>
        <w:t>VG1(config-dial-peer)#</w:t>
      </w:r>
      <w:r w:rsidRPr="00F85F9D">
        <w:rPr>
          <w:b/>
          <w:color w:val="FF0000"/>
          <w:szCs w:val="21"/>
        </w:rPr>
        <w:t>session-target 192.168.2.2</w:t>
      </w:r>
      <w:r>
        <w:rPr>
          <w:rFonts w:hint="eastAsia"/>
          <w:color w:val="000000"/>
          <w:szCs w:val="21"/>
        </w:rPr>
        <w:tab/>
        <w:t>/</w:t>
      </w:r>
      <w:r>
        <w:rPr>
          <w:rFonts w:hint="eastAsia"/>
          <w:color w:val="000000"/>
          <w:szCs w:val="21"/>
        </w:rPr>
        <w:t>配置对应的网关地址为</w:t>
      </w:r>
      <w:r>
        <w:rPr>
          <w:rFonts w:hint="eastAsia"/>
          <w:color w:val="000000"/>
          <w:szCs w:val="21"/>
        </w:rPr>
        <w:t>VG2 F0</w:t>
      </w:r>
      <w:r>
        <w:rPr>
          <w:rFonts w:hint="eastAsia"/>
          <w:color w:val="000000"/>
          <w:szCs w:val="21"/>
        </w:rPr>
        <w:t>地址</w:t>
      </w:r>
    </w:p>
    <w:p w14:paraId="270EFA2D" w14:textId="77777777" w:rsidR="00CA59B0" w:rsidRDefault="00CA59B0" w:rsidP="00CA59B0">
      <w:pPr>
        <w:adjustRightInd w:val="0"/>
        <w:snapToGrid w:val="0"/>
        <w:ind w:firstLine="480"/>
        <w:rPr>
          <w:rFonts w:hint="eastAsia"/>
          <w:color w:val="000000"/>
          <w:szCs w:val="21"/>
        </w:rPr>
      </w:pPr>
      <w:r>
        <w:rPr>
          <w:color w:val="000000"/>
          <w:szCs w:val="21"/>
        </w:rPr>
        <w:lastRenderedPageBreak/>
        <w:t>VG1(config-dial-peer)#</w:t>
      </w:r>
      <w:r>
        <w:rPr>
          <w:rFonts w:hint="eastAsia"/>
          <w:color w:val="000000"/>
          <w:szCs w:val="21"/>
        </w:rPr>
        <w:t>exit</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退回全局配置模式</w:t>
      </w:r>
    </w:p>
    <w:p w14:paraId="04A04B53" w14:textId="77777777" w:rsidR="00CA59B0" w:rsidRPr="00F85F9D" w:rsidRDefault="00CA59B0" w:rsidP="00CA59B0">
      <w:pPr>
        <w:adjustRightInd w:val="0"/>
        <w:snapToGrid w:val="0"/>
        <w:ind w:firstLine="480"/>
        <w:rPr>
          <w:color w:val="000000"/>
          <w:szCs w:val="21"/>
        </w:rPr>
      </w:pPr>
      <w:r w:rsidRPr="00F85F9D">
        <w:rPr>
          <w:color w:val="000000"/>
          <w:szCs w:val="21"/>
        </w:rPr>
        <w:t>VG</w:t>
      </w:r>
      <w:r>
        <w:rPr>
          <w:rFonts w:hint="eastAsia"/>
          <w:color w:val="000000"/>
          <w:szCs w:val="21"/>
        </w:rPr>
        <w:t>1</w:t>
      </w:r>
      <w:r w:rsidRPr="00F85F9D">
        <w:rPr>
          <w:color w:val="000000"/>
          <w:szCs w:val="21"/>
        </w:rPr>
        <w:t>(config)#</w:t>
      </w:r>
      <w:r w:rsidRPr="00F85F9D">
        <w:rPr>
          <w:b/>
          <w:color w:val="FF0000"/>
          <w:szCs w:val="21"/>
        </w:rPr>
        <w:t>interface fastethernet0</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进入</w:t>
      </w:r>
      <w:r>
        <w:rPr>
          <w:rFonts w:hint="eastAsia"/>
          <w:color w:val="000000"/>
          <w:szCs w:val="21"/>
        </w:rPr>
        <w:t>F0</w:t>
      </w:r>
      <w:r>
        <w:rPr>
          <w:rFonts w:hint="eastAsia"/>
          <w:color w:val="000000"/>
          <w:szCs w:val="21"/>
        </w:rPr>
        <w:t>接口配置模式</w:t>
      </w:r>
    </w:p>
    <w:p w14:paraId="14765166" w14:textId="77777777" w:rsidR="00CA59B0" w:rsidRPr="001F6959" w:rsidRDefault="00CA59B0" w:rsidP="00CA59B0">
      <w:pPr>
        <w:adjustRightInd w:val="0"/>
        <w:snapToGrid w:val="0"/>
        <w:ind w:firstLine="480"/>
        <w:rPr>
          <w:color w:val="000000"/>
          <w:szCs w:val="21"/>
        </w:rPr>
      </w:pPr>
      <w:r w:rsidRPr="00F85F9D">
        <w:rPr>
          <w:color w:val="000000"/>
          <w:szCs w:val="21"/>
        </w:rPr>
        <w:t>VG</w:t>
      </w:r>
      <w:r>
        <w:rPr>
          <w:rFonts w:hint="eastAsia"/>
          <w:color w:val="000000"/>
          <w:szCs w:val="21"/>
        </w:rPr>
        <w:t>1</w:t>
      </w:r>
      <w:r w:rsidRPr="00F85F9D">
        <w:rPr>
          <w:color w:val="000000"/>
          <w:szCs w:val="21"/>
        </w:rPr>
        <w:t>(config-if-fastethernet0)#</w:t>
      </w:r>
      <w:r w:rsidRPr="00F85F9D">
        <w:rPr>
          <w:b/>
          <w:color w:val="FF0000"/>
          <w:szCs w:val="21"/>
        </w:rPr>
        <w:t>h323-gateway voip interface</w:t>
      </w:r>
      <w:r>
        <w:rPr>
          <w:rFonts w:hint="eastAsia"/>
          <w:color w:val="000000"/>
          <w:szCs w:val="21"/>
        </w:rPr>
        <w:tab/>
      </w:r>
      <w:r>
        <w:rPr>
          <w:rFonts w:hint="eastAsia"/>
          <w:color w:val="000000"/>
          <w:szCs w:val="21"/>
        </w:rPr>
        <w:tab/>
        <w:t>/</w:t>
      </w:r>
      <w:r>
        <w:rPr>
          <w:rFonts w:hint="eastAsia"/>
          <w:color w:val="000000"/>
          <w:szCs w:val="21"/>
        </w:rPr>
        <w:t>指定本接口作为</w:t>
      </w:r>
      <w:r>
        <w:rPr>
          <w:rFonts w:hint="eastAsia"/>
          <w:color w:val="000000"/>
          <w:szCs w:val="21"/>
        </w:rPr>
        <w:t>RAS</w:t>
      </w:r>
      <w:r>
        <w:rPr>
          <w:rFonts w:hint="eastAsia"/>
          <w:color w:val="000000"/>
          <w:szCs w:val="21"/>
        </w:rPr>
        <w:t>协议接口</w:t>
      </w:r>
    </w:p>
    <w:p w14:paraId="1A1D69E8" w14:textId="77777777" w:rsidR="00CA59B0" w:rsidRDefault="00CA59B0" w:rsidP="00CA59B0">
      <w:pPr>
        <w:adjustRightInd w:val="0"/>
        <w:snapToGrid w:val="0"/>
        <w:ind w:firstLine="480"/>
        <w:rPr>
          <w:rFonts w:hint="eastAsia"/>
          <w:color w:val="0070C0"/>
          <w:szCs w:val="21"/>
        </w:rPr>
      </w:pPr>
    </w:p>
    <w:p w14:paraId="7574B76E" w14:textId="77777777" w:rsidR="00CA59B0" w:rsidRPr="00F85F9D" w:rsidRDefault="00CA59B0" w:rsidP="00CA59B0">
      <w:pPr>
        <w:pStyle w:val="1Char"/>
        <w:ind w:firstLine="480"/>
        <w:rPr>
          <w:rFonts w:hint="eastAsia"/>
        </w:rPr>
      </w:pPr>
      <w:r w:rsidRPr="00F85F9D">
        <w:rPr>
          <w:rFonts w:hint="eastAsia"/>
        </w:rPr>
        <w:t>语音网关</w:t>
      </w:r>
      <w:r w:rsidRPr="00F85F9D">
        <w:rPr>
          <w:rFonts w:hint="eastAsia"/>
        </w:rPr>
        <w:t>2</w:t>
      </w:r>
      <w:r w:rsidRPr="00F85F9D">
        <w:rPr>
          <w:rFonts w:hint="eastAsia"/>
        </w:rPr>
        <w:t>操作：</w:t>
      </w:r>
    </w:p>
    <w:p w14:paraId="19ADE21C" w14:textId="77777777" w:rsidR="00CA59B0" w:rsidRDefault="00CA59B0" w:rsidP="00CA59B0">
      <w:pPr>
        <w:adjustRightInd w:val="0"/>
        <w:snapToGrid w:val="0"/>
        <w:ind w:firstLine="480"/>
        <w:rPr>
          <w:rFonts w:hint="eastAsia"/>
          <w:color w:val="000000"/>
          <w:szCs w:val="21"/>
        </w:rPr>
      </w:pPr>
      <w:r w:rsidRPr="001F6959">
        <w:rPr>
          <w:color w:val="000000"/>
          <w:szCs w:val="21"/>
        </w:rPr>
        <w:t>VG</w:t>
      </w:r>
      <w:r>
        <w:rPr>
          <w:rFonts w:hint="eastAsia"/>
          <w:color w:val="000000"/>
          <w:szCs w:val="21"/>
        </w:rPr>
        <w:t>2(</w:t>
      </w:r>
      <w:r w:rsidRPr="001F6959">
        <w:rPr>
          <w:color w:val="000000"/>
          <w:szCs w:val="21"/>
        </w:rPr>
        <w:t>config)#</w:t>
      </w:r>
      <w:r w:rsidRPr="00F85F9D">
        <w:rPr>
          <w:b/>
          <w:color w:val="FF0000"/>
          <w:szCs w:val="21"/>
        </w:rPr>
        <w:t>callrouting-conf</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进入拨号路由配置模式</w:t>
      </w:r>
    </w:p>
    <w:p w14:paraId="3EC81C6C" w14:textId="77777777" w:rsidR="00CA59B0" w:rsidRPr="001F6959" w:rsidRDefault="00CA59B0" w:rsidP="00CA59B0">
      <w:pPr>
        <w:adjustRightInd w:val="0"/>
        <w:snapToGrid w:val="0"/>
        <w:ind w:firstLine="480"/>
        <w:rPr>
          <w:color w:val="000000"/>
          <w:szCs w:val="21"/>
        </w:rPr>
      </w:pPr>
      <w:r>
        <w:rPr>
          <w:color w:val="000000"/>
          <w:szCs w:val="21"/>
        </w:rPr>
        <w:t>VG</w:t>
      </w:r>
      <w:r>
        <w:rPr>
          <w:rFonts w:hint="eastAsia"/>
          <w:color w:val="000000"/>
          <w:szCs w:val="21"/>
        </w:rPr>
        <w:t>2</w:t>
      </w:r>
      <w:r w:rsidRPr="001F6959">
        <w:rPr>
          <w:color w:val="000000"/>
          <w:szCs w:val="21"/>
        </w:rPr>
        <w:t>(config-callroute)#</w:t>
      </w:r>
      <w:r w:rsidRPr="00F85F9D">
        <w:rPr>
          <w:rFonts w:hint="eastAsia"/>
          <w:b/>
          <w:color w:val="FF0000"/>
          <w:szCs w:val="21"/>
        </w:rPr>
        <w:t xml:space="preserve">no </w:t>
      </w:r>
      <w:r w:rsidRPr="00F85F9D">
        <w:rPr>
          <w:b/>
          <w:color w:val="FF0000"/>
          <w:szCs w:val="21"/>
        </w:rPr>
        <w:t>dial-peer 1</w:t>
      </w:r>
      <w:r>
        <w:rPr>
          <w:color w:val="000000"/>
          <w:szCs w:val="21"/>
        </w:rPr>
        <w:t xml:space="preserve"> </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删除</w:t>
      </w:r>
      <w:r>
        <w:rPr>
          <w:rFonts w:hint="eastAsia"/>
          <w:color w:val="000000"/>
          <w:szCs w:val="21"/>
        </w:rPr>
        <w:t>1</w:t>
      </w:r>
      <w:r>
        <w:rPr>
          <w:rFonts w:hint="eastAsia"/>
          <w:color w:val="000000"/>
          <w:szCs w:val="21"/>
        </w:rPr>
        <w:t>号拨号端</w:t>
      </w:r>
    </w:p>
    <w:p w14:paraId="1DF72351" w14:textId="77777777" w:rsidR="00CA59B0" w:rsidRPr="001F6959" w:rsidRDefault="00CA59B0" w:rsidP="00CA59B0">
      <w:pPr>
        <w:adjustRightInd w:val="0"/>
        <w:snapToGrid w:val="0"/>
        <w:ind w:firstLine="480"/>
        <w:rPr>
          <w:color w:val="000000"/>
          <w:szCs w:val="21"/>
        </w:rPr>
      </w:pPr>
      <w:r>
        <w:rPr>
          <w:color w:val="000000"/>
          <w:szCs w:val="21"/>
        </w:rPr>
        <w:t>VG</w:t>
      </w:r>
      <w:r>
        <w:rPr>
          <w:rFonts w:hint="eastAsia"/>
          <w:color w:val="000000"/>
          <w:szCs w:val="21"/>
        </w:rPr>
        <w:t>2</w:t>
      </w:r>
      <w:r w:rsidRPr="001F6959">
        <w:rPr>
          <w:color w:val="000000"/>
          <w:szCs w:val="21"/>
        </w:rPr>
        <w:t>(config-callroute)#</w:t>
      </w:r>
      <w:r w:rsidRPr="00F85F9D">
        <w:rPr>
          <w:b/>
          <w:color w:val="FF0000"/>
          <w:szCs w:val="21"/>
        </w:rPr>
        <w:t>dial-peer 1 pots</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重新配置</w:t>
      </w:r>
      <w:r>
        <w:rPr>
          <w:rFonts w:hint="eastAsia"/>
          <w:color w:val="000000"/>
          <w:szCs w:val="21"/>
        </w:rPr>
        <w:t>1</w:t>
      </w:r>
      <w:r>
        <w:rPr>
          <w:rFonts w:hint="eastAsia"/>
          <w:color w:val="000000"/>
          <w:szCs w:val="21"/>
        </w:rPr>
        <w:t>号拨号端，类型为</w:t>
      </w:r>
      <w:r>
        <w:rPr>
          <w:rFonts w:hint="eastAsia"/>
          <w:color w:val="000000"/>
          <w:szCs w:val="21"/>
        </w:rPr>
        <w:t>pots</w:t>
      </w:r>
    </w:p>
    <w:p w14:paraId="2D12AA3A" w14:textId="77777777" w:rsidR="00CA59B0" w:rsidRPr="001F6959" w:rsidRDefault="00CA59B0" w:rsidP="00CA59B0">
      <w:pPr>
        <w:adjustRightInd w:val="0"/>
        <w:snapToGrid w:val="0"/>
        <w:ind w:firstLine="480"/>
        <w:rPr>
          <w:color w:val="000000"/>
          <w:szCs w:val="21"/>
        </w:rPr>
      </w:pPr>
      <w:r>
        <w:rPr>
          <w:color w:val="000000"/>
          <w:szCs w:val="21"/>
        </w:rPr>
        <w:t>VG</w:t>
      </w:r>
      <w:r>
        <w:rPr>
          <w:rFonts w:hint="eastAsia"/>
          <w:color w:val="000000"/>
          <w:szCs w:val="21"/>
        </w:rPr>
        <w:t>2</w:t>
      </w:r>
      <w:r w:rsidRPr="001F6959">
        <w:rPr>
          <w:color w:val="000000"/>
          <w:szCs w:val="21"/>
        </w:rPr>
        <w:t>(config-dial-peer)#</w:t>
      </w:r>
      <w:r w:rsidRPr="00F85F9D">
        <w:rPr>
          <w:b/>
          <w:color w:val="FF0000"/>
          <w:szCs w:val="21"/>
        </w:rPr>
        <w:t>destination-pattern</w:t>
      </w:r>
      <w:r>
        <w:rPr>
          <w:rFonts w:hint="eastAsia"/>
          <w:b/>
          <w:color w:val="FF0000"/>
          <w:szCs w:val="21"/>
        </w:rPr>
        <w:t xml:space="preserve"> 2</w:t>
      </w:r>
      <w:r w:rsidRPr="00F85F9D">
        <w:rPr>
          <w:b/>
          <w:color w:val="FF0000"/>
          <w:szCs w:val="21"/>
        </w:rPr>
        <w:t>001</w:t>
      </w:r>
      <w:r>
        <w:rPr>
          <w:rFonts w:hint="eastAsia"/>
          <w:color w:val="000000"/>
          <w:szCs w:val="21"/>
        </w:rPr>
        <w:tab/>
      </w:r>
      <w:r>
        <w:rPr>
          <w:rFonts w:hint="eastAsia"/>
          <w:color w:val="000000"/>
          <w:szCs w:val="21"/>
        </w:rPr>
        <w:tab/>
        <w:t>/</w:t>
      </w:r>
      <w:r>
        <w:rPr>
          <w:rFonts w:hint="eastAsia"/>
          <w:color w:val="000000"/>
          <w:szCs w:val="21"/>
        </w:rPr>
        <w:t>配置对应电话号码为</w:t>
      </w:r>
      <w:r>
        <w:rPr>
          <w:rFonts w:hint="eastAsia"/>
          <w:color w:val="000000"/>
          <w:szCs w:val="21"/>
        </w:rPr>
        <w:t>2001</w:t>
      </w:r>
    </w:p>
    <w:p w14:paraId="401937B4" w14:textId="77777777" w:rsidR="00CA59B0" w:rsidRDefault="00CA59B0" w:rsidP="00CA59B0">
      <w:pPr>
        <w:adjustRightInd w:val="0"/>
        <w:snapToGrid w:val="0"/>
        <w:ind w:firstLine="480"/>
        <w:rPr>
          <w:rFonts w:hint="eastAsia"/>
          <w:color w:val="000000"/>
          <w:szCs w:val="21"/>
        </w:rPr>
      </w:pPr>
      <w:r>
        <w:rPr>
          <w:color w:val="000000"/>
          <w:szCs w:val="21"/>
        </w:rPr>
        <w:t>VG</w:t>
      </w:r>
      <w:r>
        <w:rPr>
          <w:rFonts w:hint="eastAsia"/>
          <w:color w:val="000000"/>
          <w:szCs w:val="21"/>
        </w:rPr>
        <w:t>2</w:t>
      </w:r>
      <w:r w:rsidRPr="001F6959">
        <w:rPr>
          <w:color w:val="000000"/>
          <w:szCs w:val="21"/>
        </w:rPr>
        <w:t>(config-dial-peer)#</w:t>
      </w:r>
      <w:r w:rsidRPr="00F85F9D">
        <w:rPr>
          <w:b/>
          <w:color w:val="FF0000"/>
          <w:szCs w:val="21"/>
        </w:rPr>
        <w:t>port 1/0</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指定对应的语音口为</w:t>
      </w:r>
      <w:r>
        <w:rPr>
          <w:rFonts w:hint="eastAsia"/>
          <w:color w:val="000000"/>
          <w:szCs w:val="21"/>
        </w:rPr>
        <w:t>1/0</w:t>
      </w:r>
      <w:r>
        <w:rPr>
          <w:rFonts w:hint="eastAsia"/>
          <w:color w:val="000000"/>
          <w:szCs w:val="21"/>
        </w:rPr>
        <w:t>（即</w:t>
      </w:r>
      <w:r>
        <w:rPr>
          <w:rFonts w:hint="eastAsia"/>
          <w:color w:val="000000"/>
          <w:szCs w:val="21"/>
        </w:rPr>
        <w:t>FXS0</w:t>
      </w:r>
      <w:r>
        <w:rPr>
          <w:rFonts w:hint="eastAsia"/>
          <w:color w:val="000000"/>
          <w:szCs w:val="21"/>
        </w:rPr>
        <w:t>）</w:t>
      </w:r>
    </w:p>
    <w:p w14:paraId="227ADCEB" w14:textId="77777777" w:rsidR="00CA59B0" w:rsidRPr="00397DAC" w:rsidRDefault="00CA59B0" w:rsidP="00CA59B0">
      <w:pPr>
        <w:adjustRightInd w:val="0"/>
        <w:snapToGrid w:val="0"/>
        <w:ind w:firstLine="480"/>
        <w:rPr>
          <w:color w:val="000000"/>
          <w:szCs w:val="21"/>
        </w:rPr>
      </w:pPr>
      <w:r>
        <w:rPr>
          <w:color w:val="000000"/>
          <w:szCs w:val="21"/>
        </w:rPr>
        <w:t>VG</w:t>
      </w:r>
      <w:r>
        <w:rPr>
          <w:rFonts w:hint="eastAsia"/>
          <w:color w:val="000000"/>
          <w:szCs w:val="21"/>
        </w:rPr>
        <w:t>2</w:t>
      </w:r>
      <w:r w:rsidRPr="00397DAC">
        <w:rPr>
          <w:color w:val="000000"/>
          <w:szCs w:val="21"/>
        </w:rPr>
        <w:t>(config-callroute)#</w:t>
      </w:r>
      <w:r w:rsidRPr="00F85F9D">
        <w:rPr>
          <w:b/>
          <w:color w:val="FF0000"/>
          <w:szCs w:val="21"/>
        </w:rPr>
        <w:t>dial-peer 10 voip</w:t>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配置</w:t>
      </w:r>
      <w:r>
        <w:rPr>
          <w:rFonts w:hint="eastAsia"/>
          <w:color w:val="000000"/>
          <w:szCs w:val="21"/>
        </w:rPr>
        <w:t>10</w:t>
      </w:r>
      <w:r>
        <w:rPr>
          <w:rFonts w:hint="eastAsia"/>
          <w:color w:val="000000"/>
          <w:szCs w:val="21"/>
        </w:rPr>
        <w:t>号拨号端，类型为</w:t>
      </w:r>
      <w:r>
        <w:rPr>
          <w:rFonts w:hint="eastAsia"/>
          <w:color w:val="000000"/>
          <w:szCs w:val="21"/>
        </w:rPr>
        <w:t>VOIP</w:t>
      </w:r>
    </w:p>
    <w:p w14:paraId="5E79E5C2" w14:textId="77777777" w:rsidR="00CA59B0" w:rsidRPr="00397DAC" w:rsidRDefault="00CA59B0" w:rsidP="00CA59B0">
      <w:pPr>
        <w:adjustRightInd w:val="0"/>
        <w:snapToGrid w:val="0"/>
        <w:ind w:firstLine="480"/>
        <w:rPr>
          <w:color w:val="000000"/>
          <w:szCs w:val="21"/>
        </w:rPr>
      </w:pPr>
      <w:r>
        <w:rPr>
          <w:color w:val="000000"/>
          <w:szCs w:val="21"/>
        </w:rPr>
        <w:t>VG</w:t>
      </w:r>
      <w:r>
        <w:rPr>
          <w:rFonts w:hint="eastAsia"/>
          <w:color w:val="000000"/>
          <w:szCs w:val="21"/>
        </w:rPr>
        <w:t>2</w:t>
      </w:r>
      <w:r w:rsidRPr="00397DAC">
        <w:rPr>
          <w:color w:val="000000"/>
          <w:szCs w:val="21"/>
        </w:rPr>
        <w:t>(config-dial-peer)#</w:t>
      </w:r>
      <w:r>
        <w:rPr>
          <w:b/>
          <w:color w:val="FF0000"/>
          <w:szCs w:val="21"/>
        </w:rPr>
        <w:t xml:space="preserve">destination-pattern </w:t>
      </w:r>
      <w:r>
        <w:rPr>
          <w:rFonts w:hint="eastAsia"/>
          <w:b/>
          <w:color w:val="FF0000"/>
          <w:szCs w:val="21"/>
        </w:rPr>
        <w:t>1</w:t>
      </w:r>
      <w:r w:rsidRPr="00F85F9D">
        <w:rPr>
          <w:b/>
          <w:color w:val="FF0000"/>
          <w:szCs w:val="21"/>
        </w:rPr>
        <w:t>001</w:t>
      </w:r>
      <w:r>
        <w:rPr>
          <w:rFonts w:hint="eastAsia"/>
          <w:color w:val="000000"/>
          <w:szCs w:val="21"/>
        </w:rPr>
        <w:tab/>
      </w:r>
      <w:r>
        <w:rPr>
          <w:rFonts w:hint="eastAsia"/>
          <w:color w:val="000000"/>
          <w:szCs w:val="21"/>
        </w:rPr>
        <w:tab/>
        <w:t>/</w:t>
      </w:r>
      <w:r>
        <w:rPr>
          <w:rFonts w:hint="eastAsia"/>
          <w:color w:val="000000"/>
          <w:szCs w:val="21"/>
        </w:rPr>
        <w:t>配置对应电话号码为</w:t>
      </w:r>
      <w:r>
        <w:rPr>
          <w:rFonts w:hint="eastAsia"/>
          <w:color w:val="000000"/>
          <w:szCs w:val="21"/>
        </w:rPr>
        <w:t>1001</w:t>
      </w:r>
    </w:p>
    <w:p w14:paraId="05701AC6" w14:textId="77777777" w:rsidR="00CA59B0" w:rsidRPr="001F6959" w:rsidRDefault="00CA59B0" w:rsidP="00CA59B0">
      <w:pPr>
        <w:adjustRightInd w:val="0"/>
        <w:snapToGrid w:val="0"/>
        <w:ind w:firstLine="480"/>
        <w:rPr>
          <w:color w:val="000000"/>
          <w:szCs w:val="21"/>
        </w:rPr>
      </w:pPr>
      <w:r>
        <w:rPr>
          <w:color w:val="000000"/>
          <w:szCs w:val="21"/>
        </w:rPr>
        <w:t>VG</w:t>
      </w:r>
      <w:r>
        <w:rPr>
          <w:rFonts w:hint="eastAsia"/>
          <w:color w:val="000000"/>
          <w:szCs w:val="21"/>
        </w:rPr>
        <w:t>2</w:t>
      </w:r>
      <w:r w:rsidRPr="001F6959">
        <w:rPr>
          <w:color w:val="000000"/>
          <w:szCs w:val="21"/>
        </w:rPr>
        <w:t>(config-dial-peer)#</w:t>
      </w:r>
      <w:r w:rsidRPr="00F85F9D">
        <w:rPr>
          <w:b/>
          <w:color w:val="FF0000"/>
          <w:szCs w:val="21"/>
        </w:rPr>
        <w:t>codec g729</w:t>
      </w:r>
      <w:r w:rsidRPr="00F85F9D">
        <w:rPr>
          <w:rFonts w:hint="eastAsia"/>
          <w:b/>
          <w:color w:val="FF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配置语音压缩编码格式为</w:t>
      </w:r>
      <w:r>
        <w:rPr>
          <w:rFonts w:hint="eastAsia"/>
          <w:color w:val="000000"/>
          <w:szCs w:val="21"/>
        </w:rPr>
        <w:t>G.729</w:t>
      </w:r>
    </w:p>
    <w:p w14:paraId="38BFC27F" w14:textId="77777777" w:rsidR="00CA59B0" w:rsidRPr="00397DAC" w:rsidRDefault="00CA59B0" w:rsidP="00CA59B0">
      <w:pPr>
        <w:adjustRightInd w:val="0"/>
        <w:snapToGrid w:val="0"/>
        <w:ind w:firstLine="480"/>
        <w:rPr>
          <w:color w:val="000000"/>
          <w:szCs w:val="21"/>
        </w:rPr>
      </w:pPr>
      <w:r>
        <w:rPr>
          <w:color w:val="000000"/>
          <w:szCs w:val="21"/>
        </w:rPr>
        <w:t>VG</w:t>
      </w:r>
      <w:r>
        <w:rPr>
          <w:rFonts w:hint="eastAsia"/>
          <w:color w:val="000000"/>
          <w:szCs w:val="21"/>
        </w:rPr>
        <w:t>2</w:t>
      </w:r>
      <w:r w:rsidRPr="00397DAC">
        <w:rPr>
          <w:color w:val="000000"/>
          <w:szCs w:val="21"/>
        </w:rPr>
        <w:t>(config-dial-peer)#</w:t>
      </w:r>
      <w:r w:rsidRPr="00F85F9D">
        <w:rPr>
          <w:b/>
          <w:color w:val="FF0000"/>
          <w:szCs w:val="21"/>
        </w:rPr>
        <w:t>session-target 192.168.</w:t>
      </w:r>
      <w:r>
        <w:rPr>
          <w:rFonts w:hint="eastAsia"/>
          <w:b/>
          <w:color w:val="FF0000"/>
          <w:szCs w:val="21"/>
        </w:rPr>
        <w:t>1</w:t>
      </w:r>
      <w:r w:rsidRPr="00F85F9D">
        <w:rPr>
          <w:b/>
          <w:color w:val="FF0000"/>
          <w:szCs w:val="21"/>
        </w:rPr>
        <w:t>.2</w:t>
      </w:r>
      <w:r>
        <w:rPr>
          <w:rFonts w:hint="eastAsia"/>
          <w:color w:val="000000"/>
          <w:szCs w:val="21"/>
        </w:rPr>
        <w:tab/>
        <w:t>/</w:t>
      </w:r>
      <w:r>
        <w:rPr>
          <w:rFonts w:hint="eastAsia"/>
          <w:color w:val="000000"/>
          <w:szCs w:val="21"/>
        </w:rPr>
        <w:t>配置对应的网关地址为</w:t>
      </w:r>
      <w:r>
        <w:rPr>
          <w:rFonts w:hint="eastAsia"/>
          <w:color w:val="000000"/>
          <w:szCs w:val="21"/>
        </w:rPr>
        <w:t>VG2 F0</w:t>
      </w:r>
      <w:r>
        <w:rPr>
          <w:rFonts w:hint="eastAsia"/>
          <w:color w:val="000000"/>
          <w:szCs w:val="21"/>
        </w:rPr>
        <w:t>地址</w:t>
      </w:r>
    </w:p>
    <w:p w14:paraId="2F954E31" w14:textId="77777777" w:rsidR="00CA59B0" w:rsidRDefault="00CA59B0" w:rsidP="00CA59B0">
      <w:pPr>
        <w:adjustRightInd w:val="0"/>
        <w:snapToGrid w:val="0"/>
        <w:ind w:firstLine="480"/>
        <w:rPr>
          <w:rFonts w:hint="eastAsia"/>
          <w:color w:val="000000"/>
          <w:szCs w:val="21"/>
        </w:rPr>
      </w:pPr>
      <w:r>
        <w:rPr>
          <w:color w:val="000000"/>
          <w:szCs w:val="21"/>
        </w:rPr>
        <w:t>VG</w:t>
      </w:r>
      <w:r>
        <w:rPr>
          <w:rFonts w:hint="eastAsia"/>
          <w:color w:val="000000"/>
          <w:szCs w:val="21"/>
        </w:rPr>
        <w:t>2</w:t>
      </w:r>
      <w:r>
        <w:rPr>
          <w:color w:val="000000"/>
          <w:szCs w:val="21"/>
        </w:rPr>
        <w:t>(config-dial-peer)#</w:t>
      </w:r>
      <w:r>
        <w:rPr>
          <w:rFonts w:hint="eastAsia"/>
          <w:color w:val="000000"/>
          <w:szCs w:val="21"/>
        </w:rPr>
        <w:t>exit</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退回全局配置模式</w:t>
      </w:r>
    </w:p>
    <w:p w14:paraId="0DE56F4B" w14:textId="77777777" w:rsidR="00CA59B0" w:rsidRPr="00F85F9D" w:rsidRDefault="00CA59B0" w:rsidP="00CA59B0">
      <w:pPr>
        <w:adjustRightInd w:val="0"/>
        <w:snapToGrid w:val="0"/>
        <w:ind w:firstLine="480"/>
        <w:rPr>
          <w:color w:val="000000"/>
          <w:szCs w:val="21"/>
        </w:rPr>
      </w:pPr>
      <w:r w:rsidRPr="00F85F9D">
        <w:rPr>
          <w:color w:val="000000"/>
          <w:szCs w:val="21"/>
        </w:rPr>
        <w:t>VG</w:t>
      </w:r>
      <w:r>
        <w:rPr>
          <w:rFonts w:hint="eastAsia"/>
          <w:color w:val="000000"/>
          <w:szCs w:val="21"/>
        </w:rPr>
        <w:t>2</w:t>
      </w:r>
      <w:r w:rsidRPr="00F85F9D">
        <w:rPr>
          <w:color w:val="000000"/>
          <w:szCs w:val="21"/>
        </w:rPr>
        <w:t>(config)#</w:t>
      </w:r>
      <w:r w:rsidRPr="00F85F9D">
        <w:rPr>
          <w:b/>
          <w:color w:val="FF0000"/>
          <w:szCs w:val="21"/>
        </w:rPr>
        <w:t>interface fastethernet0</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进入</w:t>
      </w:r>
      <w:r>
        <w:rPr>
          <w:rFonts w:hint="eastAsia"/>
          <w:color w:val="000000"/>
          <w:szCs w:val="21"/>
        </w:rPr>
        <w:t>F0</w:t>
      </w:r>
      <w:r>
        <w:rPr>
          <w:rFonts w:hint="eastAsia"/>
          <w:color w:val="000000"/>
          <w:szCs w:val="21"/>
        </w:rPr>
        <w:t>接口配置模式</w:t>
      </w:r>
    </w:p>
    <w:p w14:paraId="35EB3A48" w14:textId="77777777" w:rsidR="00CA59B0" w:rsidRPr="001F6959" w:rsidRDefault="00CA59B0" w:rsidP="00CA59B0">
      <w:pPr>
        <w:adjustRightInd w:val="0"/>
        <w:snapToGrid w:val="0"/>
        <w:ind w:firstLine="480"/>
        <w:rPr>
          <w:color w:val="000000"/>
          <w:szCs w:val="21"/>
        </w:rPr>
      </w:pPr>
      <w:r w:rsidRPr="00F85F9D">
        <w:rPr>
          <w:color w:val="000000"/>
          <w:szCs w:val="21"/>
        </w:rPr>
        <w:t>VG</w:t>
      </w:r>
      <w:r>
        <w:rPr>
          <w:rFonts w:hint="eastAsia"/>
          <w:color w:val="000000"/>
          <w:szCs w:val="21"/>
        </w:rPr>
        <w:t>2</w:t>
      </w:r>
      <w:r w:rsidRPr="00F85F9D">
        <w:rPr>
          <w:color w:val="000000"/>
          <w:szCs w:val="21"/>
        </w:rPr>
        <w:t>(config-if-fastethernet0)#</w:t>
      </w:r>
      <w:r w:rsidRPr="00F85F9D">
        <w:rPr>
          <w:b/>
          <w:color w:val="FF0000"/>
          <w:szCs w:val="21"/>
        </w:rPr>
        <w:t>h323-gateway voip interface</w:t>
      </w:r>
      <w:r>
        <w:rPr>
          <w:rFonts w:hint="eastAsia"/>
          <w:color w:val="000000"/>
          <w:szCs w:val="21"/>
        </w:rPr>
        <w:tab/>
      </w:r>
      <w:r>
        <w:rPr>
          <w:rFonts w:hint="eastAsia"/>
          <w:color w:val="000000"/>
          <w:szCs w:val="21"/>
        </w:rPr>
        <w:tab/>
        <w:t>/</w:t>
      </w:r>
      <w:r>
        <w:rPr>
          <w:rFonts w:hint="eastAsia"/>
          <w:color w:val="000000"/>
          <w:szCs w:val="21"/>
        </w:rPr>
        <w:t>指定本接口作为</w:t>
      </w:r>
      <w:r>
        <w:rPr>
          <w:rFonts w:hint="eastAsia"/>
          <w:color w:val="000000"/>
          <w:szCs w:val="21"/>
        </w:rPr>
        <w:t>RAS</w:t>
      </w:r>
      <w:r>
        <w:rPr>
          <w:rFonts w:hint="eastAsia"/>
          <w:color w:val="000000"/>
          <w:szCs w:val="21"/>
        </w:rPr>
        <w:t>协议接口</w:t>
      </w:r>
    </w:p>
    <w:p w14:paraId="1C27B22D" w14:textId="77777777" w:rsidR="00CA59B0" w:rsidRPr="00BF17DB" w:rsidRDefault="00CA59B0" w:rsidP="00CA59B0">
      <w:pPr>
        <w:adjustRightInd w:val="0"/>
        <w:snapToGrid w:val="0"/>
        <w:ind w:firstLine="480"/>
        <w:rPr>
          <w:rFonts w:hint="eastAsia"/>
          <w:szCs w:val="21"/>
        </w:rPr>
      </w:pPr>
      <w:r>
        <w:rPr>
          <w:rFonts w:hint="eastAsia"/>
          <w:szCs w:val="21"/>
        </w:rPr>
        <w:t>注意，</w:t>
      </w:r>
      <w:r w:rsidRPr="00F85F9D">
        <w:rPr>
          <w:b/>
          <w:color w:val="FF0000"/>
          <w:szCs w:val="21"/>
        </w:rPr>
        <w:t>h323-gateway voip interface</w:t>
      </w:r>
      <w:r>
        <w:rPr>
          <w:rFonts w:hint="eastAsia"/>
          <w:szCs w:val="21"/>
        </w:rPr>
        <w:t>用于在语音网关之间互通使用</w:t>
      </w:r>
      <w:r>
        <w:rPr>
          <w:rFonts w:hint="eastAsia"/>
          <w:szCs w:val="21"/>
        </w:rPr>
        <w:t>H.323</w:t>
      </w:r>
      <w:r>
        <w:rPr>
          <w:rFonts w:hint="eastAsia"/>
          <w:szCs w:val="21"/>
        </w:rPr>
        <w:t>机制互通，如果没有本条目，则配置的</w:t>
      </w:r>
      <w:r>
        <w:rPr>
          <w:rFonts w:hint="eastAsia"/>
          <w:szCs w:val="21"/>
        </w:rPr>
        <w:t xml:space="preserve">dial </w:t>
      </w:r>
      <w:r>
        <w:rPr>
          <w:szCs w:val="21"/>
        </w:rPr>
        <w:t>–</w:t>
      </w:r>
      <w:r>
        <w:rPr>
          <w:rFonts w:hint="eastAsia"/>
          <w:szCs w:val="21"/>
        </w:rPr>
        <w:t>peer voip</w:t>
      </w:r>
      <w:r>
        <w:rPr>
          <w:rFonts w:hint="eastAsia"/>
          <w:szCs w:val="21"/>
        </w:rPr>
        <w:t>将不能生效。</w:t>
      </w:r>
    </w:p>
    <w:p w14:paraId="39EB2FE8" w14:textId="77777777" w:rsidR="00CA59B0" w:rsidRDefault="00CA59B0" w:rsidP="00CA59B0">
      <w:pPr>
        <w:adjustRightInd w:val="0"/>
        <w:snapToGrid w:val="0"/>
        <w:ind w:firstLine="480"/>
        <w:rPr>
          <w:rFonts w:hint="eastAsia"/>
          <w:color w:val="0070C0"/>
          <w:szCs w:val="21"/>
        </w:rPr>
      </w:pPr>
    </w:p>
    <w:p w14:paraId="0E999CAB" w14:textId="77777777" w:rsidR="00CA59B0" w:rsidRPr="00AE1EE8" w:rsidRDefault="00CA59B0" w:rsidP="00CA59B0">
      <w:pPr>
        <w:pStyle w:val="1Char"/>
        <w:ind w:firstLine="480"/>
      </w:pPr>
      <w:r>
        <w:rPr>
          <w:rFonts w:hint="eastAsia"/>
        </w:rPr>
        <w:t>配置完成后，通过</w:t>
      </w:r>
      <w:r>
        <w:rPr>
          <w:rFonts w:hint="eastAsia"/>
        </w:rPr>
        <w:t>show callroute</w:t>
      </w:r>
      <w:r>
        <w:rPr>
          <w:rFonts w:hint="eastAsia"/>
        </w:rPr>
        <w:t>命令检查目前语音网关的拨号路由表，应该可以看到</w:t>
      </w:r>
      <w:r>
        <w:rPr>
          <w:rFonts w:hint="eastAsia"/>
        </w:rPr>
        <w:t>FXS0</w:t>
      </w:r>
      <w:r>
        <w:rPr>
          <w:rFonts w:hint="eastAsia"/>
        </w:rPr>
        <w:t>修改后的号码以及指向对端语音网关的号码，范例如下（以</w:t>
      </w:r>
      <w:r>
        <w:rPr>
          <w:rFonts w:hint="eastAsia"/>
        </w:rPr>
        <w:t>VG1</w:t>
      </w:r>
      <w:r>
        <w:rPr>
          <w:rFonts w:hint="eastAsia"/>
        </w:rPr>
        <w:t>为例）：</w:t>
      </w:r>
    </w:p>
    <w:p w14:paraId="361C073E" w14:textId="77777777" w:rsidR="00CA59B0" w:rsidRPr="00BF17DB" w:rsidRDefault="00CA59B0" w:rsidP="00CA59B0">
      <w:pPr>
        <w:adjustRightInd w:val="0"/>
        <w:snapToGrid w:val="0"/>
        <w:ind w:firstLine="480"/>
      </w:pPr>
      <w:r>
        <w:lastRenderedPageBreak/>
        <w:t>VG1#</w:t>
      </w:r>
      <w:r w:rsidRPr="00E909F9">
        <w:rPr>
          <w:b/>
          <w:color w:val="FF0000"/>
        </w:rPr>
        <w:t>sh</w:t>
      </w:r>
      <w:r w:rsidRPr="00E909F9">
        <w:rPr>
          <w:rFonts w:hint="eastAsia"/>
          <w:b/>
          <w:color w:val="FF0000"/>
        </w:rPr>
        <w:t>ow</w:t>
      </w:r>
      <w:r w:rsidRPr="00E909F9">
        <w:rPr>
          <w:b/>
          <w:color w:val="FF0000"/>
        </w:rPr>
        <w:t xml:space="preserve"> callroute</w:t>
      </w:r>
      <w:r>
        <w:rPr>
          <w:rFonts w:hint="eastAsia"/>
          <w:b/>
        </w:rPr>
        <w:tab/>
      </w:r>
      <w:r>
        <w:rPr>
          <w:rFonts w:hint="eastAsia"/>
          <w:b/>
        </w:rPr>
        <w:tab/>
      </w:r>
      <w:r>
        <w:rPr>
          <w:rFonts w:hint="eastAsia"/>
          <w:b/>
        </w:rPr>
        <w:tab/>
      </w:r>
      <w:r>
        <w:rPr>
          <w:rFonts w:hint="eastAsia"/>
          <w:b/>
        </w:rPr>
        <w:tab/>
      </w:r>
      <w:r w:rsidRPr="00BF17DB">
        <w:rPr>
          <w:rFonts w:hint="eastAsia"/>
        </w:rPr>
        <w:t>/</w:t>
      </w:r>
      <w:r w:rsidRPr="00BF17DB">
        <w:rPr>
          <w:rFonts w:hint="eastAsia"/>
        </w:rPr>
        <w:t>查看</w:t>
      </w:r>
      <w:r>
        <w:rPr>
          <w:rFonts w:hint="eastAsia"/>
        </w:rPr>
        <w:t>目前语音网关有效的拨号路由条目</w:t>
      </w:r>
    </w:p>
    <w:p w14:paraId="6C4E950F" w14:textId="77777777" w:rsidR="00CA59B0" w:rsidRPr="00E909F9" w:rsidRDefault="00CA59B0" w:rsidP="00CA59B0">
      <w:pPr>
        <w:adjustRightInd w:val="0"/>
        <w:snapToGrid w:val="0"/>
        <w:ind w:firstLine="480"/>
        <w:rPr>
          <w:color w:val="0070C0"/>
        </w:rPr>
      </w:pPr>
      <w:r w:rsidRPr="00E909F9">
        <w:rPr>
          <w:color w:val="0070C0"/>
        </w:rPr>
        <w:t>Active callroute:</w:t>
      </w:r>
    </w:p>
    <w:p w14:paraId="1DB961DA" w14:textId="77777777" w:rsidR="00CA59B0" w:rsidRPr="00E909F9" w:rsidRDefault="00CA59B0" w:rsidP="00CA59B0">
      <w:pPr>
        <w:adjustRightInd w:val="0"/>
        <w:snapToGrid w:val="0"/>
        <w:ind w:firstLine="480"/>
        <w:rPr>
          <w:color w:val="0070C0"/>
        </w:rPr>
      </w:pPr>
      <w:r w:rsidRPr="00E909F9">
        <w:rPr>
          <w:color w:val="0070C0"/>
        </w:rPr>
        <w:t>--------------------------------------------------------------------------</w:t>
      </w:r>
    </w:p>
    <w:p w14:paraId="6BEBB658" w14:textId="77777777" w:rsidR="00CA59B0" w:rsidRPr="00E909F9" w:rsidRDefault="00CA59B0" w:rsidP="00CA59B0">
      <w:pPr>
        <w:adjustRightInd w:val="0"/>
        <w:snapToGrid w:val="0"/>
        <w:ind w:firstLine="480"/>
        <w:rPr>
          <w:color w:val="0070C0"/>
        </w:rPr>
      </w:pPr>
      <w:r w:rsidRPr="00E909F9">
        <w:rPr>
          <w:color w:val="0070C0"/>
        </w:rPr>
        <w:t xml:space="preserve">        Type=POTS,      Binded:1/1            , Preference=10,  CalledNum=402</w:t>
      </w:r>
    </w:p>
    <w:p w14:paraId="4CBF391E" w14:textId="77777777" w:rsidR="00CA59B0" w:rsidRPr="00E909F9" w:rsidRDefault="00CA59B0" w:rsidP="00CA59B0">
      <w:pPr>
        <w:adjustRightInd w:val="0"/>
        <w:snapToGrid w:val="0"/>
        <w:ind w:firstLine="480"/>
        <w:rPr>
          <w:color w:val="0070C0"/>
        </w:rPr>
      </w:pPr>
      <w:r w:rsidRPr="00E909F9">
        <w:rPr>
          <w:color w:val="0070C0"/>
        </w:rPr>
        <w:t xml:space="preserve">        Type=POTS,      Binded:1/2            , Preference=10,  CalledNum=403</w:t>
      </w:r>
    </w:p>
    <w:p w14:paraId="5EFF0425" w14:textId="77777777" w:rsidR="00CA59B0" w:rsidRPr="00E909F9" w:rsidRDefault="00CA59B0" w:rsidP="00CA59B0">
      <w:pPr>
        <w:adjustRightInd w:val="0"/>
        <w:snapToGrid w:val="0"/>
        <w:ind w:firstLine="480"/>
        <w:rPr>
          <w:color w:val="0070C0"/>
        </w:rPr>
      </w:pPr>
      <w:r w:rsidRPr="00E909F9">
        <w:rPr>
          <w:color w:val="0070C0"/>
        </w:rPr>
        <w:t xml:space="preserve">        Type=POTS,      Binded:1/3            , Preference=10,  CalledNum=404</w:t>
      </w:r>
    </w:p>
    <w:p w14:paraId="784EEDE2" w14:textId="77777777" w:rsidR="00CA59B0" w:rsidRDefault="00CA59B0" w:rsidP="00CA59B0">
      <w:pPr>
        <w:adjustRightInd w:val="0"/>
        <w:snapToGrid w:val="0"/>
        <w:ind w:firstLine="480"/>
        <w:rPr>
          <w:rFonts w:hint="eastAsia"/>
          <w:color w:val="0070C0"/>
        </w:rPr>
      </w:pPr>
      <w:r w:rsidRPr="00E909F9">
        <w:rPr>
          <w:color w:val="0070C0"/>
        </w:rPr>
        <w:t xml:space="preserve">        Type=POTS,      Binded:1/0            , Preference=10,  CalledNum=1001</w:t>
      </w:r>
    </w:p>
    <w:p w14:paraId="0708ED44" w14:textId="77777777" w:rsidR="00CA59B0" w:rsidRPr="00E909F9" w:rsidRDefault="00CA59B0" w:rsidP="00CA59B0">
      <w:pPr>
        <w:adjustRightInd w:val="0"/>
        <w:snapToGrid w:val="0"/>
        <w:ind w:firstLine="480"/>
        <w:rPr>
          <w:color w:val="0070C0"/>
        </w:rPr>
      </w:pPr>
      <w:r>
        <w:rPr>
          <w:rFonts w:hint="eastAsia"/>
          <w:color w:val="0070C0"/>
        </w:rPr>
        <w:tab/>
      </w:r>
      <w:r>
        <w:rPr>
          <w:rFonts w:hint="eastAsia"/>
          <w:color w:val="0070C0"/>
        </w:rPr>
        <w:tab/>
      </w:r>
      <w:r>
        <w:rPr>
          <w:rFonts w:hint="eastAsia"/>
          <w:color w:val="0070C0"/>
        </w:rPr>
        <w:tab/>
      </w:r>
      <w:r>
        <w:rPr>
          <w:rFonts w:hint="eastAsia"/>
          <w:color w:val="0070C0"/>
        </w:rPr>
        <w:tab/>
        <w:t>/</w:t>
      </w:r>
      <w:r>
        <w:rPr>
          <w:rFonts w:hint="eastAsia"/>
          <w:color w:val="0070C0"/>
        </w:rPr>
        <w:t>类型</w:t>
      </w:r>
      <w:r>
        <w:rPr>
          <w:rFonts w:hint="eastAsia"/>
          <w:color w:val="0070C0"/>
        </w:rPr>
        <w:t>POTS</w:t>
      </w:r>
      <w:r>
        <w:rPr>
          <w:rFonts w:hint="eastAsia"/>
          <w:color w:val="0070C0"/>
        </w:rPr>
        <w:t>，对应</w:t>
      </w:r>
      <w:r>
        <w:rPr>
          <w:rFonts w:hint="eastAsia"/>
          <w:color w:val="0070C0"/>
        </w:rPr>
        <w:t>1/0</w:t>
      </w:r>
      <w:r>
        <w:rPr>
          <w:rFonts w:hint="eastAsia"/>
          <w:color w:val="0070C0"/>
        </w:rPr>
        <w:t>语音接口（</w:t>
      </w:r>
      <w:r>
        <w:rPr>
          <w:rFonts w:hint="eastAsia"/>
          <w:color w:val="0070C0"/>
        </w:rPr>
        <w:t>FXS0</w:t>
      </w:r>
      <w:r>
        <w:rPr>
          <w:rFonts w:hint="eastAsia"/>
          <w:color w:val="0070C0"/>
        </w:rPr>
        <w:t>），优先级</w:t>
      </w:r>
      <w:r>
        <w:rPr>
          <w:rFonts w:hint="eastAsia"/>
          <w:color w:val="0070C0"/>
        </w:rPr>
        <w:t>10</w:t>
      </w:r>
      <w:r>
        <w:rPr>
          <w:rFonts w:hint="eastAsia"/>
          <w:color w:val="0070C0"/>
        </w:rPr>
        <w:t>（默认），号码</w:t>
      </w:r>
      <w:r>
        <w:rPr>
          <w:rFonts w:hint="eastAsia"/>
          <w:color w:val="0070C0"/>
        </w:rPr>
        <w:t>1001</w:t>
      </w:r>
    </w:p>
    <w:p w14:paraId="7C830E69" w14:textId="77777777" w:rsidR="00CA59B0" w:rsidRDefault="00CA59B0" w:rsidP="00CA59B0">
      <w:pPr>
        <w:adjustRightInd w:val="0"/>
        <w:snapToGrid w:val="0"/>
        <w:ind w:firstLine="480"/>
        <w:rPr>
          <w:rFonts w:hint="eastAsia"/>
          <w:color w:val="0070C0"/>
        </w:rPr>
      </w:pPr>
      <w:r w:rsidRPr="00E909F9">
        <w:rPr>
          <w:color w:val="0070C0"/>
        </w:rPr>
        <w:t xml:space="preserve">        Type=VOIP,      Binded:192.168.2.2    , Preference=10,  CalledNum=2001</w:t>
      </w:r>
    </w:p>
    <w:p w14:paraId="4ACCC1A3" w14:textId="77777777" w:rsidR="00CA59B0" w:rsidRPr="00E909F9" w:rsidRDefault="00CA59B0" w:rsidP="00CA59B0">
      <w:pPr>
        <w:adjustRightInd w:val="0"/>
        <w:snapToGrid w:val="0"/>
        <w:ind w:firstLine="480"/>
        <w:rPr>
          <w:rFonts w:hint="eastAsia"/>
          <w:color w:val="0070C0"/>
        </w:rPr>
      </w:pPr>
      <w:r>
        <w:rPr>
          <w:rFonts w:hint="eastAsia"/>
          <w:color w:val="0070C0"/>
        </w:rPr>
        <w:tab/>
      </w:r>
      <w:r>
        <w:rPr>
          <w:rFonts w:hint="eastAsia"/>
          <w:color w:val="0070C0"/>
        </w:rPr>
        <w:tab/>
      </w:r>
      <w:r>
        <w:rPr>
          <w:rFonts w:hint="eastAsia"/>
          <w:color w:val="0070C0"/>
        </w:rPr>
        <w:tab/>
      </w:r>
      <w:r>
        <w:rPr>
          <w:rFonts w:hint="eastAsia"/>
          <w:color w:val="0070C0"/>
        </w:rPr>
        <w:tab/>
        <w:t>/</w:t>
      </w:r>
      <w:r>
        <w:rPr>
          <w:rFonts w:hint="eastAsia"/>
          <w:color w:val="0070C0"/>
        </w:rPr>
        <w:t>类型</w:t>
      </w:r>
      <w:r>
        <w:rPr>
          <w:rFonts w:hint="eastAsia"/>
          <w:color w:val="0070C0"/>
        </w:rPr>
        <w:t>VOIP</w:t>
      </w:r>
      <w:r>
        <w:rPr>
          <w:rFonts w:hint="eastAsia"/>
          <w:color w:val="0070C0"/>
        </w:rPr>
        <w:t>，对应对端网关</w:t>
      </w:r>
      <w:r>
        <w:rPr>
          <w:rFonts w:hint="eastAsia"/>
          <w:color w:val="0070C0"/>
        </w:rPr>
        <w:t>192.168.2.2</w:t>
      </w:r>
      <w:r>
        <w:rPr>
          <w:rFonts w:hint="eastAsia"/>
          <w:color w:val="0070C0"/>
        </w:rPr>
        <w:t>，优先级</w:t>
      </w:r>
      <w:r>
        <w:rPr>
          <w:rFonts w:hint="eastAsia"/>
          <w:color w:val="0070C0"/>
        </w:rPr>
        <w:t>10</w:t>
      </w:r>
      <w:r>
        <w:rPr>
          <w:rFonts w:hint="eastAsia"/>
          <w:color w:val="0070C0"/>
        </w:rPr>
        <w:t>（默认），号码</w:t>
      </w:r>
      <w:r>
        <w:rPr>
          <w:rFonts w:hint="eastAsia"/>
          <w:color w:val="0070C0"/>
        </w:rPr>
        <w:t>2001</w:t>
      </w:r>
    </w:p>
    <w:p w14:paraId="2C2D6ED8" w14:textId="77777777" w:rsidR="00CA59B0" w:rsidRDefault="00CA59B0" w:rsidP="00CA59B0">
      <w:pPr>
        <w:adjustRightInd w:val="0"/>
        <w:snapToGrid w:val="0"/>
        <w:ind w:firstLine="480"/>
        <w:rPr>
          <w:rFonts w:hint="eastAsia"/>
        </w:rPr>
      </w:pPr>
    </w:p>
    <w:p w14:paraId="66022C22" w14:textId="77777777" w:rsidR="00CA59B0" w:rsidRDefault="00CA59B0" w:rsidP="00CA59B0">
      <w:pPr>
        <w:adjustRightInd w:val="0"/>
        <w:snapToGrid w:val="0"/>
        <w:ind w:firstLine="480"/>
        <w:rPr>
          <w:rFonts w:hAnsi="宋体" w:hint="eastAsia"/>
          <w:b/>
        </w:rPr>
      </w:pPr>
      <w:r>
        <w:rPr>
          <w:rFonts w:hint="eastAsia"/>
          <w:b/>
        </w:rPr>
        <w:t>5</w:t>
      </w:r>
      <w:r>
        <w:rPr>
          <w:rFonts w:hAnsi="宋体" w:hint="eastAsia"/>
          <w:b/>
        </w:rPr>
        <w:t>、验证网关之间两台电话互通效果：</w:t>
      </w:r>
    </w:p>
    <w:p w14:paraId="7C64021E" w14:textId="77777777" w:rsidR="00CA59B0" w:rsidRDefault="00CA59B0" w:rsidP="00CA59B0">
      <w:pPr>
        <w:pStyle w:val="1Char"/>
        <w:ind w:firstLine="480"/>
        <w:rPr>
          <w:rFonts w:hint="eastAsia"/>
        </w:rPr>
      </w:pPr>
      <w:r>
        <w:rPr>
          <w:rFonts w:hint="eastAsia"/>
        </w:rPr>
        <w:t>配置完成后，使用电话</w:t>
      </w:r>
      <w:r>
        <w:rPr>
          <w:rFonts w:hint="eastAsia"/>
        </w:rPr>
        <w:t>1</w:t>
      </w:r>
      <w:r>
        <w:rPr>
          <w:rFonts w:hint="eastAsia"/>
        </w:rPr>
        <w:t>与电话</w:t>
      </w:r>
      <w:r>
        <w:rPr>
          <w:rFonts w:hint="eastAsia"/>
        </w:rPr>
        <w:t>2</w:t>
      </w:r>
      <w:r>
        <w:rPr>
          <w:rFonts w:hint="eastAsia"/>
        </w:rPr>
        <w:t>互拨，应该可以拨通，并且能正确看到对方的来电号码。</w:t>
      </w:r>
    </w:p>
    <w:p w14:paraId="23B23D13" w14:textId="77777777" w:rsidR="00CA59B0" w:rsidRDefault="00CA59B0" w:rsidP="00CA59B0">
      <w:pPr>
        <w:pStyle w:val="1Char"/>
        <w:ind w:firstLine="480"/>
        <w:rPr>
          <w:rFonts w:hint="eastAsia"/>
        </w:rPr>
      </w:pPr>
      <w:r>
        <w:rPr>
          <w:rFonts w:hint="eastAsia"/>
        </w:rPr>
        <w:t>在拨号时，可以在语音网关上使用如下命令查看目前的呼叫情况：</w:t>
      </w:r>
    </w:p>
    <w:p w14:paraId="07DDC544" w14:textId="77777777" w:rsidR="00CA59B0" w:rsidRPr="00BF17DB" w:rsidRDefault="00CA59B0" w:rsidP="00CA59B0">
      <w:pPr>
        <w:adjustRightInd w:val="0"/>
        <w:snapToGrid w:val="0"/>
        <w:ind w:firstLine="480"/>
        <w:rPr>
          <w:szCs w:val="21"/>
        </w:rPr>
      </w:pPr>
      <w:r w:rsidRPr="00BF17DB">
        <w:rPr>
          <w:szCs w:val="21"/>
        </w:rPr>
        <w:t>VG1#</w:t>
      </w:r>
      <w:r w:rsidRPr="007B7A21">
        <w:rPr>
          <w:b/>
          <w:color w:val="FF0000"/>
          <w:szCs w:val="21"/>
        </w:rPr>
        <w:t>sh</w:t>
      </w:r>
      <w:r w:rsidRPr="007B7A21">
        <w:rPr>
          <w:rFonts w:hint="eastAsia"/>
          <w:b/>
          <w:color w:val="FF0000"/>
          <w:szCs w:val="21"/>
        </w:rPr>
        <w:t>ow</w:t>
      </w:r>
      <w:r w:rsidRPr="007B7A21">
        <w:rPr>
          <w:b/>
          <w:color w:val="FF0000"/>
          <w:szCs w:val="21"/>
        </w:rPr>
        <w:t xml:space="preserve"> call active voice brief</w:t>
      </w:r>
      <w:r>
        <w:rPr>
          <w:rFonts w:hint="eastAsia"/>
          <w:szCs w:val="21"/>
        </w:rPr>
        <w:tab/>
      </w:r>
      <w:r>
        <w:rPr>
          <w:rFonts w:hint="eastAsia"/>
          <w:szCs w:val="21"/>
        </w:rPr>
        <w:tab/>
      </w:r>
      <w:r>
        <w:rPr>
          <w:rFonts w:hint="eastAsia"/>
          <w:szCs w:val="21"/>
        </w:rPr>
        <w:tab/>
      </w:r>
      <w:r>
        <w:rPr>
          <w:rFonts w:hint="eastAsia"/>
          <w:szCs w:val="21"/>
        </w:rPr>
        <w:tab/>
        <w:t>/</w:t>
      </w:r>
      <w:r>
        <w:rPr>
          <w:rFonts w:hint="eastAsia"/>
          <w:szCs w:val="21"/>
        </w:rPr>
        <w:t>查看当前的语音呼叫情况</w:t>
      </w:r>
    </w:p>
    <w:p w14:paraId="61E5807E" w14:textId="77777777" w:rsidR="00CA59B0" w:rsidRPr="00BF17DB" w:rsidRDefault="00CA59B0" w:rsidP="00CA59B0">
      <w:pPr>
        <w:adjustRightInd w:val="0"/>
        <w:snapToGrid w:val="0"/>
        <w:ind w:firstLine="480"/>
        <w:rPr>
          <w:szCs w:val="21"/>
        </w:rPr>
      </w:pPr>
    </w:p>
    <w:p w14:paraId="3C7F43DB" w14:textId="77777777" w:rsidR="00CA59B0" w:rsidRPr="007B7A21" w:rsidRDefault="00CA59B0" w:rsidP="00CA59B0">
      <w:pPr>
        <w:adjustRightInd w:val="0"/>
        <w:snapToGrid w:val="0"/>
        <w:ind w:firstLine="480"/>
        <w:rPr>
          <w:color w:val="0070C0"/>
          <w:szCs w:val="21"/>
        </w:rPr>
      </w:pPr>
      <w:r w:rsidRPr="00BF17DB">
        <w:rPr>
          <w:szCs w:val="21"/>
        </w:rPr>
        <w:t xml:space="preserve">  </w:t>
      </w:r>
      <w:r w:rsidRPr="007B7A21">
        <w:rPr>
          <w:color w:val="0070C0"/>
          <w:szCs w:val="21"/>
        </w:rPr>
        <w:t xml:space="preserve">  CallId:5;Status:ACTIVE;Connections:2</w:t>
      </w:r>
    </w:p>
    <w:p w14:paraId="795AF97A" w14:textId="77777777" w:rsidR="00CA59B0" w:rsidRPr="007B7A21" w:rsidRDefault="00CA59B0" w:rsidP="00CA59B0">
      <w:pPr>
        <w:adjustRightInd w:val="0"/>
        <w:snapToGrid w:val="0"/>
        <w:ind w:firstLine="480"/>
        <w:rPr>
          <w:color w:val="0070C0"/>
          <w:szCs w:val="21"/>
        </w:rPr>
      </w:pPr>
      <w:r w:rsidRPr="007B7A21">
        <w:rPr>
          <w:color w:val="0070C0"/>
          <w:szCs w:val="21"/>
        </w:rPr>
        <w:t xml:space="preserve">    PhoneNum:1001;connType:GWCI;Status:ALERTING;ProtocolStack:FXO/FXS;LocalIp:0x</w:t>
      </w:r>
    </w:p>
    <w:p w14:paraId="3221C41E" w14:textId="77777777" w:rsidR="00CA59B0" w:rsidRPr="007B7A21" w:rsidRDefault="00CA59B0" w:rsidP="00CA59B0">
      <w:pPr>
        <w:adjustRightInd w:val="0"/>
        <w:snapToGrid w:val="0"/>
        <w:ind w:firstLine="480"/>
        <w:rPr>
          <w:color w:val="0070C0"/>
          <w:szCs w:val="21"/>
        </w:rPr>
      </w:pPr>
      <w:r w:rsidRPr="007B7A21">
        <w:rPr>
          <w:color w:val="0070C0"/>
          <w:szCs w:val="21"/>
        </w:rPr>
        <w:t>c0a80102,LocalPort:32768;RemoteIp:0x0,RemotePort:0;Codec:none;AeName:1/0;</w:t>
      </w:r>
    </w:p>
    <w:p w14:paraId="546D840B" w14:textId="77777777" w:rsidR="00CA59B0" w:rsidRPr="007B7A21" w:rsidRDefault="00CA59B0" w:rsidP="00CA59B0">
      <w:pPr>
        <w:adjustRightInd w:val="0"/>
        <w:snapToGrid w:val="0"/>
        <w:ind w:firstLine="480"/>
        <w:rPr>
          <w:color w:val="0070C0"/>
          <w:szCs w:val="21"/>
        </w:rPr>
      </w:pPr>
      <w:r w:rsidRPr="007B7A21">
        <w:rPr>
          <w:color w:val="0070C0"/>
          <w:szCs w:val="21"/>
        </w:rPr>
        <w:t xml:space="preserve">    </w:t>
      </w:r>
      <w:r w:rsidRPr="007B7A21">
        <w:rPr>
          <w:color w:val="0070C0"/>
          <w:szCs w:val="21"/>
        </w:rPr>
        <w:lastRenderedPageBreak/>
        <w:t>PhoneNum:2001;connType:GWCO;Status:ALERTING;ProtocolStack:H323;LocalIp:0x0,L</w:t>
      </w:r>
    </w:p>
    <w:p w14:paraId="086F8F56" w14:textId="77777777" w:rsidR="00CA59B0" w:rsidRPr="007B7A21" w:rsidRDefault="00CA59B0" w:rsidP="00CA59B0">
      <w:pPr>
        <w:adjustRightInd w:val="0"/>
        <w:snapToGrid w:val="0"/>
        <w:ind w:firstLine="480"/>
        <w:rPr>
          <w:rFonts w:hint="eastAsia"/>
          <w:color w:val="0070C0"/>
          <w:szCs w:val="21"/>
        </w:rPr>
      </w:pPr>
      <w:r w:rsidRPr="007B7A21">
        <w:rPr>
          <w:color w:val="0070C0"/>
          <w:szCs w:val="21"/>
        </w:rPr>
        <w:t>ocalPort:0;RemoteIp:0xc0a80102,RemotePort:32768;Codec:G729;</w:t>
      </w:r>
    </w:p>
    <w:p w14:paraId="3ADA9AF4" w14:textId="77777777" w:rsidR="00CA59B0" w:rsidRPr="007B7A21" w:rsidRDefault="00CA59B0" w:rsidP="00CA59B0">
      <w:pPr>
        <w:adjustRightInd w:val="0"/>
        <w:snapToGrid w:val="0"/>
        <w:ind w:firstLine="480"/>
        <w:rPr>
          <w:color w:val="0070C0"/>
          <w:szCs w:val="21"/>
        </w:rPr>
      </w:pPr>
      <w:r w:rsidRPr="007B7A21">
        <w:rPr>
          <w:rFonts w:hint="eastAsia"/>
          <w:color w:val="0070C0"/>
          <w:szCs w:val="21"/>
        </w:rPr>
        <w:tab/>
      </w:r>
      <w:r w:rsidRPr="007B7A21">
        <w:rPr>
          <w:rFonts w:hint="eastAsia"/>
          <w:color w:val="0070C0"/>
          <w:szCs w:val="21"/>
        </w:rPr>
        <w:tab/>
      </w:r>
      <w:r w:rsidRPr="007B7A21">
        <w:rPr>
          <w:rFonts w:hint="eastAsia"/>
          <w:color w:val="0070C0"/>
          <w:szCs w:val="21"/>
        </w:rPr>
        <w:tab/>
      </w:r>
      <w:r w:rsidRPr="007B7A21">
        <w:rPr>
          <w:rFonts w:hint="eastAsia"/>
          <w:color w:val="0070C0"/>
          <w:szCs w:val="21"/>
        </w:rPr>
        <w:tab/>
        <w:t>/</w:t>
      </w:r>
      <w:r w:rsidRPr="007B7A21">
        <w:rPr>
          <w:rFonts w:hint="eastAsia"/>
          <w:color w:val="0070C0"/>
          <w:szCs w:val="21"/>
        </w:rPr>
        <w:t>从</w:t>
      </w:r>
      <w:r w:rsidRPr="007B7A21">
        <w:rPr>
          <w:rFonts w:hint="eastAsia"/>
          <w:color w:val="0070C0"/>
          <w:szCs w:val="21"/>
        </w:rPr>
        <w:t>1001</w:t>
      </w:r>
      <w:r w:rsidRPr="007B7A21">
        <w:rPr>
          <w:rFonts w:hint="eastAsia"/>
          <w:color w:val="0070C0"/>
          <w:szCs w:val="21"/>
        </w:rPr>
        <w:t>到</w:t>
      </w:r>
      <w:r w:rsidRPr="007B7A21">
        <w:rPr>
          <w:rFonts w:hint="eastAsia"/>
          <w:color w:val="0070C0"/>
          <w:szCs w:val="21"/>
        </w:rPr>
        <w:t>2001</w:t>
      </w:r>
      <w:r w:rsidRPr="007B7A21">
        <w:rPr>
          <w:rFonts w:hint="eastAsia"/>
          <w:color w:val="0070C0"/>
          <w:szCs w:val="21"/>
        </w:rPr>
        <w:t>的语音呼叫</w:t>
      </w:r>
    </w:p>
    <w:p w14:paraId="6F774BC5" w14:textId="77777777" w:rsidR="00CA59B0" w:rsidRPr="007B7A21" w:rsidRDefault="00CA59B0" w:rsidP="00CA59B0">
      <w:pPr>
        <w:adjustRightInd w:val="0"/>
        <w:snapToGrid w:val="0"/>
        <w:ind w:firstLine="480"/>
        <w:rPr>
          <w:rFonts w:hint="eastAsia"/>
          <w:color w:val="0070C0"/>
          <w:szCs w:val="21"/>
        </w:rPr>
      </w:pPr>
      <w:r w:rsidRPr="007B7A21">
        <w:rPr>
          <w:color w:val="0070C0"/>
          <w:szCs w:val="21"/>
        </w:rPr>
        <w:t>TotalActiveCalls: 1</w:t>
      </w:r>
    </w:p>
    <w:p w14:paraId="4EA2A932" w14:textId="77777777" w:rsidR="00CA59B0" w:rsidRDefault="00CA59B0" w:rsidP="00CA59B0">
      <w:pPr>
        <w:adjustRightInd w:val="0"/>
        <w:snapToGrid w:val="0"/>
        <w:ind w:firstLine="480"/>
        <w:rPr>
          <w:rFonts w:hint="eastAsia"/>
          <w:szCs w:val="21"/>
        </w:rPr>
      </w:pPr>
    </w:p>
    <w:p w14:paraId="5141BAE8" w14:textId="77777777" w:rsidR="00CA59B0" w:rsidRDefault="00CA59B0" w:rsidP="00CA59B0">
      <w:pPr>
        <w:adjustRightInd w:val="0"/>
        <w:snapToGrid w:val="0"/>
        <w:ind w:firstLine="480"/>
        <w:rPr>
          <w:rFonts w:hAnsi="宋体" w:hint="eastAsia"/>
          <w:b/>
        </w:rPr>
      </w:pPr>
      <w:r>
        <w:rPr>
          <w:rFonts w:hint="eastAsia"/>
          <w:b/>
        </w:rPr>
        <w:t>6</w:t>
      </w:r>
      <w:r>
        <w:rPr>
          <w:rFonts w:hAnsi="宋体" w:hint="eastAsia"/>
          <w:b/>
        </w:rPr>
        <w:t>、拨号路由的批量配置：</w:t>
      </w:r>
    </w:p>
    <w:p w14:paraId="61AC24A8" w14:textId="77777777" w:rsidR="00CA59B0" w:rsidRDefault="00CA59B0" w:rsidP="00CA59B0">
      <w:pPr>
        <w:pStyle w:val="1Char"/>
        <w:ind w:firstLine="480"/>
        <w:rPr>
          <w:rFonts w:hint="eastAsia"/>
        </w:rPr>
      </w:pPr>
      <w:r>
        <w:rPr>
          <w:rFonts w:hint="eastAsia"/>
        </w:rPr>
        <w:t>以上实验步骤中，我们只是在一台网关上配置了一个电话号码，现在，我们采用批量配置的方式为所有</w:t>
      </w:r>
      <w:r>
        <w:rPr>
          <w:rFonts w:hint="eastAsia"/>
        </w:rPr>
        <w:t>FXS</w:t>
      </w:r>
      <w:r>
        <w:rPr>
          <w:rFonts w:hint="eastAsia"/>
        </w:rPr>
        <w:t>口配置上电话号码。</w:t>
      </w:r>
    </w:p>
    <w:p w14:paraId="24071AB9" w14:textId="77777777" w:rsidR="00CA59B0" w:rsidRDefault="00CA59B0" w:rsidP="00CA59B0">
      <w:pPr>
        <w:pStyle w:val="1Char"/>
        <w:ind w:firstLine="480"/>
        <w:rPr>
          <w:rFonts w:hint="eastAsia"/>
        </w:rPr>
      </w:pPr>
      <w:r>
        <w:rPr>
          <w:rFonts w:hint="eastAsia"/>
        </w:rPr>
        <w:t>第一步，首先清除目前语音网关的相关的拨号路由，两台网关上做同样的操作，范例如下：</w:t>
      </w:r>
    </w:p>
    <w:p w14:paraId="3F98EEF1" w14:textId="77777777" w:rsidR="00CA59B0" w:rsidRPr="004846A3" w:rsidRDefault="00CA59B0" w:rsidP="00CA59B0">
      <w:pPr>
        <w:adjustRightInd w:val="0"/>
        <w:snapToGrid w:val="0"/>
        <w:ind w:firstLine="480"/>
        <w:rPr>
          <w:szCs w:val="21"/>
        </w:rPr>
      </w:pPr>
      <w:r w:rsidRPr="004846A3">
        <w:rPr>
          <w:szCs w:val="21"/>
        </w:rPr>
        <w:t>VG1(config)#callrouting-conf</w:t>
      </w:r>
    </w:p>
    <w:p w14:paraId="6913752E" w14:textId="77777777" w:rsidR="00CA59B0" w:rsidRPr="004846A3" w:rsidRDefault="00CA59B0" w:rsidP="00CA59B0">
      <w:pPr>
        <w:adjustRightInd w:val="0"/>
        <w:snapToGrid w:val="0"/>
        <w:ind w:firstLine="480"/>
        <w:rPr>
          <w:szCs w:val="21"/>
        </w:rPr>
      </w:pPr>
      <w:r w:rsidRPr="004846A3">
        <w:rPr>
          <w:szCs w:val="21"/>
        </w:rPr>
        <w:t>VG1(config-callroute)#no dial-peer 1</w:t>
      </w:r>
    </w:p>
    <w:p w14:paraId="2A83598D" w14:textId="77777777" w:rsidR="00CA59B0" w:rsidRPr="004846A3" w:rsidRDefault="00CA59B0" w:rsidP="00CA59B0">
      <w:pPr>
        <w:adjustRightInd w:val="0"/>
        <w:snapToGrid w:val="0"/>
        <w:ind w:firstLine="480"/>
        <w:rPr>
          <w:szCs w:val="21"/>
        </w:rPr>
      </w:pPr>
      <w:r w:rsidRPr="004846A3">
        <w:rPr>
          <w:szCs w:val="21"/>
        </w:rPr>
        <w:t>VG1(config-callroute)#no dial-peer 2</w:t>
      </w:r>
    </w:p>
    <w:p w14:paraId="0C0F4906" w14:textId="77777777" w:rsidR="00CA59B0" w:rsidRPr="004846A3" w:rsidRDefault="00CA59B0" w:rsidP="00CA59B0">
      <w:pPr>
        <w:adjustRightInd w:val="0"/>
        <w:snapToGrid w:val="0"/>
        <w:ind w:firstLine="480"/>
        <w:rPr>
          <w:szCs w:val="21"/>
        </w:rPr>
      </w:pPr>
      <w:r w:rsidRPr="004846A3">
        <w:rPr>
          <w:szCs w:val="21"/>
        </w:rPr>
        <w:t>VG1(config-callroute)#no dial-peer 3</w:t>
      </w:r>
    </w:p>
    <w:p w14:paraId="417113A4" w14:textId="77777777" w:rsidR="00CA59B0" w:rsidRDefault="00CA59B0" w:rsidP="00CA59B0">
      <w:pPr>
        <w:adjustRightInd w:val="0"/>
        <w:snapToGrid w:val="0"/>
        <w:ind w:firstLine="480"/>
        <w:rPr>
          <w:rFonts w:hint="eastAsia"/>
          <w:szCs w:val="21"/>
        </w:rPr>
      </w:pPr>
      <w:r w:rsidRPr="004846A3">
        <w:rPr>
          <w:szCs w:val="21"/>
        </w:rPr>
        <w:t>VG1(config-callroute)#no dial-peer 4</w:t>
      </w:r>
    </w:p>
    <w:p w14:paraId="2A0B57B7" w14:textId="77777777" w:rsidR="00CA59B0" w:rsidRDefault="00CA59B0" w:rsidP="00CA59B0">
      <w:pPr>
        <w:adjustRightInd w:val="0"/>
        <w:snapToGrid w:val="0"/>
        <w:ind w:firstLine="480"/>
        <w:rPr>
          <w:rFonts w:hint="eastAsia"/>
          <w:szCs w:val="21"/>
        </w:rPr>
      </w:pPr>
      <w:r w:rsidRPr="004846A3">
        <w:rPr>
          <w:szCs w:val="21"/>
        </w:rPr>
        <w:t>VG1(</w:t>
      </w:r>
      <w:r>
        <w:rPr>
          <w:szCs w:val="21"/>
        </w:rPr>
        <w:t xml:space="preserve">config-callroute)#no dial-peer </w:t>
      </w:r>
      <w:r>
        <w:rPr>
          <w:rFonts w:hint="eastAsia"/>
          <w:szCs w:val="21"/>
        </w:rPr>
        <w:t>10</w:t>
      </w:r>
    </w:p>
    <w:p w14:paraId="1030D8DB" w14:textId="77777777" w:rsidR="00CA59B0" w:rsidRPr="005C5976" w:rsidRDefault="00CA59B0" w:rsidP="00CA59B0">
      <w:pPr>
        <w:adjustRightInd w:val="0"/>
        <w:snapToGrid w:val="0"/>
        <w:ind w:firstLine="480"/>
        <w:rPr>
          <w:rFonts w:hint="eastAsia"/>
          <w:szCs w:val="21"/>
        </w:rPr>
      </w:pPr>
    </w:p>
    <w:p w14:paraId="3CFC0713" w14:textId="77777777" w:rsidR="00CA59B0" w:rsidRDefault="00CA59B0" w:rsidP="00CA59B0">
      <w:pPr>
        <w:pStyle w:val="1Char"/>
        <w:ind w:firstLine="480"/>
        <w:rPr>
          <w:rFonts w:hint="eastAsia"/>
        </w:rPr>
      </w:pPr>
      <w:r>
        <w:rPr>
          <w:rFonts w:hint="eastAsia"/>
        </w:rPr>
        <w:t>第二步，接下来进行批量号码配置：</w:t>
      </w:r>
    </w:p>
    <w:p w14:paraId="2BA8429D" w14:textId="77777777" w:rsidR="00CA59B0" w:rsidRPr="004846A3" w:rsidRDefault="00CA59B0" w:rsidP="00CA59B0">
      <w:pPr>
        <w:pStyle w:val="1Char"/>
        <w:ind w:firstLine="480"/>
        <w:rPr>
          <w:rFonts w:hint="eastAsia"/>
          <w:color w:val="000000"/>
        </w:rPr>
      </w:pPr>
      <w:r>
        <w:rPr>
          <w:rFonts w:hint="eastAsia"/>
          <w:color w:val="000000"/>
        </w:rPr>
        <w:t>语音网关</w:t>
      </w:r>
      <w:r>
        <w:rPr>
          <w:rFonts w:hint="eastAsia"/>
          <w:color w:val="000000"/>
        </w:rPr>
        <w:t>1</w:t>
      </w:r>
      <w:r>
        <w:rPr>
          <w:rFonts w:hint="eastAsia"/>
          <w:color w:val="000000"/>
        </w:rPr>
        <w:t>操作：</w:t>
      </w:r>
    </w:p>
    <w:p w14:paraId="71104B49" w14:textId="77777777" w:rsidR="00CA59B0" w:rsidRDefault="00CA59B0" w:rsidP="00CA59B0">
      <w:pPr>
        <w:adjustRightInd w:val="0"/>
        <w:snapToGrid w:val="0"/>
        <w:ind w:firstLine="480"/>
        <w:rPr>
          <w:rFonts w:hint="eastAsia"/>
          <w:szCs w:val="21"/>
        </w:rPr>
      </w:pPr>
      <w:r w:rsidRPr="004846A3">
        <w:rPr>
          <w:szCs w:val="21"/>
        </w:rPr>
        <w:t>VG1(config-callroute)#</w:t>
      </w:r>
      <w:r w:rsidRPr="005C5976">
        <w:rPr>
          <w:b/>
          <w:color w:val="FF0000"/>
          <w:szCs w:val="21"/>
        </w:rPr>
        <w:t>dial-peer 1 pots slot 1</w:t>
      </w:r>
      <w:r w:rsidRPr="005C5976">
        <w:rPr>
          <w:rFonts w:hint="eastAsia"/>
          <w:b/>
          <w:color w:val="FF0000"/>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color w:val="000000"/>
          <w:szCs w:val="21"/>
        </w:rPr>
        <w:t>/</w:t>
      </w:r>
      <w:r>
        <w:rPr>
          <w:rFonts w:hint="eastAsia"/>
          <w:color w:val="000000"/>
          <w:szCs w:val="21"/>
        </w:rPr>
        <w:t>配置</w:t>
      </w:r>
      <w:r>
        <w:rPr>
          <w:rFonts w:hint="eastAsia"/>
          <w:color w:val="000000"/>
          <w:szCs w:val="21"/>
        </w:rPr>
        <w:t>1</w:t>
      </w:r>
      <w:r>
        <w:rPr>
          <w:rFonts w:hint="eastAsia"/>
          <w:color w:val="000000"/>
          <w:szCs w:val="21"/>
        </w:rPr>
        <w:t>号拨号端，类型为</w:t>
      </w:r>
      <w:r>
        <w:rPr>
          <w:rFonts w:hint="eastAsia"/>
          <w:color w:val="000000"/>
          <w:szCs w:val="21"/>
        </w:rPr>
        <w:t>pots</w:t>
      </w:r>
      <w:r>
        <w:rPr>
          <w:rFonts w:hint="eastAsia"/>
          <w:color w:val="000000"/>
          <w:szCs w:val="21"/>
        </w:rPr>
        <w:t>，对应</w:t>
      </w:r>
      <w:r>
        <w:rPr>
          <w:rFonts w:hint="eastAsia"/>
          <w:color w:val="000000"/>
          <w:szCs w:val="21"/>
        </w:rPr>
        <w:t>1</w:t>
      </w:r>
      <w:r>
        <w:rPr>
          <w:rFonts w:hint="eastAsia"/>
          <w:color w:val="000000"/>
          <w:szCs w:val="21"/>
        </w:rPr>
        <w:t>号插槽（</w:t>
      </w:r>
      <w:r>
        <w:rPr>
          <w:rFonts w:hint="eastAsia"/>
          <w:color w:val="000000"/>
          <w:szCs w:val="21"/>
        </w:rPr>
        <w:t>fxs card 1</w:t>
      </w:r>
      <w:r>
        <w:rPr>
          <w:rFonts w:hint="eastAsia"/>
          <w:color w:val="000000"/>
          <w:szCs w:val="21"/>
        </w:rPr>
        <w:t>）</w:t>
      </w:r>
    </w:p>
    <w:p w14:paraId="19252FF3" w14:textId="77777777" w:rsidR="00CA59B0" w:rsidRDefault="00CA59B0" w:rsidP="00CA59B0">
      <w:pPr>
        <w:adjustRightInd w:val="0"/>
        <w:snapToGrid w:val="0"/>
        <w:ind w:firstLine="480"/>
        <w:rPr>
          <w:rFonts w:hint="eastAsia"/>
          <w:szCs w:val="21"/>
        </w:rPr>
      </w:pPr>
      <w:r w:rsidRPr="004846A3">
        <w:rPr>
          <w:szCs w:val="21"/>
        </w:rPr>
        <w:t>VG1(config-dial-peer)#</w:t>
      </w:r>
      <w:r w:rsidRPr="005C5976">
        <w:rPr>
          <w:b/>
          <w:color w:val="FF0000"/>
          <w:szCs w:val="21"/>
        </w:rPr>
        <w:t>channel 0 3 destination-pattern 1001 increase</w:t>
      </w:r>
      <w:r>
        <w:rPr>
          <w:rFonts w:hint="eastAsia"/>
          <w:szCs w:val="21"/>
        </w:rPr>
        <w:tab/>
      </w:r>
      <w:r>
        <w:rPr>
          <w:rFonts w:hint="eastAsia"/>
          <w:szCs w:val="21"/>
        </w:rPr>
        <w:tab/>
        <w:t>/</w:t>
      </w:r>
      <w:r>
        <w:rPr>
          <w:rFonts w:hint="eastAsia"/>
          <w:szCs w:val="21"/>
        </w:rPr>
        <w:t>配置通道</w:t>
      </w:r>
      <w:r>
        <w:rPr>
          <w:rFonts w:hint="eastAsia"/>
          <w:szCs w:val="21"/>
        </w:rPr>
        <w:t>0</w:t>
      </w:r>
      <w:r>
        <w:rPr>
          <w:rFonts w:hint="eastAsia"/>
          <w:szCs w:val="21"/>
        </w:rPr>
        <w:t>－</w:t>
      </w:r>
      <w:r>
        <w:rPr>
          <w:rFonts w:hint="eastAsia"/>
          <w:szCs w:val="21"/>
        </w:rPr>
        <w:t>3</w:t>
      </w:r>
      <w:r>
        <w:rPr>
          <w:rFonts w:hint="eastAsia"/>
          <w:szCs w:val="21"/>
        </w:rPr>
        <w:t>（即</w:t>
      </w:r>
      <w:r>
        <w:rPr>
          <w:rFonts w:hint="eastAsia"/>
          <w:szCs w:val="21"/>
        </w:rPr>
        <w:t>FXS0</w:t>
      </w:r>
      <w:r>
        <w:rPr>
          <w:rFonts w:hint="eastAsia"/>
          <w:szCs w:val="21"/>
        </w:rPr>
        <w:t>－</w:t>
      </w:r>
      <w:r>
        <w:rPr>
          <w:rFonts w:hint="eastAsia"/>
          <w:szCs w:val="21"/>
        </w:rPr>
        <w:t>FXS3</w:t>
      </w:r>
      <w:r>
        <w:rPr>
          <w:rFonts w:hint="eastAsia"/>
          <w:szCs w:val="21"/>
        </w:rPr>
        <w:t>）的号码从</w:t>
      </w:r>
      <w:r>
        <w:rPr>
          <w:rFonts w:hint="eastAsia"/>
          <w:szCs w:val="21"/>
        </w:rPr>
        <w:t>1001</w:t>
      </w:r>
      <w:r>
        <w:rPr>
          <w:rFonts w:hint="eastAsia"/>
          <w:szCs w:val="21"/>
        </w:rPr>
        <w:t>开始递增，即</w:t>
      </w:r>
      <w:r>
        <w:rPr>
          <w:rFonts w:hint="eastAsia"/>
          <w:szCs w:val="21"/>
        </w:rPr>
        <w:t>1001</w:t>
      </w:r>
      <w:r>
        <w:rPr>
          <w:rFonts w:hint="eastAsia"/>
          <w:szCs w:val="21"/>
        </w:rPr>
        <w:t>、</w:t>
      </w:r>
      <w:r>
        <w:rPr>
          <w:rFonts w:hint="eastAsia"/>
          <w:szCs w:val="21"/>
        </w:rPr>
        <w:t>1002</w:t>
      </w:r>
      <w:r>
        <w:rPr>
          <w:rFonts w:hint="eastAsia"/>
          <w:szCs w:val="21"/>
        </w:rPr>
        <w:t>、</w:t>
      </w:r>
      <w:r>
        <w:rPr>
          <w:rFonts w:hint="eastAsia"/>
          <w:szCs w:val="21"/>
        </w:rPr>
        <w:t>1003</w:t>
      </w:r>
      <w:r>
        <w:rPr>
          <w:rFonts w:hint="eastAsia"/>
          <w:szCs w:val="21"/>
        </w:rPr>
        <w:t>、</w:t>
      </w:r>
      <w:r>
        <w:rPr>
          <w:rFonts w:hint="eastAsia"/>
          <w:szCs w:val="21"/>
        </w:rPr>
        <w:t>1004</w:t>
      </w:r>
    </w:p>
    <w:p w14:paraId="42AD3DA4" w14:textId="77777777" w:rsidR="00CA59B0" w:rsidRDefault="00CA59B0" w:rsidP="00CA59B0">
      <w:pPr>
        <w:adjustRightInd w:val="0"/>
        <w:snapToGrid w:val="0"/>
        <w:ind w:firstLine="480"/>
        <w:rPr>
          <w:rFonts w:hint="eastAsia"/>
          <w:szCs w:val="21"/>
        </w:rPr>
      </w:pPr>
      <w:r>
        <w:rPr>
          <w:szCs w:val="21"/>
        </w:rPr>
        <w:t>VG1(config-dial-peer)#</w:t>
      </w:r>
      <w:r>
        <w:rPr>
          <w:rFonts w:hint="eastAsia"/>
          <w:szCs w:val="21"/>
        </w:rPr>
        <w:t>exit</w:t>
      </w:r>
    </w:p>
    <w:p w14:paraId="0B22978B" w14:textId="77777777" w:rsidR="00CA59B0" w:rsidRDefault="00CA59B0" w:rsidP="00CA59B0">
      <w:pPr>
        <w:adjustRightInd w:val="0"/>
        <w:snapToGrid w:val="0"/>
        <w:ind w:firstLine="480"/>
        <w:rPr>
          <w:rFonts w:hint="eastAsia"/>
          <w:szCs w:val="21"/>
        </w:rPr>
      </w:pPr>
    </w:p>
    <w:p w14:paraId="491C769A" w14:textId="77777777" w:rsidR="00CA59B0" w:rsidRPr="004846A3" w:rsidRDefault="00CA59B0" w:rsidP="00CA59B0">
      <w:pPr>
        <w:pStyle w:val="1Char"/>
        <w:ind w:firstLine="480"/>
        <w:rPr>
          <w:rFonts w:hint="eastAsia"/>
        </w:rPr>
      </w:pPr>
      <w:r>
        <w:rPr>
          <w:rFonts w:hint="eastAsia"/>
        </w:rPr>
        <w:t>语音网关</w:t>
      </w:r>
      <w:r>
        <w:rPr>
          <w:rFonts w:hint="eastAsia"/>
        </w:rPr>
        <w:t>2</w:t>
      </w:r>
      <w:r>
        <w:rPr>
          <w:rFonts w:hint="eastAsia"/>
        </w:rPr>
        <w:t>操作：</w:t>
      </w:r>
    </w:p>
    <w:p w14:paraId="63FEDA3E" w14:textId="77777777" w:rsidR="00CA59B0" w:rsidRDefault="00CA59B0" w:rsidP="00CA59B0">
      <w:pPr>
        <w:adjustRightInd w:val="0"/>
        <w:snapToGrid w:val="0"/>
        <w:ind w:firstLine="480"/>
        <w:rPr>
          <w:rFonts w:hint="eastAsia"/>
          <w:szCs w:val="21"/>
        </w:rPr>
      </w:pPr>
      <w:r w:rsidRPr="004846A3">
        <w:rPr>
          <w:szCs w:val="21"/>
        </w:rPr>
        <w:t>VG</w:t>
      </w:r>
      <w:r>
        <w:rPr>
          <w:rFonts w:hint="eastAsia"/>
          <w:szCs w:val="21"/>
        </w:rPr>
        <w:t>2</w:t>
      </w:r>
      <w:r w:rsidRPr="004846A3">
        <w:rPr>
          <w:szCs w:val="21"/>
        </w:rPr>
        <w:t>(config-callroute)#</w:t>
      </w:r>
      <w:r w:rsidRPr="005C5976">
        <w:rPr>
          <w:b/>
          <w:color w:val="FF0000"/>
          <w:szCs w:val="21"/>
        </w:rPr>
        <w:t>dial-peer 1 pots slot 1</w:t>
      </w:r>
      <w:r w:rsidRPr="005C5976">
        <w:rPr>
          <w:rFonts w:hint="eastAsia"/>
          <w:b/>
          <w:color w:val="FF0000"/>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color w:val="000000"/>
          <w:szCs w:val="21"/>
        </w:rPr>
        <w:t>/</w:t>
      </w:r>
      <w:r>
        <w:rPr>
          <w:rFonts w:hint="eastAsia"/>
          <w:color w:val="000000"/>
          <w:szCs w:val="21"/>
        </w:rPr>
        <w:t>配置</w:t>
      </w:r>
      <w:r>
        <w:rPr>
          <w:rFonts w:hint="eastAsia"/>
          <w:color w:val="000000"/>
          <w:szCs w:val="21"/>
        </w:rPr>
        <w:t>1</w:t>
      </w:r>
      <w:r>
        <w:rPr>
          <w:rFonts w:hint="eastAsia"/>
          <w:color w:val="000000"/>
          <w:szCs w:val="21"/>
        </w:rPr>
        <w:t>号拨号端，类型为</w:t>
      </w:r>
      <w:r>
        <w:rPr>
          <w:rFonts w:hint="eastAsia"/>
          <w:color w:val="000000"/>
          <w:szCs w:val="21"/>
        </w:rPr>
        <w:t>pots</w:t>
      </w:r>
      <w:r>
        <w:rPr>
          <w:rFonts w:hint="eastAsia"/>
          <w:color w:val="000000"/>
          <w:szCs w:val="21"/>
        </w:rPr>
        <w:t>，对应</w:t>
      </w:r>
      <w:r>
        <w:rPr>
          <w:rFonts w:hint="eastAsia"/>
          <w:color w:val="000000"/>
          <w:szCs w:val="21"/>
        </w:rPr>
        <w:t>1</w:t>
      </w:r>
      <w:r>
        <w:rPr>
          <w:rFonts w:hint="eastAsia"/>
          <w:color w:val="000000"/>
          <w:szCs w:val="21"/>
        </w:rPr>
        <w:t>号插槽（</w:t>
      </w:r>
      <w:r>
        <w:rPr>
          <w:rFonts w:hint="eastAsia"/>
          <w:color w:val="000000"/>
          <w:szCs w:val="21"/>
        </w:rPr>
        <w:t>fxs card 1</w:t>
      </w:r>
      <w:r>
        <w:rPr>
          <w:rFonts w:hint="eastAsia"/>
          <w:color w:val="000000"/>
          <w:szCs w:val="21"/>
        </w:rPr>
        <w:t>）</w:t>
      </w:r>
    </w:p>
    <w:p w14:paraId="430776BB" w14:textId="77777777" w:rsidR="00CA59B0" w:rsidRDefault="00CA59B0" w:rsidP="00CA59B0">
      <w:pPr>
        <w:adjustRightInd w:val="0"/>
        <w:snapToGrid w:val="0"/>
        <w:ind w:firstLine="480"/>
        <w:rPr>
          <w:rFonts w:hint="eastAsia"/>
          <w:szCs w:val="21"/>
        </w:rPr>
      </w:pPr>
      <w:r w:rsidRPr="004846A3">
        <w:rPr>
          <w:szCs w:val="21"/>
        </w:rPr>
        <w:t>VG</w:t>
      </w:r>
      <w:r>
        <w:rPr>
          <w:rFonts w:hint="eastAsia"/>
          <w:szCs w:val="21"/>
        </w:rPr>
        <w:t>2</w:t>
      </w:r>
      <w:r w:rsidRPr="004846A3">
        <w:rPr>
          <w:szCs w:val="21"/>
        </w:rPr>
        <w:t>(config-dial-peer)#</w:t>
      </w:r>
      <w:r w:rsidRPr="005C5976">
        <w:rPr>
          <w:b/>
          <w:color w:val="FF0000"/>
          <w:szCs w:val="21"/>
        </w:rPr>
        <w:t xml:space="preserve">channel 0 3 destination-pattern </w:t>
      </w:r>
      <w:r>
        <w:rPr>
          <w:rFonts w:hint="eastAsia"/>
          <w:b/>
          <w:color w:val="FF0000"/>
          <w:szCs w:val="21"/>
        </w:rPr>
        <w:t>2</w:t>
      </w:r>
      <w:r w:rsidRPr="005C5976">
        <w:rPr>
          <w:b/>
          <w:color w:val="FF0000"/>
          <w:szCs w:val="21"/>
        </w:rPr>
        <w:t>001 increase</w:t>
      </w:r>
      <w:r>
        <w:rPr>
          <w:rFonts w:hint="eastAsia"/>
          <w:szCs w:val="21"/>
        </w:rPr>
        <w:tab/>
      </w:r>
      <w:r>
        <w:rPr>
          <w:rFonts w:hint="eastAsia"/>
          <w:szCs w:val="21"/>
        </w:rPr>
        <w:tab/>
        <w:t>/</w:t>
      </w:r>
      <w:r>
        <w:rPr>
          <w:rFonts w:hint="eastAsia"/>
          <w:szCs w:val="21"/>
        </w:rPr>
        <w:t>配置</w:t>
      </w:r>
      <w:r>
        <w:rPr>
          <w:rFonts w:hint="eastAsia"/>
          <w:szCs w:val="21"/>
        </w:rPr>
        <w:lastRenderedPageBreak/>
        <w:t>通道</w:t>
      </w:r>
      <w:r>
        <w:rPr>
          <w:rFonts w:hint="eastAsia"/>
          <w:szCs w:val="21"/>
        </w:rPr>
        <w:t>0</w:t>
      </w:r>
      <w:r>
        <w:rPr>
          <w:rFonts w:hint="eastAsia"/>
          <w:szCs w:val="21"/>
        </w:rPr>
        <w:t>－</w:t>
      </w:r>
      <w:r>
        <w:rPr>
          <w:rFonts w:hint="eastAsia"/>
          <w:szCs w:val="21"/>
        </w:rPr>
        <w:t>3</w:t>
      </w:r>
      <w:r>
        <w:rPr>
          <w:rFonts w:hint="eastAsia"/>
          <w:szCs w:val="21"/>
        </w:rPr>
        <w:t>（即</w:t>
      </w:r>
      <w:r>
        <w:rPr>
          <w:rFonts w:hint="eastAsia"/>
          <w:szCs w:val="21"/>
        </w:rPr>
        <w:t>FXS0</w:t>
      </w:r>
      <w:r>
        <w:rPr>
          <w:rFonts w:hint="eastAsia"/>
          <w:szCs w:val="21"/>
        </w:rPr>
        <w:t>－</w:t>
      </w:r>
      <w:r>
        <w:rPr>
          <w:rFonts w:hint="eastAsia"/>
          <w:szCs w:val="21"/>
        </w:rPr>
        <w:t>FXS3</w:t>
      </w:r>
      <w:r>
        <w:rPr>
          <w:rFonts w:hint="eastAsia"/>
          <w:szCs w:val="21"/>
        </w:rPr>
        <w:t>）的号码从</w:t>
      </w:r>
      <w:r>
        <w:rPr>
          <w:rFonts w:hint="eastAsia"/>
          <w:szCs w:val="21"/>
        </w:rPr>
        <w:t>2001</w:t>
      </w:r>
      <w:r>
        <w:rPr>
          <w:rFonts w:hint="eastAsia"/>
          <w:szCs w:val="21"/>
        </w:rPr>
        <w:t>开始递增，即</w:t>
      </w:r>
      <w:r>
        <w:rPr>
          <w:rFonts w:hint="eastAsia"/>
          <w:szCs w:val="21"/>
        </w:rPr>
        <w:t>2001</w:t>
      </w:r>
      <w:r>
        <w:rPr>
          <w:rFonts w:hint="eastAsia"/>
          <w:szCs w:val="21"/>
        </w:rPr>
        <w:t>、</w:t>
      </w:r>
      <w:r>
        <w:rPr>
          <w:rFonts w:hint="eastAsia"/>
          <w:szCs w:val="21"/>
        </w:rPr>
        <w:t>2002</w:t>
      </w:r>
      <w:r>
        <w:rPr>
          <w:rFonts w:hint="eastAsia"/>
          <w:szCs w:val="21"/>
        </w:rPr>
        <w:t>、</w:t>
      </w:r>
      <w:r>
        <w:rPr>
          <w:rFonts w:hint="eastAsia"/>
          <w:szCs w:val="21"/>
        </w:rPr>
        <w:t>2003</w:t>
      </w:r>
      <w:r>
        <w:rPr>
          <w:rFonts w:hint="eastAsia"/>
          <w:szCs w:val="21"/>
        </w:rPr>
        <w:t>、</w:t>
      </w:r>
      <w:r>
        <w:rPr>
          <w:rFonts w:hint="eastAsia"/>
          <w:szCs w:val="21"/>
        </w:rPr>
        <w:t>2004</w:t>
      </w:r>
    </w:p>
    <w:p w14:paraId="1062C797" w14:textId="77777777" w:rsidR="00CA59B0" w:rsidRDefault="00CA59B0" w:rsidP="00CA59B0">
      <w:pPr>
        <w:adjustRightInd w:val="0"/>
        <w:snapToGrid w:val="0"/>
        <w:ind w:firstLine="480"/>
        <w:rPr>
          <w:rFonts w:hint="eastAsia"/>
          <w:szCs w:val="21"/>
        </w:rPr>
      </w:pPr>
      <w:r>
        <w:rPr>
          <w:szCs w:val="21"/>
        </w:rPr>
        <w:t>VG</w:t>
      </w:r>
      <w:r>
        <w:rPr>
          <w:rFonts w:hint="eastAsia"/>
          <w:szCs w:val="21"/>
        </w:rPr>
        <w:t>2</w:t>
      </w:r>
      <w:r>
        <w:rPr>
          <w:szCs w:val="21"/>
        </w:rPr>
        <w:t>(config-dial-peer)#</w:t>
      </w:r>
      <w:r>
        <w:rPr>
          <w:rFonts w:hint="eastAsia"/>
          <w:szCs w:val="21"/>
        </w:rPr>
        <w:t>exit</w:t>
      </w:r>
    </w:p>
    <w:p w14:paraId="388FB5A9" w14:textId="77777777" w:rsidR="00CA59B0" w:rsidRDefault="00CA59B0" w:rsidP="00CA59B0">
      <w:pPr>
        <w:adjustRightInd w:val="0"/>
        <w:snapToGrid w:val="0"/>
        <w:ind w:firstLine="480"/>
        <w:rPr>
          <w:rFonts w:hint="eastAsia"/>
          <w:szCs w:val="21"/>
        </w:rPr>
      </w:pPr>
    </w:p>
    <w:p w14:paraId="7C38EB02" w14:textId="77777777" w:rsidR="00CA59B0" w:rsidRDefault="00CA59B0" w:rsidP="00CA59B0">
      <w:pPr>
        <w:pStyle w:val="1Char"/>
        <w:ind w:firstLine="480"/>
        <w:rPr>
          <w:rFonts w:hint="eastAsia"/>
        </w:rPr>
      </w:pPr>
      <w:r>
        <w:rPr>
          <w:rFonts w:hint="eastAsia"/>
        </w:rPr>
        <w:t>第三步，修改</w:t>
      </w:r>
      <w:r>
        <w:rPr>
          <w:rFonts w:hint="eastAsia"/>
        </w:rPr>
        <w:t>VOIP</w:t>
      </w:r>
      <w:r>
        <w:rPr>
          <w:rFonts w:hint="eastAsia"/>
        </w:rPr>
        <w:t>拨号端</w:t>
      </w:r>
    </w:p>
    <w:p w14:paraId="2E9CAB08" w14:textId="77777777" w:rsidR="00CA59B0" w:rsidRDefault="00CA59B0" w:rsidP="00CA59B0">
      <w:pPr>
        <w:pStyle w:val="1Char"/>
        <w:ind w:firstLine="480"/>
        <w:rPr>
          <w:rFonts w:hint="eastAsia"/>
          <w:color w:val="000000"/>
        </w:rPr>
      </w:pPr>
      <w:r>
        <w:rPr>
          <w:rFonts w:hint="eastAsia"/>
          <w:color w:val="000000"/>
        </w:rPr>
        <w:t>语音网关</w:t>
      </w:r>
      <w:r>
        <w:rPr>
          <w:rFonts w:hint="eastAsia"/>
          <w:color w:val="000000"/>
        </w:rPr>
        <w:t>1</w:t>
      </w:r>
      <w:r>
        <w:rPr>
          <w:rFonts w:hint="eastAsia"/>
          <w:color w:val="000000"/>
        </w:rPr>
        <w:t>操作：</w:t>
      </w:r>
    </w:p>
    <w:p w14:paraId="4B5A1CC2" w14:textId="77777777" w:rsidR="00CA59B0" w:rsidRPr="00397DAC" w:rsidRDefault="00CA59B0" w:rsidP="00CA59B0">
      <w:pPr>
        <w:adjustRightInd w:val="0"/>
        <w:snapToGrid w:val="0"/>
        <w:ind w:firstLine="480"/>
        <w:rPr>
          <w:color w:val="000000"/>
          <w:szCs w:val="21"/>
        </w:rPr>
      </w:pPr>
      <w:r w:rsidRPr="00397DAC">
        <w:rPr>
          <w:color w:val="000000"/>
          <w:szCs w:val="21"/>
        </w:rPr>
        <w:t>VG1(config-callroute)#</w:t>
      </w:r>
      <w:r w:rsidRPr="00F85F9D">
        <w:rPr>
          <w:b/>
          <w:color w:val="FF0000"/>
          <w:szCs w:val="21"/>
        </w:rPr>
        <w:t>dial-peer 10 voip</w:t>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配置</w:t>
      </w:r>
      <w:r>
        <w:rPr>
          <w:rFonts w:hint="eastAsia"/>
          <w:color w:val="000000"/>
          <w:szCs w:val="21"/>
        </w:rPr>
        <w:t>10</w:t>
      </w:r>
      <w:r>
        <w:rPr>
          <w:rFonts w:hint="eastAsia"/>
          <w:color w:val="000000"/>
          <w:szCs w:val="21"/>
        </w:rPr>
        <w:t>号拨号端，类型为</w:t>
      </w:r>
      <w:r>
        <w:rPr>
          <w:rFonts w:hint="eastAsia"/>
          <w:color w:val="000000"/>
          <w:szCs w:val="21"/>
        </w:rPr>
        <w:t>VOIP</w:t>
      </w:r>
    </w:p>
    <w:p w14:paraId="5B0E29EC" w14:textId="77777777" w:rsidR="00CA59B0" w:rsidRPr="00397DAC" w:rsidRDefault="00CA59B0" w:rsidP="00CA59B0">
      <w:pPr>
        <w:adjustRightInd w:val="0"/>
        <w:snapToGrid w:val="0"/>
        <w:ind w:firstLine="480"/>
        <w:rPr>
          <w:color w:val="000000"/>
          <w:szCs w:val="21"/>
        </w:rPr>
      </w:pPr>
      <w:r w:rsidRPr="00397DAC">
        <w:rPr>
          <w:color w:val="000000"/>
          <w:szCs w:val="21"/>
        </w:rPr>
        <w:t>VG1(config-dial-peer)#</w:t>
      </w:r>
      <w:r w:rsidRPr="00F85F9D">
        <w:rPr>
          <w:b/>
          <w:color w:val="FF0000"/>
          <w:szCs w:val="21"/>
        </w:rPr>
        <w:t>destination-pattern 200</w:t>
      </w:r>
      <w:r>
        <w:rPr>
          <w:rFonts w:hint="eastAsia"/>
          <w:b/>
          <w:color w:val="FF0000"/>
          <w:szCs w:val="21"/>
        </w:rPr>
        <w:t>X</w:t>
      </w:r>
      <w:r>
        <w:rPr>
          <w:rFonts w:hint="eastAsia"/>
          <w:color w:val="000000"/>
          <w:szCs w:val="21"/>
        </w:rPr>
        <w:tab/>
      </w:r>
      <w:r>
        <w:rPr>
          <w:rFonts w:hint="eastAsia"/>
          <w:color w:val="000000"/>
          <w:szCs w:val="21"/>
        </w:rPr>
        <w:tab/>
        <w:t>/</w:t>
      </w:r>
      <w:r>
        <w:rPr>
          <w:rFonts w:hint="eastAsia"/>
          <w:color w:val="000000"/>
          <w:szCs w:val="21"/>
        </w:rPr>
        <w:t>配置对应电话号码为</w:t>
      </w:r>
      <w:r>
        <w:rPr>
          <w:rFonts w:hint="eastAsia"/>
          <w:color w:val="000000"/>
          <w:szCs w:val="21"/>
        </w:rPr>
        <w:t>200</w:t>
      </w:r>
      <w:r>
        <w:rPr>
          <w:rFonts w:hint="eastAsia"/>
          <w:color w:val="000000"/>
          <w:szCs w:val="21"/>
        </w:rPr>
        <w:t>开头的</w:t>
      </w:r>
      <w:r>
        <w:rPr>
          <w:rFonts w:hint="eastAsia"/>
          <w:color w:val="000000"/>
          <w:szCs w:val="21"/>
        </w:rPr>
        <w:t>4</w:t>
      </w:r>
      <w:r>
        <w:rPr>
          <w:rFonts w:hint="eastAsia"/>
          <w:color w:val="000000"/>
          <w:szCs w:val="21"/>
        </w:rPr>
        <w:t>位号</w:t>
      </w:r>
    </w:p>
    <w:p w14:paraId="496B2EB5" w14:textId="77777777" w:rsidR="00CA59B0" w:rsidRPr="001F6959" w:rsidRDefault="00CA59B0" w:rsidP="00CA59B0">
      <w:pPr>
        <w:adjustRightInd w:val="0"/>
        <w:snapToGrid w:val="0"/>
        <w:ind w:firstLine="480"/>
        <w:rPr>
          <w:color w:val="000000"/>
          <w:szCs w:val="21"/>
        </w:rPr>
      </w:pPr>
      <w:r w:rsidRPr="001F6959">
        <w:rPr>
          <w:color w:val="000000"/>
          <w:szCs w:val="21"/>
        </w:rPr>
        <w:t>VG1(config-dial-peer)#</w:t>
      </w:r>
      <w:r w:rsidRPr="00F85F9D">
        <w:rPr>
          <w:b/>
          <w:color w:val="FF0000"/>
          <w:szCs w:val="21"/>
        </w:rPr>
        <w:t>codec g729</w:t>
      </w:r>
      <w:r w:rsidRPr="00F85F9D">
        <w:rPr>
          <w:rFonts w:hint="eastAsia"/>
          <w:b/>
          <w:color w:val="FF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配置语音压缩编码格式为</w:t>
      </w:r>
      <w:r>
        <w:rPr>
          <w:rFonts w:hint="eastAsia"/>
          <w:color w:val="000000"/>
          <w:szCs w:val="21"/>
        </w:rPr>
        <w:t>G.729</w:t>
      </w:r>
    </w:p>
    <w:p w14:paraId="2FEBA5C7" w14:textId="77777777" w:rsidR="00CA59B0" w:rsidRPr="00397DAC" w:rsidRDefault="00CA59B0" w:rsidP="00CA59B0">
      <w:pPr>
        <w:adjustRightInd w:val="0"/>
        <w:snapToGrid w:val="0"/>
        <w:ind w:firstLine="480"/>
        <w:rPr>
          <w:color w:val="000000"/>
          <w:szCs w:val="21"/>
        </w:rPr>
      </w:pPr>
      <w:r w:rsidRPr="00397DAC">
        <w:rPr>
          <w:color w:val="000000"/>
          <w:szCs w:val="21"/>
        </w:rPr>
        <w:t>VG1(config-dial-peer)#</w:t>
      </w:r>
      <w:r w:rsidRPr="00F85F9D">
        <w:rPr>
          <w:b/>
          <w:color w:val="FF0000"/>
          <w:szCs w:val="21"/>
        </w:rPr>
        <w:t>session-target 192.168.2.2</w:t>
      </w:r>
      <w:r>
        <w:rPr>
          <w:rFonts w:hint="eastAsia"/>
          <w:color w:val="000000"/>
          <w:szCs w:val="21"/>
        </w:rPr>
        <w:tab/>
        <w:t>/</w:t>
      </w:r>
      <w:r>
        <w:rPr>
          <w:rFonts w:hint="eastAsia"/>
          <w:color w:val="000000"/>
          <w:szCs w:val="21"/>
        </w:rPr>
        <w:t>配置对应的网关地址为</w:t>
      </w:r>
      <w:r>
        <w:rPr>
          <w:rFonts w:hint="eastAsia"/>
          <w:color w:val="000000"/>
          <w:szCs w:val="21"/>
        </w:rPr>
        <w:t>VG2 F0</w:t>
      </w:r>
      <w:r>
        <w:rPr>
          <w:rFonts w:hint="eastAsia"/>
          <w:color w:val="000000"/>
          <w:szCs w:val="21"/>
        </w:rPr>
        <w:t>地址</w:t>
      </w:r>
    </w:p>
    <w:p w14:paraId="7E439CD4" w14:textId="77777777" w:rsidR="00CA59B0" w:rsidRDefault="00CA59B0" w:rsidP="00CA59B0">
      <w:pPr>
        <w:adjustRightInd w:val="0"/>
        <w:snapToGrid w:val="0"/>
        <w:ind w:firstLine="480"/>
        <w:rPr>
          <w:rFonts w:hint="eastAsia"/>
          <w:color w:val="000000"/>
          <w:szCs w:val="21"/>
        </w:rPr>
      </w:pPr>
      <w:r>
        <w:rPr>
          <w:color w:val="000000"/>
          <w:szCs w:val="21"/>
        </w:rPr>
        <w:t>VG1(config-dial-peer)#</w:t>
      </w:r>
      <w:r>
        <w:rPr>
          <w:rFonts w:hint="eastAsia"/>
          <w:color w:val="000000"/>
          <w:szCs w:val="21"/>
        </w:rPr>
        <w:t>exit</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退回全局配置模式</w:t>
      </w:r>
    </w:p>
    <w:p w14:paraId="02E4738B" w14:textId="77777777" w:rsidR="00CA59B0" w:rsidRDefault="00CA59B0" w:rsidP="00CA59B0">
      <w:pPr>
        <w:adjustRightInd w:val="0"/>
        <w:snapToGrid w:val="0"/>
        <w:ind w:firstLine="480"/>
        <w:rPr>
          <w:rFonts w:hint="eastAsia"/>
          <w:color w:val="000000"/>
          <w:szCs w:val="21"/>
        </w:rPr>
      </w:pPr>
    </w:p>
    <w:p w14:paraId="11315F29" w14:textId="77777777" w:rsidR="00CA59B0" w:rsidRDefault="00CA59B0" w:rsidP="00CA59B0">
      <w:pPr>
        <w:pStyle w:val="1Char"/>
        <w:ind w:firstLine="480"/>
        <w:rPr>
          <w:rFonts w:hint="eastAsia"/>
        </w:rPr>
      </w:pPr>
      <w:r>
        <w:rPr>
          <w:rFonts w:hint="eastAsia"/>
        </w:rPr>
        <w:t>语音网关</w:t>
      </w:r>
      <w:r>
        <w:rPr>
          <w:rFonts w:hint="eastAsia"/>
        </w:rPr>
        <w:t>2</w:t>
      </w:r>
      <w:r>
        <w:rPr>
          <w:rFonts w:hint="eastAsia"/>
        </w:rPr>
        <w:t>操作：</w:t>
      </w:r>
    </w:p>
    <w:p w14:paraId="2E1C5C33" w14:textId="77777777" w:rsidR="00CA59B0" w:rsidRPr="00397DAC" w:rsidRDefault="00CA59B0" w:rsidP="00CA59B0">
      <w:pPr>
        <w:adjustRightInd w:val="0"/>
        <w:snapToGrid w:val="0"/>
        <w:ind w:firstLine="480"/>
        <w:rPr>
          <w:color w:val="000000"/>
          <w:szCs w:val="21"/>
        </w:rPr>
      </w:pPr>
      <w:r>
        <w:rPr>
          <w:color w:val="000000"/>
          <w:szCs w:val="21"/>
        </w:rPr>
        <w:t>VG</w:t>
      </w:r>
      <w:r>
        <w:rPr>
          <w:rFonts w:hint="eastAsia"/>
          <w:color w:val="000000"/>
          <w:szCs w:val="21"/>
        </w:rPr>
        <w:t>2</w:t>
      </w:r>
      <w:r w:rsidRPr="00397DAC">
        <w:rPr>
          <w:color w:val="000000"/>
          <w:szCs w:val="21"/>
        </w:rPr>
        <w:t>(config-callroute)#</w:t>
      </w:r>
      <w:r w:rsidRPr="00F85F9D">
        <w:rPr>
          <w:b/>
          <w:color w:val="FF0000"/>
          <w:szCs w:val="21"/>
        </w:rPr>
        <w:t>dial-peer 10 voip</w:t>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配置</w:t>
      </w:r>
      <w:r>
        <w:rPr>
          <w:rFonts w:hint="eastAsia"/>
          <w:color w:val="000000"/>
          <w:szCs w:val="21"/>
        </w:rPr>
        <w:t>10</w:t>
      </w:r>
      <w:r>
        <w:rPr>
          <w:rFonts w:hint="eastAsia"/>
          <w:color w:val="000000"/>
          <w:szCs w:val="21"/>
        </w:rPr>
        <w:t>号拨号端，类型为</w:t>
      </w:r>
      <w:r>
        <w:rPr>
          <w:rFonts w:hint="eastAsia"/>
          <w:color w:val="000000"/>
          <w:szCs w:val="21"/>
        </w:rPr>
        <w:t>VOIP</w:t>
      </w:r>
    </w:p>
    <w:p w14:paraId="1109D2C4" w14:textId="77777777" w:rsidR="00CA59B0" w:rsidRPr="00397DAC" w:rsidRDefault="00CA59B0" w:rsidP="00CA59B0">
      <w:pPr>
        <w:adjustRightInd w:val="0"/>
        <w:snapToGrid w:val="0"/>
        <w:ind w:firstLine="480"/>
        <w:rPr>
          <w:color w:val="000000"/>
          <w:szCs w:val="21"/>
        </w:rPr>
      </w:pPr>
      <w:r>
        <w:rPr>
          <w:color w:val="000000"/>
          <w:szCs w:val="21"/>
        </w:rPr>
        <w:t>VG</w:t>
      </w:r>
      <w:r>
        <w:rPr>
          <w:rFonts w:hint="eastAsia"/>
          <w:color w:val="000000"/>
          <w:szCs w:val="21"/>
        </w:rPr>
        <w:t>2</w:t>
      </w:r>
      <w:r w:rsidRPr="00397DAC">
        <w:rPr>
          <w:color w:val="000000"/>
          <w:szCs w:val="21"/>
        </w:rPr>
        <w:t>(config-dial-peer)#</w:t>
      </w:r>
      <w:r>
        <w:rPr>
          <w:b/>
          <w:color w:val="FF0000"/>
          <w:szCs w:val="21"/>
        </w:rPr>
        <w:t xml:space="preserve">destination-pattern </w:t>
      </w:r>
      <w:r>
        <w:rPr>
          <w:rFonts w:hint="eastAsia"/>
          <w:b/>
          <w:color w:val="FF0000"/>
          <w:szCs w:val="21"/>
        </w:rPr>
        <w:t>1</w:t>
      </w:r>
      <w:r w:rsidRPr="00F85F9D">
        <w:rPr>
          <w:b/>
          <w:color w:val="FF0000"/>
          <w:szCs w:val="21"/>
        </w:rPr>
        <w:t>001</w:t>
      </w:r>
      <w:r>
        <w:rPr>
          <w:rFonts w:hint="eastAsia"/>
          <w:color w:val="000000"/>
          <w:szCs w:val="21"/>
        </w:rPr>
        <w:tab/>
      </w:r>
      <w:r>
        <w:rPr>
          <w:rFonts w:hint="eastAsia"/>
          <w:color w:val="000000"/>
          <w:szCs w:val="21"/>
        </w:rPr>
        <w:tab/>
        <w:t>/</w:t>
      </w:r>
      <w:r>
        <w:rPr>
          <w:rFonts w:hint="eastAsia"/>
          <w:color w:val="000000"/>
          <w:szCs w:val="21"/>
        </w:rPr>
        <w:t>配置对应电话号码为</w:t>
      </w:r>
      <w:r>
        <w:rPr>
          <w:rFonts w:hint="eastAsia"/>
          <w:color w:val="000000"/>
          <w:szCs w:val="21"/>
        </w:rPr>
        <w:t>100</w:t>
      </w:r>
      <w:r>
        <w:rPr>
          <w:rFonts w:hint="eastAsia"/>
          <w:color w:val="000000"/>
          <w:szCs w:val="21"/>
        </w:rPr>
        <w:t>开头的</w:t>
      </w:r>
      <w:r>
        <w:rPr>
          <w:rFonts w:hint="eastAsia"/>
          <w:color w:val="000000"/>
          <w:szCs w:val="21"/>
        </w:rPr>
        <w:t>4</w:t>
      </w:r>
      <w:r>
        <w:rPr>
          <w:rFonts w:hint="eastAsia"/>
          <w:color w:val="000000"/>
          <w:szCs w:val="21"/>
        </w:rPr>
        <w:t>位号</w:t>
      </w:r>
    </w:p>
    <w:p w14:paraId="40E7728F" w14:textId="77777777" w:rsidR="00CA59B0" w:rsidRPr="001F6959" w:rsidRDefault="00CA59B0" w:rsidP="00CA59B0">
      <w:pPr>
        <w:adjustRightInd w:val="0"/>
        <w:snapToGrid w:val="0"/>
        <w:ind w:firstLine="480"/>
        <w:rPr>
          <w:color w:val="000000"/>
          <w:szCs w:val="21"/>
        </w:rPr>
      </w:pPr>
      <w:r>
        <w:rPr>
          <w:color w:val="000000"/>
          <w:szCs w:val="21"/>
        </w:rPr>
        <w:t>VG</w:t>
      </w:r>
      <w:r>
        <w:rPr>
          <w:rFonts w:hint="eastAsia"/>
          <w:color w:val="000000"/>
          <w:szCs w:val="21"/>
        </w:rPr>
        <w:t>2</w:t>
      </w:r>
      <w:r w:rsidRPr="001F6959">
        <w:rPr>
          <w:color w:val="000000"/>
          <w:szCs w:val="21"/>
        </w:rPr>
        <w:t>(config-dial-peer)#</w:t>
      </w:r>
      <w:r w:rsidRPr="00F85F9D">
        <w:rPr>
          <w:b/>
          <w:color w:val="FF0000"/>
          <w:szCs w:val="21"/>
        </w:rPr>
        <w:t>codec g729</w:t>
      </w:r>
      <w:r w:rsidRPr="00F85F9D">
        <w:rPr>
          <w:rFonts w:hint="eastAsia"/>
          <w:b/>
          <w:color w:val="FF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配置语音压缩编码格式为</w:t>
      </w:r>
      <w:r>
        <w:rPr>
          <w:rFonts w:hint="eastAsia"/>
          <w:color w:val="000000"/>
          <w:szCs w:val="21"/>
        </w:rPr>
        <w:t>G.729</w:t>
      </w:r>
    </w:p>
    <w:p w14:paraId="0A22AB20" w14:textId="77777777" w:rsidR="00CA59B0" w:rsidRPr="00397DAC" w:rsidRDefault="00CA59B0" w:rsidP="00CA59B0">
      <w:pPr>
        <w:adjustRightInd w:val="0"/>
        <w:snapToGrid w:val="0"/>
        <w:ind w:firstLine="480"/>
        <w:rPr>
          <w:color w:val="000000"/>
          <w:szCs w:val="21"/>
        </w:rPr>
      </w:pPr>
      <w:r>
        <w:rPr>
          <w:color w:val="000000"/>
          <w:szCs w:val="21"/>
        </w:rPr>
        <w:t>VG</w:t>
      </w:r>
      <w:r>
        <w:rPr>
          <w:rFonts w:hint="eastAsia"/>
          <w:color w:val="000000"/>
          <w:szCs w:val="21"/>
        </w:rPr>
        <w:t>2</w:t>
      </w:r>
      <w:r w:rsidRPr="00397DAC">
        <w:rPr>
          <w:color w:val="000000"/>
          <w:szCs w:val="21"/>
        </w:rPr>
        <w:t>(config-dial-peer)#</w:t>
      </w:r>
      <w:r w:rsidRPr="00F85F9D">
        <w:rPr>
          <w:b/>
          <w:color w:val="FF0000"/>
          <w:szCs w:val="21"/>
        </w:rPr>
        <w:t>session-target 192.168.</w:t>
      </w:r>
      <w:r>
        <w:rPr>
          <w:rFonts w:hint="eastAsia"/>
          <w:b/>
          <w:color w:val="FF0000"/>
          <w:szCs w:val="21"/>
        </w:rPr>
        <w:t>1</w:t>
      </w:r>
      <w:r w:rsidRPr="00F85F9D">
        <w:rPr>
          <w:b/>
          <w:color w:val="FF0000"/>
          <w:szCs w:val="21"/>
        </w:rPr>
        <w:t>.2</w:t>
      </w:r>
      <w:r>
        <w:rPr>
          <w:rFonts w:hint="eastAsia"/>
          <w:color w:val="000000"/>
          <w:szCs w:val="21"/>
        </w:rPr>
        <w:tab/>
        <w:t>/</w:t>
      </w:r>
      <w:r>
        <w:rPr>
          <w:rFonts w:hint="eastAsia"/>
          <w:color w:val="000000"/>
          <w:szCs w:val="21"/>
        </w:rPr>
        <w:t>配置对应的网关地址为</w:t>
      </w:r>
      <w:r>
        <w:rPr>
          <w:rFonts w:hint="eastAsia"/>
          <w:color w:val="000000"/>
          <w:szCs w:val="21"/>
        </w:rPr>
        <w:t>VG2 F0</w:t>
      </w:r>
      <w:r>
        <w:rPr>
          <w:rFonts w:hint="eastAsia"/>
          <w:color w:val="000000"/>
          <w:szCs w:val="21"/>
        </w:rPr>
        <w:t>地址</w:t>
      </w:r>
    </w:p>
    <w:p w14:paraId="6F0B8F90" w14:textId="77777777" w:rsidR="00CA59B0" w:rsidRDefault="00CA59B0" w:rsidP="00CA59B0">
      <w:pPr>
        <w:adjustRightInd w:val="0"/>
        <w:snapToGrid w:val="0"/>
        <w:ind w:firstLine="480"/>
        <w:rPr>
          <w:rFonts w:hint="eastAsia"/>
          <w:color w:val="000000"/>
          <w:szCs w:val="21"/>
        </w:rPr>
      </w:pPr>
      <w:r>
        <w:rPr>
          <w:color w:val="000000"/>
          <w:szCs w:val="21"/>
        </w:rPr>
        <w:t>VG</w:t>
      </w:r>
      <w:r>
        <w:rPr>
          <w:rFonts w:hint="eastAsia"/>
          <w:color w:val="000000"/>
          <w:szCs w:val="21"/>
        </w:rPr>
        <w:t>2</w:t>
      </w:r>
      <w:r>
        <w:rPr>
          <w:color w:val="000000"/>
          <w:szCs w:val="21"/>
        </w:rPr>
        <w:t>(config-dial-peer)#</w:t>
      </w:r>
      <w:r>
        <w:rPr>
          <w:rFonts w:hint="eastAsia"/>
          <w:color w:val="000000"/>
          <w:szCs w:val="21"/>
        </w:rPr>
        <w:t>exit</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退回全局配置模式</w:t>
      </w:r>
    </w:p>
    <w:p w14:paraId="298F7635" w14:textId="77777777" w:rsidR="00CA59B0" w:rsidRDefault="00CA59B0" w:rsidP="00CA59B0">
      <w:pPr>
        <w:adjustRightInd w:val="0"/>
        <w:snapToGrid w:val="0"/>
        <w:ind w:firstLine="480"/>
        <w:rPr>
          <w:rFonts w:hint="eastAsia"/>
          <w:color w:val="000000"/>
          <w:szCs w:val="21"/>
        </w:rPr>
      </w:pPr>
    </w:p>
    <w:p w14:paraId="7FB6A27F" w14:textId="77777777" w:rsidR="00CA59B0" w:rsidRDefault="00CA59B0" w:rsidP="00CA59B0">
      <w:pPr>
        <w:pStyle w:val="1Char"/>
        <w:ind w:firstLine="480"/>
        <w:rPr>
          <w:rFonts w:hint="eastAsia"/>
        </w:rPr>
      </w:pPr>
      <w:r>
        <w:rPr>
          <w:rFonts w:hint="eastAsia"/>
        </w:rPr>
        <w:t>配置完成后，通过</w:t>
      </w:r>
      <w:r>
        <w:rPr>
          <w:rFonts w:hint="eastAsia"/>
        </w:rPr>
        <w:t>show callroute</w:t>
      </w:r>
      <w:r>
        <w:rPr>
          <w:rFonts w:hint="eastAsia"/>
        </w:rPr>
        <w:t>命令检查目前语音网关的拨号路由表，应该可以看到</w:t>
      </w:r>
      <w:r>
        <w:rPr>
          <w:rFonts w:hint="eastAsia"/>
        </w:rPr>
        <w:t>FXS0</w:t>
      </w:r>
      <w:r>
        <w:rPr>
          <w:rFonts w:hint="eastAsia"/>
        </w:rPr>
        <w:t>修改后的号码以及指向对端语音网关的号码，范例如下（以</w:t>
      </w:r>
      <w:r>
        <w:rPr>
          <w:rFonts w:hint="eastAsia"/>
        </w:rPr>
        <w:t>VG1</w:t>
      </w:r>
      <w:r>
        <w:rPr>
          <w:rFonts w:hint="eastAsia"/>
        </w:rPr>
        <w:t>为例）：</w:t>
      </w:r>
    </w:p>
    <w:p w14:paraId="1C84DAC6" w14:textId="77777777" w:rsidR="00CA59B0" w:rsidRPr="00BF17DB" w:rsidRDefault="00CA59B0" w:rsidP="00CA59B0">
      <w:pPr>
        <w:adjustRightInd w:val="0"/>
        <w:snapToGrid w:val="0"/>
        <w:ind w:firstLine="480"/>
        <w:rPr>
          <w:szCs w:val="21"/>
        </w:rPr>
      </w:pPr>
      <w:r>
        <w:t>VG1#</w:t>
      </w:r>
      <w:r w:rsidRPr="00E909F9">
        <w:rPr>
          <w:b/>
          <w:color w:val="FF0000"/>
        </w:rPr>
        <w:t>sh</w:t>
      </w:r>
      <w:r w:rsidRPr="00E909F9">
        <w:rPr>
          <w:rFonts w:hint="eastAsia"/>
          <w:b/>
          <w:color w:val="FF0000"/>
        </w:rPr>
        <w:t>ow</w:t>
      </w:r>
      <w:r w:rsidRPr="00E909F9">
        <w:rPr>
          <w:b/>
          <w:color w:val="FF0000"/>
        </w:rPr>
        <w:t xml:space="preserve"> callroute</w:t>
      </w:r>
      <w:r>
        <w:rPr>
          <w:rFonts w:hint="eastAsia"/>
          <w:b/>
        </w:rPr>
        <w:tab/>
      </w:r>
      <w:r>
        <w:rPr>
          <w:rFonts w:hint="eastAsia"/>
          <w:b/>
        </w:rPr>
        <w:tab/>
      </w:r>
      <w:r>
        <w:rPr>
          <w:rFonts w:hint="eastAsia"/>
          <w:b/>
        </w:rPr>
        <w:tab/>
      </w:r>
      <w:r>
        <w:rPr>
          <w:rFonts w:hint="eastAsia"/>
          <w:b/>
        </w:rPr>
        <w:tab/>
      </w:r>
      <w:r w:rsidRPr="00BF17DB">
        <w:rPr>
          <w:rFonts w:hint="eastAsia"/>
        </w:rPr>
        <w:t>/</w:t>
      </w:r>
      <w:r w:rsidRPr="00BF17DB">
        <w:rPr>
          <w:rFonts w:hint="eastAsia"/>
        </w:rPr>
        <w:t>查看</w:t>
      </w:r>
      <w:r>
        <w:rPr>
          <w:rFonts w:hint="eastAsia"/>
        </w:rPr>
        <w:t>目前语音网关有效的拨号路由条目</w:t>
      </w:r>
    </w:p>
    <w:p w14:paraId="2FC9A27E" w14:textId="77777777" w:rsidR="00CA59B0" w:rsidRPr="005C5976" w:rsidRDefault="00CA59B0" w:rsidP="00CA59B0">
      <w:pPr>
        <w:adjustRightInd w:val="0"/>
        <w:snapToGrid w:val="0"/>
        <w:ind w:firstLine="480"/>
        <w:rPr>
          <w:color w:val="0070C0"/>
          <w:szCs w:val="21"/>
        </w:rPr>
      </w:pPr>
      <w:r w:rsidRPr="005C5976">
        <w:rPr>
          <w:color w:val="0070C0"/>
          <w:szCs w:val="21"/>
        </w:rPr>
        <w:t>Active callroute:</w:t>
      </w:r>
    </w:p>
    <w:p w14:paraId="656B76F7" w14:textId="77777777" w:rsidR="00CA59B0" w:rsidRPr="005C5976" w:rsidRDefault="00CA59B0" w:rsidP="00CA59B0">
      <w:pPr>
        <w:adjustRightInd w:val="0"/>
        <w:snapToGrid w:val="0"/>
        <w:ind w:firstLine="480"/>
        <w:rPr>
          <w:color w:val="0070C0"/>
          <w:szCs w:val="21"/>
        </w:rPr>
      </w:pPr>
      <w:r w:rsidRPr="005C5976">
        <w:rPr>
          <w:color w:val="0070C0"/>
          <w:szCs w:val="21"/>
        </w:rPr>
        <w:lastRenderedPageBreak/>
        <w:t>--------------------------------------------------------------------------</w:t>
      </w:r>
    </w:p>
    <w:p w14:paraId="66BFCE99" w14:textId="77777777" w:rsidR="00CA59B0" w:rsidRPr="005C5976" w:rsidRDefault="00CA59B0" w:rsidP="00CA59B0">
      <w:pPr>
        <w:adjustRightInd w:val="0"/>
        <w:snapToGrid w:val="0"/>
        <w:ind w:firstLine="480"/>
        <w:rPr>
          <w:color w:val="0070C0"/>
          <w:szCs w:val="21"/>
        </w:rPr>
      </w:pPr>
      <w:r w:rsidRPr="005C5976">
        <w:rPr>
          <w:color w:val="0070C0"/>
          <w:szCs w:val="21"/>
        </w:rPr>
        <w:t xml:space="preserve">        Type=POTS,      Binded:1/0            , Preference=10,  CalledNum=1001</w:t>
      </w:r>
    </w:p>
    <w:p w14:paraId="6765C0DC" w14:textId="77777777" w:rsidR="00CA59B0" w:rsidRPr="005C5976" w:rsidRDefault="00CA59B0" w:rsidP="00CA59B0">
      <w:pPr>
        <w:adjustRightInd w:val="0"/>
        <w:snapToGrid w:val="0"/>
        <w:ind w:firstLine="480"/>
        <w:rPr>
          <w:color w:val="0070C0"/>
          <w:szCs w:val="21"/>
        </w:rPr>
      </w:pPr>
      <w:r w:rsidRPr="005C5976">
        <w:rPr>
          <w:color w:val="0070C0"/>
          <w:szCs w:val="21"/>
        </w:rPr>
        <w:t xml:space="preserve">        Type=POTS,      Binded:1/1            , Preference=10,  CalledNum=1002</w:t>
      </w:r>
    </w:p>
    <w:p w14:paraId="45A4ACBC" w14:textId="77777777" w:rsidR="00CA59B0" w:rsidRPr="005C5976" w:rsidRDefault="00CA59B0" w:rsidP="00CA59B0">
      <w:pPr>
        <w:adjustRightInd w:val="0"/>
        <w:snapToGrid w:val="0"/>
        <w:ind w:firstLine="480"/>
        <w:rPr>
          <w:color w:val="0070C0"/>
          <w:szCs w:val="21"/>
        </w:rPr>
      </w:pPr>
      <w:r w:rsidRPr="005C5976">
        <w:rPr>
          <w:color w:val="0070C0"/>
          <w:szCs w:val="21"/>
        </w:rPr>
        <w:t xml:space="preserve">        Type=POTS,      Binded:1/2            , Preference=10,  CalledNum=1003</w:t>
      </w:r>
    </w:p>
    <w:p w14:paraId="598388F4" w14:textId="77777777" w:rsidR="00CA59B0" w:rsidRPr="005C5976" w:rsidRDefault="00CA59B0" w:rsidP="00CA59B0">
      <w:pPr>
        <w:adjustRightInd w:val="0"/>
        <w:snapToGrid w:val="0"/>
        <w:ind w:firstLine="480"/>
        <w:rPr>
          <w:rFonts w:hint="eastAsia"/>
          <w:color w:val="0070C0"/>
          <w:szCs w:val="21"/>
        </w:rPr>
      </w:pPr>
      <w:r w:rsidRPr="005C5976">
        <w:rPr>
          <w:color w:val="0070C0"/>
          <w:szCs w:val="21"/>
        </w:rPr>
        <w:t xml:space="preserve">        Type=POTS,      Binded:1/3            , Preference=10,  CalledNum=1004</w:t>
      </w:r>
    </w:p>
    <w:p w14:paraId="2629DE9F" w14:textId="77777777" w:rsidR="00CA59B0" w:rsidRPr="005C5976" w:rsidRDefault="00CA59B0" w:rsidP="00CA59B0">
      <w:pPr>
        <w:adjustRightInd w:val="0"/>
        <w:snapToGrid w:val="0"/>
        <w:ind w:left="1260" w:firstLine="480"/>
        <w:rPr>
          <w:color w:val="0070C0"/>
          <w:szCs w:val="21"/>
        </w:rPr>
      </w:pPr>
      <w:r w:rsidRPr="005C5976">
        <w:rPr>
          <w:rFonts w:hint="eastAsia"/>
          <w:color w:val="0070C0"/>
        </w:rPr>
        <w:t>/4</w:t>
      </w:r>
      <w:r w:rsidRPr="005C5976">
        <w:rPr>
          <w:rFonts w:hint="eastAsia"/>
          <w:color w:val="0070C0"/>
        </w:rPr>
        <w:t>个</w:t>
      </w:r>
      <w:r w:rsidRPr="005C5976">
        <w:rPr>
          <w:rFonts w:hint="eastAsia"/>
          <w:color w:val="0070C0"/>
        </w:rPr>
        <w:t>FXS</w:t>
      </w:r>
      <w:r w:rsidRPr="005C5976">
        <w:rPr>
          <w:rFonts w:hint="eastAsia"/>
          <w:color w:val="0070C0"/>
        </w:rPr>
        <w:t>口的号码分别是</w:t>
      </w:r>
      <w:r w:rsidRPr="005C5976">
        <w:rPr>
          <w:rFonts w:hint="eastAsia"/>
          <w:color w:val="0070C0"/>
        </w:rPr>
        <w:t>1001</w:t>
      </w:r>
      <w:r w:rsidRPr="005C5976">
        <w:rPr>
          <w:rFonts w:hint="eastAsia"/>
          <w:color w:val="0070C0"/>
        </w:rPr>
        <w:t>到</w:t>
      </w:r>
      <w:r w:rsidRPr="005C5976">
        <w:rPr>
          <w:rFonts w:hint="eastAsia"/>
          <w:color w:val="0070C0"/>
        </w:rPr>
        <w:t>1004</w:t>
      </w:r>
    </w:p>
    <w:p w14:paraId="2F4E3568" w14:textId="77777777" w:rsidR="00CA59B0" w:rsidRPr="005C5976" w:rsidRDefault="00CA59B0" w:rsidP="00CA59B0">
      <w:pPr>
        <w:adjustRightInd w:val="0"/>
        <w:snapToGrid w:val="0"/>
        <w:ind w:firstLine="480"/>
        <w:rPr>
          <w:rFonts w:hint="eastAsia"/>
          <w:color w:val="0070C0"/>
          <w:szCs w:val="21"/>
        </w:rPr>
      </w:pPr>
      <w:r w:rsidRPr="005C5976">
        <w:rPr>
          <w:color w:val="0070C0"/>
          <w:szCs w:val="21"/>
        </w:rPr>
        <w:t xml:space="preserve">        Type=VOIP,      Binded:192.168.2.2    , Preference=10,  CalledNum=200x</w:t>
      </w:r>
    </w:p>
    <w:p w14:paraId="6663A0BC" w14:textId="77777777" w:rsidR="00CA59B0" w:rsidRDefault="00CA59B0" w:rsidP="00CA59B0">
      <w:pPr>
        <w:adjustRightInd w:val="0"/>
        <w:snapToGrid w:val="0"/>
        <w:ind w:firstLine="480"/>
        <w:rPr>
          <w:rFonts w:hint="eastAsia"/>
          <w:color w:val="0070C0"/>
        </w:rPr>
      </w:pPr>
      <w:r w:rsidRPr="005C5976">
        <w:rPr>
          <w:rFonts w:hint="eastAsia"/>
          <w:color w:val="0070C0"/>
        </w:rPr>
        <w:tab/>
      </w:r>
      <w:r w:rsidRPr="005C5976">
        <w:rPr>
          <w:rFonts w:hint="eastAsia"/>
          <w:color w:val="0070C0"/>
        </w:rPr>
        <w:tab/>
      </w:r>
      <w:r w:rsidRPr="005C5976">
        <w:rPr>
          <w:rFonts w:hint="eastAsia"/>
          <w:color w:val="0070C0"/>
        </w:rPr>
        <w:tab/>
      </w:r>
      <w:r w:rsidRPr="005C5976">
        <w:rPr>
          <w:rFonts w:hint="eastAsia"/>
          <w:color w:val="0070C0"/>
        </w:rPr>
        <w:tab/>
        <w:t>/</w:t>
      </w:r>
      <w:r w:rsidRPr="005C5976">
        <w:rPr>
          <w:rFonts w:hint="eastAsia"/>
          <w:color w:val="0070C0"/>
        </w:rPr>
        <w:t>对端网关</w:t>
      </w:r>
      <w:r w:rsidRPr="005C5976">
        <w:rPr>
          <w:rFonts w:hint="eastAsia"/>
          <w:color w:val="0070C0"/>
        </w:rPr>
        <w:t>192.168.2.2</w:t>
      </w:r>
      <w:r w:rsidRPr="005C5976">
        <w:rPr>
          <w:rFonts w:hint="eastAsia"/>
          <w:color w:val="0070C0"/>
        </w:rPr>
        <w:t>上的号码是</w:t>
      </w:r>
      <w:r w:rsidRPr="005C5976">
        <w:rPr>
          <w:rFonts w:hint="eastAsia"/>
          <w:color w:val="0070C0"/>
        </w:rPr>
        <w:t>200</w:t>
      </w:r>
      <w:r w:rsidRPr="005C5976">
        <w:rPr>
          <w:rFonts w:hint="eastAsia"/>
          <w:color w:val="0070C0"/>
        </w:rPr>
        <w:t>开头的</w:t>
      </w:r>
      <w:r w:rsidRPr="005C5976">
        <w:rPr>
          <w:rFonts w:hint="eastAsia"/>
          <w:color w:val="0070C0"/>
        </w:rPr>
        <w:t>4</w:t>
      </w:r>
      <w:r w:rsidRPr="005C5976">
        <w:rPr>
          <w:rFonts w:hint="eastAsia"/>
          <w:color w:val="0070C0"/>
        </w:rPr>
        <w:t>位号码</w:t>
      </w:r>
    </w:p>
    <w:p w14:paraId="171A30DA" w14:textId="77777777" w:rsidR="00CA59B0" w:rsidRDefault="00CA59B0" w:rsidP="00CA59B0">
      <w:pPr>
        <w:adjustRightInd w:val="0"/>
        <w:snapToGrid w:val="0"/>
        <w:ind w:firstLine="480"/>
        <w:rPr>
          <w:rFonts w:hint="eastAsia"/>
        </w:rPr>
      </w:pPr>
    </w:p>
    <w:p w14:paraId="62D0EBE4" w14:textId="77777777" w:rsidR="00CA59B0" w:rsidRDefault="00CA59B0" w:rsidP="00CA59B0">
      <w:pPr>
        <w:adjustRightInd w:val="0"/>
        <w:snapToGrid w:val="0"/>
        <w:ind w:firstLine="480"/>
        <w:rPr>
          <w:rFonts w:hAnsi="宋体" w:hint="eastAsia"/>
          <w:b/>
        </w:rPr>
      </w:pPr>
      <w:r>
        <w:rPr>
          <w:rFonts w:hint="eastAsia"/>
          <w:b/>
        </w:rPr>
        <w:t>7</w:t>
      </w:r>
      <w:r>
        <w:rPr>
          <w:rFonts w:hAnsi="宋体" w:hint="eastAsia"/>
          <w:b/>
        </w:rPr>
        <w:t>、验证网关之间任意电话互通效果：</w:t>
      </w:r>
    </w:p>
    <w:p w14:paraId="03F67BB9" w14:textId="77777777" w:rsidR="00CA59B0" w:rsidRDefault="00CA59B0" w:rsidP="00CA59B0">
      <w:pPr>
        <w:pStyle w:val="1Char"/>
        <w:ind w:firstLine="480"/>
        <w:rPr>
          <w:rFonts w:hint="eastAsia"/>
        </w:rPr>
      </w:pPr>
      <w:r>
        <w:rPr>
          <w:rFonts w:hint="eastAsia"/>
        </w:rPr>
        <w:t>配置完成后，使用电话</w:t>
      </w:r>
      <w:r>
        <w:rPr>
          <w:rFonts w:hint="eastAsia"/>
        </w:rPr>
        <w:t>1</w:t>
      </w:r>
      <w:r>
        <w:rPr>
          <w:rFonts w:hint="eastAsia"/>
        </w:rPr>
        <w:t>与电话</w:t>
      </w:r>
      <w:r>
        <w:rPr>
          <w:rFonts w:hint="eastAsia"/>
        </w:rPr>
        <w:t>2</w:t>
      </w:r>
      <w:r>
        <w:rPr>
          <w:rFonts w:hint="eastAsia"/>
        </w:rPr>
        <w:t>分别接在两台语音网关上的任意</w:t>
      </w:r>
      <w:r>
        <w:rPr>
          <w:rFonts w:hint="eastAsia"/>
        </w:rPr>
        <w:t>FXS</w:t>
      </w:r>
      <w:r>
        <w:rPr>
          <w:rFonts w:hint="eastAsia"/>
        </w:rPr>
        <w:t>口上，应该都可以拨通，并且能正确看到对方的来电号码。</w:t>
      </w:r>
    </w:p>
    <w:p w14:paraId="21F51F48" w14:textId="77777777" w:rsidR="00CA59B0" w:rsidRDefault="00CA59B0" w:rsidP="00CA59B0">
      <w:pPr>
        <w:pStyle w:val="1Char"/>
        <w:ind w:firstLine="480"/>
        <w:rPr>
          <w:rFonts w:hint="eastAsia"/>
        </w:rPr>
      </w:pPr>
      <w:r>
        <w:rPr>
          <w:rFonts w:hint="eastAsia"/>
        </w:rPr>
        <w:t>在拨号时，可以在语音网关上使用如下命令查看目前的呼叫情况：</w:t>
      </w:r>
    </w:p>
    <w:p w14:paraId="53BDD40A" w14:textId="77777777" w:rsidR="00CA59B0" w:rsidRPr="00BF17DB" w:rsidRDefault="00CA59B0" w:rsidP="00CA59B0">
      <w:pPr>
        <w:adjustRightInd w:val="0"/>
        <w:snapToGrid w:val="0"/>
        <w:ind w:firstLine="480"/>
        <w:rPr>
          <w:szCs w:val="21"/>
        </w:rPr>
      </w:pPr>
      <w:r w:rsidRPr="00BF17DB">
        <w:rPr>
          <w:szCs w:val="21"/>
        </w:rPr>
        <w:t>VG1#</w:t>
      </w:r>
      <w:r w:rsidRPr="007B7A21">
        <w:rPr>
          <w:b/>
          <w:color w:val="FF0000"/>
          <w:szCs w:val="21"/>
        </w:rPr>
        <w:t>sh</w:t>
      </w:r>
      <w:r w:rsidRPr="007B7A21">
        <w:rPr>
          <w:rFonts w:hint="eastAsia"/>
          <w:b/>
          <w:color w:val="FF0000"/>
          <w:szCs w:val="21"/>
        </w:rPr>
        <w:t>ow</w:t>
      </w:r>
      <w:r w:rsidRPr="007B7A21">
        <w:rPr>
          <w:b/>
          <w:color w:val="FF0000"/>
          <w:szCs w:val="21"/>
        </w:rPr>
        <w:t xml:space="preserve"> call active voice brief</w:t>
      </w:r>
      <w:r>
        <w:rPr>
          <w:rFonts w:hint="eastAsia"/>
          <w:szCs w:val="21"/>
        </w:rPr>
        <w:tab/>
      </w:r>
      <w:r>
        <w:rPr>
          <w:rFonts w:hint="eastAsia"/>
          <w:szCs w:val="21"/>
        </w:rPr>
        <w:tab/>
      </w:r>
      <w:r>
        <w:rPr>
          <w:rFonts w:hint="eastAsia"/>
          <w:szCs w:val="21"/>
        </w:rPr>
        <w:tab/>
      </w:r>
      <w:r>
        <w:rPr>
          <w:rFonts w:hint="eastAsia"/>
          <w:szCs w:val="21"/>
        </w:rPr>
        <w:tab/>
        <w:t>/</w:t>
      </w:r>
      <w:r>
        <w:rPr>
          <w:rFonts w:hint="eastAsia"/>
          <w:szCs w:val="21"/>
        </w:rPr>
        <w:t>查看当前的语音呼叫情况</w:t>
      </w:r>
    </w:p>
    <w:p w14:paraId="347C5707" w14:textId="77777777" w:rsidR="00CA59B0" w:rsidRPr="00BF17DB" w:rsidRDefault="00CA59B0" w:rsidP="00CA59B0">
      <w:pPr>
        <w:adjustRightInd w:val="0"/>
        <w:snapToGrid w:val="0"/>
        <w:ind w:firstLine="480"/>
        <w:rPr>
          <w:szCs w:val="21"/>
        </w:rPr>
      </w:pPr>
    </w:p>
    <w:p w14:paraId="212387C1" w14:textId="77777777" w:rsidR="00CA59B0" w:rsidRPr="006B7D94" w:rsidRDefault="00CA59B0" w:rsidP="00CA59B0">
      <w:pPr>
        <w:adjustRightInd w:val="0"/>
        <w:snapToGrid w:val="0"/>
        <w:ind w:firstLine="480"/>
        <w:rPr>
          <w:color w:val="0070C0"/>
          <w:szCs w:val="21"/>
        </w:rPr>
      </w:pPr>
      <w:r w:rsidRPr="00BF17DB">
        <w:rPr>
          <w:szCs w:val="21"/>
        </w:rPr>
        <w:t xml:space="preserve">  </w:t>
      </w:r>
      <w:r w:rsidRPr="007B7A21">
        <w:rPr>
          <w:color w:val="0070C0"/>
          <w:szCs w:val="21"/>
        </w:rPr>
        <w:t xml:space="preserve"> </w:t>
      </w:r>
      <w:r w:rsidRPr="006B7D94">
        <w:rPr>
          <w:color w:val="0070C0"/>
          <w:szCs w:val="21"/>
        </w:rPr>
        <w:t xml:space="preserve">    CallId:9;Status:ACTIVE;Connections:2</w:t>
      </w:r>
    </w:p>
    <w:p w14:paraId="6B1BB347" w14:textId="77777777" w:rsidR="00CA59B0" w:rsidRPr="006B7D94" w:rsidRDefault="00CA59B0" w:rsidP="00CA59B0">
      <w:pPr>
        <w:adjustRightInd w:val="0"/>
        <w:snapToGrid w:val="0"/>
        <w:ind w:firstLine="480"/>
        <w:rPr>
          <w:color w:val="0070C0"/>
          <w:szCs w:val="21"/>
        </w:rPr>
      </w:pPr>
      <w:r w:rsidRPr="006B7D94">
        <w:rPr>
          <w:color w:val="0070C0"/>
          <w:szCs w:val="21"/>
        </w:rPr>
        <w:t xml:space="preserve">    PhoneNum:1002;connType:GWCI;Status:ALERTING;ProtocolStack:FXO/FXS;LocalIp:0x</w:t>
      </w:r>
    </w:p>
    <w:p w14:paraId="20B9A587" w14:textId="77777777" w:rsidR="00CA59B0" w:rsidRPr="006B7D94" w:rsidRDefault="00CA59B0" w:rsidP="00CA59B0">
      <w:pPr>
        <w:adjustRightInd w:val="0"/>
        <w:snapToGrid w:val="0"/>
        <w:ind w:firstLine="480"/>
        <w:rPr>
          <w:color w:val="0070C0"/>
          <w:szCs w:val="21"/>
        </w:rPr>
      </w:pPr>
      <w:r w:rsidRPr="006B7D94">
        <w:rPr>
          <w:color w:val="0070C0"/>
          <w:szCs w:val="21"/>
        </w:rPr>
        <w:t>c0a80102,LocalPort:32768;RemoteIp:0x0,RemotePort:0;Codec:none;AeName:1/1;</w:t>
      </w:r>
    </w:p>
    <w:p w14:paraId="0D0FF3E7" w14:textId="77777777" w:rsidR="00CA59B0" w:rsidRPr="006B7D94" w:rsidRDefault="00CA59B0" w:rsidP="00CA59B0">
      <w:pPr>
        <w:adjustRightInd w:val="0"/>
        <w:snapToGrid w:val="0"/>
        <w:ind w:firstLine="480"/>
        <w:rPr>
          <w:color w:val="0070C0"/>
          <w:szCs w:val="21"/>
        </w:rPr>
      </w:pPr>
      <w:r w:rsidRPr="006B7D94">
        <w:rPr>
          <w:color w:val="0070C0"/>
          <w:szCs w:val="21"/>
        </w:rPr>
        <w:t xml:space="preserve">    PhoneNum:2003;connType:GWCO;Status:ALERTING;ProtocolStack:H323;LocalIp:0x0,L</w:t>
      </w:r>
    </w:p>
    <w:p w14:paraId="380C9FD0" w14:textId="77777777" w:rsidR="00CA59B0" w:rsidRDefault="00CA59B0" w:rsidP="00CA59B0">
      <w:pPr>
        <w:adjustRightInd w:val="0"/>
        <w:snapToGrid w:val="0"/>
        <w:ind w:firstLine="480"/>
        <w:rPr>
          <w:rFonts w:hint="eastAsia"/>
          <w:color w:val="0070C0"/>
          <w:szCs w:val="21"/>
        </w:rPr>
      </w:pPr>
      <w:r w:rsidRPr="006B7D94">
        <w:rPr>
          <w:color w:val="0070C0"/>
          <w:szCs w:val="21"/>
        </w:rPr>
        <w:t>ocalPort:0;RemoteIp:0xc0a80102,RemotePort:32768;Codec:G729;</w:t>
      </w:r>
    </w:p>
    <w:p w14:paraId="575BBF8F" w14:textId="77777777" w:rsidR="00CA59B0" w:rsidRPr="006B7D94" w:rsidRDefault="00CA59B0" w:rsidP="00CA59B0">
      <w:pPr>
        <w:adjustRightInd w:val="0"/>
        <w:snapToGrid w:val="0"/>
        <w:ind w:left="840" w:firstLine="480"/>
        <w:rPr>
          <w:color w:val="0070C0"/>
          <w:szCs w:val="21"/>
        </w:rPr>
      </w:pPr>
      <w:r w:rsidRPr="007B7A21">
        <w:rPr>
          <w:rFonts w:hint="eastAsia"/>
          <w:color w:val="0070C0"/>
          <w:szCs w:val="21"/>
        </w:rPr>
        <w:t>/</w:t>
      </w:r>
      <w:r w:rsidRPr="007B7A21">
        <w:rPr>
          <w:rFonts w:hint="eastAsia"/>
          <w:color w:val="0070C0"/>
          <w:szCs w:val="21"/>
        </w:rPr>
        <w:t>从</w:t>
      </w:r>
      <w:r>
        <w:rPr>
          <w:rFonts w:hint="eastAsia"/>
          <w:color w:val="0070C0"/>
          <w:szCs w:val="21"/>
        </w:rPr>
        <w:t>1002</w:t>
      </w:r>
      <w:r w:rsidRPr="007B7A21">
        <w:rPr>
          <w:rFonts w:hint="eastAsia"/>
          <w:color w:val="0070C0"/>
          <w:szCs w:val="21"/>
        </w:rPr>
        <w:t>到</w:t>
      </w:r>
      <w:r>
        <w:rPr>
          <w:rFonts w:hint="eastAsia"/>
          <w:color w:val="0070C0"/>
          <w:szCs w:val="21"/>
        </w:rPr>
        <w:t>2003</w:t>
      </w:r>
      <w:r w:rsidRPr="007B7A21">
        <w:rPr>
          <w:rFonts w:hint="eastAsia"/>
          <w:color w:val="0070C0"/>
          <w:szCs w:val="21"/>
        </w:rPr>
        <w:t>的语音呼叫</w:t>
      </w:r>
    </w:p>
    <w:p w14:paraId="75D0B859" w14:textId="77777777" w:rsidR="00CA59B0" w:rsidRPr="007B7A21" w:rsidRDefault="00CA59B0" w:rsidP="00CA59B0">
      <w:pPr>
        <w:adjustRightInd w:val="0"/>
        <w:snapToGrid w:val="0"/>
        <w:ind w:firstLine="480"/>
        <w:rPr>
          <w:color w:val="0070C0"/>
          <w:szCs w:val="21"/>
        </w:rPr>
      </w:pPr>
      <w:r w:rsidRPr="006B7D94">
        <w:rPr>
          <w:color w:val="0070C0"/>
          <w:szCs w:val="21"/>
        </w:rPr>
        <w:t xml:space="preserve">    TotalActiveCalls: 1</w:t>
      </w:r>
      <w:r w:rsidRPr="007B7A21">
        <w:rPr>
          <w:rFonts w:hint="eastAsia"/>
          <w:color w:val="0070C0"/>
          <w:szCs w:val="21"/>
        </w:rPr>
        <w:tab/>
      </w:r>
      <w:r w:rsidRPr="007B7A21">
        <w:rPr>
          <w:rFonts w:hint="eastAsia"/>
          <w:color w:val="0070C0"/>
          <w:szCs w:val="21"/>
        </w:rPr>
        <w:tab/>
      </w:r>
      <w:r w:rsidRPr="007B7A21">
        <w:rPr>
          <w:rFonts w:hint="eastAsia"/>
          <w:color w:val="0070C0"/>
          <w:szCs w:val="21"/>
        </w:rPr>
        <w:tab/>
      </w:r>
      <w:r w:rsidRPr="007B7A21">
        <w:rPr>
          <w:rFonts w:hint="eastAsia"/>
          <w:color w:val="0070C0"/>
          <w:szCs w:val="21"/>
        </w:rPr>
        <w:tab/>
      </w:r>
    </w:p>
    <w:p w14:paraId="633D21A5" w14:textId="77777777" w:rsidR="00CA59B0" w:rsidRPr="007B7A21" w:rsidRDefault="00CA59B0" w:rsidP="00CA59B0">
      <w:pPr>
        <w:adjustRightInd w:val="0"/>
        <w:snapToGrid w:val="0"/>
        <w:ind w:firstLine="480"/>
        <w:rPr>
          <w:rFonts w:hint="eastAsia"/>
          <w:color w:val="0070C0"/>
          <w:szCs w:val="21"/>
        </w:rPr>
      </w:pPr>
      <w:r w:rsidRPr="007B7A21">
        <w:rPr>
          <w:color w:val="0070C0"/>
          <w:szCs w:val="21"/>
        </w:rPr>
        <w:lastRenderedPageBreak/>
        <w:t>TotalActiveCalls: 1</w:t>
      </w:r>
    </w:p>
    <w:p w14:paraId="3B40A5C3" w14:textId="078D0394" w:rsidR="00CA59B0" w:rsidRPr="00164501" w:rsidRDefault="00164501" w:rsidP="00CA59B0">
      <w:pPr>
        <w:adjustRightInd w:val="0"/>
        <w:snapToGrid w:val="0"/>
        <w:ind w:firstLine="560"/>
        <w:rPr>
          <w:rFonts w:hint="eastAsia"/>
          <w:b/>
          <w:sz w:val="28"/>
          <w:szCs w:val="28"/>
        </w:rPr>
      </w:pPr>
      <w:r w:rsidRPr="00164501">
        <w:rPr>
          <w:rFonts w:hint="eastAsia"/>
          <w:b/>
          <w:sz w:val="28"/>
          <w:szCs w:val="28"/>
        </w:rPr>
        <w:t>相关命令详解：</w:t>
      </w:r>
    </w:p>
    <w:p w14:paraId="10A5B34B" w14:textId="77777777" w:rsidR="00CA59B0" w:rsidRPr="00ED2271" w:rsidRDefault="00CA59B0" w:rsidP="00CA59B0">
      <w:pPr>
        <w:pStyle w:val="1Char"/>
        <w:ind w:firstLine="480"/>
        <w:rPr>
          <w:rFonts w:hint="eastAsia"/>
          <w:b/>
        </w:rPr>
      </w:pPr>
      <w:r w:rsidRPr="00ED2271">
        <w:rPr>
          <w:b/>
        </w:rPr>
        <w:t>1</w:t>
      </w:r>
      <w:r w:rsidRPr="00ED2271">
        <w:rPr>
          <w:b/>
        </w:rPr>
        <w:t>、</w:t>
      </w:r>
      <w:r w:rsidRPr="00ED2271">
        <w:rPr>
          <w:rFonts w:hint="eastAsia"/>
          <w:b/>
        </w:rPr>
        <w:t>VOIP</w:t>
      </w:r>
      <w:r w:rsidRPr="00ED2271">
        <w:rPr>
          <w:rFonts w:hint="eastAsia"/>
          <w:b/>
        </w:rPr>
        <w:t>拨号端配置相关命令</w:t>
      </w:r>
    </w:p>
    <w:p w14:paraId="3FDC0848" w14:textId="77777777" w:rsidR="00CA59B0" w:rsidRDefault="00CA59B0" w:rsidP="00CA59B0">
      <w:pPr>
        <w:pStyle w:val="1Char"/>
        <w:ind w:firstLine="480"/>
        <w:rPr>
          <w:rFonts w:hint="eastAsia"/>
        </w:rPr>
      </w:pPr>
      <w:r>
        <w:rPr>
          <w:rFonts w:hint="eastAsia"/>
        </w:rPr>
        <w:t>VoIP</w:t>
      </w:r>
      <w:r>
        <w:rPr>
          <w:rFonts w:hint="eastAsia"/>
        </w:rPr>
        <w:t>拨号端相关配置命令</w:t>
      </w:r>
    </w:p>
    <w:p w14:paraId="7736894B" w14:textId="77777777" w:rsidR="00CA59B0" w:rsidRPr="00ED2271" w:rsidRDefault="00CA59B0" w:rsidP="00CA59B0">
      <w:pPr>
        <w:pStyle w:val="1Char"/>
        <w:ind w:firstLine="480"/>
        <w:rPr>
          <w:rFonts w:hint="eastAsia"/>
        </w:rPr>
      </w:pPr>
      <w:r w:rsidRPr="00ED2271">
        <w:rPr>
          <w:rFonts w:hint="eastAsia"/>
        </w:rPr>
        <w:t>对于</w:t>
      </w:r>
      <w:r w:rsidRPr="00ED2271">
        <w:t>MyPower VG M6500</w:t>
      </w:r>
      <w:r w:rsidRPr="00ED2271">
        <w:rPr>
          <w:rFonts w:hint="eastAsia"/>
        </w:rPr>
        <w:t>、</w:t>
      </w:r>
      <w:r w:rsidRPr="00ED2271">
        <w:t>VG M6000</w:t>
      </w:r>
      <w:r w:rsidRPr="00ED2271">
        <w:rPr>
          <w:rFonts w:hint="eastAsia"/>
        </w:rPr>
        <w:t>，</w:t>
      </w:r>
      <w:r w:rsidRPr="00ED2271">
        <w:t>MyPower VG2000</w:t>
      </w:r>
      <w:r w:rsidRPr="00ED2271">
        <w:rPr>
          <w:rFonts w:hint="eastAsia"/>
        </w:rPr>
        <w:t>版本，拨号端的范围是</w:t>
      </w:r>
      <w:r w:rsidRPr="00ED2271">
        <w:t>1-1024</w:t>
      </w:r>
      <w:r w:rsidRPr="00ED2271">
        <w:rPr>
          <w:rFonts w:hint="eastAsia"/>
        </w:rPr>
        <w:t>：</w:t>
      </w:r>
    </w:p>
    <w:p w14:paraId="023E0BF8" w14:textId="77777777" w:rsidR="00CA59B0" w:rsidRPr="00ED2271" w:rsidRDefault="00CA59B0" w:rsidP="00CA59B0">
      <w:pPr>
        <w:pStyle w:val="1Char"/>
        <w:ind w:firstLine="480"/>
        <w:rPr>
          <w:rFonts w:hint="eastAsia"/>
        </w:rPr>
      </w:pPr>
      <w:r w:rsidRPr="00ED2271">
        <w:rPr>
          <w:rFonts w:hint="eastAsia"/>
        </w:rPr>
        <w:t>gateway</w:t>
      </w:r>
      <w:r w:rsidRPr="00ED2271">
        <w:t>(config-callroute)#</w:t>
      </w:r>
      <w:r w:rsidRPr="00ED2271">
        <w:rPr>
          <w:rFonts w:hint="eastAsia"/>
        </w:rPr>
        <w:t>dial-peer &lt;1-1024&gt; voip</w:t>
      </w:r>
    </w:p>
    <w:p w14:paraId="215DD72D" w14:textId="77777777" w:rsidR="00CA59B0" w:rsidRPr="00ED2271" w:rsidRDefault="00CA59B0" w:rsidP="00CA59B0">
      <w:pPr>
        <w:pStyle w:val="1Char"/>
        <w:ind w:firstLine="480"/>
        <w:rPr>
          <w:rFonts w:hint="eastAsia"/>
        </w:rPr>
      </w:pPr>
      <w:r w:rsidRPr="00ED2271">
        <w:rPr>
          <w:rFonts w:hint="eastAsia"/>
        </w:rPr>
        <w:t>对于</w:t>
      </w:r>
      <w:r w:rsidRPr="00ED2271">
        <w:t>MyPower VG800</w:t>
      </w:r>
      <w:r w:rsidRPr="00ED2271">
        <w:rPr>
          <w:rFonts w:hint="eastAsia"/>
        </w:rPr>
        <w:t>，</w:t>
      </w:r>
      <w:r w:rsidRPr="00ED2271">
        <w:t>MyPower VG A600</w:t>
      </w:r>
      <w:r w:rsidRPr="00ED2271">
        <w:rPr>
          <w:rFonts w:hint="eastAsia"/>
        </w:rPr>
        <w:t>版本，拨号端的范围是</w:t>
      </w:r>
      <w:r w:rsidRPr="00ED2271">
        <w:t>1-255</w:t>
      </w:r>
    </w:p>
    <w:p w14:paraId="2814A807" w14:textId="77777777" w:rsidR="00CA59B0" w:rsidRPr="00ED2271" w:rsidRDefault="00CA59B0" w:rsidP="00CA59B0">
      <w:pPr>
        <w:pStyle w:val="1Char"/>
        <w:ind w:firstLine="480"/>
        <w:rPr>
          <w:rFonts w:hint="eastAsia"/>
        </w:rPr>
      </w:pPr>
      <w:r w:rsidRPr="00ED2271">
        <w:rPr>
          <w:rFonts w:hint="eastAsia"/>
        </w:rPr>
        <w:t>gateway(config-callroute)#dial-peer &lt;1-255&gt; voip</w:t>
      </w:r>
    </w:p>
    <w:p w14:paraId="3B7ED462" w14:textId="77777777" w:rsidR="00CA59B0" w:rsidRPr="00ED2271" w:rsidRDefault="00CA59B0" w:rsidP="00CA59B0">
      <w:pPr>
        <w:pStyle w:val="1Char"/>
        <w:ind w:firstLine="480"/>
        <w:rPr>
          <w:rFonts w:hint="eastAsia"/>
        </w:rPr>
      </w:pPr>
      <w:r w:rsidRPr="00ED2271">
        <w:rPr>
          <w:rFonts w:hint="eastAsia"/>
        </w:rPr>
        <w:t>gateway(config-dial-peer)#</w:t>
      </w:r>
      <w:r w:rsidRPr="00ED2271">
        <w:rPr>
          <w:rFonts w:hint="eastAsia"/>
        </w:rPr>
        <w:t>？</w:t>
      </w:r>
    </w:p>
    <w:tbl>
      <w:tblPr>
        <w:tblW w:w="84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75"/>
        <w:gridCol w:w="4278"/>
      </w:tblGrid>
      <w:tr w:rsidR="00CA59B0" w14:paraId="4439BD28" w14:textId="77777777" w:rsidTr="00CA59B0">
        <w:tblPrEx>
          <w:tblCellMar>
            <w:top w:w="0" w:type="dxa"/>
            <w:bottom w:w="0" w:type="dxa"/>
          </w:tblCellMar>
        </w:tblPrEx>
        <w:trPr>
          <w:trHeight w:val="284"/>
          <w:jc w:val="center"/>
        </w:trPr>
        <w:tc>
          <w:tcPr>
            <w:tcW w:w="4175" w:type="dxa"/>
          </w:tcPr>
          <w:p w14:paraId="0BA68427" w14:textId="77777777" w:rsidR="00CA59B0" w:rsidRPr="00337EBA" w:rsidRDefault="00CA59B0" w:rsidP="00CA59B0">
            <w:pPr>
              <w:pStyle w:val="1Char"/>
              <w:ind w:firstLine="480"/>
              <w:jc w:val="center"/>
              <w:rPr>
                <w:rFonts w:hint="eastAsia"/>
                <w:b/>
              </w:rPr>
            </w:pPr>
            <w:r w:rsidRPr="00337EBA">
              <w:rPr>
                <w:rFonts w:ascii="宋体" w:hAnsi="宋体" w:cs="宋体" w:hint="eastAsia"/>
                <w:b/>
              </w:rPr>
              <w:t>命令</w:t>
            </w:r>
          </w:p>
        </w:tc>
        <w:tc>
          <w:tcPr>
            <w:tcW w:w="4278" w:type="dxa"/>
          </w:tcPr>
          <w:p w14:paraId="0E2889C3" w14:textId="77777777" w:rsidR="00CA59B0" w:rsidRPr="00337EBA" w:rsidRDefault="00CA59B0" w:rsidP="00CA59B0">
            <w:pPr>
              <w:pStyle w:val="1Char"/>
              <w:ind w:firstLine="480"/>
              <w:jc w:val="center"/>
              <w:rPr>
                <w:rFonts w:hint="eastAsia"/>
                <w:b/>
              </w:rPr>
            </w:pPr>
            <w:r w:rsidRPr="00337EBA">
              <w:rPr>
                <w:rFonts w:ascii="宋体" w:hAnsi="宋体" w:cs="宋体" w:hint="eastAsia"/>
                <w:b/>
              </w:rPr>
              <w:t>描述</w:t>
            </w:r>
          </w:p>
        </w:tc>
      </w:tr>
      <w:tr w:rsidR="00CA59B0" w14:paraId="38B17A4C" w14:textId="77777777" w:rsidTr="00CA59B0">
        <w:tblPrEx>
          <w:tblCellMar>
            <w:top w:w="0" w:type="dxa"/>
            <w:bottom w:w="0" w:type="dxa"/>
          </w:tblCellMar>
        </w:tblPrEx>
        <w:trPr>
          <w:trHeight w:val="284"/>
          <w:jc w:val="center"/>
        </w:trPr>
        <w:tc>
          <w:tcPr>
            <w:tcW w:w="4175" w:type="dxa"/>
          </w:tcPr>
          <w:p w14:paraId="761A6DA9" w14:textId="77777777" w:rsidR="00CA59B0" w:rsidRDefault="00CA59B0" w:rsidP="00CA59B0">
            <w:pPr>
              <w:ind w:firstLine="480"/>
              <w:rPr>
                <w:rFonts w:hint="eastAsia"/>
              </w:rPr>
            </w:pPr>
            <w:r>
              <w:rPr>
                <w:rFonts w:hint="eastAsia"/>
              </w:rPr>
              <w:t>c</w:t>
            </w:r>
            <w:r>
              <w:t>odec</w:t>
            </w:r>
            <w:r>
              <w:rPr>
                <w:rFonts w:hint="eastAsia"/>
              </w:rPr>
              <w:t xml:space="preserve"> {</w:t>
            </w:r>
            <w:r>
              <w:t>g711a</w:t>
            </w:r>
            <w:r>
              <w:rPr>
                <w:rFonts w:hint="eastAsia"/>
              </w:rPr>
              <w:t xml:space="preserve"> | g711u | </w:t>
            </w:r>
            <w:r>
              <w:t>g723</w:t>
            </w:r>
            <w:r>
              <w:rPr>
                <w:rFonts w:hint="eastAsia"/>
              </w:rPr>
              <w:t xml:space="preserve"> | </w:t>
            </w:r>
            <w:r>
              <w:t>g729</w:t>
            </w:r>
            <w:r>
              <w:rPr>
                <w:rFonts w:hint="eastAsia"/>
              </w:rPr>
              <w:t xml:space="preserve"> | </w:t>
            </w:r>
            <w:r>
              <w:t>g729a</w:t>
            </w:r>
            <w:r>
              <w:rPr>
                <w:rFonts w:hint="eastAsia"/>
              </w:rPr>
              <w:t xml:space="preserve"> | </w:t>
            </w:r>
            <w:r>
              <w:t>g729wb</w:t>
            </w:r>
            <w:r>
              <w:rPr>
                <w:rFonts w:hint="eastAsia"/>
              </w:rPr>
              <w:t>}</w:t>
            </w:r>
          </w:p>
        </w:tc>
        <w:tc>
          <w:tcPr>
            <w:tcW w:w="4278" w:type="dxa"/>
          </w:tcPr>
          <w:p w14:paraId="6EEDED32" w14:textId="77777777" w:rsidR="00CA59B0" w:rsidRDefault="00CA59B0" w:rsidP="00CA59B0">
            <w:pPr>
              <w:ind w:firstLine="480"/>
              <w:rPr>
                <w:rFonts w:hint="eastAsia"/>
              </w:rPr>
            </w:pPr>
            <w:r>
              <w:rPr>
                <w:rFonts w:ascii="宋体" w:hAnsi="宋体" w:cs="宋体" w:hint="eastAsia"/>
              </w:rPr>
              <w:t>配置</w:t>
            </w:r>
            <w:r>
              <w:t>H323</w:t>
            </w:r>
            <w:r>
              <w:rPr>
                <w:rFonts w:ascii="宋体" w:hAnsi="宋体" w:cs="宋体" w:hint="eastAsia"/>
              </w:rPr>
              <w:t>的语音编码类型为</w:t>
            </w:r>
            <w:r>
              <w:t>g711a</w:t>
            </w:r>
            <w:r>
              <w:rPr>
                <w:rFonts w:ascii="宋体" w:hAnsi="宋体" w:cs="宋体" w:hint="eastAsia"/>
              </w:rPr>
              <w:t>、</w:t>
            </w:r>
            <w:r>
              <w:t>g711u</w:t>
            </w:r>
            <w:r>
              <w:rPr>
                <w:rFonts w:ascii="宋体" w:hAnsi="宋体" w:cs="宋体" w:hint="eastAsia"/>
              </w:rPr>
              <w:t>、</w:t>
            </w:r>
            <w:r>
              <w:t>g723</w:t>
            </w:r>
            <w:r>
              <w:rPr>
                <w:rFonts w:ascii="宋体" w:hAnsi="宋体" w:cs="宋体" w:hint="eastAsia"/>
              </w:rPr>
              <w:t>、</w:t>
            </w:r>
            <w:r>
              <w:t>g729</w:t>
            </w:r>
            <w:r>
              <w:rPr>
                <w:rFonts w:ascii="宋体" w:hAnsi="宋体" w:cs="宋体" w:hint="eastAsia"/>
              </w:rPr>
              <w:t>、</w:t>
            </w:r>
            <w:r>
              <w:t xml:space="preserve">g729a </w:t>
            </w:r>
            <w:r>
              <w:rPr>
                <w:rFonts w:ascii="宋体" w:hAnsi="宋体" w:cs="宋体" w:hint="eastAsia"/>
              </w:rPr>
              <w:t>、</w:t>
            </w:r>
            <w:r>
              <w:t>g729wb</w:t>
            </w:r>
            <w:r>
              <w:rPr>
                <w:rFonts w:ascii="宋体" w:hAnsi="宋体" w:cs="宋体" w:hint="eastAsia"/>
              </w:rPr>
              <w:t>。当从</w:t>
            </w:r>
            <w:r>
              <w:t>ip</w:t>
            </w:r>
            <w:r>
              <w:rPr>
                <w:rFonts w:ascii="宋体" w:hAnsi="宋体" w:cs="宋体" w:hint="eastAsia"/>
              </w:rPr>
              <w:t>呼出时，此处配置的编码模式生效。默认缺省值为</w:t>
            </w:r>
            <w:r>
              <w:t>g729</w:t>
            </w:r>
          </w:p>
        </w:tc>
      </w:tr>
      <w:tr w:rsidR="00CA59B0" w14:paraId="48FD7BA7" w14:textId="77777777" w:rsidTr="00CA59B0">
        <w:tblPrEx>
          <w:tblCellMar>
            <w:top w:w="0" w:type="dxa"/>
            <w:bottom w:w="0" w:type="dxa"/>
          </w:tblCellMar>
        </w:tblPrEx>
        <w:trPr>
          <w:trHeight w:val="284"/>
          <w:jc w:val="center"/>
        </w:trPr>
        <w:tc>
          <w:tcPr>
            <w:tcW w:w="4175" w:type="dxa"/>
          </w:tcPr>
          <w:p w14:paraId="0BAD7514" w14:textId="77777777" w:rsidR="00CA59B0" w:rsidRDefault="00CA59B0" w:rsidP="00CA59B0">
            <w:pPr>
              <w:ind w:firstLine="480"/>
              <w:rPr>
                <w:rFonts w:hint="eastAsia"/>
              </w:rPr>
            </w:pPr>
            <w:r>
              <w:rPr>
                <w:rFonts w:hint="eastAsia"/>
              </w:rPr>
              <w:t xml:space="preserve">destination-pattern </w:t>
            </w:r>
            <w:r>
              <w:rPr>
                <w:rFonts w:hint="eastAsia"/>
                <w:i/>
              </w:rPr>
              <w:t>&lt;string&gt;</w:t>
            </w:r>
          </w:p>
        </w:tc>
        <w:tc>
          <w:tcPr>
            <w:tcW w:w="4278" w:type="dxa"/>
          </w:tcPr>
          <w:p w14:paraId="18712DFA" w14:textId="77777777" w:rsidR="00CA59B0" w:rsidRDefault="00CA59B0" w:rsidP="00CA59B0">
            <w:pPr>
              <w:ind w:firstLine="480"/>
              <w:rPr>
                <w:rFonts w:hint="eastAsia"/>
              </w:rPr>
            </w:pPr>
            <w:r>
              <w:rPr>
                <w:rFonts w:ascii="宋体" w:hAnsi="宋体" w:cs="宋体" w:hint="eastAsia"/>
              </w:rPr>
              <w:t>配置</w:t>
            </w:r>
            <w:r>
              <w:t xml:space="preserve">E.164 </w:t>
            </w:r>
            <w:r>
              <w:rPr>
                <w:rFonts w:ascii="宋体" w:hAnsi="宋体" w:cs="宋体" w:hint="eastAsia"/>
              </w:rPr>
              <w:t>电话号码</w:t>
            </w:r>
          </w:p>
        </w:tc>
      </w:tr>
      <w:tr w:rsidR="00CA59B0" w14:paraId="48F03767" w14:textId="77777777" w:rsidTr="00CA59B0">
        <w:tblPrEx>
          <w:tblCellMar>
            <w:top w:w="0" w:type="dxa"/>
            <w:bottom w:w="0" w:type="dxa"/>
          </w:tblCellMar>
        </w:tblPrEx>
        <w:trPr>
          <w:trHeight w:val="284"/>
          <w:jc w:val="center"/>
        </w:trPr>
        <w:tc>
          <w:tcPr>
            <w:tcW w:w="4175" w:type="dxa"/>
          </w:tcPr>
          <w:p w14:paraId="3F7D9979" w14:textId="77777777" w:rsidR="00CA59B0" w:rsidRDefault="00CA59B0" w:rsidP="00CA59B0">
            <w:pPr>
              <w:ind w:firstLine="480"/>
              <w:rPr>
                <w:rFonts w:hint="eastAsia"/>
              </w:rPr>
            </w:pPr>
            <w:r>
              <w:t>fax-protocol t38</w:t>
            </w:r>
          </w:p>
        </w:tc>
        <w:tc>
          <w:tcPr>
            <w:tcW w:w="4278" w:type="dxa"/>
          </w:tcPr>
          <w:p w14:paraId="50758EB3" w14:textId="77777777" w:rsidR="00CA59B0" w:rsidRDefault="00CA59B0" w:rsidP="00CA59B0">
            <w:pPr>
              <w:ind w:firstLine="480"/>
              <w:rPr>
                <w:rFonts w:hint="eastAsia"/>
              </w:rPr>
            </w:pPr>
            <w:r>
              <w:rPr>
                <w:rFonts w:ascii="宋体" w:hAnsi="宋体" w:cs="宋体" w:hint="eastAsia"/>
              </w:rPr>
              <w:t>配置</w:t>
            </w:r>
            <w:r>
              <w:t>T38</w:t>
            </w:r>
            <w:r>
              <w:rPr>
                <w:rFonts w:ascii="宋体" w:hAnsi="宋体" w:cs="宋体" w:hint="eastAsia"/>
              </w:rPr>
              <w:t>传真协议</w:t>
            </w:r>
          </w:p>
        </w:tc>
      </w:tr>
      <w:tr w:rsidR="00CA59B0" w14:paraId="037A0AEB" w14:textId="77777777" w:rsidTr="00CA59B0">
        <w:tblPrEx>
          <w:tblCellMar>
            <w:top w:w="0" w:type="dxa"/>
            <w:bottom w:w="0" w:type="dxa"/>
          </w:tblCellMar>
        </w:tblPrEx>
        <w:trPr>
          <w:trHeight w:val="284"/>
          <w:jc w:val="center"/>
        </w:trPr>
        <w:tc>
          <w:tcPr>
            <w:tcW w:w="4175" w:type="dxa"/>
          </w:tcPr>
          <w:p w14:paraId="428A441B" w14:textId="77777777" w:rsidR="00CA59B0" w:rsidRDefault="00CA59B0" w:rsidP="00CA59B0">
            <w:pPr>
              <w:ind w:firstLine="480"/>
            </w:pPr>
            <w:r>
              <w:t>fax-protocol pass-through</w:t>
            </w:r>
          </w:p>
        </w:tc>
        <w:tc>
          <w:tcPr>
            <w:tcW w:w="4278" w:type="dxa"/>
          </w:tcPr>
          <w:p w14:paraId="4D63A9E8" w14:textId="77777777" w:rsidR="00CA59B0" w:rsidRDefault="00CA59B0" w:rsidP="00CA59B0">
            <w:pPr>
              <w:ind w:firstLine="480"/>
              <w:rPr>
                <w:rFonts w:hint="eastAsia"/>
              </w:rPr>
            </w:pPr>
            <w:r>
              <w:rPr>
                <w:rFonts w:ascii="宋体" w:hAnsi="宋体" w:cs="宋体" w:hint="eastAsia"/>
              </w:rPr>
              <w:t>配置传真为透传方式（</w:t>
            </w:r>
            <w:r>
              <w:rPr>
                <w:rFonts w:hint="eastAsia"/>
                <w:lang w:val="fr-FR"/>
              </w:rPr>
              <w:t>MyPower VG M6000</w:t>
            </w:r>
            <w:r>
              <w:rPr>
                <w:rFonts w:ascii="宋体" w:hAnsi="宋体" w:cs="宋体" w:hint="eastAsia"/>
                <w:lang w:val="fr-FR"/>
              </w:rPr>
              <w:t>、</w:t>
            </w:r>
            <w:r>
              <w:rPr>
                <w:lang w:val="fr-FR"/>
              </w:rPr>
              <w:t>MyPower VG M6500</w:t>
            </w:r>
            <w:r>
              <w:rPr>
                <w:rFonts w:ascii="宋体" w:hAnsi="宋体" w:cs="宋体" w:hint="eastAsia"/>
                <w:lang w:val="fr-FR"/>
              </w:rPr>
              <w:t>暂不支持</w:t>
            </w:r>
            <w:r>
              <w:rPr>
                <w:rFonts w:ascii="宋体" w:hAnsi="宋体" w:cs="宋体" w:hint="eastAsia"/>
              </w:rPr>
              <w:t>）</w:t>
            </w:r>
          </w:p>
        </w:tc>
      </w:tr>
      <w:tr w:rsidR="00CA59B0" w14:paraId="1AECB241" w14:textId="77777777" w:rsidTr="00CA59B0">
        <w:tblPrEx>
          <w:tblCellMar>
            <w:top w:w="0" w:type="dxa"/>
            <w:bottom w:w="0" w:type="dxa"/>
          </w:tblCellMar>
        </w:tblPrEx>
        <w:trPr>
          <w:trHeight w:val="284"/>
          <w:jc w:val="center"/>
        </w:trPr>
        <w:tc>
          <w:tcPr>
            <w:tcW w:w="4175" w:type="dxa"/>
          </w:tcPr>
          <w:p w14:paraId="7C01807B" w14:textId="77777777" w:rsidR="00CA59B0" w:rsidRDefault="00CA59B0" w:rsidP="00CA59B0">
            <w:pPr>
              <w:ind w:firstLine="480"/>
              <w:rPr>
                <w:rFonts w:hint="eastAsia"/>
              </w:rPr>
            </w:pPr>
            <w:r>
              <w:t>fax-protocol</w:t>
            </w:r>
            <w:r>
              <w:rPr>
                <w:rFonts w:hint="eastAsia"/>
              </w:rPr>
              <w:t xml:space="preserve"> disable</w:t>
            </w:r>
          </w:p>
        </w:tc>
        <w:tc>
          <w:tcPr>
            <w:tcW w:w="4278" w:type="dxa"/>
          </w:tcPr>
          <w:p w14:paraId="60AAE7D7" w14:textId="77777777" w:rsidR="00CA59B0" w:rsidRDefault="00CA59B0" w:rsidP="00CA59B0">
            <w:pPr>
              <w:ind w:firstLine="480"/>
              <w:rPr>
                <w:rFonts w:hint="eastAsia"/>
              </w:rPr>
            </w:pPr>
            <w:r>
              <w:rPr>
                <w:rFonts w:ascii="宋体" w:hAnsi="宋体" w:cs="宋体" w:hint="eastAsia"/>
              </w:rPr>
              <w:t>配置禁止此拨号端的传真功能</w:t>
            </w:r>
          </w:p>
          <w:p w14:paraId="178D185F" w14:textId="77777777" w:rsidR="00CA59B0" w:rsidRDefault="00CA59B0" w:rsidP="00CA59B0">
            <w:pPr>
              <w:ind w:firstLine="480"/>
              <w:rPr>
                <w:rFonts w:hint="eastAsia"/>
              </w:rPr>
            </w:pPr>
            <w:r>
              <w:rPr>
                <w:rFonts w:hint="eastAsia"/>
              </w:rPr>
              <w:sym w:font="Wingdings" w:char="F026"/>
            </w:r>
            <w:r>
              <w:rPr>
                <w:rFonts w:hint="eastAsia"/>
              </w:rPr>
              <w:t xml:space="preserve"> </w:t>
            </w:r>
            <w:r>
              <w:rPr>
                <w:rFonts w:ascii="宋体" w:hAnsi="宋体" w:cs="宋体" w:hint="eastAsia"/>
              </w:rPr>
              <w:t>注：禁止后即使有全局的传真配置，对于拔号端也不生效</w:t>
            </w:r>
          </w:p>
        </w:tc>
      </w:tr>
      <w:tr w:rsidR="00CA59B0" w14:paraId="55681752" w14:textId="77777777" w:rsidTr="00CA59B0">
        <w:tblPrEx>
          <w:tblCellMar>
            <w:top w:w="0" w:type="dxa"/>
            <w:bottom w:w="0" w:type="dxa"/>
          </w:tblCellMar>
        </w:tblPrEx>
        <w:trPr>
          <w:trHeight w:val="284"/>
          <w:jc w:val="center"/>
        </w:trPr>
        <w:tc>
          <w:tcPr>
            <w:tcW w:w="4175" w:type="dxa"/>
          </w:tcPr>
          <w:p w14:paraId="057F34DE" w14:textId="77777777" w:rsidR="00CA59B0" w:rsidRDefault="00CA59B0" w:rsidP="00CA59B0">
            <w:pPr>
              <w:ind w:firstLine="480"/>
              <w:rPr>
                <w:rFonts w:hint="eastAsia"/>
              </w:rPr>
            </w:pPr>
            <w:r>
              <w:t>no</w:t>
            </w:r>
          </w:p>
        </w:tc>
        <w:tc>
          <w:tcPr>
            <w:tcW w:w="4278" w:type="dxa"/>
          </w:tcPr>
          <w:p w14:paraId="7C1BE689" w14:textId="77777777" w:rsidR="00CA59B0" w:rsidRDefault="00CA59B0" w:rsidP="00CA59B0">
            <w:pPr>
              <w:ind w:firstLine="480"/>
              <w:rPr>
                <w:rFonts w:hint="eastAsia"/>
              </w:rPr>
            </w:pPr>
            <w:r>
              <w:rPr>
                <w:rFonts w:ascii="宋体" w:hAnsi="宋体" w:cs="宋体" w:hint="eastAsia"/>
              </w:rPr>
              <w:t>取消命令</w:t>
            </w:r>
          </w:p>
        </w:tc>
      </w:tr>
      <w:tr w:rsidR="00CA59B0" w14:paraId="443F3F01" w14:textId="77777777" w:rsidTr="00CA59B0">
        <w:tblPrEx>
          <w:tblCellMar>
            <w:top w:w="0" w:type="dxa"/>
            <w:bottom w:w="0" w:type="dxa"/>
          </w:tblCellMar>
        </w:tblPrEx>
        <w:trPr>
          <w:trHeight w:val="284"/>
          <w:jc w:val="center"/>
        </w:trPr>
        <w:tc>
          <w:tcPr>
            <w:tcW w:w="4175" w:type="dxa"/>
          </w:tcPr>
          <w:p w14:paraId="155380E1" w14:textId="77777777" w:rsidR="00CA59B0" w:rsidRDefault="00CA59B0" w:rsidP="00CA59B0">
            <w:pPr>
              <w:ind w:firstLine="480"/>
            </w:pPr>
            <w:r>
              <w:rPr>
                <w:rFonts w:hint="eastAsia"/>
              </w:rPr>
              <w:t>session-target {</w:t>
            </w:r>
            <w:r>
              <w:rPr>
                <w:rFonts w:hint="eastAsia"/>
                <w:i/>
              </w:rPr>
              <w:t>A.B.C.D</w:t>
            </w:r>
            <w:r>
              <w:rPr>
                <w:rFonts w:hint="eastAsia"/>
              </w:rPr>
              <w:t xml:space="preserve"> | ras | sip-server}</w:t>
            </w:r>
          </w:p>
        </w:tc>
        <w:tc>
          <w:tcPr>
            <w:tcW w:w="4278" w:type="dxa"/>
          </w:tcPr>
          <w:p w14:paraId="3F83F448" w14:textId="77777777" w:rsidR="00CA59B0" w:rsidRDefault="00CA59B0" w:rsidP="00CA59B0">
            <w:pPr>
              <w:ind w:firstLine="480"/>
              <w:rPr>
                <w:rFonts w:hint="eastAsia"/>
              </w:rPr>
            </w:pPr>
            <w:r>
              <w:rPr>
                <w:rFonts w:ascii="宋体" w:hAnsi="宋体" w:cs="宋体" w:hint="eastAsia"/>
              </w:rPr>
              <w:t>配置</w:t>
            </w:r>
            <w:r>
              <w:t>VoIP</w:t>
            </w:r>
            <w:r>
              <w:rPr>
                <w:rFonts w:ascii="宋体" w:hAnsi="宋体" w:cs="宋体" w:hint="eastAsia"/>
              </w:rPr>
              <w:t>端指向被叫</w:t>
            </w:r>
            <w:r>
              <w:t>IP</w:t>
            </w:r>
            <w:r>
              <w:rPr>
                <w:rFonts w:ascii="宋体" w:hAnsi="宋体" w:cs="宋体" w:hint="eastAsia"/>
              </w:rPr>
              <w:t>地址或网守或者</w:t>
            </w:r>
            <w:r>
              <w:t>SIP</w:t>
            </w:r>
            <w:r>
              <w:rPr>
                <w:rFonts w:ascii="宋体" w:hAnsi="宋体" w:cs="宋体" w:hint="eastAsia"/>
              </w:rPr>
              <w:t>服务器</w:t>
            </w:r>
          </w:p>
        </w:tc>
      </w:tr>
      <w:tr w:rsidR="00CA59B0" w14:paraId="2A412D9D" w14:textId="77777777" w:rsidTr="00CA59B0">
        <w:tblPrEx>
          <w:tblCellMar>
            <w:top w:w="0" w:type="dxa"/>
            <w:bottom w:w="0" w:type="dxa"/>
          </w:tblCellMar>
        </w:tblPrEx>
        <w:trPr>
          <w:trHeight w:val="284"/>
          <w:jc w:val="center"/>
        </w:trPr>
        <w:tc>
          <w:tcPr>
            <w:tcW w:w="4175" w:type="dxa"/>
          </w:tcPr>
          <w:p w14:paraId="4960E2D4" w14:textId="77777777" w:rsidR="00CA59B0" w:rsidRDefault="00CA59B0" w:rsidP="00CA59B0">
            <w:pPr>
              <w:ind w:firstLine="480"/>
              <w:rPr>
                <w:rFonts w:hint="eastAsia"/>
              </w:rPr>
            </w:pPr>
            <w:r>
              <w:t>num-trans-index</w:t>
            </w:r>
            <w:r>
              <w:rPr>
                <w:rFonts w:hint="eastAsia"/>
                <w:i/>
              </w:rPr>
              <w:t xml:space="preserve"> </w:t>
            </w:r>
            <w:r>
              <w:rPr>
                <w:i/>
              </w:rPr>
              <w:t>&lt;</w:t>
            </w:r>
            <w:r>
              <w:rPr>
                <w:rFonts w:hint="eastAsia"/>
                <w:i/>
              </w:rPr>
              <w:t>1-100</w:t>
            </w:r>
            <w:r>
              <w:rPr>
                <w:i/>
              </w:rPr>
              <w:t>&gt;</w:t>
            </w:r>
            <w:r>
              <w:rPr>
                <w:rFonts w:hint="eastAsia"/>
              </w:rPr>
              <w:t xml:space="preserve"> {called | </w:t>
            </w:r>
            <w:r>
              <w:rPr>
                <w:rFonts w:hint="eastAsia"/>
              </w:rPr>
              <w:lastRenderedPageBreak/>
              <w:t xml:space="preserve">calling}  </w:t>
            </w:r>
          </w:p>
        </w:tc>
        <w:tc>
          <w:tcPr>
            <w:tcW w:w="4278" w:type="dxa"/>
          </w:tcPr>
          <w:p w14:paraId="24EAB436" w14:textId="77777777" w:rsidR="00CA59B0" w:rsidRDefault="00CA59B0" w:rsidP="00CA59B0">
            <w:pPr>
              <w:ind w:firstLine="480"/>
              <w:rPr>
                <w:rFonts w:hint="eastAsia"/>
              </w:rPr>
            </w:pPr>
            <w:r>
              <w:rPr>
                <w:rFonts w:ascii="宋体" w:hAnsi="宋体" w:cs="宋体" w:hint="eastAsia"/>
              </w:rPr>
              <w:lastRenderedPageBreak/>
              <w:t>配置的号码转换规则</w:t>
            </w:r>
          </w:p>
          <w:p w14:paraId="5B10433F" w14:textId="77777777" w:rsidR="00CA59B0" w:rsidRDefault="00CA59B0" w:rsidP="00CA59B0">
            <w:pPr>
              <w:ind w:firstLine="480"/>
              <w:rPr>
                <w:rFonts w:hint="eastAsia"/>
              </w:rPr>
            </w:pPr>
            <w:r>
              <w:rPr>
                <w:rFonts w:hint="eastAsia"/>
              </w:rPr>
              <w:lastRenderedPageBreak/>
              <w:t xml:space="preserve">&lt;1-100&gt;: </w:t>
            </w:r>
            <w:r>
              <w:rPr>
                <w:rFonts w:ascii="宋体" w:hAnsi="宋体" w:cs="宋体" w:hint="eastAsia"/>
              </w:rPr>
              <w:t>号码变换规则索引</w:t>
            </w:r>
          </w:p>
          <w:p w14:paraId="19F0BA9B" w14:textId="77777777" w:rsidR="00CA59B0" w:rsidRDefault="00CA59B0" w:rsidP="00CA59B0">
            <w:pPr>
              <w:ind w:firstLine="480"/>
              <w:rPr>
                <w:rFonts w:hint="eastAsia"/>
              </w:rPr>
            </w:pPr>
            <w:r>
              <w:rPr>
                <w:rFonts w:hint="eastAsia"/>
              </w:rPr>
              <w:t xml:space="preserve">called: </w:t>
            </w:r>
            <w:r>
              <w:rPr>
                <w:rFonts w:ascii="宋体" w:hAnsi="宋体" w:cs="宋体" w:hint="eastAsia"/>
              </w:rPr>
              <w:t>将规则用于被叫号码</w:t>
            </w:r>
          </w:p>
          <w:p w14:paraId="4333834E" w14:textId="77777777" w:rsidR="00CA59B0" w:rsidRDefault="00CA59B0" w:rsidP="00CA59B0">
            <w:pPr>
              <w:ind w:firstLine="480"/>
              <w:rPr>
                <w:rFonts w:hint="eastAsia"/>
              </w:rPr>
            </w:pPr>
            <w:r>
              <w:rPr>
                <w:rFonts w:hint="eastAsia"/>
              </w:rPr>
              <w:t xml:space="preserve">calling: </w:t>
            </w:r>
            <w:r>
              <w:rPr>
                <w:rFonts w:ascii="宋体" w:hAnsi="宋体" w:cs="宋体" w:hint="eastAsia"/>
              </w:rPr>
              <w:t>将规则用于主叫号码</w:t>
            </w:r>
          </w:p>
        </w:tc>
      </w:tr>
      <w:tr w:rsidR="00CA59B0" w14:paraId="22F10B24" w14:textId="77777777" w:rsidTr="00CA59B0">
        <w:tblPrEx>
          <w:tblCellMar>
            <w:top w:w="0" w:type="dxa"/>
            <w:bottom w:w="0" w:type="dxa"/>
          </w:tblCellMar>
        </w:tblPrEx>
        <w:trPr>
          <w:trHeight w:val="284"/>
          <w:jc w:val="center"/>
        </w:trPr>
        <w:tc>
          <w:tcPr>
            <w:tcW w:w="4175" w:type="dxa"/>
          </w:tcPr>
          <w:p w14:paraId="217FB78E" w14:textId="77777777" w:rsidR="00CA59B0" w:rsidRDefault="00CA59B0" w:rsidP="00CA59B0">
            <w:pPr>
              <w:ind w:firstLine="480"/>
              <w:rPr>
                <w:rFonts w:hint="eastAsia"/>
              </w:rPr>
            </w:pPr>
            <w:r>
              <w:lastRenderedPageBreak/>
              <w:t>preference</w:t>
            </w:r>
            <w:r>
              <w:rPr>
                <w:rFonts w:hint="eastAsia"/>
                <w:i/>
              </w:rPr>
              <w:t xml:space="preserve"> &lt;1</w:t>
            </w:r>
            <w:r>
              <w:rPr>
                <w:rFonts w:ascii="宋体" w:hAnsi="宋体" w:cs="宋体" w:hint="eastAsia"/>
                <w:i/>
              </w:rPr>
              <w:t>－</w:t>
            </w:r>
            <w:r>
              <w:rPr>
                <w:i/>
              </w:rPr>
              <w:t>20&gt;</w:t>
            </w:r>
          </w:p>
        </w:tc>
        <w:tc>
          <w:tcPr>
            <w:tcW w:w="4278" w:type="dxa"/>
          </w:tcPr>
          <w:p w14:paraId="3BB17C0E" w14:textId="77777777" w:rsidR="00CA59B0" w:rsidRDefault="00CA59B0" w:rsidP="00CA59B0">
            <w:pPr>
              <w:ind w:firstLine="480"/>
              <w:rPr>
                <w:rFonts w:hint="eastAsia"/>
              </w:rPr>
            </w:pPr>
            <w:r>
              <w:rPr>
                <w:rFonts w:ascii="宋体" w:hAnsi="宋体" w:cs="宋体" w:hint="eastAsia"/>
              </w:rPr>
              <w:t>配置优先级（</w:t>
            </w:r>
            <w:r>
              <w:t>1-20</w:t>
            </w:r>
            <w:r>
              <w:rPr>
                <w:rFonts w:ascii="宋体" w:hAnsi="宋体" w:cs="宋体" w:hint="eastAsia"/>
              </w:rPr>
              <w:t>），优先级随数字增加而降低。缺省为</w:t>
            </w:r>
            <w:r>
              <w:t>10</w:t>
            </w:r>
            <w:r>
              <w:rPr>
                <w:rFonts w:ascii="宋体" w:hAnsi="宋体" w:cs="宋体" w:hint="eastAsia"/>
              </w:rPr>
              <w:t>，</w:t>
            </w:r>
            <w:r>
              <w:t>20</w:t>
            </w:r>
            <w:r>
              <w:rPr>
                <w:rFonts w:ascii="宋体" w:hAnsi="宋体" w:cs="宋体" w:hint="eastAsia"/>
              </w:rPr>
              <w:t>为路由不可用</w:t>
            </w:r>
          </w:p>
        </w:tc>
      </w:tr>
      <w:tr w:rsidR="00CA59B0" w14:paraId="78CF5AD7" w14:textId="77777777" w:rsidTr="00CA59B0">
        <w:tblPrEx>
          <w:tblCellMar>
            <w:top w:w="0" w:type="dxa"/>
            <w:bottom w:w="0" w:type="dxa"/>
          </w:tblCellMar>
        </w:tblPrEx>
        <w:trPr>
          <w:trHeight w:val="284"/>
          <w:jc w:val="center"/>
        </w:trPr>
        <w:tc>
          <w:tcPr>
            <w:tcW w:w="4175" w:type="dxa"/>
          </w:tcPr>
          <w:p w14:paraId="144526B1" w14:textId="77777777" w:rsidR="00CA59B0" w:rsidRDefault="00CA59B0" w:rsidP="00CA59B0">
            <w:pPr>
              <w:ind w:firstLine="480"/>
            </w:pPr>
            <w:r>
              <w:rPr>
                <w:rFonts w:hint="eastAsia"/>
              </w:rPr>
              <w:t xml:space="preserve">backup </w:t>
            </w:r>
          </w:p>
        </w:tc>
        <w:tc>
          <w:tcPr>
            <w:tcW w:w="4278" w:type="dxa"/>
          </w:tcPr>
          <w:p w14:paraId="3BEA1A22" w14:textId="77777777" w:rsidR="00CA59B0" w:rsidRDefault="00CA59B0" w:rsidP="00CA59B0">
            <w:pPr>
              <w:ind w:firstLine="480"/>
              <w:rPr>
                <w:rFonts w:hint="eastAsia"/>
              </w:rPr>
            </w:pPr>
            <w:r>
              <w:rPr>
                <w:rFonts w:ascii="宋体" w:hAnsi="宋体" w:cs="宋体" w:hint="eastAsia"/>
              </w:rPr>
              <w:t>配置</w:t>
            </w:r>
            <w:r>
              <w:t>IPSWITCH</w:t>
            </w:r>
            <w:r>
              <w:rPr>
                <w:rFonts w:ascii="宋体" w:hAnsi="宋体" w:cs="宋体" w:hint="eastAsia"/>
              </w:rPr>
              <w:t>切换功能，实现当前所用</w:t>
            </w:r>
            <w:r>
              <w:t>IP</w:t>
            </w:r>
            <w:r>
              <w:rPr>
                <w:rFonts w:ascii="宋体" w:hAnsi="宋体" w:cs="宋体" w:hint="eastAsia"/>
              </w:rPr>
              <w:t>链路出现故障后完成</w:t>
            </w:r>
            <w:r>
              <w:t>IP-TO-PSTN</w:t>
            </w:r>
            <w:r>
              <w:rPr>
                <w:rFonts w:ascii="宋体" w:hAnsi="宋体" w:cs="宋体" w:hint="eastAsia"/>
              </w:rPr>
              <w:t>或</w:t>
            </w:r>
            <w:r>
              <w:t>IP-TO-IP</w:t>
            </w:r>
            <w:r>
              <w:rPr>
                <w:rFonts w:ascii="宋体" w:hAnsi="宋体" w:cs="宋体" w:hint="eastAsia"/>
              </w:rPr>
              <w:t>切换，保障通话从备份拨号端重新路由：</w:t>
            </w:r>
          </w:p>
          <w:p w14:paraId="1EF96F48" w14:textId="77777777" w:rsidR="00CA59B0" w:rsidRDefault="00CA59B0" w:rsidP="00CA59B0">
            <w:pPr>
              <w:ind w:firstLine="480"/>
              <w:rPr>
                <w:rFonts w:hint="eastAsia"/>
              </w:rPr>
            </w:pPr>
            <w:r>
              <w:rPr>
                <w:rFonts w:hint="eastAsia"/>
              </w:rPr>
              <w:t xml:space="preserve">ip: </w:t>
            </w:r>
          </w:p>
          <w:p w14:paraId="622EEA55" w14:textId="77777777" w:rsidR="00CA59B0" w:rsidRDefault="00CA59B0" w:rsidP="00CA59B0">
            <w:pPr>
              <w:ind w:firstLine="480"/>
              <w:rPr>
                <w:rFonts w:hint="eastAsia"/>
              </w:rPr>
            </w:pPr>
            <w:r>
              <w:rPr>
                <w:rFonts w:ascii="宋体" w:hAnsi="宋体" w:cs="宋体" w:hint="eastAsia"/>
              </w:rPr>
              <w:t>切换到其他配置的</w:t>
            </w:r>
            <w:r>
              <w:t>IP</w:t>
            </w:r>
            <w:r>
              <w:rPr>
                <w:rFonts w:ascii="宋体" w:hAnsi="宋体" w:cs="宋体" w:hint="eastAsia"/>
              </w:rPr>
              <w:t>拨号端，使用原来的被叫号码重新路由</w:t>
            </w:r>
            <w:r>
              <w:t>.</w:t>
            </w:r>
          </w:p>
          <w:p w14:paraId="3CE09C2A" w14:textId="77777777" w:rsidR="00CA59B0" w:rsidRDefault="00CA59B0" w:rsidP="00CA59B0">
            <w:pPr>
              <w:ind w:firstLine="480"/>
              <w:rPr>
                <w:rFonts w:hint="eastAsia"/>
              </w:rPr>
            </w:pPr>
            <w:r>
              <w:rPr>
                <w:rFonts w:hint="eastAsia"/>
              </w:rPr>
              <w:t>ip prefix &lt;string&gt;:</w:t>
            </w:r>
          </w:p>
          <w:p w14:paraId="0FD3D692" w14:textId="77777777" w:rsidR="00CA59B0" w:rsidRDefault="00CA59B0" w:rsidP="00CA59B0">
            <w:pPr>
              <w:ind w:firstLine="480"/>
              <w:rPr>
                <w:rFonts w:hint="eastAsia"/>
              </w:rPr>
            </w:pPr>
            <w:r>
              <w:rPr>
                <w:rFonts w:ascii="宋体" w:hAnsi="宋体" w:cs="宋体" w:hint="eastAsia"/>
              </w:rPr>
              <w:t>切换到其他配置的</w:t>
            </w:r>
            <w:r>
              <w:t>IP</w:t>
            </w:r>
            <w:r>
              <w:rPr>
                <w:rFonts w:ascii="宋体" w:hAnsi="宋体" w:cs="宋体" w:hint="eastAsia"/>
              </w:rPr>
              <w:t>拨号端，在原来的被叫号码前加上前缀号码作为新的被叫号码重新路由</w:t>
            </w:r>
            <w:r>
              <w:t>.</w:t>
            </w:r>
          </w:p>
          <w:p w14:paraId="4CDB5450" w14:textId="77777777" w:rsidR="00CA59B0" w:rsidRDefault="00CA59B0" w:rsidP="00CA59B0">
            <w:pPr>
              <w:ind w:firstLine="480"/>
              <w:rPr>
                <w:rFonts w:hint="eastAsia"/>
              </w:rPr>
            </w:pPr>
            <w:r>
              <w:rPr>
                <w:rFonts w:hint="eastAsia"/>
              </w:rPr>
              <w:t>pstn :</w:t>
            </w:r>
          </w:p>
          <w:p w14:paraId="153E6086" w14:textId="77777777" w:rsidR="00CA59B0" w:rsidRDefault="00CA59B0" w:rsidP="00CA59B0">
            <w:pPr>
              <w:ind w:firstLine="480"/>
              <w:rPr>
                <w:rFonts w:hint="eastAsia"/>
              </w:rPr>
            </w:pPr>
            <w:r>
              <w:rPr>
                <w:rFonts w:ascii="宋体" w:hAnsi="宋体" w:cs="宋体" w:hint="eastAsia"/>
              </w:rPr>
              <w:t>切换到其他配置的</w:t>
            </w:r>
            <w:r>
              <w:t>PSTN</w:t>
            </w:r>
            <w:r>
              <w:rPr>
                <w:rFonts w:ascii="宋体" w:hAnsi="宋体" w:cs="宋体" w:hint="eastAsia"/>
              </w:rPr>
              <w:t>拨号端</w:t>
            </w:r>
            <w:r>
              <w:t>(</w:t>
            </w:r>
            <w:r>
              <w:rPr>
                <w:rFonts w:ascii="宋体" w:hAnsi="宋体" w:cs="宋体" w:hint="eastAsia"/>
              </w:rPr>
              <w:t>包含</w:t>
            </w:r>
            <w:r>
              <w:t>VOE1</w:t>
            </w:r>
            <w:r>
              <w:rPr>
                <w:rFonts w:ascii="宋体" w:hAnsi="宋体" w:cs="宋体" w:hint="eastAsia"/>
              </w:rPr>
              <w:t>及</w:t>
            </w:r>
            <w:r>
              <w:t>FXO</w:t>
            </w:r>
            <w:r>
              <w:rPr>
                <w:rFonts w:ascii="宋体" w:hAnsi="宋体" w:cs="宋体" w:hint="eastAsia"/>
              </w:rPr>
              <w:t>端口的</w:t>
            </w:r>
            <w:r>
              <w:t>POTS)</w:t>
            </w:r>
            <w:r>
              <w:rPr>
                <w:rFonts w:ascii="宋体" w:hAnsi="宋体" w:cs="宋体" w:hint="eastAsia"/>
              </w:rPr>
              <w:t>，使用原来的被叫号码重新路由</w:t>
            </w:r>
            <w:r>
              <w:t xml:space="preserve">. </w:t>
            </w:r>
          </w:p>
          <w:p w14:paraId="1509B7E5" w14:textId="77777777" w:rsidR="00CA59B0" w:rsidRDefault="00CA59B0" w:rsidP="00CA59B0">
            <w:pPr>
              <w:ind w:firstLine="480"/>
              <w:rPr>
                <w:rFonts w:hint="eastAsia"/>
              </w:rPr>
            </w:pPr>
            <w:r>
              <w:rPr>
                <w:rFonts w:hint="eastAsia"/>
              </w:rPr>
              <w:t xml:space="preserve">pstn </w:t>
            </w:r>
            <w:r>
              <w:t>prefix</w:t>
            </w:r>
            <w:r>
              <w:rPr>
                <w:rFonts w:hint="eastAsia"/>
              </w:rPr>
              <w:t xml:space="preserve"> &lt;string&gt;:</w:t>
            </w:r>
          </w:p>
          <w:p w14:paraId="30E07D0C" w14:textId="77777777" w:rsidR="00CA59B0" w:rsidRDefault="00CA59B0" w:rsidP="00CA59B0">
            <w:pPr>
              <w:ind w:firstLine="480"/>
              <w:rPr>
                <w:rFonts w:hint="eastAsia"/>
              </w:rPr>
            </w:pPr>
            <w:r>
              <w:rPr>
                <w:rFonts w:ascii="宋体" w:hAnsi="宋体" w:cs="宋体" w:hint="eastAsia"/>
              </w:rPr>
              <w:t>切换到其他配置的</w:t>
            </w:r>
            <w:r>
              <w:t>PSTN</w:t>
            </w:r>
            <w:r>
              <w:rPr>
                <w:rFonts w:ascii="宋体" w:hAnsi="宋体" w:cs="宋体" w:hint="eastAsia"/>
              </w:rPr>
              <w:t>拨号端</w:t>
            </w:r>
            <w:r>
              <w:t>(</w:t>
            </w:r>
            <w:r>
              <w:rPr>
                <w:rFonts w:ascii="宋体" w:hAnsi="宋体" w:cs="宋体" w:hint="eastAsia"/>
              </w:rPr>
              <w:t>包含</w:t>
            </w:r>
            <w:r>
              <w:t>VOE1</w:t>
            </w:r>
            <w:r>
              <w:rPr>
                <w:rFonts w:ascii="宋体" w:hAnsi="宋体" w:cs="宋体" w:hint="eastAsia"/>
              </w:rPr>
              <w:t>及</w:t>
            </w:r>
            <w:r>
              <w:t>FXO</w:t>
            </w:r>
            <w:r>
              <w:rPr>
                <w:rFonts w:ascii="宋体" w:hAnsi="宋体" w:cs="宋体" w:hint="eastAsia"/>
              </w:rPr>
              <w:t>端口的</w:t>
            </w:r>
            <w:r>
              <w:t>POTS)</w:t>
            </w:r>
            <w:r>
              <w:rPr>
                <w:rFonts w:ascii="宋体" w:hAnsi="宋体" w:cs="宋体" w:hint="eastAsia"/>
              </w:rPr>
              <w:t>，在原来的被叫号码前加上前缀号码作为新的被叫号码重新路由</w:t>
            </w:r>
            <w:r>
              <w:t>.</w:t>
            </w:r>
          </w:p>
          <w:p w14:paraId="2F29F952" w14:textId="77777777" w:rsidR="00CA59B0" w:rsidRDefault="00CA59B0" w:rsidP="00CA59B0">
            <w:pPr>
              <w:ind w:firstLine="480"/>
            </w:pPr>
            <w:r>
              <w:lastRenderedPageBreak/>
              <w:t>callee-busy</w:t>
            </w:r>
            <w:r>
              <w:rPr>
                <w:rFonts w:hint="eastAsia"/>
              </w:rPr>
              <w:t xml:space="preserve"> {enable | disable}</w:t>
            </w:r>
            <w:r>
              <w:t>:</w:t>
            </w:r>
          </w:p>
          <w:p w14:paraId="784E8EF6" w14:textId="77777777" w:rsidR="00CA59B0" w:rsidRDefault="00CA59B0" w:rsidP="00CA59B0">
            <w:pPr>
              <w:ind w:firstLine="480"/>
            </w:pPr>
            <w:r>
              <w:rPr>
                <w:rFonts w:ascii="宋体" w:hAnsi="宋体" w:cs="宋体" w:hint="eastAsia"/>
              </w:rPr>
              <w:t>启用或者禁用被叫遇忙时路由切换功能</w:t>
            </w:r>
            <w:r>
              <w:t>(</w:t>
            </w:r>
            <w:r>
              <w:rPr>
                <w:rFonts w:ascii="宋体" w:hAnsi="宋体" w:cs="宋体" w:hint="eastAsia"/>
              </w:rPr>
              <w:t>仅在</w:t>
            </w:r>
            <w:r>
              <w:t>H.323</w:t>
            </w:r>
            <w:r>
              <w:rPr>
                <w:rFonts w:ascii="宋体" w:hAnsi="宋体" w:cs="宋体" w:hint="eastAsia"/>
              </w:rPr>
              <w:t>协议下有效</w:t>
            </w:r>
            <w:r>
              <w:t>).</w:t>
            </w:r>
          </w:p>
        </w:tc>
      </w:tr>
      <w:tr w:rsidR="00CA59B0" w14:paraId="0BC4744E" w14:textId="77777777" w:rsidTr="00CA59B0">
        <w:tblPrEx>
          <w:tblCellMar>
            <w:top w:w="0" w:type="dxa"/>
            <w:bottom w:w="0" w:type="dxa"/>
          </w:tblCellMar>
        </w:tblPrEx>
        <w:trPr>
          <w:trHeight w:val="284"/>
          <w:jc w:val="center"/>
        </w:trPr>
        <w:tc>
          <w:tcPr>
            <w:tcW w:w="4175" w:type="dxa"/>
          </w:tcPr>
          <w:p w14:paraId="45DCE477" w14:textId="77777777" w:rsidR="00CA59B0" w:rsidRDefault="00CA59B0" w:rsidP="00CA59B0">
            <w:pPr>
              <w:ind w:firstLine="480"/>
              <w:rPr>
                <w:rFonts w:hint="eastAsia"/>
              </w:rPr>
            </w:pPr>
            <w:r>
              <w:lastRenderedPageBreak/>
              <w:t>restrict-calling &lt;string&gt;</w:t>
            </w:r>
          </w:p>
        </w:tc>
        <w:tc>
          <w:tcPr>
            <w:tcW w:w="4278" w:type="dxa"/>
          </w:tcPr>
          <w:p w14:paraId="46357489" w14:textId="77777777" w:rsidR="00CA59B0" w:rsidRDefault="00CA59B0" w:rsidP="00CA59B0">
            <w:pPr>
              <w:ind w:firstLine="480"/>
              <w:rPr>
                <w:rFonts w:hint="eastAsia"/>
              </w:rPr>
            </w:pPr>
            <w:r>
              <w:rPr>
                <w:rFonts w:ascii="宋体" w:hAnsi="宋体" w:cs="宋体" w:hint="eastAsia"/>
              </w:rPr>
              <w:t>配置主叫限制，当主叫号码在已经配置了的主叫限制表里，则该条路由将不能被该次呼叫使用。</w:t>
            </w:r>
          </w:p>
        </w:tc>
      </w:tr>
      <w:tr w:rsidR="00CA59B0" w14:paraId="0F1D58D0" w14:textId="77777777" w:rsidTr="00CA59B0">
        <w:tblPrEx>
          <w:tblCellMar>
            <w:top w:w="0" w:type="dxa"/>
            <w:bottom w:w="0" w:type="dxa"/>
          </w:tblCellMar>
        </w:tblPrEx>
        <w:trPr>
          <w:trHeight w:val="284"/>
          <w:jc w:val="center"/>
          <w:ins w:id="157" w:author="mp" w:date="2009-12-14T14:54:00Z"/>
        </w:trPr>
        <w:tc>
          <w:tcPr>
            <w:tcW w:w="4175" w:type="dxa"/>
          </w:tcPr>
          <w:p w14:paraId="0AAE8139" w14:textId="77777777" w:rsidR="00CA59B0" w:rsidRPr="00200AC7" w:rsidRDefault="00CA59B0" w:rsidP="00CA59B0">
            <w:pPr>
              <w:ind w:firstLine="480"/>
              <w:rPr>
                <w:ins w:id="158" w:author="mp" w:date="2009-12-14T14:54:00Z"/>
              </w:rPr>
            </w:pPr>
            <w:r w:rsidRPr="00200AC7">
              <w:t>sip user-phone</w:t>
            </w:r>
          </w:p>
        </w:tc>
        <w:tc>
          <w:tcPr>
            <w:tcW w:w="4278" w:type="dxa"/>
          </w:tcPr>
          <w:p w14:paraId="63A0139D" w14:textId="77777777" w:rsidR="00CA59B0" w:rsidRDefault="00CA59B0" w:rsidP="00CA59B0">
            <w:pPr>
              <w:ind w:firstLine="480"/>
              <w:rPr>
                <w:ins w:id="159" w:author="mp" w:date="2009-12-14T14:54:00Z"/>
                <w:rFonts w:hint="eastAsia"/>
              </w:rPr>
            </w:pPr>
            <w:r>
              <w:rPr>
                <w:rFonts w:ascii="宋体" w:hAnsi="宋体" w:cs="宋体" w:hint="eastAsia"/>
              </w:rPr>
              <w:t>配置发起呼叫时，携带</w:t>
            </w:r>
            <w:r>
              <w:t>sip</w:t>
            </w:r>
            <w:r>
              <w:rPr>
                <w:rFonts w:ascii="宋体" w:hAnsi="宋体" w:cs="宋体" w:hint="eastAsia"/>
              </w:rPr>
              <w:t>用户电话标记信息</w:t>
            </w:r>
          </w:p>
        </w:tc>
      </w:tr>
      <w:tr w:rsidR="00CA59B0" w14:paraId="28E570E1" w14:textId="77777777" w:rsidTr="00CA59B0">
        <w:tblPrEx>
          <w:tblCellMar>
            <w:top w:w="0" w:type="dxa"/>
            <w:bottom w:w="0" w:type="dxa"/>
          </w:tblCellMar>
        </w:tblPrEx>
        <w:trPr>
          <w:trHeight w:val="284"/>
          <w:jc w:val="center"/>
        </w:trPr>
        <w:tc>
          <w:tcPr>
            <w:tcW w:w="4175" w:type="dxa"/>
          </w:tcPr>
          <w:p w14:paraId="73E4D0D1" w14:textId="77777777" w:rsidR="00CA59B0" w:rsidRPr="00E072F8" w:rsidRDefault="00CA59B0" w:rsidP="00CA59B0">
            <w:pPr>
              <w:ind w:firstLine="480"/>
            </w:pPr>
            <w:r w:rsidRPr="00E072F8">
              <w:t>no save digitmap</w:t>
            </w:r>
          </w:p>
        </w:tc>
        <w:tc>
          <w:tcPr>
            <w:tcW w:w="4278" w:type="dxa"/>
          </w:tcPr>
          <w:p w14:paraId="2C2BD70A" w14:textId="77777777" w:rsidR="00CA59B0" w:rsidRDefault="00CA59B0" w:rsidP="00CA59B0">
            <w:pPr>
              <w:ind w:firstLine="480"/>
              <w:rPr>
                <w:rFonts w:hint="eastAsia"/>
              </w:rPr>
            </w:pPr>
            <w:r>
              <w:rPr>
                <w:rFonts w:ascii="宋体" w:hAnsi="宋体" w:cs="宋体" w:hint="eastAsia"/>
              </w:rPr>
              <w:t>将配置的路由号码从</w:t>
            </w:r>
            <w:r>
              <w:t>digitmap</w:t>
            </w:r>
            <w:r>
              <w:rPr>
                <w:rFonts w:ascii="宋体" w:hAnsi="宋体" w:cs="宋体" w:hint="eastAsia"/>
              </w:rPr>
              <w:t>中删除</w:t>
            </w:r>
          </w:p>
        </w:tc>
      </w:tr>
      <w:tr w:rsidR="00CA59B0" w14:paraId="7313003A" w14:textId="77777777" w:rsidTr="00CA59B0">
        <w:tblPrEx>
          <w:tblCellMar>
            <w:top w:w="0" w:type="dxa"/>
            <w:bottom w:w="0" w:type="dxa"/>
          </w:tblCellMar>
        </w:tblPrEx>
        <w:trPr>
          <w:trHeight w:val="284"/>
          <w:jc w:val="center"/>
        </w:trPr>
        <w:tc>
          <w:tcPr>
            <w:tcW w:w="4175" w:type="dxa"/>
          </w:tcPr>
          <w:p w14:paraId="05281DD7" w14:textId="77777777" w:rsidR="00CA59B0" w:rsidRDefault="00CA59B0" w:rsidP="00CA59B0">
            <w:pPr>
              <w:ind w:firstLine="480"/>
              <w:rPr>
                <w:rFonts w:hint="eastAsia"/>
              </w:rPr>
            </w:pPr>
            <w:r>
              <w:rPr>
                <w:rFonts w:hint="eastAsia"/>
              </w:rPr>
              <w:t>exit</w:t>
            </w:r>
          </w:p>
        </w:tc>
        <w:tc>
          <w:tcPr>
            <w:tcW w:w="4278" w:type="dxa"/>
          </w:tcPr>
          <w:p w14:paraId="6F0D7A20" w14:textId="77777777" w:rsidR="00CA59B0" w:rsidRDefault="00CA59B0" w:rsidP="00CA59B0">
            <w:pPr>
              <w:ind w:firstLine="480"/>
            </w:pPr>
            <w:r>
              <w:rPr>
                <w:rFonts w:ascii="宋体" w:hAnsi="宋体" w:cs="宋体" w:hint="eastAsia"/>
              </w:rPr>
              <w:t>退出当前配置模式</w:t>
            </w:r>
          </w:p>
        </w:tc>
      </w:tr>
    </w:tbl>
    <w:p w14:paraId="3AFCB2C6" w14:textId="77777777" w:rsidR="00CA59B0" w:rsidRDefault="00CA59B0" w:rsidP="00CA59B0">
      <w:pPr>
        <w:pStyle w:val="1Char"/>
        <w:ind w:firstLine="480"/>
        <w:rPr>
          <w:rFonts w:ascii="宋体" w:hAnsi="宋体" w:cs="宋体" w:hint="eastAsia"/>
        </w:rPr>
      </w:pPr>
    </w:p>
    <w:p w14:paraId="0B631998" w14:textId="77777777" w:rsidR="00CA59B0" w:rsidRPr="00ED2271" w:rsidRDefault="00CA59B0" w:rsidP="00CA59B0">
      <w:pPr>
        <w:pStyle w:val="1Char"/>
        <w:ind w:firstLine="480"/>
        <w:rPr>
          <w:rFonts w:hint="eastAsia"/>
          <w:b/>
        </w:rPr>
      </w:pPr>
      <w:r w:rsidRPr="00ED2271">
        <w:rPr>
          <w:rFonts w:hint="eastAsia"/>
          <w:b/>
        </w:rPr>
        <w:t>2</w:t>
      </w:r>
      <w:r w:rsidRPr="00ED2271">
        <w:rPr>
          <w:b/>
        </w:rPr>
        <w:t>、</w:t>
      </w:r>
      <w:r w:rsidRPr="00ED2271">
        <w:rPr>
          <w:rFonts w:hint="eastAsia"/>
          <w:b/>
        </w:rPr>
        <w:t>POTS</w:t>
      </w:r>
      <w:r w:rsidRPr="00ED2271">
        <w:rPr>
          <w:rFonts w:hint="eastAsia"/>
          <w:b/>
        </w:rPr>
        <w:t>拨号端配置相关命令</w:t>
      </w:r>
    </w:p>
    <w:p w14:paraId="73D99084" w14:textId="77777777" w:rsidR="00CA59B0" w:rsidRDefault="00CA59B0" w:rsidP="00CA59B0">
      <w:pPr>
        <w:pStyle w:val="1Char"/>
        <w:ind w:firstLine="480"/>
        <w:rPr>
          <w:rFonts w:hint="eastAsia"/>
        </w:rPr>
      </w:pPr>
      <w:r>
        <w:rPr>
          <w:rFonts w:hint="eastAsia"/>
        </w:rPr>
        <w:t>1</w:t>
      </w:r>
      <w:r>
        <w:rPr>
          <w:rFonts w:hint="eastAsia"/>
        </w:rPr>
        <w:t>．</w:t>
      </w:r>
      <w:r>
        <w:rPr>
          <w:rFonts w:hint="eastAsia"/>
        </w:rPr>
        <w:t>POTS</w:t>
      </w:r>
      <w:r>
        <w:rPr>
          <w:rFonts w:hint="eastAsia"/>
        </w:rPr>
        <w:t>拨号端相关配置命令</w:t>
      </w:r>
    </w:p>
    <w:p w14:paraId="7C8A0FE9" w14:textId="77777777" w:rsidR="00CA59B0" w:rsidRDefault="00CA59B0" w:rsidP="00CA59B0">
      <w:pPr>
        <w:pStyle w:val="1Char"/>
        <w:ind w:firstLine="480"/>
        <w:rPr>
          <w:rFonts w:hint="eastAsia"/>
        </w:rPr>
      </w:pPr>
      <w:r>
        <w:rPr>
          <w:rFonts w:ascii="宋体" w:hAnsi="宋体" w:cs="宋体" w:hint="eastAsia"/>
        </w:rPr>
        <w:t>对于</w:t>
      </w:r>
      <w:r>
        <w:t>MyPower VG M6500</w:t>
      </w:r>
      <w:r>
        <w:rPr>
          <w:rFonts w:ascii="宋体" w:hAnsi="宋体" w:cs="宋体" w:hint="eastAsia"/>
        </w:rPr>
        <w:t>、</w:t>
      </w:r>
      <w:r>
        <w:t>VG M6000</w:t>
      </w:r>
      <w:r>
        <w:rPr>
          <w:rFonts w:ascii="宋体" w:hAnsi="宋体" w:cs="宋体" w:hint="eastAsia"/>
        </w:rPr>
        <w:t>，</w:t>
      </w:r>
      <w:r>
        <w:t>MyPower VG2000</w:t>
      </w:r>
      <w:r>
        <w:rPr>
          <w:rFonts w:ascii="宋体" w:hAnsi="宋体" w:cs="宋体" w:hint="eastAsia"/>
        </w:rPr>
        <w:t>版本，拨号端的范围是</w:t>
      </w:r>
      <w:r>
        <w:t>1-1024</w:t>
      </w:r>
      <w:r>
        <w:rPr>
          <w:rFonts w:ascii="宋体" w:hAnsi="宋体" w:cs="宋体" w:hint="eastAsia"/>
        </w:rPr>
        <w:t>：</w:t>
      </w:r>
    </w:p>
    <w:p w14:paraId="57915681" w14:textId="77777777" w:rsidR="00CA59B0" w:rsidRDefault="00CA59B0" w:rsidP="00CA59B0">
      <w:pPr>
        <w:pStyle w:val="1Char"/>
        <w:ind w:firstLine="480"/>
        <w:rPr>
          <w:rFonts w:hint="eastAsia"/>
        </w:rPr>
      </w:pPr>
      <w:r>
        <w:rPr>
          <w:rFonts w:hint="eastAsia"/>
        </w:rPr>
        <w:t>gateway</w:t>
      </w:r>
      <w:r>
        <w:t>(config-callroute)#</w:t>
      </w:r>
      <w:r>
        <w:rPr>
          <w:rFonts w:hint="eastAsia"/>
        </w:rPr>
        <w:t xml:space="preserve">dial-peer </w:t>
      </w:r>
      <w:r>
        <w:rPr>
          <w:rFonts w:ascii="宋体" w:hAnsi="宋体" w:hint="eastAsia"/>
          <w:i/>
          <w:iCs/>
        </w:rPr>
        <w:t>&lt;1-1024&gt;</w:t>
      </w:r>
      <w:r>
        <w:rPr>
          <w:rFonts w:hint="eastAsia"/>
        </w:rPr>
        <w:t xml:space="preserve"> pots</w:t>
      </w:r>
    </w:p>
    <w:p w14:paraId="7DB06C40" w14:textId="77777777" w:rsidR="00CA59B0" w:rsidRDefault="00CA59B0" w:rsidP="00CA59B0">
      <w:pPr>
        <w:pStyle w:val="1Char"/>
        <w:ind w:firstLine="480"/>
        <w:rPr>
          <w:rFonts w:hint="eastAsia"/>
        </w:rPr>
      </w:pPr>
      <w:r>
        <w:rPr>
          <w:rFonts w:ascii="宋体" w:hAnsi="宋体" w:cs="宋体" w:hint="eastAsia"/>
        </w:rPr>
        <w:t>对于</w:t>
      </w:r>
      <w:r>
        <w:t>MyPower VG800</w:t>
      </w:r>
      <w:r>
        <w:rPr>
          <w:rFonts w:ascii="宋体" w:hAnsi="宋体" w:cs="宋体" w:hint="eastAsia"/>
        </w:rPr>
        <w:t>，</w:t>
      </w:r>
      <w:r>
        <w:t>MyPower VG A600</w:t>
      </w:r>
      <w:r>
        <w:rPr>
          <w:rFonts w:ascii="宋体" w:hAnsi="宋体" w:cs="宋体" w:hint="eastAsia"/>
        </w:rPr>
        <w:t>版本，拨号端的范围是</w:t>
      </w:r>
      <w:r>
        <w:t>1-255</w:t>
      </w:r>
    </w:p>
    <w:p w14:paraId="7435C7D6" w14:textId="77777777" w:rsidR="00CA59B0" w:rsidRDefault="00CA59B0" w:rsidP="00CA59B0">
      <w:pPr>
        <w:pStyle w:val="1Char"/>
        <w:ind w:firstLine="480"/>
        <w:rPr>
          <w:rFonts w:hint="eastAsia"/>
        </w:rPr>
      </w:pPr>
      <w:r>
        <w:rPr>
          <w:rFonts w:hint="eastAsia"/>
        </w:rPr>
        <w:t xml:space="preserve">gateway(config-callroute)#dial-peer </w:t>
      </w:r>
      <w:r>
        <w:rPr>
          <w:rFonts w:hint="eastAsia"/>
          <w:i/>
          <w:iCs/>
        </w:rPr>
        <w:t>&lt;1-255&gt;</w:t>
      </w:r>
      <w:r>
        <w:rPr>
          <w:rFonts w:hint="eastAsia"/>
        </w:rPr>
        <w:t xml:space="preserve"> pots</w:t>
      </w:r>
    </w:p>
    <w:p w14:paraId="4E404EDC" w14:textId="77777777" w:rsidR="00CA59B0" w:rsidRDefault="00CA59B0" w:rsidP="00CA59B0">
      <w:pPr>
        <w:pStyle w:val="1Char"/>
        <w:ind w:firstLine="480"/>
        <w:rPr>
          <w:rFonts w:hint="eastAsia"/>
        </w:rPr>
      </w:pPr>
      <w:r>
        <w:rPr>
          <w:rFonts w:hint="eastAsia"/>
        </w:rPr>
        <w:t>gateway(config-dial-peer)#</w:t>
      </w:r>
      <w:r>
        <w:rPr>
          <w:rFonts w:ascii="宋体" w:hAnsi="宋体" w:cs="宋体" w:hint="eastAsia"/>
        </w:rPr>
        <w:t>？</w:t>
      </w:r>
    </w:p>
    <w:tbl>
      <w:tblPr>
        <w:tblW w:w="80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86"/>
        <w:gridCol w:w="4251"/>
      </w:tblGrid>
      <w:tr w:rsidR="00CA59B0" w14:paraId="1BBDA01A" w14:textId="77777777" w:rsidTr="00CA59B0">
        <w:tblPrEx>
          <w:tblCellMar>
            <w:top w:w="0" w:type="dxa"/>
            <w:bottom w:w="0" w:type="dxa"/>
          </w:tblCellMar>
        </w:tblPrEx>
        <w:trPr>
          <w:trHeight w:val="284"/>
          <w:jc w:val="center"/>
        </w:trPr>
        <w:tc>
          <w:tcPr>
            <w:tcW w:w="3786" w:type="dxa"/>
          </w:tcPr>
          <w:p w14:paraId="141E19FA" w14:textId="77777777" w:rsidR="00CA59B0" w:rsidRPr="00DD35BB" w:rsidRDefault="00CA59B0" w:rsidP="00CA59B0">
            <w:pPr>
              <w:ind w:firstLine="480"/>
              <w:jc w:val="center"/>
              <w:rPr>
                <w:rFonts w:hint="eastAsia"/>
                <w:b/>
              </w:rPr>
            </w:pPr>
            <w:r w:rsidRPr="00DD35BB">
              <w:rPr>
                <w:rFonts w:hint="eastAsia"/>
                <w:b/>
              </w:rPr>
              <w:t>命令</w:t>
            </w:r>
          </w:p>
        </w:tc>
        <w:tc>
          <w:tcPr>
            <w:tcW w:w="4251" w:type="dxa"/>
          </w:tcPr>
          <w:p w14:paraId="61D74D4E" w14:textId="77777777" w:rsidR="00CA59B0" w:rsidRPr="00DD35BB" w:rsidRDefault="00CA59B0" w:rsidP="00CA59B0">
            <w:pPr>
              <w:ind w:firstLine="480"/>
              <w:jc w:val="center"/>
              <w:rPr>
                <w:rFonts w:hint="eastAsia"/>
                <w:b/>
              </w:rPr>
            </w:pPr>
            <w:r w:rsidRPr="00DD35BB">
              <w:rPr>
                <w:rFonts w:hint="eastAsia"/>
                <w:b/>
              </w:rPr>
              <w:t>描述</w:t>
            </w:r>
          </w:p>
        </w:tc>
      </w:tr>
      <w:tr w:rsidR="00CA59B0" w14:paraId="2283E1C0" w14:textId="77777777" w:rsidTr="00CA59B0">
        <w:tblPrEx>
          <w:tblCellMar>
            <w:top w:w="0" w:type="dxa"/>
            <w:bottom w:w="0" w:type="dxa"/>
          </w:tblCellMar>
        </w:tblPrEx>
        <w:trPr>
          <w:trHeight w:val="284"/>
          <w:jc w:val="center"/>
        </w:trPr>
        <w:tc>
          <w:tcPr>
            <w:tcW w:w="3786" w:type="dxa"/>
          </w:tcPr>
          <w:p w14:paraId="54B3B519" w14:textId="77777777" w:rsidR="00CA59B0" w:rsidRDefault="00CA59B0" w:rsidP="00CA59B0">
            <w:pPr>
              <w:ind w:firstLine="480"/>
              <w:rPr>
                <w:rFonts w:hint="eastAsia"/>
              </w:rPr>
            </w:pPr>
            <w:r>
              <w:rPr>
                <w:rFonts w:hint="eastAsia"/>
              </w:rPr>
              <w:t>port &lt;string&gt;</w:t>
            </w:r>
          </w:p>
        </w:tc>
        <w:tc>
          <w:tcPr>
            <w:tcW w:w="4251" w:type="dxa"/>
          </w:tcPr>
          <w:p w14:paraId="0D376E01" w14:textId="77777777" w:rsidR="00CA59B0" w:rsidRDefault="00CA59B0" w:rsidP="00CA59B0">
            <w:pPr>
              <w:ind w:firstLine="480"/>
              <w:rPr>
                <w:rFonts w:hint="eastAsia"/>
              </w:rPr>
            </w:pPr>
            <w:r>
              <w:rPr>
                <w:rFonts w:hint="eastAsia"/>
              </w:rPr>
              <w:t>配置</w:t>
            </w:r>
            <w:r>
              <w:rPr>
                <w:rFonts w:hint="eastAsia"/>
              </w:rPr>
              <w:t>POTS</w:t>
            </w:r>
            <w:r>
              <w:rPr>
                <w:rFonts w:hint="eastAsia"/>
              </w:rPr>
              <w:t>端对应的语音口</w:t>
            </w:r>
          </w:p>
        </w:tc>
      </w:tr>
      <w:tr w:rsidR="00CA59B0" w14:paraId="73942342" w14:textId="77777777" w:rsidTr="00CA59B0">
        <w:tblPrEx>
          <w:tblCellMar>
            <w:top w:w="0" w:type="dxa"/>
            <w:bottom w:w="0" w:type="dxa"/>
          </w:tblCellMar>
        </w:tblPrEx>
        <w:trPr>
          <w:trHeight w:val="284"/>
          <w:jc w:val="center"/>
        </w:trPr>
        <w:tc>
          <w:tcPr>
            <w:tcW w:w="3786" w:type="dxa"/>
          </w:tcPr>
          <w:p w14:paraId="38783DDF" w14:textId="77777777" w:rsidR="00CA59B0" w:rsidRDefault="00CA59B0" w:rsidP="00CA59B0">
            <w:pPr>
              <w:ind w:firstLine="480"/>
              <w:rPr>
                <w:rFonts w:hint="eastAsia"/>
              </w:rPr>
            </w:pPr>
            <w:r>
              <w:rPr>
                <w:rFonts w:hint="eastAsia"/>
              </w:rPr>
              <w:t xml:space="preserve">destination-pattern </w:t>
            </w:r>
            <w:r>
              <w:rPr>
                <w:rFonts w:hint="eastAsia"/>
                <w:i/>
              </w:rPr>
              <w:t>&lt;string&gt;</w:t>
            </w:r>
          </w:p>
        </w:tc>
        <w:tc>
          <w:tcPr>
            <w:tcW w:w="4251" w:type="dxa"/>
          </w:tcPr>
          <w:p w14:paraId="77EA538C" w14:textId="77777777" w:rsidR="00CA59B0" w:rsidRDefault="00CA59B0" w:rsidP="00CA59B0">
            <w:pPr>
              <w:ind w:firstLine="480"/>
              <w:rPr>
                <w:rFonts w:hint="eastAsia"/>
              </w:rPr>
            </w:pPr>
            <w:r>
              <w:rPr>
                <w:rFonts w:hint="eastAsia"/>
              </w:rPr>
              <w:t>路由号码匹配规则，可配置完全号码匹配，前缀匹配</w:t>
            </w:r>
          </w:p>
        </w:tc>
      </w:tr>
      <w:tr w:rsidR="00CA59B0" w14:paraId="48ECB2EB" w14:textId="77777777" w:rsidTr="00CA59B0">
        <w:tblPrEx>
          <w:tblCellMar>
            <w:top w:w="0" w:type="dxa"/>
            <w:bottom w:w="0" w:type="dxa"/>
          </w:tblCellMar>
        </w:tblPrEx>
        <w:trPr>
          <w:trHeight w:val="435"/>
          <w:jc w:val="center"/>
        </w:trPr>
        <w:tc>
          <w:tcPr>
            <w:tcW w:w="3786" w:type="dxa"/>
          </w:tcPr>
          <w:p w14:paraId="15198F7E" w14:textId="77777777" w:rsidR="00CA59B0" w:rsidRDefault="00CA59B0" w:rsidP="00CA59B0">
            <w:pPr>
              <w:ind w:firstLine="480"/>
              <w:rPr>
                <w:rFonts w:hint="eastAsia"/>
              </w:rPr>
            </w:pPr>
            <w:r>
              <w:t xml:space="preserve">channel &lt;0-15&gt; &lt;0-15&gt; register </w:t>
            </w:r>
            <w:r>
              <w:rPr>
                <w:rFonts w:hint="eastAsia"/>
              </w:rPr>
              <w:t>{</w:t>
            </w:r>
            <w:r>
              <w:t xml:space="preserve">disable </w:t>
            </w:r>
            <w:r>
              <w:rPr>
                <w:rFonts w:hint="eastAsia"/>
              </w:rPr>
              <w:t xml:space="preserve">| </w:t>
            </w:r>
            <w:r>
              <w:t>enable</w:t>
            </w:r>
            <w:r>
              <w:rPr>
                <w:rFonts w:hint="eastAsia"/>
              </w:rPr>
              <w:t>}</w:t>
            </w:r>
            <w:r>
              <w:t xml:space="preserve">           </w:t>
            </w:r>
          </w:p>
        </w:tc>
        <w:tc>
          <w:tcPr>
            <w:tcW w:w="4251" w:type="dxa"/>
          </w:tcPr>
          <w:p w14:paraId="10A299A3" w14:textId="77777777" w:rsidR="00CA59B0" w:rsidRDefault="00CA59B0" w:rsidP="00CA59B0">
            <w:pPr>
              <w:ind w:firstLine="480"/>
              <w:rPr>
                <w:rFonts w:hint="eastAsia"/>
              </w:rPr>
            </w:pPr>
            <w:r>
              <w:rPr>
                <w:rFonts w:hint="eastAsia"/>
              </w:rPr>
              <w:t>可以指定某些号码不注册网守或</w:t>
            </w:r>
            <w:r>
              <w:rPr>
                <w:rFonts w:hint="eastAsia"/>
              </w:rPr>
              <w:t>SIP</w:t>
            </w:r>
            <w:r>
              <w:rPr>
                <w:rFonts w:hint="eastAsia"/>
              </w:rPr>
              <w:t>注册服务器</w:t>
            </w:r>
            <w:r>
              <w:rPr>
                <w:rFonts w:hint="eastAsia"/>
              </w:rPr>
              <w:t>.</w:t>
            </w:r>
            <w:r>
              <w:rPr>
                <w:rFonts w:hint="eastAsia"/>
              </w:rPr>
              <w:t>及注册网守或</w:t>
            </w:r>
            <w:r>
              <w:rPr>
                <w:rFonts w:hint="eastAsia"/>
              </w:rPr>
              <w:t>SIP</w:t>
            </w:r>
            <w:r>
              <w:rPr>
                <w:rFonts w:hint="eastAsia"/>
              </w:rPr>
              <w:t>注册</w:t>
            </w:r>
            <w:r>
              <w:rPr>
                <w:rFonts w:hint="eastAsia"/>
              </w:rPr>
              <w:lastRenderedPageBreak/>
              <w:t>服务器，默认要进行注册</w:t>
            </w:r>
          </w:p>
        </w:tc>
      </w:tr>
      <w:tr w:rsidR="00CA59B0" w14:paraId="439A788E" w14:textId="77777777" w:rsidTr="00CA59B0">
        <w:tblPrEx>
          <w:tblCellMar>
            <w:top w:w="0" w:type="dxa"/>
            <w:bottom w:w="0" w:type="dxa"/>
          </w:tblCellMar>
        </w:tblPrEx>
        <w:trPr>
          <w:trHeight w:val="284"/>
          <w:jc w:val="center"/>
        </w:trPr>
        <w:tc>
          <w:tcPr>
            <w:tcW w:w="3786" w:type="dxa"/>
          </w:tcPr>
          <w:p w14:paraId="3B98BDC2" w14:textId="77777777" w:rsidR="00CA59B0" w:rsidRDefault="00CA59B0" w:rsidP="00CA59B0">
            <w:pPr>
              <w:ind w:firstLine="480"/>
              <w:rPr>
                <w:rFonts w:hint="eastAsia"/>
              </w:rPr>
            </w:pPr>
            <w:r>
              <w:lastRenderedPageBreak/>
              <w:t>preference</w:t>
            </w:r>
            <w:r>
              <w:rPr>
                <w:rFonts w:hint="eastAsia"/>
              </w:rPr>
              <w:t xml:space="preserve"> </w:t>
            </w:r>
            <w:r>
              <w:rPr>
                <w:rFonts w:hint="eastAsia"/>
                <w:i/>
              </w:rPr>
              <w:t>&lt;1-20&gt;</w:t>
            </w:r>
          </w:p>
        </w:tc>
        <w:tc>
          <w:tcPr>
            <w:tcW w:w="4251" w:type="dxa"/>
          </w:tcPr>
          <w:p w14:paraId="6DB493E4" w14:textId="77777777" w:rsidR="00CA59B0" w:rsidRDefault="00CA59B0" w:rsidP="00CA59B0">
            <w:pPr>
              <w:ind w:firstLine="480"/>
              <w:rPr>
                <w:rFonts w:hint="eastAsia"/>
              </w:rPr>
            </w:pPr>
            <w:r>
              <w:rPr>
                <w:rFonts w:hint="eastAsia"/>
              </w:rPr>
              <w:t>配置优先级，（</w:t>
            </w:r>
            <w:r>
              <w:rPr>
                <w:rFonts w:hint="eastAsia"/>
              </w:rPr>
              <w:t>1-20</w:t>
            </w:r>
            <w:r>
              <w:rPr>
                <w:rFonts w:hint="eastAsia"/>
              </w:rPr>
              <w:t>），优先级随数字增加而降低。缺省为</w:t>
            </w:r>
            <w:r>
              <w:rPr>
                <w:rFonts w:hint="eastAsia"/>
              </w:rPr>
              <w:t>10</w:t>
            </w:r>
            <w:r>
              <w:rPr>
                <w:rFonts w:hint="eastAsia"/>
              </w:rPr>
              <w:t>，</w:t>
            </w:r>
            <w:r>
              <w:rPr>
                <w:rFonts w:hint="eastAsia"/>
              </w:rPr>
              <w:t>20</w:t>
            </w:r>
            <w:r>
              <w:rPr>
                <w:rFonts w:hint="eastAsia"/>
              </w:rPr>
              <w:t>为路由不可用</w:t>
            </w:r>
          </w:p>
        </w:tc>
      </w:tr>
      <w:tr w:rsidR="00CA59B0" w14:paraId="33CC3AB5" w14:textId="77777777" w:rsidTr="00CA59B0">
        <w:tblPrEx>
          <w:tblCellMar>
            <w:top w:w="0" w:type="dxa"/>
            <w:bottom w:w="0" w:type="dxa"/>
          </w:tblCellMar>
        </w:tblPrEx>
        <w:trPr>
          <w:trHeight w:val="284"/>
          <w:jc w:val="center"/>
        </w:trPr>
        <w:tc>
          <w:tcPr>
            <w:tcW w:w="3786" w:type="dxa"/>
          </w:tcPr>
          <w:p w14:paraId="180FBAA0" w14:textId="77777777" w:rsidR="00CA59B0" w:rsidRDefault="00CA59B0" w:rsidP="00CA59B0">
            <w:pPr>
              <w:ind w:firstLine="480"/>
              <w:rPr>
                <w:rFonts w:cs="Courier New" w:hint="eastAsia"/>
              </w:rPr>
            </w:pPr>
            <w:r>
              <w:rPr>
                <w:rFonts w:hint="eastAsia"/>
              </w:rPr>
              <w:t>c</w:t>
            </w:r>
            <w:r>
              <w:t>odec</w:t>
            </w:r>
            <w:r>
              <w:rPr>
                <w:rFonts w:hint="eastAsia"/>
              </w:rPr>
              <w:t xml:space="preserve"> {</w:t>
            </w:r>
            <w:r>
              <w:t>g711a</w:t>
            </w:r>
            <w:r>
              <w:rPr>
                <w:rFonts w:hint="eastAsia"/>
              </w:rPr>
              <w:t xml:space="preserve"> | g711u | </w:t>
            </w:r>
            <w:r>
              <w:t>g723</w:t>
            </w:r>
            <w:r>
              <w:rPr>
                <w:rFonts w:hint="eastAsia"/>
              </w:rPr>
              <w:t xml:space="preserve"> | </w:t>
            </w:r>
            <w:r>
              <w:t>g729</w:t>
            </w:r>
            <w:r>
              <w:rPr>
                <w:rFonts w:hint="eastAsia"/>
              </w:rPr>
              <w:t xml:space="preserve"> | </w:t>
            </w:r>
            <w:r>
              <w:t>g729a</w:t>
            </w:r>
            <w:r>
              <w:rPr>
                <w:rFonts w:hint="eastAsia"/>
              </w:rPr>
              <w:t xml:space="preserve"> | </w:t>
            </w:r>
            <w:r>
              <w:t>g729wb</w:t>
            </w:r>
            <w:r>
              <w:rPr>
                <w:rFonts w:hint="eastAsia"/>
              </w:rPr>
              <w:t>}</w:t>
            </w:r>
            <w:r>
              <w:rPr>
                <w:rStyle w:val="af4"/>
                <w:vanish/>
              </w:rPr>
              <w:t xml:space="preserve"> </w:t>
            </w:r>
          </w:p>
        </w:tc>
        <w:tc>
          <w:tcPr>
            <w:tcW w:w="4251" w:type="dxa"/>
          </w:tcPr>
          <w:p w14:paraId="2E775A34" w14:textId="77777777" w:rsidR="00CA59B0" w:rsidRDefault="00CA59B0" w:rsidP="00CA59B0">
            <w:pPr>
              <w:ind w:firstLine="480"/>
              <w:rPr>
                <w:rFonts w:cs="Courier New" w:hint="eastAsia"/>
              </w:rPr>
            </w:pPr>
            <w:r>
              <w:rPr>
                <w:rFonts w:hint="eastAsia"/>
              </w:rPr>
              <w:t>配置</w:t>
            </w:r>
            <w:r>
              <w:rPr>
                <w:rFonts w:hint="eastAsia"/>
              </w:rPr>
              <w:t>H323</w:t>
            </w:r>
            <w:r>
              <w:rPr>
                <w:rFonts w:hint="eastAsia"/>
              </w:rPr>
              <w:t>的语音编码类型为</w:t>
            </w:r>
            <w:r>
              <w:t>g711a</w:t>
            </w:r>
            <w:r>
              <w:rPr>
                <w:rFonts w:hint="eastAsia"/>
              </w:rPr>
              <w:t>、</w:t>
            </w:r>
            <w:r>
              <w:rPr>
                <w:rFonts w:hint="eastAsia"/>
              </w:rPr>
              <w:t>g711u</w:t>
            </w:r>
            <w:r>
              <w:rPr>
                <w:rFonts w:hint="eastAsia"/>
              </w:rPr>
              <w:t>、</w:t>
            </w:r>
            <w:r>
              <w:t>g723</w:t>
            </w:r>
            <w:r>
              <w:rPr>
                <w:rFonts w:hint="eastAsia"/>
              </w:rPr>
              <w:t>、</w:t>
            </w:r>
            <w:r>
              <w:t>g729</w:t>
            </w:r>
            <w:r>
              <w:rPr>
                <w:rFonts w:hint="eastAsia"/>
              </w:rPr>
              <w:t>、</w:t>
            </w:r>
            <w:r>
              <w:t xml:space="preserve">g729a </w:t>
            </w:r>
            <w:r>
              <w:rPr>
                <w:rFonts w:hint="eastAsia"/>
              </w:rPr>
              <w:t>、</w:t>
            </w:r>
            <w:r>
              <w:t>g729wb</w:t>
            </w:r>
            <w:r>
              <w:rPr>
                <w:rFonts w:hint="eastAsia"/>
              </w:rPr>
              <w:t>。当从</w:t>
            </w:r>
            <w:r>
              <w:rPr>
                <w:rFonts w:hint="eastAsia"/>
              </w:rPr>
              <w:t>ip</w:t>
            </w:r>
            <w:r>
              <w:rPr>
                <w:rFonts w:hint="eastAsia"/>
              </w:rPr>
              <w:t>呼入到本端口时生效</w:t>
            </w:r>
          </w:p>
        </w:tc>
      </w:tr>
      <w:tr w:rsidR="00CA59B0" w14:paraId="6B90D96A" w14:textId="77777777" w:rsidTr="00CA59B0">
        <w:tblPrEx>
          <w:tblCellMar>
            <w:top w:w="0" w:type="dxa"/>
            <w:bottom w:w="0" w:type="dxa"/>
          </w:tblCellMar>
        </w:tblPrEx>
        <w:trPr>
          <w:trHeight w:val="284"/>
          <w:jc w:val="center"/>
        </w:trPr>
        <w:tc>
          <w:tcPr>
            <w:tcW w:w="3786" w:type="dxa"/>
          </w:tcPr>
          <w:p w14:paraId="3CF505F9" w14:textId="77777777" w:rsidR="00CA59B0" w:rsidRPr="00EB5B57" w:rsidRDefault="00CA59B0" w:rsidP="00CA59B0">
            <w:pPr>
              <w:ind w:firstLine="480"/>
              <w:rPr>
                <w:rFonts w:hint="eastAsia"/>
              </w:rPr>
            </w:pPr>
            <w:r w:rsidRPr="00EB5B57">
              <w:t>hidden calling-number</w:t>
            </w:r>
            <w:r>
              <w:rPr>
                <w:rFonts w:hint="eastAsia"/>
              </w:rPr>
              <w:t xml:space="preserve"> {disable | enable}</w:t>
            </w:r>
          </w:p>
        </w:tc>
        <w:tc>
          <w:tcPr>
            <w:tcW w:w="4251" w:type="dxa"/>
          </w:tcPr>
          <w:p w14:paraId="1EF30198" w14:textId="77777777" w:rsidR="00CA59B0" w:rsidRPr="00EB5B57" w:rsidRDefault="00CA59B0" w:rsidP="00CA59B0">
            <w:pPr>
              <w:ind w:firstLine="480"/>
              <w:rPr>
                <w:rFonts w:hint="eastAsia"/>
              </w:rPr>
            </w:pPr>
            <w:r>
              <w:rPr>
                <w:rFonts w:hint="eastAsia"/>
              </w:rPr>
              <w:t>配置此号码发起呼叫时，是否进行主叫号码隐藏。默认情况下，不进行主叫号码隐藏</w:t>
            </w:r>
          </w:p>
        </w:tc>
      </w:tr>
      <w:tr w:rsidR="00CA59B0" w14:paraId="0418969D" w14:textId="77777777" w:rsidTr="00CA59B0">
        <w:tblPrEx>
          <w:tblCellMar>
            <w:top w:w="0" w:type="dxa"/>
            <w:bottom w:w="0" w:type="dxa"/>
          </w:tblCellMar>
        </w:tblPrEx>
        <w:trPr>
          <w:trHeight w:val="284"/>
          <w:jc w:val="center"/>
        </w:trPr>
        <w:tc>
          <w:tcPr>
            <w:tcW w:w="3786" w:type="dxa"/>
          </w:tcPr>
          <w:p w14:paraId="2EF1B65D" w14:textId="77777777" w:rsidR="00CA59B0" w:rsidRDefault="00CA59B0" w:rsidP="00CA59B0">
            <w:pPr>
              <w:ind w:firstLine="480"/>
              <w:rPr>
                <w:rFonts w:hint="eastAsia"/>
              </w:rPr>
            </w:pPr>
            <w:r>
              <w:rPr>
                <w:rFonts w:hint="eastAsia"/>
              </w:rPr>
              <w:t>e</w:t>
            </w:r>
            <w:r>
              <w:t>xit</w:t>
            </w:r>
          </w:p>
        </w:tc>
        <w:tc>
          <w:tcPr>
            <w:tcW w:w="4251" w:type="dxa"/>
          </w:tcPr>
          <w:p w14:paraId="09EDD532" w14:textId="77777777" w:rsidR="00CA59B0" w:rsidRDefault="00CA59B0" w:rsidP="00CA59B0">
            <w:pPr>
              <w:ind w:firstLine="480"/>
              <w:rPr>
                <w:rFonts w:hint="eastAsia"/>
              </w:rPr>
            </w:pPr>
            <w:r>
              <w:rPr>
                <w:rFonts w:hint="eastAsia"/>
              </w:rPr>
              <w:t>退出当前配置模式</w:t>
            </w:r>
          </w:p>
        </w:tc>
      </w:tr>
    </w:tbl>
    <w:p w14:paraId="3E56C865" w14:textId="77777777" w:rsidR="00CA59B0" w:rsidRDefault="00CA59B0" w:rsidP="00CA59B0">
      <w:pPr>
        <w:pStyle w:val="1Char"/>
        <w:ind w:firstLine="480"/>
        <w:rPr>
          <w:rFonts w:hint="eastAsia"/>
        </w:rPr>
      </w:pPr>
      <w:r>
        <w:rPr>
          <w:rFonts w:hint="eastAsia"/>
        </w:rPr>
        <w:t>2</w:t>
      </w:r>
      <w:r>
        <w:rPr>
          <w:rFonts w:hint="eastAsia"/>
        </w:rPr>
        <w:t>．</w:t>
      </w:r>
      <w:r>
        <w:rPr>
          <w:rFonts w:hint="eastAsia"/>
        </w:rPr>
        <w:t>POTS</w:t>
      </w:r>
      <w:r>
        <w:rPr>
          <w:rFonts w:hint="eastAsia"/>
        </w:rPr>
        <w:t>拨号端批量配置相关命令</w:t>
      </w:r>
    </w:p>
    <w:p w14:paraId="2252AFD9" w14:textId="77777777" w:rsidR="00CA59B0" w:rsidRDefault="00CA59B0" w:rsidP="00CA59B0">
      <w:pPr>
        <w:pStyle w:val="1Char"/>
        <w:ind w:firstLine="480"/>
        <w:rPr>
          <w:rFonts w:hint="eastAsia"/>
          <w:i/>
        </w:rPr>
      </w:pPr>
      <w:r>
        <w:rPr>
          <w:rFonts w:hint="eastAsia"/>
        </w:rPr>
        <w:t>gateway(</w:t>
      </w:r>
      <w:r>
        <w:t>config-callroute</w:t>
      </w:r>
      <w:r>
        <w:rPr>
          <w:rFonts w:hint="eastAsia"/>
        </w:rPr>
        <w:t>)#</w:t>
      </w:r>
      <w:r>
        <w:t xml:space="preserve">dial-peer </w:t>
      </w:r>
      <w:r>
        <w:rPr>
          <w:i/>
        </w:rPr>
        <w:t>&lt;</w:t>
      </w:r>
      <w:r>
        <w:rPr>
          <w:rFonts w:hint="eastAsia"/>
          <w:i/>
        </w:rPr>
        <w:t>1-1024</w:t>
      </w:r>
      <w:r>
        <w:rPr>
          <w:i/>
        </w:rPr>
        <w:t>&gt;</w:t>
      </w:r>
      <w:r>
        <w:rPr>
          <w:rFonts w:hint="eastAsia"/>
          <w:i/>
        </w:rPr>
        <w:t xml:space="preserve"> </w:t>
      </w:r>
      <w:r>
        <w:t>pots slot</w:t>
      </w:r>
      <w:r>
        <w:rPr>
          <w:rFonts w:hint="eastAsia"/>
          <w:i/>
        </w:rPr>
        <w:t xml:space="preserve"> &lt;0-8&gt;</w:t>
      </w:r>
    </w:p>
    <w:p w14:paraId="5930D38C" w14:textId="77777777" w:rsidR="00CA59B0" w:rsidRDefault="00CA59B0" w:rsidP="00CA59B0">
      <w:pPr>
        <w:pStyle w:val="1Char"/>
        <w:ind w:firstLine="480"/>
        <w:rPr>
          <w:rFonts w:hint="eastAsia"/>
        </w:rPr>
      </w:pPr>
      <w:r>
        <w:rPr>
          <w:rFonts w:hint="eastAsia"/>
        </w:rPr>
        <w:t>gateway(config-dial-peer)#</w:t>
      </w:r>
    </w:p>
    <w:tbl>
      <w:tblPr>
        <w:tblW w:w="8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75"/>
        <w:gridCol w:w="4320"/>
      </w:tblGrid>
      <w:tr w:rsidR="00CA59B0" w14:paraId="63DE6272" w14:textId="77777777" w:rsidTr="00CA59B0">
        <w:tblPrEx>
          <w:tblCellMar>
            <w:top w:w="0" w:type="dxa"/>
            <w:bottom w:w="0" w:type="dxa"/>
          </w:tblCellMar>
        </w:tblPrEx>
        <w:trPr>
          <w:trHeight w:val="284"/>
          <w:jc w:val="center"/>
        </w:trPr>
        <w:tc>
          <w:tcPr>
            <w:tcW w:w="4175" w:type="dxa"/>
          </w:tcPr>
          <w:p w14:paraId="41309925" w14:textId="77777777" w:rsidR="00CA59B0" w:rsidRPr="00DD35BB" w:rsidRDefault="00CA59B0" w:rsidP="00CA59B0">
            <w:pPr>
              <w:ind w:firstLine="480"/>
              <w:jc w:val="center"/>
              <w:rPr>
                <w:rFonts w:hint="eastAsia"/>
                <w:b/>
              </w:rPr>
            </w:pPr>
            <w:r w:rsidRPr="00DD35BB">
              <w:rPr>
                <w:rFonts w:hint="eastAsia"/>
                <w:b/>
              </w:rPr>
              <w:t>命令</w:t>
            </w:r>
          </w:p>
        </w:tc>
        <w:tc>
          <w:tcPr>
            <w:tcW w:w="4320" w:type="dxa"/>
          </w:tcPr>
          <w:p w14:paraId="007000E1" w14:textId="77777777" w:rsidR="00CA59B0" w:rsidRPr="00DD35BB" w:rsidRDefault="00CA59B0" w:rsidP="00CA59B0">
            <w:pPr>
              <w:ind w:firstLine="480"/>
              <w:jc w:val="center"/>
              <w:rPr>
                <w:rFonts w:hint="eastAsia"/>
                <w:b/>
              </w:rPr>
            </w:pPr>
            <w:r w:rsidRPr="00DD35BB">
              <w:rPr>
                <w:rFonts w:hint="eastAsia"/>
                <w:b/>
              </w:rPr>
              <w:t>描述</w:t>
            </w:r>
          </w:p>
        </w:tc>
      </w:tr>
      <w:tr w:rsidR="00CA59B0" w14:paraId="7DFF507D" w14:textId="77777777" w:rsidTr="00CA59B0">
        <w:tblPrEx>
          <w:tblCellMar>
            <w:top w:w="0" w:type="dxa"/>
            <w:bottom w:w="0" w:type="dxa"/>
          </w:tblCellMar>
        </w:tblPrEx>
        <w:trPr>
          <w:trHeight w:val="284"/>
          <w:jc w:val="center"/>
        </w:trPr>
        <w:tc>
          <w:tcPr>
            <w:tcW w:w="4175" w:type="dxa"/>
          </w:tcPr>
          <w:p w14:paraId="65739DC8" w14:textId="77777777" w:rsidR="00CA59B0" w:rsidRDefault="00CA59B0" w:rsidP="00CA59B0">
            <w:pPr>
              <w:ind w:firstLine="480"/>
              <w:rPr>
                <w:rFonts w:hint="eastAsia"/>
              </w:rPr>
            </w:pPr>
            <w:r>
              <w:t>channel</w:t>
            </w:r>
            <w:r>
              <w:rPr>
                <w:rFonts w:hint="eastAsia"/>
              </w:rPr>
              <w:t xml:space="preserve"> </w:t>
            </w:r>
            <w:r>
              <w:rPr>
                <w:rFonts w:hint="eastAsia"/>
                <w:i/>
              </w:rPr>
              <w:t>&lt;0-31&gt; &lt;0-31&gt;</w:t>
            </w:r>
            <w:r>
              <w:rPr>
                <w:rFonts w:hint="eastAsia"/>
              </w:rPr>
              <w:t xml:space="preserve"> destination-pattern </w:t>
            </w:r>
            <w:r>
              <w:rPr>
                <w:rFonts w:hint="eastAsia"/>
                <w:i/>
              </w:rPr>
              <w:t>&lt;string&gt;</w:t>
            </w:r>
            <w:r>
              <w:rPr>
                <w:rFonts w:hint="eastAsia"/>
              </w:rPr>
              <w:t xml:space="preserve"> increase</w:t>
            </w:r>
          </w:p>
        </w:tc>
        <w:tc>
          <w:tcPr>
            <w:tcW w:w="4320" w:type="dxa"/>
          </w:tcPr>
          <w:p w14:paraId="1F78FC51" w14:textId="77777777" w:rsidR="00CA59B0" w:rsidRDefault="00CA59B0" w:rsidP="00CA59B0">
            <w:pPr>
              <w:ind w:firstLine="480"/>
              <w:rPr>
                <w:rFonts w:hint="eastAsia"/>
              </w:rPr>
            </w:pPr>
            <w:r>
              <w:rPr>
                <w:rFonts w:hint="eastAsia"/>
              </w:rPr>
              <w:t>批量配置</w:t>
            </w:r>
            <w:r>
              <w:rPr>
                <w:rFonts w:hint="eastAsia"/>
              </w:rPr>
              <w:t>POTS</w:t>
            </w:r>
            <w:r>
              <w:rPr>
                <w:rFonts w:hint="eastAsia"/>
              </w:rPr>
              <w:t>端口路由规则</w:t>
            </w:r>
          </w:p>
          <w:p w14:paraId="7F747029" w14:textId="77777777" w:rsidR="00CA59B0" w:rsidRDefault="00CA59B0" w:rsidP="00CA59B0">
            <w:pPr>
              <w:ind w:firstLine="480"/>
              <w:rPr>
                <w:rFonts w:hint="eastAsia"/>
              </w:rPr>
            </w:pPr>
            <w:r>
              <w:rPr>
                <w:rFonts w:hint="eastAsia"/>
              </w:rPr>
              <w:t>&lt;0-31&gt; POTS</w:t>
            </w:r>
            <w:r>
              <w:rPr>
                <w:rFonts w:hint="eastAsia"/>
              </w:rPr>
              <w:t>起始端口号</w:t>
            </w:r>
          </w:p>
          <w:p w14:paraId="30FFD2B3" w14:textId="77777777" w:rsidR="00CA59B0" w:rsidRDefault="00CA59B0" w:rsidP="00CA59B0">
            <w:pPr>
              <w:ind w:firstLine="480"/>
              <w:rPr>
                <w:rFonts w:hint="eastAsia"/>
              </w:rPr>
            </w:pPr>
            <w:r>
              <w:rPr>
                <w:rFonts w:hint="eastAsia"/>
              </w:rPr>
              <w:t>&lt;0-31&gt; POTS</w:t>
            </w:r>
            <w:r>
              <w:rPr>
                <w:rFonts w:hint="eastAsia"/>
              </w:rPr>
              <w:t>结束端口号</w:t>
            </w:r>
          </w:p>
          <w:p w14:paraId="6142F5F7" w14:textId="77777777" w:rsidR="00CA59B0" w:rsidRDefault="00CA59B0" w:rsidP="00CA59B0">
            <w:pPr>
              <w:ind w:firstLine="480"/>
              <w:rPr>
                <w:rFonts w:hint="eastAsia"/>
              </w:rPr>
            </w:pPr>
            <w:r>
              <w:rPr>
                <w:rFonts w:hint="eastAsia"/>
              </w:rPr>
              <w:t xml:space="preserve">&lt;string&gt; </w:t>
            </w:r>
            <w:r>
              <w:rPr>
                <w:rFonts w:hint="eastAsia"/>
              </w:rPr>
              <w:t>路由号码匹配规则，可配置完全号码匹配，前缀匹配</w:t>
            </w:r>
          </w:p>
          <w:p w14:paraId="60E2F5DF" w14:textId="77777777" w:rsidR="00CA59B0" w:rsidRDefault="00CA59B0" w:rsidP="00CA59B0">
            <w:pPr>
              <w:ind w:firstLine="480"/>
              <w:rPr>
                <w:rFonts w:hint="eastAsia"/>
              </w:rPr>
            </w:pPr>
            <w:r>
              <w:rPr>
                <w:rFonts w:hint="eastAsia"/>
              </w:rPr>
              <w:t>increase</w:t>
            </w:r>
            <w:r>
              <w:rPr>
                <w:rFonts w:hint="eastAsia"/>
              </w:rPr>
              <w:t>配置号码从起始端口号到结束端口号递增</w:t>
            </w:r>
          </w:p>
        </w:tc>
      </w:tr>
      <w:tr w:rsidR="00CA59B0" w14:paraId="2A469078" w14:textId="77777777" w:rsidTr="00CA59B0">
        <w:tblPrEx>
          <w:tblCellMar>
            <w:top w:w="0" w:type="dxa"/>
            <w:bottom w:w="0" w:type="dxa"/>
          </w:tblCellMar>
        </w:tblPrEx>
        <w:trPr>
          <w:trHeight w:val="284"/>
          <w:jc w:val="center"/>
        </w:trPr>
        <w:tc>
          <w:tcPr>
            <w:tcW w:w="4175" w:type="dxa"/>
          </w:tcPr>
          <w:p w14:paraId="46BFBB81" w14:textId="77777777" w:rsidR="00CA59B0" w:rsidRDefault="00CA59B0" w:rsidP="00CA59B0">
            <w:pPr>
              <w:ind w:firstLine="480"/>
            </w:pPr>
            <w:r>
              <w:t>channel</w:t>
            </w:r>
            <w:r>
              <w:rPr>
                <w:rFonts w:hint="eastAsia"/>
              </w:rPr>
              <w:t xml:space="preserve"> </w:t>
            </w:r>
            <w:r>
              <w:rPr>
                <w:rFonts w:hint="eastAsia"/>
                <w:i/>
              </w:rPr>
              <w:t xml:space="preserve">&lt;0-31&gt; &lt;0-31&gt; </w:t>
            </w:r>
            <w:r>
              <w:t xml:space="preserve">register-gk </w:t>
            </w:r>
            <w:r>
              <w:rPr>
                <w:rFonts w:hint="eastAsia"/>
              </w:rPr>
              <w:t>{</w:t>
            </w:r>
            <w:r>
              <w:t xml:space="preserve">disable </w:t>
            </w:r>
            <w:r>
              <w:rPr>
                <w:rFonts w:hint="eastAsia"/>
              </w:rPr>
              <w:t xml:space="preserve">| </w:t>
            </w:r>
            <w:r>
              <w:t>enable</w:t>
            </w:r>
            <w:r>
              <w:rPr>
                <w:rFonts w:hint="eastAsia"/>
              </w:rPr>
              <w:t>}</w:t>
            </w:r>
            <w:r>
              <w:t xml:space="preserve">               </w:t>
            </w:r>
          </w:p>
        </w:tc>
        <w:tc>
          <w:tcPr>
            <w:tcW w:w="4320" w:type="dxa"/>
          </w:tcPr>
          <w:p w14:paraId="44891383" w14:textId="77777777" w:rsidR="00CA59B0" w:rsidRDefault="00CA59B0" w:rsidP="00CA59B0">
            <w:pPr>
              <w:ind w:firstLine="480"/>
              <w:rPr>
                <w:rFonts w:hint="eastAsia"/>
              </w:rPr>
            </w:pPr>
            <w:r>
              <w:rPr>
                <w:rFonts w:hint="eastAsia"/>
              </w:rPr>
              <w:t>批量配置</w:t>
            </w:r>
            <w:r>
              <w:rPr>
                <w:rFonts w:hint="eastAsia"/>
              </w:rPr>
              <w:t>POTS</w:t>
            </w:r>
            <w:r>
              <w:rPr>
                <w:rFonts w:hint="eastAsia"/>
              </w:rPr>
              <w:t>端口的号码是否注册网守</w:t>
            </w:r>
          </w:p>
          <w:p w14:paraId="59BE65A6" w14:textId="77777777" w:rsidR="00CA59B0" w:rsidRDefault="00CA59B0" w:rsidP="00CA59B0">
            <w:pPr>
              <w:ind w:firstLine="480"/>
              <w:rPr>
                <w:rFonts w:hint="eastAsia"/>
              </w:rPr>
            </w:pPr>
            <w:r>
              <w:rPr>
                <w:rFonts w:hint="eastAsia"/>
              </w:rPr>
              <w:t>&lt;0-31&gt; POTS</w:t>
            </w:r>
            <w:r>
              <w:rPr>
                <w:rFonts w:hint="eastAsia"/>
              </w:rPr>
              <w:t>起始端口号</w:t>
            </w:r>
          </w:p>
          <w:p w14:paraId="784E8212" w14:textId="77777777" w:rsidR="00CA59B0" w:rsidRDefault="00CA59B0" w:rsidP="00CA59B0">
            <w:pPr>
              <w:ind w:firstLine="480"/>
              <w:rPr>
                <w:rFonts w:hint="eastAsia"/>
              </w:rPr>
            </w:pPr>
            <w:r>
              <w:rPr>
                <w:rFonts w:hint="eastAsia"/>
              </w:rPr>
              <w:t>&lt;0-31&gt; POTS</w:t>
            </w:r>
            <w:r>
              <w:rPr>
                <w:rFonts w:hint="eastAsia"/>
              </w:rPr>
              <w:t>结束端口号</w:t>
            </w:r>
          </w:p>
          <w:p w14:paraId="76E0D489" w14:textId="77777777" w:rsidR="00CA59B0" w:rsidRDefault="00CA59B0" w:rsidP="00CA59B0">
            <w:pPr>
              <w:ind w:firstLine="480"/>
              <w:rPr>
                <w:rFonts w:hint="eastAsia"/>
              </w:rPr>
            </w:pPr>
            <w:r>
              <w:lastRenderedPageBreak/>
              <w:t>disabl</w:t>
            </w:r>
            <w:r>
              <w:rPr>
                <w:rFonts w:hint="eastAsia"/>
              </w:rPr>
              <w:t>表示号码不注册网守，</w:t>
            </w:r>
            <w:r>
              <w:t>Enable</w:t>
            </w:r>
            <w:r>
              <w:rPr>
                <w:rFonts w:hint="eastAsia"/>
              </w:rPr>
              <w:t>表示注册网守</w:t>
            </w:r>
            <w:r>
              <w:rPr>
                <w:rFonts w:hint="eastAsia"/>
              </w:rPr>
              <w:t>.</w:t>
            </w:r>
            <w:r>
              <w:rPr>
                <w:rFonts w:hint="eastAsia"/>
              </w:rPr>
              <w:t>此功能主要用于拨打大小号时和网守配合</w:t>
            </w:r>
            <w:r>
              <w:rPr>
                <w:rFonts w:hint="eastAsia"/>
              </w:rPr>
              <w:t>.</w:t>
            </w:r>
            <w:r>
              <w:rPr>
                <w:rFonts w:hint="eastAsia"/>
              </w:rPr>
              <w:t>默认注册网守</w:t>
            </w:r>
          </w:p>
        </w:tc>
      </w:tr>
      <w:tr w:rsidR="00CA59B0" w14:paraId="147155FC" w14:textId="77777777" w:rsidTr="00CA59B0">
        <w:tblPrEx>
          <w:tblCellMar>
            <w:top w:w="0" w:type="dxa"/>
            <w:bottom w:w="0" w:type="dxa"/>
          </w:tblCellMar>
        </w:tblPrEx>
        <w:trPr>
          <w:trHeight w:val="284"/>
          <w:jc w:val="center"/>
        </w:trPr>
        <w:tc>
          <w:tcPr>
            <w:tcW w:w="4175" w:type="dxa"/>
          </w:tcPr>
          <w:p w14:paraId="70211971" w14:textId="77777777" w:rsidR="00CA59B0" w:rsidRDefault="00CA59B0" w:rsidP="00CA59B0">
            <w:pPr>
              <w:ind w:firstLine="480"/>
            </w:pPr>
            <w:r>
              <w:lastRenderedPageBreak/>
              <w:t>channel</w:t>
            </w:r>
            <w:r>
              <w:rPr>
                <w:rFonts w:hint="eastAsia"/>
              </w:rPr>
              <w:t xml:space="preserve"> </w:t>
            </w:r>
            <w:r>
              <w:rPr>
                <w:rFonts w:hint="eastAsia"/>
                <w:i/>
              </w:rPr>
              <w:t>&lt;0-31&gt; &lt;0-31&gt;</w:t>
            </w:r>
            <w:r>
              <w:rPr>
                <w:rFonts w:hint="eastAsia"/>
              </w:rPr>
              <w:t xml:space="preserve"> </w:t>
            </w:r>
            <w:r>
              <w:t xml:space="preserve">num-trans-index </w:t>
            </w:r>
            <w:r>
              <w:rPr>
                <w:rFonts w:hint="eastAsia"/>
                <w:i/>
              </w:rPr>
              <w:t>&lt;1-100&gt;</w:t>
            </w:r>
            <w:r>
              <w:rPr>
                <w:rFonts w:hint="eastAsia"/>
              </w:rPr>
              <w:t xml:space="preserve"> {called | calling}</w:t>
            </w:r>
          </w:p>
        </w:tc>
        <w:tc>
          <w:tcPr>
            <w:tcW w:w="4320" w:type="dxa"/>
          </w:tcPr>
          <w:p w14:paraId="40D9F9B0" w14:textId="77777777" w:rsidR="00CA59B0" w:rsidRDefault="00CA59B0" w:rsidP="00CA59B0">
            <w:pPr>
              <w:ind w:firstLine="480"/>
              <w:rPr>
                <w:rFonts w:hint="eastAsia"/>
              </w:rPr>
            </w:pPr>
            <w:r>
              <w:rPr>
                <w:rFonts w:hint="eastAsia"/>
              </w:rPr>
              <w:t>批量配置</w:t>
            </w:r>
            <w:r>
              <w:rPr>
                <w:rFonts w:hint="eastAsia"/>
              </w:rPr>
              <w:t>POTS</w:t>
            </w:r>
            <w:r>
              <w:rPr>
                <w:rFonts w:hint="eastAsia"/>
              </w:rPr>
              <w:t>端口的号码转换规则</w:t>
            </w:r>
          </w:p>
          <w:p w14:paraId="054CB5AD" w14:textId="77777777" w:rsidR="00CA59B0" w:rsidRDefault="00CA59B0" w:rsidP="00CA59B0">
            <w:pPr>
              <w:ind w:firstLine="480"/>
              <w:rPr>
                <w:rFonts w:hint="eastAsia"/>
              </w:rPr>
            </w:pPr>
            <w:r>
              <w:rPr>
                <w:rFonts w:hint="eastAsia"/>
              </w:rPr>
              <w:t>&lt;0-31&gt; POTS</w:t>
            </w:r>
            <w:r>
              <w:rPr>
                <w:rFonts w:hint="eastAsia"/>
              </w:rPr>
              <w:t>起始端口号</w:t>
            </w:r>
          </w:p>
          <w:p w14:paraId="6AE24E11" w14:textId="77777777" w:rsidR="00CA59B0" w:rsidRDefault="00CA59B0" w:rsidP="00CA59B0">
            <w:pPr>
              <w:ind w:firstLine="480"/>
              <w:rPr>
                <w:rFonts w:hint="eastAsia"/>
              </w:rPr>
            </w:pPr>
            <w:r>
              <w:rPr>
                <w:rFonts w:hint="eastAsia"/>
              </w:rPr>
              <w:t>&lt;0-31&gt; POTS</w:t>
            </w:r>
            <w:r>
              <w:rPr>
                <w:rFonts w:hint="eastAsia"/>
              </w:rPr>
              <w:t>结束端口号</w:t>
            </w:r>
          </w:p>
          <w:p w14:paraId="06D9C011" w14:textId="77777777" w:rsidR="00CA59B0" w:rsidRDefault="00CA59B0" w:rsidP="00CA59B0">
            <w:pPr>
              <w:ind w:firstLine="480"/>
              <w:rPr>
                <w:rFonts w:hint="eastAsia"/>
              </w:rPr>
            </w:pPr>
            <w:r>
              <w:rPr>
                <w:rFonts w:hint="eastAsia"/>
              </w:rPr>
              <w:t xml:space="preserve">&lt;1-100&gt; </w:t>
            </w:r>
            <w:r>
              <w:rPr>
                <w:rFonts w:hint="eastAsia"/>
              </w:rPr>
              <w:t>号码变换规则</w:t>
            </w:r>
          </w:p>
          <w:p w14:paraId="6AA9F037" w14:textId="77777777" w:rsidR="00CA59B0" w:rsidRDefault="00CA59B0" w:rsidP="00CA59B0">
            <w:pPr>
              <w:ind w:firstLine="480"/>
              <w:rPr>
                <w:rFonts w:hint="eastAsia"/>
              </w:rPr>
            </w:pPr>
            <w:r>
              <w:rPr>
                <w:rFonts w:hint="eastAsia"/>
              </w:rPr>
              <w:t xml:space="preserve">called </w:t>
            </w:r>
            <w:r>
              <w:rPr>
                <w:rFonts w:hint="eastAsia"/>
              </w:rPr>
              <w:t>对于被叫号码做号码变换</w:t>
            </w:r>
            <w:r>
              <w:rPr>
                <w:rFonts w:hint="eastAsia"/>
              </w:rPr>
              <w:t xml:space="preserve">;calling </w:t>
            </w:r>
            <w:r>
              <w:rPr>
                <w:rFonts w:hint="eastAsia"/>
              </w:rPr>
              <w:t>对于主叫号码做号码变换</w:t>
            </w:r>
          </w:p>
        </w:tc>
      </w:tr>
      <w:tr w:rsidR="00CA59B0" w14:paraId="3BA988F2" w14:textId="77777777" w:rsidTr="00CA59B0">
        <w:tblPrEx>
          <w:tblCellMar>
            <w:top w:w="0" w:type="dxa"/>
            <w:bottom w:w="0" w:type="dxa"/>
          </w:tblCellMar>
        </w:tblPrEx>
        <w:trPr>
          <w:trHeight w:val="284"/>
          <w:jc w:val="center"/>
        </w:trPr>
        <w:tc>
          <w:tcPr>
            <w:tcW w:w="4175" w:type="dxa"/>
          </w:tcPr>
          <w:p w14:paraId="5AFC5C84" w14:textId="77777777" w:rsidR="00CA59B0" w:rsidRDefault="00CA59B0" w:rsidP="00CA59B0">
            <w:pPr>
              <w:ind w:firstLine="480"/>
              <w:rPr>
                <w:rFonts w:cs="Courier New"/>
              </w:rPr>
            </w:pPr>
            <w:r>
              <w:t>channel</w:t>
            </w:r>
            <w:r>
              <w:rPr>
                <w:rFonts w:hint="eastAsia"/>
              </w:rPr>
              <w:t xml:space="preserve"> </w:t>
            </w:r>
            <w:r>
              <w:rPr>
                <w:rFonts w:hint="eastAsia"/>
                <w:i/>
              </w:rPr>
              <w:t>&lt;0-31&gt; &lt;0-31&gt;</w:t>
            </w:r>
            <w:r>
              <w:rPr>
                <w:rFonts w:hint="eastAsia"/>
              </w:rPr>
              <w:t xml:space="preserve"> </w:t>
            </w:r>
            <w:r>
              <w:t>preference</w:t>
            </w:r>
            <w:r>
              <w:rPr>
                <w:rFonts w:cs="Courier New"/>
              </w:rPr>
              <w:t xml:space="preserve"> </w:t>
            </w:r>
            <w:r>
              <w:rPr>
                <w:rFonts w:hint="eastAsia"/>
                <w:i/>
              </w:rPr>
              <w:t>&lt;1</w:t>
            </w:r>
            <w:r>
              <w:rPr>
                <w:rFonts w:hint="eastAsia"/>
                <w:i/>
                <w:lang w:val="en-GB"/>
              </w:rPr>
              <w:t>－</w:t>
            </w:r>
            <w:r>
              <w:rPr>
                <w:rFonts w:hint="eastAsia"/>
                <w:i/>
              </w:rPr>
              <w:t>20&gt;</w:t>
            </w:r>
          </w:p>
        </w:tc>
        <w:tc>
          <w:tcPr>
            <w:tcW w:w="4320" w:type="dxa"/>
          </w:tcPr>
          <w:p w14:paraId="1E762818" w14:textId="77777777" w:rsidR="00CA59B0" w:rsidRDefault="00CA59B0" w:rsidP="00CA59B0">
            <w:pPr>
              <w:ind w:firstLine="480"/>
              <w:rPr>
                <w:rFonts w:hint="eastAsia"/>
              </w:rPr>
            </w:pPr>
            <w:r>
              <w:rPr>
                <w:rFonts w:hint="eastAsia"/>
              </w:rPr>
              <w:t>批量配置</w:t>
            </w:r>
            <w:r>
              <w:rPr>
                <w:rFonts w:hint="eastAsia"/>
              </w:rPr>
              <w:t>POTS</w:t>
            </w:r>
            <w:r>
              <w:rPr>
                <w:rFonts w:hint="eastAsia"/>
              </w:rPr>
              <w:t>端口的优先级</w:t>
            </w:r>
          </w:p>
          <w:p w14:paraId="35ECE907" w14:textId="77777777" w:rsidR="00CA59B0" w:rsidRDefault="00CA59B0" w:rsidP="00CA59B0">
            <w:pPr>
              <w:ind w:firstLine="480"/>
              <w:rPr>
                <w:rFonts w:hint="eastAsia"/>
              </w:rPr>
            </w:pPr>
            <w:r>
              <w:rPr>
                <w:rFonts w:hint="eastAsia"/>
              </w:rPr>
              <w:t>&lt;0-31&gt; POTS</w:t>
            </w:r>
            <w:r>
              <w:rPr>
                <w:rFonts w:hint="eastAsia"/>
              </w:rPr>
              <w:t>起始端口号</w:t>
            </w:r>
          </w:p>
          <w:p w14:paraId="5CB46FE2" w14:textId="77777777" w:rsidR="00CA59B0" w:rsidRDefault="00CA59B0" w:rsidP="00CA59B0">
            <w:pPr>
              <w:ind w:firstLine="480"/>
              <w:rPr>
                <w:rFonts w:hint="eastAsia"/>
              </w:rPr>
            </w:pPr>
            <w:r>
              <w:rPr>
                <w:rFonts w:hint="eastAsia"/>
              </w:rPr>
              <w:t>&lt;0-31&gt; POTS</w:t>
            </w:r>
            <w:r>
              <w:rPr>
                <w:rFonts w:hint="eastAsia"/>
              </w:rPr>
              <w:t>结束端口号</w:t>
            </w:r>
          </w:p>
          <w:p w14:paraId="11350FBD" w14:textId="77777777" w:rsidR="00CA59B0" w:rsidRDefault="00CA59B0" w:rsidP="00CA59B0">
            <w:pPr>
              <w:ind w:firstLine="480"/>
              <w:rPr>
                <w:rFonts w:hint="eastAsia"/>
              </w:rPr>
            </w:pPr>
            <w:r>
              <w:rPr>
                <w:rFonts w:hint="eastAsia"/>
              </w:rPr>
              <w:t xml:space="preserve">&lt;1-20&gt; </w:t>
            </w:r>
            <w:r>
              <w:rPr>
                <w:rFonts w:hint="eastAsia"/>
              </w:rPr>
              <w:t>配置优先级，优先级随数字增加而降低。缺省为</w:t>
            </w:r>
            <w:r>
              <w:rPr>
                <w:rFonts w:hint="eastAsia"/>
              </w:rPr>
              <w:t>10</w:t>
            </w:r>
            <w:r>
              <w:rPr>
                <w:rFonts w:hint="eastAsia"/>
              </w:rPr>
              <w:t>，</w:t>
            </w:r>
            <w:r>
              <w:rPr>
                <w:rFonts w:hint="eastAsia"/>
              </w:rPr>
              <w:t>20</w:t>
            </w:r>
            <w:r>
              <w:rPr>
                <w:rFonts w:hint="eastAsia"/>
              </w:rPr>
              <w:t>为路由不可用</w:t>
            </w:r>
          </w:p>
        </w:tc>
      </w:tr>
      <w:tr w:rsidR="00CA59B0" w14:paraId="7349F3AA" w14:textId="77777777" w:rsidTr="00CA59B0">
        <w:tblPrEx>
          <w:tblCellMar>
            <w:top w:w="0" w:type="dxa"/>
            <w:bottom w:w="0" w:type="dxa"/>
          </w:tblCellMar>
        </w:tblPrEx>
        <w:trPr>
          <w:trHeight w:val="284"/>
          <w:jc w:val="center"/>
        </w:trPr>
        <w:tc>
          <w:tcPr>
            <w:tcW w:w="4175" w:type="dxa"/>
          </w:tcPr>
          <w:p w14:paraId="71F78A19" w14:textId="77777777" w:rsidR="00CA59B0" w:rsidRDefault="00CA59B0" w:rsidP="00CA59B0">
            <w:pPr>
              <w:ind w:firstLine="480"/>
              <w:rPr>
                <w:rFonts w:hint="eastAsia"/>
              </w:rPr>
            </w:pPr>
            <w:r>
              <w:t>channel</w:t>
            </w:r>
            <w:r>
              <w:rPr>
                <w:rFonts w:hint="eastAsia"/>
              </w:rPr>
              <w:t xml:space="preserve"> </w:t>
            </w:r>
            <w:r>
              <w:rPr>
                <w:rFonts w:hint="eastAsia"/>
                <w:i/>
              </w:rPr>
              <w:t xml:space="preserve">&lt;0-31&gt; &lt;0-31&gt; </w:t>
            </w:r>
            <w:r>
              <w:rPr>
                <w:rFonts w:hint="eastAsia"/>
              </w:rPr>
              <w:t>c</w:t>
            </w:r>
            <w:r>
              <w:t>odec</w:t>
            </w:r>
            <w:r>
              <w:rPr>
                <w:rFonts w:hint="eastAsia"/>
              </w:rPr>
              <w:t xml:space="preserve"> {</w:t>
            </w:r>
            <w:r>
              <w:t>g711a</w:t>
            </w:r>
            <w:r>
              <w:rPr>
                <w:rFonts w:hint="eastAsia"/>
              </w:rPr>
              <w:t xml:space="preserve"> | g711u | </w:t>
            </w:r>
            <w:r>
              <w:t>g723</w:t>
            </w:r>
            <w:r>
              <w:rPr>
                <w:rFonts w:hint="eastAsia"/>
              </w:rPr>
              <w:t xml:space="preserve"> | </w:t>
            </w:r>
            <w:r>
              <w:t>g729</w:t>
            </w:r>
            <w:r>
              <w:rPr>
                <w:rFonts w:hint="eastAsia"/>
              </w:rPr>
              <w:t xml:space="preserve"> | </w:t>
            </w:r>
            <w:r>
              <w:t>g729a</w:t>
            </w:r>
            <w:r>
              <w:rPr>
                <w:rFonts w:hint="eastAsia"/>
              </w:rPr>
              <w:t xml:space="preserve"> | </w:t>
            </w:r>
            <w:r>
              <w:t>g729wb</w:t>
            </w:r>
            <w:r>
              <w:rPr>
                <w:rFonts w:hint="eastAsia"/>
              </w:rPr>
              <w:t>}</w:t>
            </w:r>
          </w:p>
        </w:tc>
        <w:tc>
          <w:tcPr>
            <w:tcW w:w="4320" w:type="dxa"/>
          </w:tcPr>
          <w:p w14:paraId="4079C749" w14:textId="77777777" w:rsidR="00CA59B0" w:rsidRDefault="00CA59B0" w:rsidP="00CA59B0">
            <w:pPr>
              <w:ind w:firstLine="480"/>
              <w:rPr>
                <w:rFonts w:hint="eastAsia"/>
              </w:rPr>
            </w:pPr>
            <w:r>
              <w:rPr>
                <w:rFonts w:hint="eastAsia"/>
              </w:rPr>
              <w:t>批量配置</w:t>
            </w:r>
            <w:r>
              <w:rPr>
                <w:rFonts w:hint="eastAsia"/>
              </w:rPr>
              <w:t>POTS</w:t>
            </w:r>
            <w:r>
              <w:rPr>
                <w:rFonts w:hint="eastAsia"/>
              </w:rPr>
              <w:t>端口语音编码类型为</w:t>
            </w:r>
            <w:r>
              <w:rPr>
                <w:rFonts w:hint="eastAsia"/>
              </w:rPr>
              <w:t>g711a</w:t>
            </w:r>
            <w:r>
              <w:rPr>
                <w:rFonts w:hint="eastAsia"/>
              </w:rPr>
              <w:t>、</w:t>
            </w:r>
            <w:r>
              <w:rPr>
                <w:rFonts w:hint="eastAsia"/>
              </w:rPr>
              <w:t>g711u</w:t>
            </w:r>
            <w:r>
              <w:rPr>
                <w:rFonts w:hint="eastAsia"/>
              </w:rPr>
              <w:t>、</w:t>
            </w:r>
            <w:r>
              <w:rPr>
                <w:rFonts w:hint="eastAsia"/>
              </w:rPr>
              <w:t>g723</w:t>
            </w:r>
            <w:r>
              <w:rPr>
                <w:rFonts w:hint="eastAsia"/>
              </w:rPr>
              <w:t>、</w:t>
            </w:r>
            <w:r>
              <w:rPr>
                <w:rFonts w:hint="eastAsia"/>
              </w:rPr>
              <w:t>g729</w:t>
            </w:r>
            <w:r>
              <w:rPr>
                <w:rFonts w:hint="eastAsia"/>
              </w:rPr>
              <w:t>、</w:t>
            </w:r>
            <w:r>
              <w:rPr>
                <w:rFonts w:hint="eastAsia"/>
              </w:rPr>
              <w:t>g729a</w:t>
            </w:r>
            <w:r>
              <w:rPr>
                <w:rFonts w:hint="eastAsia"/>
              </w:rPr>
              <w:t>、</w:t>
            </w:r>
            <w:r>
              <w:rPr>
                <w:rFonts w:hint="eastAsia"/>
              </w:rPr>
              <w:t>g729wb</w:t>
            </w:r>
            <w:r>
              <w:rPr>
                <w:rFonts w:hint="eastAsia"/>
              </w:rPr>
              <w:t>。为呼叫到本端口时所配置的编码优先生效。默认配置为</w:t>
            </w:r>
            <w:r>
              <w:rPr>
                <w:rFonts w:hint="eastAsia"/>
              </w:rPr>
              <w:t>g729</w:t>
            </w:r>
          </w:p>
          <w:p w14:paraId="1ADF0C12" w14:textId="77777777" w:rsidR="00CA59B0" w:rsidRDefault="00CA59B0" w:rsidP="00CA59B0">
            <w:pPr>
              <w:ind w:firstLine="480"/>
              <w:rPr>
                <w:rFonts w:hint="eastAsia"/>
              </w:rPr>
            </w:pPr>
            <w:r>
              <w:rPr>
                <w:rFonts w:hint="eastAsia"/>
              </w:rPr>
              <w:t>&lt;0-31&gt;POTS</w:t>
            </w:r>
            <w:r>
              <w:rPr>
                <w:rFonts w:hint="eastAsia"/>
              </w:rPr>
              <w:t>起始端口号</w:t>
            </w:r>
          </w:p>
          <w:p w14:paraId="79DECC20" w14:textId="77777777" w:rsidR="00CA59B0" w:rsidRDefault="00CA59B0" w:rsidP="00CA59B0">
            <w:pPr>
              <w:ind w:firstLine="480"/>
              <w:rPr>
                <w:rFonts w:hint="eastAsia"/>
              </w:rPr>
            </w:pPr>
            <w:r>
              <w:rPr>
                <w:rFonts w:hint="eastAsia"/>
              </w:rPr>
              <w:t>&lt;0-31&gt;POTS</w:t>
            </w:r>
            <w:r>
              <w:rPr>
                <w:rFonts w:hint="eastAsia"/>
              </w:rPr>
              <w:t>结束端口号</w:t>
            </w:r>
          </w:p>
        </w:tc>
      </w:tr>
      <w:tr w:rsidR="00CA59B0" w14:paraId="24ACEED5" w14:textId="77777777" w:rsidTr="00CA59B0">
        <w:tblPrEx>
          <w:tblCellMar>
            <w:top w:w="0" w:type="dxa"/>
            <w:bottom w:w="0" w:type="dxa"/>
          </w:tblCellMar>
        </w:tblPrEx>
        <w:trPr>
          <w:trHeight w:val="284"/>
          <w:jc w:val="center"/>
        </w:trPr>
        <w:tc>
          <w:tcPr>
            <w:tcW w:w="4175" w:type="dxa"/>
          </w:tcPr>
          <w:p w14:paraId="7715AD53" w14:textId="77777777" w:rsidR="00CA59B0" w:rsidRDefault="00CA59B0" w:rsidP="00CA59B0">
            <w:pPr>
              <w:ind w:firstLine="480"/>
              <w:rPr>
                <w:rFonts w:hint="eastAsia"/>
              </w:rPr>
            </w:pPr>
            <w:r>
              <w:t>channel</w:t>
            </w:r>
            <w:r>
              <w:rPr>
                <w:rFonts w:hint="eastAsia"/>
              </w:rPr>
              <w:t xml:space="preserve"> </w:t>
            </w:r>
            <w:r>
              <w:rPr>
                <w:rFonts w:hint="eastAsia"/>
                <w:i/>
              </w:rPr>
              <w:t>&lt;0-31&gt; &lt;0-31&gt;</w:t>
            </w:r>
            <w:r>
              <w:rPr>
                <w:rFonts w:hint="eastAsia"/>
              </w:rPr>
              <w:t xml:space="preserve"> </w:t>
            </w:r>
            <w:r>
              <w:t>preference</w:t>
            </w:r>
            <w:r>
              <w:rPr>
                <w:rFonts w:cs="Courier New"/>
              </w:rPr>
              <w:t xml:space="preserve"> </w:t>
            </w:r>
            <w:r>
              <w:rPr>
                <w:rFonts w:hint="eastAsia"/>
                <w:i/>
              </w:rPr>
              <w:t>&lt;1</w:t>
            </w:r>
            <w:r>
              <w:rPr>
                <w:rFonts w:hint="eastAsia"/>
                <w:i/>
              </w:rPr>
              <w:t>－</w:t>
            </w:r>
            <w:r>
              <w:rPr>
                <w:rFonts w:hint="eastAsia"/>
                <w:i/>
              </w:rPr>
              <w:t>20&gt;</w:t>
            </w:r>
          </w:p>
        </w:tc>
        <w:tc>
          <w:tcPr>
            <w:tcW w:w="4320" w:type="dxa"/>
          </w:tcPr>
          <w:p w14:paraId="15A75100" w14:textId="77777777" w:rsidR="00CA59B0" w:rsidRDefault="00CA59B0" w:rsidP="00CA59B0">
            <w:pPr>
              <w:ind w:firstLine="480"/>
              <w:rPr>
                <w:rFonts w:hint="eastAsia"/>
              </w:rPr>
            </w:pPr>
            <w:r>
              <w:rPr>
                <w:rFonts w:hint="eastAsia"/>
              </w:rPr>
              <w:t>批量配置</w:t>
            </w:r>
            <w:r>
              <w:rPr>
                <w:rFonts w:hint="eastAsia"/>
              </w:rPr>
              <w:t>POTS</w:t>
            </w:r>
            <w:r>
              <w:rPr>
                <w:rFonts w:hint="eastAsia"/>
              </w:rPr>
              <w:t>端口的优先级</w:t>
            </w:r>
          </w:p>
          <w:p w14:paraId="4EDB2C9D" w14:textId="77777777" w:rsidR="00CA59B0" w:rsidRDefault="00CA59B0" w:rsidP="00CA59B0">
            <w:pPr>
              <w:ind w:firstLine="480"/>
              <w:rPr>
                <w:rFonts w:hint="eastAsia"/>
              </w:rPr>
            </w:pPr>
            <w:r>
              <w:rPr>
                <w:rFonts w:hint="eastAsia"/>
              </w:rPr>
              <w:t>&lt;0-31&gt; POTS</w:t>
            </w:r>
            <w:r>
              <w:rPr>
                <w:rFonts w:hint="eastAsia"/>
              </w:rPr>
              <w:t>起始端口号</w:t>
            </w:r>
          </w:p>
          <w:p w14:paraId="494B650B" w14:textId="77777777" w:rsidR="00CA59B0" w:rsidRDefault="00CA59B0" w:rsidP="00CA59B0">
            <w:pPr>
              <w:ind w:firstLine="480"/>
              <w:rPr>
                <w:rFonts w:hint="eastAsia"/>
              </w:rPr>
            </w:pPr>
            <w:r>
              <w:rPr>
                <w:rFonts w:hint="eastAsia"/>
              </w:rPr>
              <w:t>&lt;0-31&gt; POTS</w:t>
            </w:r>
            <w:r>
              <w:rPr>
                <w:rFonts w:hint="eastAsia"/>
              </w:rPr>
              <w:t>结束端口号</w:t>
            </w:r>
          </w:p>
          <w:p w14:paraId="6C7020F3" w14:textId="77777777" w:rsidR="00CA59B0" w:rsidRDefault="00CA59B0" w:rsidP="00CA59B0">
            <w:pPr>
              <w:ind w:firstLine="480"/>
              <w:rPr>
                <w:rFonts w:hint="eastAsia"/>
              </w:rPr>
            </w:pPr>
            <w:r>
              <w:rPr>
                <w:rFonts w:hint="eastAsia"/>
              </w:rPr>
              <w:t xml:space="preserve">&lt;1-20&gt; </w:t>
            </w:r>
            <w:r>
              <w:rPr>
                <w:rFonts w:hint="eastAsia"/>
              </w:rPr>
              <w:t>配置优先级，优先级随数字</w:t>
            </w:r>
            <w:r>
              <w:rPr>
                <w:rFonts w:hint="eastAsia"/>
              </w:rPr>
              <w:lastRenderedPageBreak/>
              <w:t>增加而降低。缺省为</w:t>
            </w:r>
            <w:r>
              <w:rPr>
                <w:rFonts w:hint="eastAsia"/>
              </w:rPr>
              <w:t>10</w:t>
            </w:r>
            <w:r>
              <w:rPr>
                <w:rFonts w:hint="eastAsia"/>
              </w:rPr>
              <w:t>，</w:t>
            </w:r>
            <w:r>
              <w:rPr>
                <w:rFonts w:hint="eastAsia"/>
              </w:rPr>
              <w:t>20</w:t>
            </w:r>
            <w:r>
              <w:rPr>
                <w:rFonts w:hint="eastAsia"/>
              </w:rPr>
              <w:t>为路由不可用</w:t>
            </w:r>
          </w:p>
        </w:tc>
      </w:tr>
      <w:tr w:rsidR="00CA59B0" w14:paraId="40ACC0F7" w14:textId="77777777" w:rsidTr="00CA59B0">
        <w:tblPrEx>
          <w:tblCellMar>
            <w:top w:w="0" w:type="dxa"/>
            <w:bottom w:w="0" w:type="dxa"/>
          </w:tblCellMar>
        </w:tblPrEx>
        <w:trPr>
          <w:trHeight w:val="284"/>
          <w:jc w:val="center"/>
        </w:trPr>
        <w:tc>
          <w:tcPr>
            <w:tcW w:w="4175" w:type="dxa"/>
          </w:tcPr>
          <w:p w14:paraId="1953323B" w14:textId="77777777" w:rsidR="00CA59B0" w:rsidRPr="00EB5B57" w:rsidRDefault="00CA59B0" w:rsidP="00CA59B0">
            <w:pPr>
              <w:ind w:firstLine="480"/>
              <w:rPr>
                <w:rFonts w:hint="eastAsia"/>
              </w:rPr>
            </w:pPr>
            <w:r>
              <w:lastRenderedPageBreak/>
              <w:t>channel</w:t>
            </w:r>
            <w:r>
              <w:rPr>
                <w:rFonts w:hint="eastAsia"/>
              </w:rPr>
              <w:t xml:space="preserve"> </w:t>
            </w:r>
            <w:r>
              <w:rPr>
                <w:rFonts w:hint="eastAsia"/>
                <w:i/>
              </w:rPr>
              <w:t>&lt;0-31&gt; &lt;0-31&gt;</w:t>
            </w:r>
            <w:r>
              <w:rPr>
                <w:rFonts w:hint="eastAsia"/>
              </w:rPr>
              <w:t xml:space="preserve"> </w:t>
            </w:r>
            <w:r w:rsidRPr="00EB5B57">
              <w:t>hidden calling-number</w:t>
            </w:r>
            <w:r>
              <w:rPr>
                <w:rFonts w:hint="eastAsia"/>
              </w:rPr>
              <w:t xml:space="preserve"> {disable | enable}</w:t>
            </w:r>
          </w:p>
        </w:tc>
        <w:tc>
          <w:tcPr>
            <w:tcW w:w="4320" w:type="dxa"/>
          </w:tcPr>
          <w:p w14:paraId="27BAB489" w14:textId="77777777" w:rsidR="00CA59B0" w:rsidRDefault="00CA59B0" w:rsidP="00CA59B0">
            <w:pPr>
              <w:ind w:firstLine="480"/>
              <w:rPr>
                <w:rFonts w:hint="eastAsia"/>
              </w:rPr>
            </w:pPr>
            <w:r>
              <w:rPr>
                <w:rFonts w:hint="eastAsia"/>
              </w:rPr>
              <w:t>配置此端口对应的号码发起呼叫时，是否进行主叫号码隐藏。默认情况下，不进行主叫号码隐藏</w:t>
            </w:r>
          </w:p>
        </w:tc>
      </w:tr>
      <w:tr w:rsidR="00CA59B0" w14:paraId="77078B13" w14:textId="77777777" w:rsidTr="00CA59B0">
        <w:tblPrEx>
          <w:tblCellMar>
            <w:top w:w="0" w:type="dxa"/>
            <w:bottom w:w="0" w:type="dxa"/>
          </w:tblCellMar>
        </w:tblPrEx>
        <w:trPr>
          <w:trHeight w:val="284"/>
          <w:jc w:val="center"/>
        </w:trPr>
        <w:tc>
          <w:tcPr>
            <w:tcW w:w="4175" w:type="dxa"/>
          </w:tcPr>
          <w:p w14:paraId="3E738B5D" w14:textId="77777777" w:rsidR="00CA59B0" w:rsidRDefault="00CA59B0" w:rsidP="00CA59B0">
            <w:pPr>
              <w:ind w:firstLine="480"/>
              <w:rPr>
                <w:rFonts w:hint="eastAsia"/>
              </w:rPr>
            </w:pPr>
            <w:r>
              <w:t>channel</w:t>
            </w:r>
            <w:r>
              <w:rPr>
                <w:rFonts w:hint="eastAsia"/>
              </w:rPr>
              <w:t xml:space="preserve"> </w:t>
            </w:r>
            <w:r>
              <w:rPr>
                <w:rFonts w:hint="eastAsia"/>
                <w:i/>
              </w:rPr>
              <w:t>&lt;0-31&gt; &lt;0-31&gt;</w:t>
            </w:r>
            <w:r>
              <w:rPr>
                <w:rFonts w:hint="eastAsia"/>
              </w:rPr>
              <w:t xml:space="preserve"> n</w:t>
            </w:r>
            <w:r>
              <w:t>o</w:t>
            </w:r>
            <w:r>
              <w:rPr>
                <w:rFonts w:hint="eastAsia"/>
              </w:rPr>
              <w:t xml:space="preserve"> </w:t>
            </w:r>
            <w:r>
              <w:t>num-trans-index</w:t>
            </w:r>
            <w:r>
              <w:rPr>
                <w:rFonts w:hint="eastAsia"/>
                <w:i/>
              </w:rPr>
              <w:t xml:space="preserve"> &lt;</w:t>
            </w:r>
            <w:r>
              <w:rPr>
                <w:i/>
              </w:rPr>
              <w:t>1-100&gt;</w:t>
            </w:r>
            <w:r>
              <w:rPr>
                <w:rFonts w:hint="eastAsia"/>
                <w:i/>
              </w:rPr>
              <w:t xml:space="preserve"> </w:t>
            </w:r>
            <w:r>
              <w:rPr>
                <w:rFonts w:hint="eastAsia"/>
              </w:rPr>
              <w:t>{</w:t>
            </w:r>
            <w:r>
              <w:t>calling</w:t>
            </w:r>
            <w:r>
              <w:rPr>
                <w:rFonts w:hint="eastAsia"/>
              </w:rPr>
              <w:t xml:space="preserve"> |</w:t>
            </w:r>
            <w:r>
              <w:t xml:space="preserve"> called</w:t>
            </w:r>
            <w:r>
              <w:rPr>
                <w:rFonts w:hint="eastAsia"/>
              </w:rPr>
              <w:t>}</w:t>
            </w:r>
          </w:p>
        </w:tc>
        <w:tc>
          <w:tcPr>
            <w:tcW w:w="4320" w:type="dxa"/>
          </w:tcPr>
          <w:p w14:paraId="71B63B22" w14:textId="77777777" w:rsidR="00CA59B0" w:rsidRDefault="00CA59B0" w:rsidP="00CA59B0">
            <w:pPr>
              <w:ind w:firstLine="480"/>
              <w:rPr>
                <w:rFonts w:hint="eastAsia"/>
              </w:rPr>
            </w:pPr>
            <w:r>
              <w:rPr>
                <w:rFonts w:hint="eastAsia"/>
              </w:rPr>
              <w:t>去掉号码转换</w:t>
            </w:r>
          </w:p>
        </w:tc>
      </w:tr>
      <w:tr w:rsidR="00CA59B0" w14:paraId="64D63EA1" w14:textId="77777777" w:rsidTr="00CA59B0">
        <w:tblPrEx>
          <w:tblCellMar>
            <w:top w:w="0" w:type="dxa"/>
            <w:bottom w:w="0" w:type="dxa"/>
          </w:tblCellMar>
        </w:tblPrEx>
        <w:trPr>
          <w:trHeight w:val="284"/>
          <w:jc w:val="center"/>
        </w:trPr>
        <w:tc>
          <w:tcPr>
            <w:tcW w:w="4175" w:type="dxa"/>
          </w:tcPr>
          <w:p w14:paraId="776F3E54" w14:textId="77777777" w:rsidR="00CA59B0" w:rsidRDefault="00CA59B0" w:rsidP="00CA59B0">
            <w:pPr>
              <w:ind w:firstLine="480"/>
            </w:pPr>
            <w:r>
              <w:t>restrict-calling</w:t>
            </w:r>
            <w:r>
              <w:rPr>
                <w:rFonts w:hint="eastAsia"/>
              </w:rPr>
              <w:t xml:space="preserve"> </w:t>
            </w:r>
            <w:r>
              <w:rPr>
                <w:rFonts w:hint="eastAsia"/>
                <w:i/>
              </w:rPr>
              <w:t>&lt;string&gt;</w:t>
            </w:r>
          </w:p>
        </w:tc>
        <w:tc>
          <w:tcPr>
            <w:tcW w:w="4320" w:type="dxa"/>
          </w:tcPr>
          <w:p w14:paraId="01B7020C" w14:textId="77777777" w:rsidR="00CA59B0" w:rsidRDefault="00CA59B0" w:rsidP="00CA59B0">
            <w:pPr>
              <w:ind w:firstLine="480"/>
              <w:rPr>
                <w:rFonts w:hint="eastAsia"/>
              </w:rPr>
            </w:pPr>
            <w:r>
              <w:rPr>
                <w:rFonts w:hint="eastAsia"/>
              </w:rPr>
              <w:t>配置主叫限制，当主叫号码在已经配置了的主叫限制表里，则该条路由将不能被该次呼叫使用。</w:t>
            </w:r>
          </w:p>
        </w:tc>
      </w:tr>
      <w:tr w:rsidR="00CA59B0" w14:paraId="3574120E" w14:textId="77777777" w:rsidTr="00CA59B0">
        <w:tblPrEx>
          <w:tblCellMar>
            <w:top w:w="0" w:type="dxa"/>
            <w:bottom w:w="0" w:type="dxa"/>
          </w:tblCellMar>
        </w:tblPrEx>
        <w:trPr>
          <w:trHeight w:val="284"/>
          <w:jc w:val="center"/>
        </w:trPr>
        <w:tc>
          <w:tcPr>
            <w:tcW w:w="4175" w:type="dxa"/>
          </w:tcPr>
          <w:p w14:paraId="0A2D9025" w14:textId="77777777" w:rsidR="00CA59B0" w:rsidRDefault="00CA59B0" w:rsidP="00CA59B0">
            <w:pPr>
              <w:ind w:firstLine="480"/>
              <w:rPr>
                <w:rFonts w:hint="eastAsia"/>
              </w:rPr>
            </w:pPr>
            <w:r w:rsidRPr="00CF3348">
              <w:t>fxo-channel</w:t>
            </w:r>
            <w:r>
              <w:rPr>
                <w:rFonts w:hint="eastAsia"/>
              </w:rPr>
              <w:t xml:space="preserve"> codec {</w:t>
            </w:r>
            <w:r w:rsidRPr="0040260F">
              <w:t>g711a</w:t>
            </w:r>
            <w:r>
              <w:rPr>
                <w:rFonts w:hint="eastAsia"/>
              </w:rPr>
              <w:t>|</w:t>
            </w:r>
            <w:r w:rsidRPr="0040260F">
              <w:t>g711u</w:t>
            </w:r>
            <w:r>
              <w:rPr>
                <w:rFonts w:hint="eastAsia"/>
              </w:rPr>
              <w:t>|</w:t>
            </w:r>
            <w:r w:rsidRPr="0040260F">
              <w:t>g723</w:t>
            </w:r>
            <w:r>
              <w:rPr>
                <w:rFonts w:hint="eastAsia"/>
              </w:rPr>
              <w:t>|</w:t>
            </w:r>
            <w:r w:rsidRPr="0040260F">
              <w:t>g729</w:t>
            </w:r>
            <w:r>
              <w:rPr>
                <w:rFonts w:hint="eastAsia"/>
              </w:rPr>
              <w:t>|</w:t>
            </w:r>
            <w:r w:rsidRPr="0040260F">
              <w:t>g729a</w:t>
            </w:r>
            <w:r>
              <w:rPr>
                <w:rFonts w:hint="eastAsia"/>
              </w:rPr>
              <w:t>|</w:t>
            </w:r>
            <w:r w:rsidRPr="0040260F">
              <w:t>g729wb</w:t>
            </w:r>
            <w:r>
              <w:rPr>
                <w:rFonts w:hint="eastAsia"/>
              </w:rPr>
              <w:t>}</w:t>
            </w:r>
          </w:p>
        </w:tc>
        <w:tc>
          <w:tcPr>
            <w:tcW w:w="4320" w:type="dxa"/>
          </w:tcPr>
          <w:p w14:paraId="10FF83E8" w14:textId="77777777" w:rsidR="00CA59B0" w:rsidRPr="0040260F" w:rsidRDefault="00CA59B0" w:rsidP="00CA59B0">
            <w:pPr>
              <w:ind w:firstLine="480"/>
              <w:rPr>
                <w:rFonts w:hint="eastAsia"/>
              </w:rPr>
            </w:pPr>
            <w:r>
              <w:rPr>
                <w:rFonts w:hint="eastAsia"/>
              </w:rPr>
              <w:t>批量配置混合卡的</w:t>
            </w:r>
            <w:r>
              <w:rPr>
                <w:rFonts w:hint="eastAsia"/>
              </w:rPr>
              <w:t>fxo</w:t>
            </w:r>
            <w:r>
              <w:rPr>
                <w:rFonts w:hint="eastAsia"/>
              </w:rPr>
              <w:t>端口的拨号端的编码方式（只针对</w:t>
            </w:r>
            <w:r>
              <w:rPr>
                <w:rFonts w:hint="eastAsia"/>
              </w:rPr>
              <w:t>VG6000</w:t>
            </w:r>
            <w:r>
              <w:rPr>
                <w:rFonts w:hint="eastAsia"/>
              </w:rPr>
              <w:t>系统的有效）</w:t>
            </w:r>
          </w:p>
        </w:tc>
      </w:tr>
      <w:tr w:rsidR="00CA59B0" w:rsidRPr="00DE5259" w14:paraId="5FFCDE4F" w14:textId="77777777" w:rsidTr="00CA59B0">
        <w:tblPrEx>
          <w:tblCellMar>
            <w:top w:w="0" w:type="dxa"/>
            <w:bottom w:w="0" w:type="dxa"/>
          </w:tblCellMar>
        </w:tblPrEx>
        <w:trPr>
          <w:trHeight w:val="284"/>
          <w:jc w:val="center"/>
        </w:trPr>
        <w:tc>
          <w:tcPr>
            <w:tcW w:w="4175" w:type="dxa"/>
          </w:tcPr>
          <w:p w14:paraId="40E57475" w14:textId="77777777" w:rsidR="00CA59B0" w:rsidRPr="006C2466" w:rsidRDefault="00CA59B0" w:rsidP="00CA59B0">
            <w:pPr>
              <w:ind w:firstLine="480"/>
              <w:rPr>
                <w:rFonts w:hint="eastAsia"/>
              </w:rPr>
            </w:pPr>
            <w:r w:rsidRPr="006C2466">
              <w:t>fxo-channel destination-pattern</w:t>
            </w:r>
            <w:r>
              <w:rPr>
                <w:rFonts w:hint="eastAsia"/>
              </w:rPr>
              <w:t xml:space="preserve"> &lt;</w:t>
            </w:r>
            <w:r w:rsidRPr="001441BF">
              <w:rPr>
                <w:rFonts w:hint="eastAsia"/>
                <w:i/>
              </w:rPr>
              <w:t>string</w:t>
            </w:r>
            <w:r>
              <w:rPr>
                <w:rFonts w:hint="eastAsia"/>
              </w:rPr>
              <w:t>&gt;</w:t>
            </w:r>
          </w:p>
        </w:tc>
        <w:tc>
          <w:tcPr>
            <w:tcW w:w="4320" w:type="dxa"/>
          </w:tcPr>
          <w:p w14:paraId="3DB19062" w14:textId="77777777" w:rsidR="00CA59B0" w:rsidRPr="00DE5259" w:rsidRDefault="00CA59B0" w:rsidP="00CA59B0">
            <w:pPr>
              <w:ind w:firstLine="480"/>
              <w:rPr>
                <w:rFonts w:hint="eastAsia"/>
              </w:rPr>
            </w:pPr>
            <w:r>
              <w:rPr>
                <w:rFonts w:hint="eastAsia"/>
              </w:rPr>
              <w:t>批量配置混合卡的</w:t>
            </w:r>
            <w:r>
              <w:rPr>
                <w:rFonts w:hint="eastAsia"/>
              </w:rPr>
              <w:t>fxo</w:t>
            </w:r>
            <w:r>
              <w:rPr>
                <w:rFonts w:hint="eastAsia"/>
              </w:rPr>
              <w:t>端口的拨号端的目的地址（只针对</w:t>
            </w:r>
            <w:r>
              <w:rPr>
                <w:rFonts w:hint="eastAsia"/>
              </w:rPr>
              <w:t>VG6000</w:t>
            </w:r>
            <w:r>
              <w:rPr>
                <w:rFonts w:hint="eastAsia"/>
              </w:rPr>
              <w:t>系统的有效）</w:t>
            </w:r>
          </w:p>
        </w:tc>
      </w:tr>
      <w:tr w:rsidR="00CA59B0" w:rsidRPr="00DE5259" w14:paraId="1A811FFE" w14:textId="77777777" w:rsidTr="00CA59B0">
        <w:tblPrEx>
          <w:tblCellMar>
            <w:top w:w="0" w:type="dxa"/>
            <w:bottom w:w="0" w:type="dxa"/>
          </w:tblCellMar>
        </w:tblPrEx>
        <w:trPr>
          <w:trHeight w:val="284"/>
          <w:jc w:val="center"/>
        </w:trPr>
        <w:tc>
          <w:tcPr>
            <w:tcW w:w="4175" w:type="dxa"/>
          </w:tcPr>
          <w:p w14:paraId="02E96D52" w14:textId="77777777" w:rsidR="00CA59B0" w:rsidRPr="00DE5259" w:rsidRDefault="00CA59B0" w:rsidP="00CA59B0">
            <w:pPr>
              <w:ind w:firstLine="480"/>
              <w:rPr>
                <w:rFonts w:hint="eastAsia"/>
              </w:rPr>
            </w:pPr>
            <w:r w:rsidRPr="00DE5259">
              <w:t xml:space="preserve">fxo-channel num-trans-index </w:t>
            </w:r>
            <w:r w:rsidRPr="00DB18B3">
              <w:rPr>
                <w:i/>
              </w:rPr>
              <w:t>&lt;1-100&gt;</w:t>
            </w:r>
            <w:r>
              <w:rPr>
                <w:rFonts w:hint="eastAsia"/>
              </w:rPr>
              <w:t xml:space="preserve"> called</w:t>
            </w:r>
          </w:p>
        </w:tc>
        <w:tc>
          <w:tcPr>
            <w:tcW w:w="4320" w:type="dxa"/>
          </w:tcPr>
          <w:p w14:paraId="5013967D" w14:textId="77777777" w:rsidR="00CA59B0" w:rsidRDefault="00CA59B0" w:rsidP="00CA59B0">
            <w:pPr>
              <w:ind w:firstLine="480"/>
              <w:rPr>
                <w:rFonts w:hint="eastAsia"/>
              </w:rPr>
            </w:pPr>
            <w:r>
              <w:rPr>
                <w:rFonts w:hint="eastAsia"/>
              </w:rPr>
              <w:t>批量配置混合卡的</w:t>
            </w:r>
            <w:r>
              <w:rPr>
                <w:rFonts w:hint="eastAsia"/>
              </w:rPr>
              <w:t>fxo</w:t>
            </w:r>
            <w:r>
              <w:rPr>
                <w:rFonts w:hint="eastAsia"/>
              </w:rPr>
              <w:t>端口的拨号端的被叫号码转换规则（只针对</w:t>
            </w:r>
            <w:r>
              <w:rPr>
                <w:rFonts w:hint="eastAsia"/>
              </w:rPr>
              <w:t>VG6000</w:t>
            </w:r>
            <w:r>
              <w:rPr>
                <w:rFonts w:hint="eastAsia"/>
              </w:rPr>
              <w:t>系统的有效）</w:t>
            </w:r>
          </w:p>
        </w:tc>
      </w:tr>
      <w:tr w:rsidR="00CA59B0" w:rsidRPr="00DE5259" w14:paraId="7E9ADAC0" w14:textId="77777777" w:rsidTr="00CA59B0">
        <w:tblPrEx>
          <w:tblCellMar>
            <w:top w:w="0" w:type="dxa"/>
            <w:bottom w:w="0" w:type="dxa"/>
          </w:tblCellMar>
        </w:tblPrEx>
        <w:trPr>
          <w:trHeight w:val="284"/>
          <w:jc w:val="center"/>
        </w:trPr>
        <w:tc>
          <w:tcPr>
            <w:tcW w:w="4175" w:type="dxa"/>
          </w:tcPr>
          <w:p w14:paraId="66B510F0" w14:textId="77777777" w:rsidR="00CA59B0" w:rsidRPr="00DE5259" w:rsidRDefault="00CA59B0" w:rsidP="00CA59B0">
            <w:pPr>
              <w:ind w:firstLine="480"/>
            </w:pPr>
            <w:r w:rsidRPr="00DE5259">
              <w:t xml:space="preserve">fxo-channel num-trans-index </w:t>
            </w:r>
            <w:r w:rsidRPr="00DB18B3">
              <w:rPr>
                <w:i/>
              </w:rPr>
              <w:t>&lt;1-100&gt;</w:t>
            </w:r>
            <w:r>
              <w:rPr>
                <w:rFonts w:hint="eastAsia"/>
              </w:rPr>
              <w:t xml:space="preserve"> calling</w:t>
            </w:r>
          </w:p>
        </w:tc>
        <w:tc>
          <w:tcPr>
            <w:tcW w:w="4320" w:type="dxa"/>
          </w:tcPr>
          <w:p w14:paraId="4B57B3D5" w14:textId="77777777" w:rsidR="00CA59B0" w:rsidRDefault="00CA59B0" w:rsidP="00CA59B0">
            <w:pPr>
              <w:ind w:firstLine="480"/>
              <w:rPr>
                <w:rFonts w:hint="eastAsia"/>
              </w:rPr>
            </w:pPr>
            <w:r>
              <w:rPr>
                <w:rFonts w:hint="eastAsia"/>
              </w:rPr>
              <w:t>批量配置混合卡的</w:t>
            </w:r>
            <w:r>
              <w:rPr>
                <w:rFonts w:hint="eastAsia"/>
              </w:rPr>
              <w:t>fxo</w:t>
            </w:r>
            <w:r>
              <w:rPr>
                <w:rFonts w:hint="eastAsia"/>
              </w:rPr>
              <w:t>端口的拨号端的主叫号码转换规则（只针对</w:t>
            </w:r>
            <w:r>
              <w:rPr>
                <w:rFonts w:hint="eastAsia"/>
              </w:rPr>
              <w:t>VG6000</w:t>
            </w:r>
            <w:r>
              <w:rPr>
                <w:rFonts w:hint="eastAsia"/>
              </w:rPr>
              <w:t>系统的有效）</w:t>
            </w:r>
          </w:p>
        </w:tc>
      </w:tr>
      <w:tr w:rsidR="00CA59B0" w:rsidRPr="00DE5259" w14:paraId="30BBC008" w14:textId="77777777" w:rsidTr="00CA59B0">
        <w:tblPrEx>
          <w:tblCellMar>
            <w:top w:w="0" w:type="dxa"/>
            <w:bottom w:w="0" w:type="dxa"/>
          </w:tblCellMar>
        </w:tblPrEx>
        <w:trPr>
          <w:trHeight w:val="284"/>
          <w:jc w:val="center"/>
        </w:trPr>
        <w:tc>
          <w:tcPr>
            <w:tcW w:w="4175" w:type="dxa"/>
          </w:tcPr>
          <w:p w14:paraId="15C6F8EE" w14:textId="77777777" w:rsidR="00CA59B0" w:rsidRPr="00DE5259" w:rsidRDefault="00CA59B0" w:rsidP="00CA59B0">
            <w:pPr>
              <w:ind w:firstLine="480"/>
            </w:pPr>
            <w:r w:rsidRPr="00DE5259">
              <w:t xml:space="preserve">fxo-channel preference </w:t>
            </w:r>
            <w:r w:rsidRPr="00DB18B3">
              <w:rPr>
                <w:i/>
              </w:rPr>
              <w:t>&lt;1-20&gt;</w:t>
            </w:r>
          </w:p>
        </w:tc>
        <w:tc>
          <w:tcPr>
            <w:tcW w:w="4320" w:type="dxa"/>
          </w:tcPr>
          <w:p w14:paraId="0D487BA2" w14:textId="77777777" w:rsidR="00CA59B0" w:rsidRDefault="00CA59B0" w:rsidP="00CA59B0">
            <w:pPr>
              <w:ind w:firstLine="480"/>
              <w:rPr>
                <w:rFonts w:hint="eastAsia"/>
              </w:rPr>
            </w:pPr>
            <w:r>
              <w:rPr>
                <w:rFonts w:hint="eastAsia"/>
              </w:rPr>
              <w:t>批量配置混合卡的</w:t>
            </w:r>
            <w:r>
              <w:rPr>
                <w:rFonts w:hint="eastAsia"/>
              </w:rPr>
              <w:t>fxo</w:t>
            </w:r>
            <w:r>
              <w:rPr>
                <w:rFonts w:hint="eastAsia"/>
              </w:rPr>
              <w:t>端口的拨号端的优先级（只针对</w:t>
            </w:r>
            <w:r>
              <w:rPr>
                <w:rFonts w:hint="eastAsia"/>
              </w:rPr>
              <w:t>VG6000</w:t>
            </w:r>
            <w:r>
              <w:rPr>
                <w:rFonts w:hint="eastAsia"/>
              </w:rPr>
              <w:t>系统的有效）</w:t>
            </w:r>
          </w:p>
        </w:tc>
      </w:tr>
      <w:tr w:rsidR="00CA59B0" w:rsidRPr="00DE5259" w14:paraId="4DB017AE" w14:textId="77777777" w:rsidTr="00CA59B0">
        <w:tblPrEx>
          <w:tblCellMar>
            <w:top w:w="0" w:type="dxa"/>
            <w:bottom w:w="0" w:type="dxa"/>
          </w:tblCellMar>
        </w:tblPrEx>
        <w:trPr>
          <w:trHeight w:val="284"/>
          <w:jc w:val="center"/>
        </w:trPr>
        <w:tc>
          <w:tcPr>
            <w:tcW w:w="4175" w:type="dxa"/>
          </w:tcPr>
          <w:p w14:paraId="2DC2C601" w14:textId="77777777" w:rsidR="00CA59B0" w:rsidRPr="004D225B" w:rsidRDefault="00CA59B0" w:rsidP="00CA59B0">
            <w:pPr>
              <w:ind w:firstLine="480"/>
            </w:pPr>
            <w:r w:rsidRPr="004D225B">
              <w:t>fxo-channel no destination-pattern</w:t>
            </w:r>
          </w:p>
        </w:tc>
        <w:tc>
          <w:tcPr>
            <w:tcW w:w="4320" w:type="dxa"/>
          </w:tcPr>
          <w:p w14:paraId="2432D8B3" w14:textId="77777777" w:rsidR="00CA59B0" w:rsidRDefault="00CA59B0" w:rsidP="00CA59B0">
            <w:pPr>
              <w:ind w:firstLine="480"/>
              <w:rPr>
                <w:rFonts w:hint="eastAsia"/>
              </w:rPr>
            </w:pPr>
            <w:r>
              <w:rPr>
                <w:rFonts w:hint="eastAsia"/>
              </w:rPr>
              <w:t>批量取消混合卡的</w:t>
            </w:r>
            <w:r>
              <w:rPr>
                <w:rFonts w:hint="eastAsia"/>
              </w:rPr>
              <w:t>fxo</w:t>
            </w:r>
            <w:r>
              <w:rPr>
                <w:rFonts w:hint="eastAsia"/>
              </w:rPr>
              <w:t>端口的拨号</w:t>
            </w:r>
            <w:r>
              <w:rPr>
                <w:rFonts w:hint="eastAsia"/>
              </w:rPr>
              <w:lastRenderedPageBreak/>
              <w:t>端的目的地址（只针对</w:t>
            </w:r>
            <w:r>
              <w:rPr>
                <w:rFonts w:hint="eastAsia"/>
              </w:rPr>
              <w:t>VG6000</w:t>
            </w:r>
            <w:r>
              <w:rPr>
                <w:rFonts w:hint="eastAsia"/>
              </w:rPr>
              <w:t>系统的有效）</w:t>
            </w:r>
          </w:p>
        </w:tc>
      </w:tr>
      <w:tr w:rsidR="00CA59B0" w:rsidRPr="007A2B0E" w14:paraId="7DEE4052" w14:textId="77777777" w:rsidTr="00CA59B0">
        <w:tblPrEx>
          <w:tblCellMar>
            <w:top w:w="0" w:type="dxa"/>
            <w:bottom w:w="0" w:type="dxa"/>
          </w:tblCellMar>
        </w:tblPrEx>
        <w:trPr>
          <w:trHeight w:val="284"/>
          <w:jc w:val="center"/>
        </w:trPr>
        <w:tc>
          <w:tcPr>
            <w:tcW w:w="4175" w:type="dxa"/>
          </w:tcPr>
          <w:p w14:paraId="77894114" w14:textId="77777777" w:rsidR="00CA59B0" w:rsidRPr="007A2B0E" w:rsidRDefault="00CA59B0" w:rsidP="00CA59B0">
            <w:pPr>
              <w:ind w:firstLine="480"/>
            </w:pPr>
            <w:r w:rsidRPr="007A2B0E">
              <w:lastRenderedPageBreak/>
              <w:t xml:space="preserve">fxo-channel no num-trans-index </w:t>
            </w:r>
            <w:r w:rsidRPr="00DB18B3">
              <w:rPr>
                <w:i/>
              </w:rPr>
              <w:t>&lt;1-100&gt;</w:t>
            </w:r>
            <w:r w:rsidRPr="007A2B0E">
              <w:t xml:space="preserve"> called</w:t>
            </w:r>
          </w:p>
        </w:tc>
        <w:tc>
          <w:tcPr>
            <w:tcW w:w="4320" w:type="dxa"/>
          </w:tcPr>
          <w:p w14:paraId="6792986B" w14:textId="77777777" w:rsidR="00CA59B0" w:rsidRDefault="00CA59B0" w:rsidP="00CA59B0">
            <w:pPr>
              <w:ind w:firstLine="480"/>
              <w:rPr>
                <w:rFonts w:hint="eastAsia"/>
              </w:rPr>
            </w:pPr>
            <w:r>
              <w:rPr>
                <w:rFonts w:hint="eastAsia"/>
              </w:rPr>
              <w:t>批量取消混合卡的</w:t>
            </w:r>
            <w:r>
              <w:rPr>
                <w:rFonts w:hint="eastAsia"/>
              </w:rPr>
              <w:t>fxo</w:t>
            </w:r>
            <w:r>
              <w:rPr>
                <w:rFonts w:hint="eastAsia"/>
              </w:rPr>
              <w:t>端口的拨号端的被叫号码转换规则（只针对</w:t>
            </w:r>
            <w:r>
              <w:rPr>
                <w:rFonts w:hint="eastAsia"/>
              </w:rPr>
              <w:t>VG6000</w:t>
            </w:r>
            <w:r>
              <w:rPr>
                <w:rFonts w:hint="eastAsia"/>
              </w:rPr>
              <w:t>系统的有效）</w:t>
            </w:r>
          </w:p>
        </w:tc>
      </w:tr>
      <w:tr w:rsidR="00CA59B0" w:rsidRPr="007A2B0E" w14:paraId="545936F1" w14:textId="77777777" w:rsidTr="00CA59B0">
        <w:tblPrEx>
          <w:tblCellMar>
            <w:top w:w="0" w:type="dxa"/>
            <w:bottom w:w="0" w:type="dxa"/>
          </w:tblCellMar>
        </w:tblPrEx>
        <w:trPr>
          <w:trHeight w:val="284"/>
          <w:jc w:val="center"/>
        </w:trPr>
        <w:tc>
          <w:tcPr>
            <w:tcW w:w="4175" w:type="dxa"/>
          </w:tcPr>
          <w:p w14:paraId="382688DE" w14:textId="77777777" w:rsidR="00CA59B0" w:rsidRPr="007A2B0E" w:rsidRDefault="00CA59B0" w:rsidP="00CA59B0">
            <w:pPr>
              <w:ind w:firstLine="480"/>
              <w:rPr>
                <w:rFonts w:hint="eastAsia"/>
              </w:rPr>
            </w:pPr>
            <w:r w:rsidRPr="007A2B0E">
              <w:t xml:space="preserve">fxo-channel no num-trans-index </w:t>
            </w:r>
            <w:r w:rsidRPr="00DB18B3">
              <w:rPr>
                <w:i/>
              </w:rPr>
              <w:t>&lt;1-100&gt;</w:t>
            </w:r>
            <w:r w:rsidRPr="007A2B0E">
              <w:t xml:space="preserve"> call</w:t>
            </w:r>
            <w:r>
              <w:rPr>
                <w:rFonts w:hint="eastAsia"/>
              </w:rPr>
              <w:t>ing</w:t>
            </w:r>
          </w:p>
        </w:tc>
        <w:tc>
          <w:tcPr>
            <w:tcW w:w="4320" w:type="dxa"/>
          </w:tcPr>
          <w:p w14:paraId="395D88E3" w14:textId="77777777" w:rsidR="00CA59B0" w:rsidRPr="007A2B0E" w:rsidRDefault="00CA59B0" w:rsidP="00CA59B0">
            <w:pPr>
              <w:ind w:firstLine="480"/>
              <w:rPr>
                <w:rFonts w:hint="eastAsia"/>
              </w:rPr>
            </w:pPr>
            <w:r>
              <w:rPr>
                <w:rFonts w:hint="eastAsia"/>
              </w:rPr>
              <w:t>批量取消混合卡的</w:t>
            </w:r>
            <w:r>
              <w:rPr>
                <w:rFonts w:hint="eastAsia"/>
              </w:rPr>
              <w:t>fxo</w:t>
            </w:r>
            <w:r>
              <w:rPr>
                <w:rFonts w:hint="eastAsia"/>
              </w:rPr>
              <w:t>端口的拨号端的主叫号码转换规则（只针对</w:t>
            </w:r>
            <w:r>
              <w:rPr>
                <w:rFonts w:hint="eastAsia"/>
              </w:rPr>
              <w:t>VG6000</w:t>
            </w:r>
            <w:r>
              <w:rPr>
                <w:rFonts w:hint="eastAsia"/>
              </w:rPr>
              <w:t>系统的有效）</w:t>
            </w:r>
          </w:p>
        </w:tc>
      </w:tr>
      <w:tr w:rsidR="00CA59B0" w14:paraId="3106518F" w14:textId="77777777" w:rsidTr="00CA59B0">
        <w:tblPrEx>
          <w:tblCellMar>
            <w:top w:w="0" w:type="dxa"/>
            <w:bottom w:w="0" w:type="dxa"/>
          </w:tblCellMar>
        </w:tblPrEx>
        <w:trPr>
          <w:trHeight w:val="284"/>
          <w:jc w:val="center"/>
        </w:trPr>
        <w:tc>
          <w:tcPr>
            <w:tcW w:w="4175" w:type="dxa"/>
          </w:tcPr>
          <w:p w14:paraId="7D9DAA84" w14:textId="77777777" w:rsidR="00CA59B0" w:rsidRDefault="00CA59B0" w:rsidP="00CA59B0">
            <w:pPr>
              <w:ind w:firstLine="480"/>
            </w:pPr>
            <w:r>
              <w:t>exit</w:t>
            </w:r>
          </w:p>
        </w:tc>
        <w:tc>
          <w:tcPr>
            <w:tcW w:w="4320" w:type="dxa"/>
          </w:tcPr>
          <w:p w14:paraId="24A38A88" w14:textId="77777777" w:rsidR="00CA59B0" w:rsidRDefault="00CA59B0" w:rsidP="00CA59B0">
            <w:pPr>
              <w:ind w:firstLine="480"/>
              <w:rPr>
                <w:rFonts w:hint="eastAsia"/>
              </w:rPr>
            </w:pPr>
            <w:r>
              <w:rPr>
                <w:rFonts w:hint="eastAsia"/>
              </w:rPr>
              <w:t>退出当前配置模式</w:t>
            </w:r>
          </w:p>
        </w:tc>
      </w:tr>
    </w:tbl>
    <w:p w14:paraId="5A739FBB" w14:textId="77777777" w:rsidR="00CA59B0" w:rsidRPr="00ED2271" w:rsidRDefault="00CA59B0" w:rsidP="00CA59B0">
      <w:pPr>
        <w:pStyle w:val="24"/>
        <w:spacing w:before="156"/>
        <w:ind w:right="240" w:firstLine="420"/>
        <w:rPr>
          <w:rFonts w:eastAsia="楷体_GB2312" w:hint="eastAsia"/>
          <w:b w:val="0"/>
          <w:szCs w:val="21"/>
        </w:rPr>
      </w:pPr>
      <w:r w:rsidRPr="00ED2271">
        <w:rPr>
          <w:rFonts w:eastAsia="楷体_GB2312" w:hint="eastAsia"/>
          <w:b w:val="0"/>
          <w:szCs w:val="21"/>
        </w:rPr>
        <w:sym w:font="Wingdings" w:char="F026"/>
      </w:r>
      <w:r w:rsidRPr="00ED2271">
        <w:rPr>
          <w:rFonts w:eastAsia="楷体_GB2312" w:hint="eastAsia"/>
          <w:b w:val="0"/>
          <w:szCs w:val="21"/>
        </w:rPr>
        <w:t xml:space="preserve"> </w:t>
      </w:r>
      <w:r w:rsidRPr="00ED2271">
        <w:rPr>
          <w:rFonts w:eastAsia="楷体_GB2312" w:hint="eastAsia"/>
          <w:b w:val="0"/>
          <w:szCs w:val="21"/>
        </w:rPr>
        <w:t>注：</w:t>
      </w:r>
    </w:p>
    <w:p w14:paraId="20C3BF66" w14:textId="77777777" w:rsidR="00CA59B0" w:rsidRPr="00ED2271" w:rsidRDefault="00CA59B0" w:rsidP="00CA59B0">
      <w:pPr>
        <w:pStyle w:val="1Char"/>
        <w:ind w:firstLine="480"/>
        <w:rPr>
          <w:rFonts w:hint="eastAsia"/>
          <w:szCs w:val="21"/>
        </w:rPr>
      </w:pPr>
      <w:r w:rsidRPr="00ED2271">
        <w:rPr>
          <w:rFonts w:eastAsia="楷体_GB2312" w:hint="eastAsia"/>
          <w:szCs w:val="21"/>
        </w:rPr>
        <w:t>在同一个拨号端下，</w:t>
      </w:r>
      <w:r w:rsidRPr="00ED2271">
        <w:rPr>
          <w:rFonts w:eastAsia="楷体_GB2312" w:hint="eastAsia"/>
          <w:szCs w:val="21"/>
        </w:rPr>
        <w:t>channel</w:t>
      </w:r>
      <w:r w:rsidRPr="00ED2271">
        <w:rPr>
          <w:rFonts w:eastAsia="楷体_GB2312" w:hint="eastAsia"/>
          <w:szCs w:val="21"/>
        </w:rPr>
        <w:t>和</w:t>
      </w:r>
      <w:r w:rsidRPr="00ED2271">
        <w:rPr>
          <w:rFonts w:eastAsia="楷体_GB2312" w:hint="eastAsia"/>
          <w:szCs w:val="21"/>
        </w:rPr>
        <w:t>fxo-channel</w:t>
      </w:r>
      <w:r w:rsidRPr="00ED2271">
        <w:rPr>
          <w:rFonts w:eastAsia="楷体_GB2312" w:hint="eastAsia"/>
          <w:szCs w:val="21"/>
        </w:rPr>
        <w:t>系列的命令不能同时使用。二者只会有一个有效。</w:t>
      </w:r>
    </w:p>
    <w:p w14:paraId="10926634" w14:textId="77777777" w:rsidR="00CA59B0" w:rsidRDefault="00CA59B0" w:rsidP="00CA59B0">
      <w:pPr>
        <w:pStyle w:val="1Char"/>
        <w:ind w:firstLine="480"/>
        <w:rPr>
          <w:rFonts w:hint="eastAsia"/>
        </w:rPr>
      </w:pPr>
    </w:p>
    <w:p w14:paraId="5B678A91" w14:textId="77777777" w:rsidR="00CA59B0" w:rsidRDefault="00CA59B0" w:rsidP="00CA59B0">
      <w:pPr>
        <w:pStyle w:val="1Char"/>
        <w:ind w:firstLine="480"/>
        <w:rPr>
          <w:rFonts w:hAnsi="宋体" w:hint="eastAsia"/>
          <w:b/>
        </w:rPr>
      </w:pPr>
      <w:r>
        <w:rPr>
          <w:rFonts w:hAnsi="宋体" w:hint="eastAsia"/>
          <w:b/>
        </w:rPr>
        <w:t>3</w:t>
      </w:r>
      <w:r w:rsidRPr="003041ED">
        <w:rPr>
          <w:rFonts w:hAnsi="宋体"/>
          <w:b/>
        </w:rPr>
        <w:t>、</w:t>
      </w:r>
      <w:r>
        <w:rPr>
          <w:rFonts w:hAnsi="宋体" w:hint="eastAsia"/>
          <w:b/>
        </w:rPr>
        <w:t>配置编码相关命令</w:t>
      </w:r>
    </w:p>
    <w:p w14:paraId="2E3BC6ED" w14:textId="77777777" w:rsidR="00CA59B0" w:rsidRDefault="00CA59B0" w:rsidP="00CA59B0">
      <w:pPr>
        <w:pStyle w:val="1Char"/>
        <w:ind w:firstLine="480"/>
      </w:pPr>
      <w:r>
        <w:rPr>
          <w:rFonts w:hint="eastAsia"/>
        </w:rPr>
        <w:t>gateway(</w:t>
      </w:r>
      <w:r>
        <w:t>config-dial-peer)</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54"/>
        <w:gridCol w:w="4354"/>
      </w:tblGrid>
      <w:tr w:rsidR="00CA59B0" w14:paraId="55038895" w14:textId="77777777" w:rsidTr="00CA59B0">
        <w:tblPrEx>
          <w:tblCellMar>
            <w:top w:w="0" w:type="dxa"/>
            <w:bottom w:w="0" w:type="dxa"/>
          </w:tblCellMar>
        </w:tblPrEx>
        <w:trPr>
          <w:trHeight w:val="284"/>
          <w:jc w:val="center"/>
        </w:trPr>
        <w:tc>
          <w:tcPr>
            <w:tcW w:w="4154" w:type="dxa"/>
          </w:tcPr>
          <w:p w14:paraId="464B3B4D" w14:textId="77777777" w:rsidR="00CA59B0" w:rsidRPr="00136B1E" w:rsidRDefault="00CA59B0" w:rsidP="00CA59B0">
            <w:pPr>
              <w:ind w:firstLine="480"/>
              <w:jc w:val="center"/>
              <w:rPr>
                <w:rFonts w:hint="eastAsia"/>
                <w:b/>
              </w:rPr>
            </w:pPr>
            <w:r w:rsidRPr="00136B1E">
              <w:rPr>
                <w:rFonts w:hint="eastAsia"/>
                <w:b/>
              </w:rPr>
              <w:t>命令</w:t>
            </w:r>
          </w:p>
        </w:tc>
        <w:tc>
          <w:tcPr>
            <w:tcW w:w="4354" w:type="dxa"/>
          </w:tcPr>
          <w:p w14:paraId="4F2EE492" w14:textId="77777777" w:rsidR="00CA59B0" w:rsidRPr="00136B1E" w:rsidRDefault="00CA59B0" w:rsidP="00CA59B0">
            <w:pPr>
              <w:ind w:firstLine="480"/>
              <w:jc w:val="center"/>
              <w:rPr>
                <w:rFonts w:hint="eastAsia"/>
                <w:b/>
              </w:rPr>
            </w:pPr>
            <w:r w:rsidRPr="00136B1E">
              <w:rPr>
                <w:rFonts w:hint="eastAsia"/>
                <w:b/>
              </w:rPr>
              <w:t>描述</w:t>
            </w:r>
          </w:p>
        </w:tc>
      </w:tr>
      <w:tr w:rsidR="00CA59B0" w14:paraId="01477CF7" w14:textId="77777777" w:rsidTr="00CA59B0">
        <w:tblPrEx>
          <w:tblCellMar>
            <w:top w:w="0" w:type="dxa"/>
            <w:bottom w:w="0" w:type="dxa"/>
          </w:tblCellMar>
        </w:tblPrEx>
        <w:trPr>
          <w:trHeight w:val="284"/>
          <w:jc w:val="center"/>
        </w:trPr>
        <w:tc>
          <w:tcPr>
            <w:tcW w:w="4154" w:type="dxa"/>
          </w:tcPr>
          <w:p w14:paraId="039BAA47" w14:textId="77777777" w:rsidR="00CA59B0" w:rsidRDefault="00CA59B0" w:rsidP="00CA59B0">
            <w:pPr>
              <w:ind w:firstLine="480"/>
              <w:rPr>
                <w:rFonts w:hint="eastAsia"/>
              </w:rPr>
            </w:pPr>
            <w:r>
              <w:rPr>
                <w:rFonts w:hint="eastAsia"/>
              </w:rPr>
              <w:t>c</w:t>
            </w:r>
            <w:r>
              <w:t>odec {g711a</w:t>
            </w:r>
            <w:r>
              <w:rPr>
                <w:rFonts w:hint="eastAsia"/>
              </w:rPr>
              <w:t xml:space="preserve"> | g711u | </w:t>
            </w:r>
            <w:r>
              <w:t>g723</w:t>
            </w:r>
            <w:r>
              <w:rPr>
                <w:rFonts w:hint="eastAsia"/>
              </w:rPr>
              <w:t xml:space="preserve"> | </w:t>
            </w:r>
            <w:r>
              <w:t>g729</w:t>
            </w:r>
            <w:r>
              <w:rPr>
                <w:rFonts w:hint="eastAsia"/>
              </w:rPr>
              <w:t xml:space="preserve"> | </w:t>
            </w:r>
            <w:r>
              <w:t>g729a</w:t>
            </w:r>
            <w:r>
              <w:rPr>
                <w:rFonts w:hint="eastAsia"/>
              </w:rPr>
              <w:t xml:space="preserve"> | </w:t>
            </w:r>
            <w:r>
              <w:t>g729wb} </w:t>
            </w:r>
          </w:p>
        </w:tc>
        <w:tc>
          <w:tcPr>
            <w:tcW w:w="4354" w:type="dxa"/>
          </w:tcPr>
          <w:p w14:paraId="05E019B9" w14:textId="77777777" w:rsidR="00CA59B0" w:rsidRDefault="00CA59B0" w:rsidP="00CA59B0">
            <w:pPr>
              <w:ind w:firstLine="480"/>
            </w:pPr>
            <w:r>
              <w:rPr>
                <w:rFonts w:hint="eastAsia"/>
              </w:rPr>
              <w:t>配置路由到</w:t>
            </w:r>
            <w:r>
              <w:rPr>
                <w:rFonts w:hint="eastAsia"/>
              </w:rPr>
              <w:t>VoIP</w:t>
            </w:r>
            <w:r>
              <w:rPr>
                <w:rFonts w:hint="eastAsia"/>
              </w:rPr>
              <w:t>的优选编码，默认使用</w:t>
            </w:r>
            <w:r>
              <w:t>g729</w:t>
            </w:r>
          </w:p>
        </w:tc>
      </w:tr>
    </w:tbl>
    <w:p w14:paraId="2E91D065" w14:textId="77777777" w:rsidR="00CA59B0" w:rsidRDefault="00CA59B0" w:rsidP="00CA59B0">
      <w:pPr>
        <w:pStyle w:val="afffa"/>
        <w:spacing w:before="163"/>
        <w:ind w:left="410" w:firstLineChars="200" w:firstLine="420"/>
        <w:rPr>
          <w:rFonts w:hint="eastAsia"/>
          <w:color w:val="000000"/>
        </w:rPr>
      </w:pPr>
      <w:r>
        <w:rPr>
          <w:rFonts w:hint="eastAsia"/>
          <w:color w:val="000000"/>
        </w:rPr>
        <w:sym w:font="Wingdings" w:char="F026"/>
      </w:r>
      <w:r>
        <w:rPr>
          <w:rFonts w:hint="eastAsia"/>
          <w:color w:val="000000"/>
        </w:rPr>
        <w:t xml:space="preserve"> 注：</w:t>
      </w:r>
    </w:p>
    <w:p w14:paraId="2AF4832B" w14:textId="77777777" w:rsidR="00CA59B0" w:rsidRDefault="00CA59B0" w:rsidP="00CA59B0">
      <w:pPr>
        <w:pStyle w:val="afff8"/>
        <w:spacing w:before="163"/>
        <w:ind w:firstLine="420"/>
        <w:rPr>
          <w:rFonts w:hint="eastAsia"/>
          <w:color w:val="000000"/>
        </w:rPr>
      </w:pPr>
      <w:r>
        <w:rPr>
          <w:rFonts w:hint="eastAsia"/>
          <w:color w:val="000000"/>
        </w:rPr>
        <w:t>网关是</w:t>
      </w:r>
      <w:r>
        <w:rPr>
          <w:rFonts w:hint="eastAsia"/>
          <w:color w:val="000000"/>
        </w:rPr>
        <w:t>PSTN</w:t>
      </w:r>
      <w:r>
        <w:rPr>
          <w:rFonts w:hint="eastAsia"/>
          <w:color w:val="000000"/>
        </w:rPr>
        <w:t>与</w:t>
      </w:r>
      <w:r>
        <w:rPr>
          <w:rFonts w:hint="eastAsia"/>
          <w:color w:val="000000"/>
        </w:rPr>
        <w:t>IP</w:t>
      </w:r>
      <w:r>
        <w:rPr>
          <w:rFonts w:hint="eastAsia"/>
          <w:color w:val="000000"/>
        </w:rPr>
        <w:t>之间的进行信令和媒体格式进行转换的设备，编码在</w:t>
      </w:r>
      <w:r>
        <w:rPr>
          <w:rFonts w:hint="eastAsia"/>
          <w:color w:val="000000"/>
        </w:rPr>
        <w:t>PSTN</w:t>
      </w:r>
      <w:r>
        <w:rPr>
          <w:rFonts w:hint="eastAsia"/>
          <w:color w:val="000000"/>
        </w:rPr>
        <w:t>模式</w:t>
      </w:r>
      <w:r>
        <w:rPr>
          <w:color w:val="000000"/>
        </w:rPr>
        <w:t>pots/voe1</w:t>
      </w:r>
      <w:r>
        <w:rPr>
          <w:rFonts w:hint="eastAsia"/>
          <w:color w:val="000000"/>
        </w:rPr>
        <w:t>和</w:t>
      </w:r>
      <w:r>
        <w:rPr>
          <w:color w:val="000000"/>
        </w:rPr>
        <w:t>IP</w:t>
      </w:r>
      <w:r>
        <w:rPr>
          <w:rFonts w:hint="eastAsia"/>
          <w:color w:val="000000"/>
        </w:rPr>
        <w:t>模式</w:t>
      </w:r>
      <w:r>
        <w:rPr>
          <w:color w:val="000000"/>
        </w:rPr>
        <w:t>voip</w:t>
      </w:r>
      <w:r>
        <w:rPr>
          <w:rFonts w:hint="eastAsia"/>
          <w:color w:val="000000"/>
        </w:rPr>
        <w:t>下都可以配置。配在</w:t>
      </w:r>
      <w:r>
        <w:rPr>
          <w:color w:val="000000"/>
        </w:rPr>
        <w:t>voip</w:t>
      </w:r>
      <w:r>
        <w:rPr>
          <w:rFonts w:hint="eastAsia"/>
          <w:color w:val="000000"/>
        </w:rPr>
        <w:t>下，是指使用此匹配模式</w:t>
      </w:r>
      <w:r>
        <w:rPr>
          <w:color w:val="000000"/>
        </w:rPr>
        <w:t>destination-pattern</w:t>
      </w:r>
      <w:r>
        <w:rPr>
          <w:rFonts w:hint="eastAsia"/>
          <w:color w:val="000000"/>
        </w:rPr>
        <w:t>呼叫到</w:t>
      </w:r>
      <w:r>
        <w:rPr>
          <w:color w:val="000000"/>
        </w:rPr>
        <w:t>ip</w:t>
      </w:r>
      <w:r>
        <w:rPr>
          <w:rFonts w:hint="eastAsia"/>
          <w:color w:val="000000"/>
        </w:rPr>
        <w:t>的优选编码，在</w:t>
      </w:r>
      <w:r>
        <w:rPr>
          <w:color w:val="000000"/>
        </w:rPr>
        <w:t>PSTN</w:t>
      </w:r>
      <w:r>
        <w:rPr>
          <w:rFonts w:hint="eastAsia"/>
          <w:color w:val="000000"/>
        </w:rPr>
        <w:t>下，是指使用从</w:t>
      </w:r>
      <w:r>
        <w:rPr>
          <w:rFonts w:hint="eastAsia"/>
          <w:color w:val="000000"/>
        </w:rPr>
        <w:t>IP</w:t>
      </w:r>
      <w:r>
        <w:rPr>
          <w:rFonts w:hint="eastAsia"/>
          <w:color w:val="000000"/>
        </w:rPr>
        <w:t>呼到此匹配模式优先使用的编码。</w:t>
      </w:r>
    </w:p>
    <w:p w14:paraId="0158CAC0" w14:textId="77777777" w:rsidR="00CA59B0" w:rsidRPr="00ED2271" w:rsidRDefault="00CA59B0" w:rsidP="00CA59B0">
      <w:pPr>
        <w:pStyle w:val="1Char"/>
        <w:ind w:firstLine="480"/>
        <w:rPr>
          <w:rFonts w:hint="eastAsia"/>
          <w:szCs w:val="21"/>
        </w:rPr>
      </w:pPr>
      <w:r w:rsidRPr="00ED2271">
        <w:rPr>
          <w:rFonts w:hint="eastAsia"/>
          <w:szCs w:val="21"/>
        </w:rPr>
        <w:t>语音网关中进行</w:t>
      </w:r>
      <w:r w:rsidRPr="00ED2271">
        <w:rPr>
          <w:rFonts w:hint="eastAsia"/>
          <w:szCs w:val="21"/>
        </w:rPr>
        <w:t>IP</w:t>
      </w:r>
      <w:r w:rsidRPr="00ED2271">
        <w:rPr>
          <w:rFonts w:hint="eastAsia"/>
          <w:szCs w:val="21"/>
        </w:rPr>
        <w:t>通话时需要进行语音编解码，常用的编码方式有</w:t>
      </w:r>
      <w:r w:rsidRPr="00ED2271">
        <w:rPr>
          <w:rFonts w:hint="eastAsia"/>
          <w:szCs w:val="21"/>
        </w:rPr>
        <w:t>G723</w:t>
      </w:r>
      <w:r w:rsidRPr="00ED2271">
        <w:rPr>
          <w:rFonts w:hint="eastAsia"/>
          <w:szCs w:val="21"/>
        </w:rPr>
        <w:t>、</w:t>
      </w:r>
      <w:r w:rsidRPr="00ED2271">
        <w:rPr>
          <w:rFonts w:hint="eastAsia"/>
          <w:szCs w:val="21"/>
        </w:rPr>
        <w:t>G729</w:t>
      </w:r>
      <w:r w:rsidRPr="00ED2271">
        <w:rPr>
          <w:rFonts w:hint="eastAsia"/>
          <w:szCs w:val="21"/>
        </w:rPr>
        <w:t>、</w:t>
      </w:r>
      <w:r w:rsidRPr="00ED2271">
        <w:rPr>
          <w:rFonts w:hint="eastAsia"/>
          <w:szCs w:val="21"/>
        </w:rPr>
        <w:t>G711</w:t>
      </w:r>
      <w:r w:rsidRPr="00ED2271">
        <w:rPr>
          <w:rFonts w:hint="eastAsia"/>
          <w:szCs w:val="21"/>
        </w:rPr>
        <w:t>。</w:t>
      </w:r>
      <w:r w:rsidRPr="00ED2271">
        <w:rPr>
          <w:rFonts w:hint="eastAsia"/>
          <w:szCs w:val="21"/>
        </w:rPr>
        <w:t>G723</w:t>
      </w:r>
      <w:r w:rsidRPr="00ED2271">
        <w:rPr>
          <w:rFonts w:hint="eastAsia"/>
          <w:szCs w:val="21"/>
        </w:rPr>
        <w:t>、</w:t>
      </w:r>
      <w:r w:rsidRPr="00ED2271">
        <w:rPr>
          <w:rFonts w:hint="eastAsia"/>
          <w:szCs w:val="21"/>
        </w:rPr>
        <w:t>G729</w:t>
      </w:r>
      <w:r w:rsidRPr="00ED2271">
        <w:rPr>
          <w:rFonts w:hint="eastAsia"/>
          <w:szCs w:val="21"/>
        </w:rPr>
        <w:t>使用较复杂的编解码算法，编码后的码率较低（几</w:t>
      </w:r>
      <w:r w:rsidRPr="00ED2271">
        <w:rPr>
          <w:rFonts w:hint="eastAsia"/>
          <w:szCs w:val="21"/>
        </w:rPr>
        <w:t>Kbps/S</w:t>
      </w:r>
      <w:r w:rsidRPr="00ED2271">
        <w:rPr>
          <w:rFonts w:hint="eastAsia"/>
          <w:szCs w:val="21"/>
        </w:rPr>
        <w:t>）。</w:t>
      </w:r>
      <w:r w:rsidRPr="00ED2271">
        <w:rPr>
          <w:rFonts w:hint="eastAsia"/>
          <w:szCs w:val="21"/>
        </w:rPr>
        <w:t>G711</w:t>
      </w:r>
      <w:r w:rsidRPr="00ED2271">
        <w:rPr>
          <w:rFonts w:hint="eastAsia"/>
          <w:szCs w:val="21"/>
        </w:rPr>
        <w:t>使用简单的编解码算法，编码后的码率较高（</w:t>
      </w:r>
      <w:r w:rsidRPr="00ED2271">
        <w:rPr>
          <w:rFonts w:hint="eastAsia"/>
          <w:szCs w:val="21"/>
        </w:rPr>
        <w:t>64Kbps/S</w:t>
      </w:r>
      <w:r w:rsidRPr="00ED2271">
        <w:rPr>
          <w:rFonts w:hint="eastAsia"/>
          <w:szCs w:val="21"/>
        </w:rPr>
        <w:t>）。</w:t>
      </w:r>
    </w:p>
    <w:p w14:paraId="4666D378" w14:textId="77777777" w:rsidR="00CA59B0" w:rsidRPr="00ED2271" w:rsidRDefault="00CA59B0" w:rsidP="00CA59B0">
      <w:pPr>
        <w:pStyle w:val="1Char"/>
        <w:ind w:firstLine="480"/>
        <w:rPr>
          <w:rFonts w:hint="eastAsia"/>
        </w:rPr>
      </w:pPr>
      <w:r w:rsidRPr="00ED2271">
        <w:rPr>
          <w:rFonts w:hint="eastAsia"/>
        </w:rPr>
        <w:lastRenderedPageBreak/>
        <w:t>在网关中完成编解码功能的</w:t>
      </w:r>
      <w:r w:rsidRPr="00ED2271">
        <w:rPr>
          <w:rFonts w:hint="eastAsia"/>
        </w:rPr>
        <w:t>DSP</w:t>
      </w:r>
      <w:r w:rsidRPr="00ED2271">
        <w:rPr>
          <w:rFonts w:hint="eastAsia"/>
        </w:rPr>
        <w:t>部件处理能力是有限的。使用复杂的编码虽然码率低，但</w:t>
      </w:r>
      <w:r w:rsidRPr="00ED2271">
        <w:rPr>
          <w:rFonts w:hint="eastAsia"/>
        </w:rPr>
        <w:t>DSP</w:t>
      </w:r>
      <w:r w:rsidRPr="00ED2271">
        <w:rPr>
          <w:rFonts w:hint="eastAsia"/>
        </w:rPr>
        <w:t>资源消耗多，能并发处理的语音通道少。相反，使用简单的编码方式虽然码率高，但</w:t>
      </w:r>
      <w:r w:rsidRPr="00ED2271">
        <w:rPr>
          <w:rFonts w:hint="eastAsia"/>
        </w:rPr>
        <w:t>DSP</w:t>
      </w:r>
      <w:r w:rsidRPr="00ED2271">
        <w:rPr>
          <w:rFonts w:hint="eastAsia"/>
        </w:rPr>
        <w:t>资源消耗少，能并发处理的语音通道多。</w:t>
      </w:r>
    </w:p>
    <w:p w14:paraId="71CB8F20" w14:textId="77777777" w:rsidR="00CA59B0" w:rsidRPr="00ED2271" w:rsidRDefault="00CA59B0" w:rsidP="00CA59B0">
      <w:pPr>
        <w:pStyle w:val="1Char"/>
        <w:ind w:firstLine="480"/>
        <w:rPr>
          <w:rFonts w:hint="eastAsia"/>
        </w:rPr>
      </w:pPr>
      <w:r w:rsidRPr="00ED2271">
        <w:rPr>
          <w:rFonts w:hint="eastAsia"/>
        </w:rPr>
        <w:t>MyPower VG M6500</w:t>
      </w:r>
      <w:r w:rsidRPr="00ED2271">
        <w:rPr>
          <w:rFonts w:hint="eastAsia"/>
        </w:rPr>
        <w:t>、</w:t>
      </w:r>
      <w:r w:rsidRPr="00ED2271">
        <w:rPr>
          <w:rFonts w:hint="eastAsia"/>
        </w:rPr>
        <w:t>VG M6000</w:t>
      </w:r>
      <w:r w:rsidRPr="00ED2271">
        <w:rPr>
          <w:rFonts w:hint="eastAsia"/>
        </w:rPr>
        <w:t>产品中，为了方便用户根据自己的网络情况进行编码方式选择，除了提供传统的混合编码模式外（同时支持</w:t>
      </w:r>
      <w:r w:rsidRPr="00ED2271">
        <w:rPr>
          <w:rFonts w:hint="eastAsia"/>
        </w:rPr>
        <w:t>G711</w:t>
      </w:r>
      <w:r w:rsidRPr="00ED2271">
        <w:rPr>
          <w:rFonts w:hint="eastAsia"/>
        </w:rPr>
        <w:t>、</w:t>
      </w:r>
      <w:r w:rsidRPr="00ED2271">
        <w:rPr>
          <w:rFonts w:hint="eastAsia"/>
        </w:rPr>
        <w:t>G723</w:t>
      </w:r>
      <w:r w:rsidRPr="00ED2271">
        <w:rPr>
          <w:rFonts w:hint="eastAsia"/>
        </w:rPr>
        <w:t>、</w:t>
      </w:r>
      <w:r w:rsidRPr="00ED2271">
        <w:rPr>
          <w:rFonts w:hint="eastAsia"/>
        </w:rPr>
        <w:t>G729</w:t>
      </w:r>
      <w:r w:rsidRPr="00ED2271">
        <w:rPr>
          <w:rFonts w:hint="eastAsia"/>
        </w:rPr>
        <w:t>），还提供了单编码模式的配置选项。用户可以根据自己的网络情况选择合适的编码来进行</w:t>
      </w:r>
      <w:r w:rsidRPr="00ED2271">
        <w:rPr>
          <w:rFonts w:hint="eastAsia"/>
        </w:rPr>
        <w:t>IP</w:t>
      </w:r>
      <w:r w:rsidRPr="00ED2271">
        <w:rPr>
          <w:rFonts w:hint="eastAsia"/>
        </w:rPr>
        <w:t>通话。网络带宽较窄时可选用</w:t>
      </w:r>
      <w:r w:rsidRPr="00ED2271">
        <w:rPr>
          <w:rFonts w:hint="eastAsia"/>
        </w:rPr>
        <w:t>IP</w:t>
      </w:r>
      <w:r w:rsidRPr="00ED2271">
        <w:rPr>
          <w:rFonts w:hint="eastAsia"/>
        </w:rPr>
        <w:t>通话并发数量较少，但带宽占用小的</w:t>
      </w:r>
      <w:r w:rsidRPr="00ED2271">
        <w:rPr>
          <w:rFonts w:hint="eastAsia"/>
        </w:rPr>
        <w:t>G723</w:t>
      </w:r>
      <w:r w:rsidRPr="00ED2271">
        <w:rPr>
          <w:rFonts w:hint="eastAsia"/>
        </w:rPr>
        <w:t>、</w:t>
      </w:r>
      <w:r w:rsidRPr="00ED2271">
        <w:rPr>
          <w:rFonts w:hint="eastAsia"/>
        </w:rPr>
        <w:t>G729</w:t>
      </w:r>
      <w:r w:rsidRPr="00ED2271">
        <w:rPr>
          <w:rFonts w:hint="eastAsia"/>
        </w:rPr>
        <w:t>编码方式。网络带宽较充裕时，可选用</w:t>
      </w:r>
      <w:r w:rsidRPr="00ED2271">
        <w:rPr>
          <w:rFonts w:hint="eastAsia"/>
        </w:rPr>
        <w:t>G711</w:t>
      </w:r>
      <w:r w:rsidRPr="00ED2271">
        <w:rPr>
          <w:rFonts w:hint="eastAsia"/>
        </w:rPr>
        <w:t>编码提高</w:t>
      </w:r>
      <w:r w:rsidRPr="00ED2271">
        <w:rPr>
          <w:rFonts w:hint="eastAsia"/>
        </w:rPr>
        <w:t>IP</w:t>
      </w:r>
      <w:r w:rsidRPr="00ED2271">
        <w:rPr>
          <w:rFonts w:hint="eastAsia"/>
        </w:rPr>
        <w:t>通话的并发数。</w:t>
      </w:r>
    </w:p>
    <w:p w14:paraId="293EBB3C" w14:textId="77777777" w:rsidR="00CA59B0" w:rsidRDefault="00CA59B0" w:rsidP="00CA59B0">
      <w:pPr>
        <w:pStyle w:val="1Char"/>
        <w:ind w:firstLine="480"/>
        <w:rPr>
          <w:rFonts w:hint="eastAsia"/>
        </w:rPr>
      </w:pPr>
    </w:p>
    <w:p w14:paraId="66A1A2F8" w14:textId="77777777" w:rsidR="00CA59B0" w:rsidRDefault="00CA59B0" w:rsidP="00CA59B0">
      <w:pPr>
        <w:pStyle w:val="1Char"/>
        <w:ind w:firstLine="480"/>
        <w:rPr>
          <w:rFonts w:hAnsi="宋体" w:hint="eastAsia"/>
          <w:b/>
        </w:rPr>
      </w:pPr>
      <w:r>
        <w:rPr>
          <w:rFonts w:hAnsi="宋体" w:hint="eastAsia"/>
          <w:b/>
        </w:rPr>
        <w:t>4</w:t>
      </w:r>
      <w:r w:rsidRPr="003041ED">
        <w:rPr>
          <w:rFonts w:hAnsi="宋体"/>
          <w:b/>
        </w:rPr>
        <w:t>、</w:t>
      </w:r>
      <w:bookmarkStart w:id="160" w:name="_Toc260413368"/>
      <w:r w:rsidRPr="0052246A">
        <w:rPr>
          <w:rFonts w:hint="eastAsia"/>
          <w:b/>
        </w:rPr>
        <w:t>当前语音呼叫的端口状态信息的显示命令</w:t>
      </w:r>
      <w:bookmarkEnd w:id="160"/>
    </w:p>
    <w:p w14:paraId="61F5EA72" w14:textId="77777777" w:rsidR="00CA59B0" w:rsidRPr="00E43A03" w:rsidRDefault="00CA59B0" w:rsidP="00CA59B0">
      <w:pPr>
        <w:pStyle w:val="1Char"/>
        <w:ind w:firstLine="480"/>
        <w:rPr>
          <w:rFonts w:hint="eastAsia"/>
          <w:lang w:val="en-GB"/>
        </w:rPr>
      </w:pPr>
      <w:r>
        <w:rPr>
          <w:rFonts w:hint="eastAsia"/>
          <w:lang w:val="en-GB"/>
        </w:rPr>
        <w:t>下面两个命令用来查看</w:t>
      </w:r>
      <w:r>
        <w:rPr>
          <w:rFonts w:hint="eastAsia"/>
        </w:rPr>
        <w:t>当前语音呼叫的端口状态信息，通话状态信息等。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23"/>
        <w:gridCol w:w="4163"/>
      </w:tblGrid>
      <w:tr w:rsidR="00CA59B0" w:rsidRPr="00ED2271" w14:paraId="1C229B22" w14:textId="77777777" w:rsidTr="00CA59B0">
        <w:tblPrEx>
          <w:tblCellMar>
            <w:top w:w="0" w:type="dxa"/>
            <w:bottom w:w="0" w:type="dxa"/>
          </w:tblCellMar>
        </w:tblPrEx>
        <w:trPr>
          <w:trHeight w:val="284"/>
          <w:jc w:val="center"/>
        </w:trPr>
        <w:tc>
          <w:tcPr>
            <w:tcW w:w="4323" w:type="dxa"/>
          </w:tcPr>
          <w:p w14:paraId="322FF5E6" w14:textId="77777777" w:rsidR="00CA59B0" w:rsidRPr="00ED2271" w:rsidRDefault="00CA59B0" w:rsidP="00CA59B0">
            <w:pPr>
              <w:pStyle w:val="24"/>
              <w:ind w:right="240" w:firstLine="420"/>
              <w:jc w:val="center"/>
              <w:rPr>
                <w:rFonts w:hint="eastAsia"/>
                <w:b w:val="0"/>
                <w:szCs w:val="21"/>
              </w:rPr>
            </w:pPr>
            <w:r w:rsidRPr="00ED2271">
              <w:rPr>
                <w:rFonts w:hint="eastAsia"/>
                <w:b w:val="0"/>
                <w:szCs w:val="21"/>
              </w:rPr>
              <w:t>命令</w:t>
            </w:r>
          </w:p>
        </w:tc>
        <w:tc>
          <w:tcPr>
            <w:tcW w:w="4163" w:type="dxa"/>
          </w:tcPr>
          <w:p w14:paraId="74F95444" w14:textId="77777777" w:rsidR="00CA59B0" w:rsidRPr="00ED2271" w:rsidRDefault="00CA59B0" w:rsidP="00CA59B0">
            <w:pPr>
              <w:pStyle w:val="24"/>
              <w:ind w:right="240" w:firstLine="420"/>
              <w:jc w:val="center"/>
              <w:rPr>
                <w:b w:val="0"/>
                <w:szCs w:val="21"/>
              </w:rPr>
            </w:pPr>
            <w:r w:rsidRPr="00ED2271">
              <w:rPr>
                <w:b w:val="0"/>
                <w:szCs w:val="21"/>
              </w:rPr>
              <w:t>描述</w:t>
            </w:r>
          </w:p>
        </w:tc>
      </w:tr>
      <w:tr w:rsidR="00CA59B0" w:rsidRPr="00ED2271" w14:paraId="7B22A86B" w14:textId="77777777" w:rsidTr="00CA59B0">
        <w:tblPrEx>
          <w:tblCellMar>
            <w:top w:w="0" w:type="dxa"/>
            <w:bottom w:w="0" w:type="dxa"/>
          </w:tblCellMar>
        </w:tblPrEx>
        <w:trPr>
          <w:trHeight w:val="284"/>
          <w:jc w:val="center"/>
        </w:trPr>
        <w:tc>
          <w:tcPr>
            <w:tcW w:w="4323" w:type="dxa"/>
          </w:tcPr>
          <w:p w14:paraId="76A62683" w14:textId="77777777" w:rsidR="00CA59B0" w:rsidRPr="00ED2271" w:rsidRDefault="00CA59B0" w:rsidP="00CA59B0">
            <w:pPr>
              <w:ind w:firstLine="480"/>
              <w:rPr>
                <w:rFonts w:eastAsia="黑体" w:hAnsi="Courier New" w:cs="Courier New" w:hint="eastAsia"/>
                <w:color w:val="FF0000"/>
              </w:rPr>
            </w:pPr>
            <w:r w:rsidRPr="00ED2271">
              <w:rPr>
                <w:rFonts w:hint="eastAsia"/>
              </w:rPr>
              <w:t>gateway#show voice call summary</w:t>
            </w:r>
          </w:p>
        </w:tc>
        <w:tc>
          <w:tcPr>
            <w:tcW w:w="4163" w:type="dxa"/>
          </w:tcPr>
          <w:p w14:paraId="5F207483" w14:textId="77777777" w:rsidR="00CA59B0" w:rsidRPr="00ED2271" w:rsidRDefault="00CA59B0" w:rsidP="00CA59B0">
            <w:pPr>
              <w:ind w:firstLine="480"/>
              <w:rPr>
                <w:rFonts w:hint="eastAsia"/>
              </w:rPr>
            </w:pPr>
            <w:r w:rsidRPr="00ED2271">
              <w:rPr>
                <w:rFonts w:hint="eastAsia"/>
              </w:rPr>
              <w:t>该功能主要用于查看网关上各个端口的当前的语音呼叫的状态信息。包括编码方式，呼叫状态，端口状态。</w:t>
            </w:r>
          </w:p>
        </w:tc>
      </w:tr>
      <w:tr w:rsidR="00CA59B0" w:rsidRPr="00ED2271" w14:paraId="65DDA0E5" w14:textId="77777777" w:rsidTr="00CA59B0">
        <w:tblPrEx>
          <w:tblCellMar>
            <w:top w:w="0" w:type="dxa"/>
            <w:bottom w:w="0" w:type="dxa"/>
          </w:tblCellMar>
        </w:tblPrEx>
        <w:trPr>
          <w:trHeight w:val="284"/>
          <w:jc w:val="center"/>
        </w:trPr>
        <w:tc>
          <w:tcPr>
            <w:tcW w:w="4323" w:type="dxa"/>
          </w:tcPr>
          <w:p w14:paraId="7BA4011C" w14:textId="77777777" w:rsidR="00CA59B0" w:rsidRPr="00ED2271" w:rsidRDefault="00CA59B0" w:rsidP="00CA59B0">
            <w:pPr>
              <w:ind w:firstLine="480"/>
              <w:rPr>
                <w:rFonts w:ascii="Courier New" w:hAnsi="Courier New" w:cs="Courier New" w:hint="eastAsia"/>
                <w:color w:val="FF0000"/>
              </w:rPr>
            </w:pPr>
            <w:r w:rsidRPr="00ED2271">
              <w:rPr>
                <w:rFonts w:hint="eastAsia"/>
              </w:rPr>
              <w:t>gateway#show call active voice brief</w:t>
            </w:r>
          </w:p>
        </w:tc>
        <w:tc>
          <w:tcPr>
            <w:tcW w:w="4163" w:type="dxa"/>
          </w:tcPr>
          <w:p w14:paraId="5DCB9345" w14:textId="77777777" w:rsidR="00CA59B0" w:rsidRPr="00ED2271" w:rsidRDefault="00CA59B0" w:rsidP="00CA59B0">
            <w:pPr>
              <w:ind w:firstLine="480"/>
              <w:rPr>
                <w:rFonts w:hint="eastAsia"/>
              </w:rPr>
            </w:pPr>
            <w:r w:rsidRPr="00ED2271">
              <w:rPr>
                <w:rFonts w:hint="eastAsia"/>
              </w:rPr>
              <w:t>该功能主要用于查看网关上当前的所有的通话状态的简要的统计信息。</w:t>
            </w:r>
          </w:p>
        </w:tc>
      </w:tr>
    </w:tbl>
    <w:p w14:paraId="02726170" w14:textId="77777777" w:rsidR="00CA59B0" w:rsidRPr="0052246A" w:rsidRDefault="00CA59B0" w:rsidP="00CA59B0">
      <w:pPr>
        <w:pStyle w:val="1Char"/>
        <w:ind w:firstLine="480"/>
        <w:rPr>
          <w:rFonts w:hint="eastAsia"/>
        </w:rPr>
      </w:pPr>
    </w:p>
    <w:p w14:paraId="7910BCE8" w14:textId="77777777" w:rsidR="00CA59B0" w:rsidRDefault="00CA59B0" w:rsidP="00CA59B0">
      <w:pPr>
        <w:pStyle w:val="1Char"/>
        <w:ind w:firstLine="480"/>
        <w:rPr>
          <w:rFonts w:hAnsi="宋体" w:hint="eastAsia"/>
          <w:b/>
        </w:rPr>
      </w:pPr>
      <w:r>
        <w:rPr>
          <w:rFonts w:hint="eastAsia"/>
          <w:b/>
        </w:rPr>
        <w:t>5</w:t>
      </w:r>
      <w:r>
        <w:rPr>
          <w:rFonts w:hint="eastAsia"/>
          <w:b/>
        </w:rPr>
        <w:t>、</w:t>
      </w:r>
      <w:r w:rsidRPr="007F5CC8">
        <w:rPr>
          <w:rFonts w:hint="eastAsia"/>
          <w:b/>
        </w:rPr>
        <w:t>显示呼叫路由信息</w:t>
      </w:r>
      <w:r>
        <w:rPr>
          <w:rFonts w:hAnsi="宋体" w:hint="eastAsia"/>
          <w:b/>
        </w:rPr>
        <w:t>命令</w:t>
      </w:r>
    </w:p>
    <w:p w14:paraId="122C0B78" w14:textId="77777777" w:rsidR="00CA59B0" w:rsidRDefault="00CA59B0" w:rsidP="00CA59B0">
      <w:pPr>
        <w:pStyle w:val="1Char"/>
        <w:ind w:firstLine="480"/>
        <w:rPr>
          <w:rFonts w:hint="eastAsia"/>
        </w:rPr>
      </w:pPr>
      <w:r>
        <w:rPr>
          <w:rFonts w:hint="eastAsia"/>
        </w:rPr>
        <w:t xml:space="preserve">gateway#show </w:t>
      </w:r>
      <w:r>
        <w:t>callroute</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21"/>
        <w:gridCol w:w="4001"/>
      </w:tblGrid>
      <w:tr w:rsidR="00CA59B0" w:rsidRPr="00ED2271" w14:paraId="53DCD6C3" w14:textId="77777777" w:rsidTr="00CA59B0">
        <w:tblPrEx>
          <w:tblCellMar>
            <w:top w:w="0" w:type="dxa"/>
            <w:bottom w:w="0" w:type="dxa"/>
          </w:tblCellMar>
        </w:tblPrEx>
        <w:trPr>
          <w:trHeight w:val="284"/>
          <w:jc w:val="center"/>
        </w:trPr>
        <w:tc>
          <w:tcPr>
            <w:tcW w:w="4521" w:type="dxa"/>
          </w:tcPr>
          <w:p w14:paraId="3EC0B676" w14:textId="77777777" w:rsidR="00CA59B0" w:rsidRPr="00ED2271" w:rsidRDefault="00CA59B0" w:rsidP="00CA59B0">
            <w:pPr>
              <w:ind w:firstLine="480"/>
              <w:jc w:val="center"/>
              <w:rPr>
                <w:rFonts w:hint="eastAsia"/>
                <w:b/>
              </w:rPr>
            </w:pPr>
            <w:r w:rsidRPr="00ED2271">
              <w:rPr>
                <w:rFonts w:hint="eastAsia"/>
                <w:b/>
              </w:rPr>
              <w:t>命令</w:t>
            </w:r>
          </w:p>
        </w:tc>
        <w:tc>
          <w:tcPr>
            <w:tcW w:w="4001" w:type="dxa"/>
          </w:tcPr>
          <w:p w14:paraId="0224ABBB" w14:textId="77777777" w:rsidR="00CA59B0" w:rsidRPr="00ED2271" w:rsidRDefault="00CA59B0" w:rsidP="00CA59B0">
            <w:pPr>
              <w:ind w:firstLine="480"/>
              <w:jc w:val="center"/>
              <w:rPr>
                <w:rFonts w:hint="eastAsia"/>
                <w:b/>
              </w:rPr>
            </w:pPr>
            <w:r w:rsidRPr="00ED2271">
              <w:rPr>
                <w:rFonts w:hint="eastAsia"/>
                <w:b/>
              </w:rPr>
              <w:t>描述</w:t>
            </w:r>
          </w:p>
        </w:tc>
      </w:tr>
      <w:tr w:rsidR="00CA59B0" w:rsidRPr="00ED2271" w14:paraId="07FE117E" w14:textId="77777777" w:rsidTr="00CA59B0">
        <w:tblPrEx>
          <w:tblCellMar>
            <w:top w:w="0" w:type="dxa"/>
            <w:bottom w:w="0" w:type="dxa"/>
          </w:tblCellMar>
        </w:tblPrEx>
        <w:trPr>
          <w:trHeight w:val="284"/>
          <w:jc w:val="center"/>
        </w:trPr>
        <w:tc>
          <w:tcPr>
            <w:tcW w:w="4521" w:type="dxa"/>
          </w:tcPr>
          <w:p w14:paraId="5A27C8AA" w14:textId="77777777" w:rsidR="00CA59B0" w:rsidRPr="00ED2271" w:rsidRDefault="00CA59B0" w:rsidP="00CA59B0">
            <w:pPr>
              <w:ind w:firstLine="480"/>
              <w:rPr>
                <w:rFonts w:hint="eastAsia"/>
              </w:rPr>
            </w:pPr>
            <w:r w:rsidRPr="00ED2271">
              <w:t>called &lt;srting&gt;</w:t>
            </w:r>
          </w:p>
        </w:tc>
        <w:tc>
          <w:tcPr>
            <w:tcW w:w="4001" w:type="dxa"/>
          </w:tcPr>
          <w:p w14:paraId="4349F9B9" w14:textId="77777777" w:rsidR="00CA59B0" w:rsidRPr="00ED2271" w:rsidRDefault="00CA59B0" w:rsidP="00CA59B0">
            <w:pPr>
              <w:ind w:firstLine="480"/>
              <w:rPr>
                <w:rFonts w:hint="eastAsia"/>
              </w:rPr>
            </w:pPr>
            <w:r w:rsidRPr="00ED2271">
              <w:rPr>
                <w:rFonts w:hint="eastAsia"/>
              </w:rPr>
              <w:t>显示特定号码的激活路由信息</w:t>
            </w:r>
          </w:p>
        </w:tc>
      </w:tr>
      <w:tr w:rsidR="00CA59B0" w:rsidRPr="00ED2271" w14:paraId="45E03D62" w14:textId="77777777" w:rsidTr="00CA59B0">
        <w:tblPrEx>
          <w:tblCellMar>
            <w:top w:w="0" w:type="dxa"/>
            <w:bottom w:w="0" w:type="dxa"/>
          </w:tblCellMar>
        </w:tblPrEx>
        <w:trPr>
          <w:trHeight w:val="284"/>
          <w:jc w:val="center"/>
        </w:trPr>
        <w:tc>
          <w:tcPr>
            <w:tcW w:w="4521" w:type="dxa"/>
          </w:tcPr>
          <w:p w14:paraId="38F1B5BD" w14:textId="77777777" w:rsidR="00CA59B0" w:rsidRPr="00ED2271" w:rsidRDefault="00CA59B0" w:rsidP="00CA59B0">
            <w:pPr>
              <w:ind w:firstLine="480"/>
              <w:rPr>
                <w:rFonts w:hint="eastAsia"/>
              </w:rPr>
            </w:pPr>
            <w:r w:rsidRPr="00ED2271">
              <w:t>pots</w:t>
            </w:r>
          </w:p>
        </w:tc>
        <w:tc>
          <w:tcPr>
            <w:tcW w:w="4001" w:type="dxa"/>
          </w:tcPr>
          <w:p w14:paraId="2BD5D885" w14:textId="77777777" w:rsidR="00CA59B0" w:rsidRPr="00ED2271" w:rsidRDefault="00CA59B0" w:rsidP="00CA59B0">
            <w:pPr>
              <w:ind w:firstLine="480"/>
              <w:rPr>
                <w:rFonts w:cs="Courier New" w:hint="eastAsia"/>
              </w:rPr>
            </w:pPr>
            <w:r w:rsidRPr="00ED2271">
              <w:rPr>
                <w:rFonts w:hint="eastAsia"/>
              </w:rPr>
              <w:t>显示</w:t>
            </w:r>
            <w:r w:rsidRPr="00ED2271">
              <w:rPr>
                <w:rFonts w:hint="eastAsia"/>
              </w:rPr>
              <w:t>POTS</w:t>
            </w:r>
            <w:r w:rsidRPr="00ED2271">
              <w:rPr>
                <w:rFonts w:hint="eastAsia"/>
              </w:rPr>
              <w:t>的激活路由信息</w:t>
            </w:r>
          </w:p>
        </w:tc>
      </w:tr>
      <w:tr w:rsidR="00CA59B0" w:rsidRPr="00ED2271" w14:paraId="2C9E24E1" w14:textId="77777777" w:rsidTr="00CA59B0">
        <w:tblPrEx>
          <w:tblCellMar>
            <w:top w:w="0" w:type="dxa"/>
            <w:bottom w:w="0" w:type="dxa"/>
          </w:tblCellMar>
        </w:tblPrEx>
        <w:trPr>
          <w:trHeight w:val="284"/>
          <w:jc w:val="center"/>
        </w:trPr>
        <w:tc>
          <w:tcPr>
            <w:tcW w:w="4521" w:type="dxa"/>
          </w:tcPr>
          <w:p w14:paraId="469FB4FD" w14:textId="77777777" w:rsidR="00CA59B0" w:rsidRPr="00ED2271" w:rsidRDefault="00CA59B0" w:rsidP="00CA59B0">
            <w:pPr>
              <w:ind w:firstLine="480"/>
            </w:pPr>
            <w:r w:rsidRPr="00ED2271">
              <w:t>voe1</w:t>
            </w:r>
          </w:p>
        </w:tc>
        <w:tc>
          <w:tcPr>
            <w:tcW w:w="4001" w:type="dxa"/>
          </w:tcPr>
          <w:p w14:paraId="77EF2653" w14:textId="77777777" w:rsidR="00CA59B0" w:rsidRPr="00ED2271" w:rsidRDefault="00CA59B0" w:rsidP="00CA59B0">
            <w:pPr>
              <w:ind w:firstLine="480"/>
              <w:rPr>
                <w:rFonts w:hint="eastAsia"/>
              </w:rPr>
            </w:pPr>
            <w:r w:rsidRPr="00ED2271">
              <w:rPr>
                <w:rFonts w:hint="eastAsia"/>
              </w:rPr>
              <w:t>显示</w:t>
            </w:r>
            <w:r w:rsidRPr="00ED2271">
              <w:rPr>
                <w:rFonts w:hint="eastAsia"/>
              </w:rPr>
              <w:t>E1</w:t>
            </w:r>
            <w:r w:rsidRPr="00ED2271">
              <w:rPr>
                <w:rFonts w:hint="eastAsia"/>
              </w:rPr>
              <w:t>的激活路由信息</w:t>
            </w:r>
          </w:p>
        </w:tc>
      </w:tr>
      <w:tr w:rsidR="00CA59B0" w:rsidRPr="00ED2271" w14:paraId="0BE87055" w14:textId="77777777" w:rsidTr="00CA59B0">
        <w:tblPrEx>
          <w:tblCellMar>
            <w:top w:w="0" w:type="dxa"/>
            <w:bottom w:w="0" w:type="dxa"/>
          </w:tblCellMar>
        </w:tblPrEx>
        <w:trPr>
          <w:trHeight w:val="284"/>
          <w:jc w:val="center"/>
        </w:trPr>
        <w:tc>
          <w:tcPr>
            <w:tcW w:w="4521" w:type="dxa"/>
          </w:tcPr>
          <w:p w14:paraId="49F9A6C7" w14:textId="77777777" w:rsidR="00CA59B0" w:rsidRPr="00ED2271" w:rsidRDefault="00CA59B0" w:rsidP="00CA59B0">
            <w:pPr>
              <w:ind w:firstLine="480"/>
            </w:pPr>
            <w:r w:rsidRPr="00ED2271">
              <w:t>voip</w:t>
            </w:r>
          </w:p>
        </w:tc>
        <w:tc>
          <w:tcPr>
            <w:tcW w:w="4001" w:type="dxa"/>
          </w:tcPr>
          <w:p w14:paraId="097FEE5F" w14:textId="77777777" w:rsidR="00CA59B0" w:rsidRPr="00ED2271" w:rsidRDefault="00CA59B0" w:rsidP="00CA59B0">
            <w:pPr>
              <w:ind w:firstLine="480"/>
              <w:rPr>
                <w:rFonts w:hint="eastAsia"/>
              </w:rPr>
            </w:pPr>
            <w:r w:rsidRPr="00ED2271">
              <w:rPr>
                <w:rFonts w:hint="eastAsia"/>
              </w:rPr>
              <w:t>显示</w:t>
            </w:r>
            <w:r w:rsidRPr="00ED2271">
              <w:rPr>
                <w:rFonts w:hint="eastAsia"/>
              </w:rPr>
              <w:t>IP</w:t>
            </w:r>
            <w:r w:rsidRPr="00ED2271">
              <w:rPr>
                <w:rFonts w:hint="eastAsia"/>
              </w:rPr>
              <w:t>的激活路由信息</w:t>
            </w:r>
          </w:p>
        </w:tc>
      </w:tr>
      <w:tr w:rsidR="00CA59B0" w:rsidRPr="00ED2271" w14:paraId="540F1D99" w14:textId="77777777" w:rsidTr="00CA59B0">
        <w:tblPrEx>
          <w:tblCellMar>
            <w:top w:w="0" w:type="dxa"/>
            <w:bottom w:w="0" w:type="dxa"/>
          </w:tblCellMar>
        </w:tblPrEx>
        <w:trPr>
          <w:trHeight w:val="284"/>
          <w:jc w:val="center"/>
        </w:trPr>
        <w:tc>
          <w:tcPr>
            <w:tcW w:w="4521" w:type="dxa"/>
          </w:tcPr>
          <w:p w14:paraId="6F2A1ABC" w14:textId="77777777" w:rsidR="00CA59B0" w:rsidRPr="00ED2271" w:rsidRDefault="00CA59B0" w:rsidP="00CA59B0">
            <w:pPr>
              <w:ind w:firstLine="480"/>
            </w:pPr>
            <w:r w:rsidRPr="00ED2271">
              <w:lastRenderedPageBreak/>
              <w:t>&lt;CR&gt;</w:t>
            </w:r>
          </w:p>
        </w:tc>
        <w:tc>
          <w:tcPr>
            <w:tcW w:w="4001" w:type="dxa"/>
          </w:tcPr>
          <w:p w14:paraId="3D507E6E" w14:textId="77777777" w:rsidR="00CA59B0" w:rsidRPr="00ED2271" w:rsidRDefault="00CA59B0" w:rsidP="00CA59B0">
            <w:pPr>
              <w:ind w:firstLine="480"/>
              <w:rPr>
                <w:rFonts w:hint="eastAsia"/>
              </w:rPr>
            </w:pPr>
            <w:r w:rsidRPr="00ED2271">
              <w:rPr>
                <w:rFonts w:hint="eastAsia"/>
              </w:rPr>
              <w:t>显示所有的激活路由信息</w:t>
            </w:r>
          </w:p>
        </w:tc>
      </w:tr>
    </w:tbl>
    <w:p w14:paraId="62EF560A" w14:textId="77777777" w:rsidR="00CA59B0" w:rsidRPr="007F5CC8" w:rsidRDefault="00CA59B0" w:rsidP="00CA59B0">
      <w:pPr>
        <w:pStyle w:val="1Char"/>
        <w:ind w:firstLine="480"/>
      </w:pPr>
    </w:p>
    <w:p w14:paraId="707DF74F" w14:textId="77777777" w:rsidR="00CA59B0" w:rsidRPr="00434499" w:rsidRDefault="00CA59B0" w:rsidP="00CA59B0">
      <w:pPr>
        <w:pStyle w:val="afff9"/>
        <w:spacing w:before="156"/>
        <w:ind w:left="410" w:firstLine="420"/>
      </w:pPr>
    </w:p>
    <w:p w14:paraId="2B85743B" w14:textId="77777777" w:rsidR="00CA59B0" w:rsidRPr="00CD5296" w:rsidRDefault="00CA59B0" w:rsidP="000F36BD">
      <w:pPr>
        <w:pStyle w:val="2"/>
        <w:numPr>
          <w:ilvl w:val="1"/>
          <w:numId w:val="39"/>
        </w:numPr>
      </w:pPr>
      <w:bookmarkStart w:id="161" w:name="_Toc465170383"/>
      <w:r>
        <w:rPr>
          <w:rFonts w:hint="eastAsia"/>
        </w:rPr>
        <w:t>通过</w:t>
      </w:r>
      <w:r>
        <w:rPr>
          <w:rFonts w:hint="eastAsia"/>
        </w:rPr>
        <w:t>SIP</w:t>
      </w:r>
      <w:r>
        <w:rPr>
          <w:rFonts w:hint="eastAsia"/>
        </w:rPr>
        <w:t>服务器实现电话互通</w:t>
      </w:r>
      <w:bookmarkEnd w:id="161"/>
    </w:p>
    <w:p w14:paraId="61C87847" w14:textId="080620AD" w:rsidR="00164501" w:rsidRPr="00164501" w:rsidRDefault="00164501" w:rsidP="00CA59B0">
      <w:pPr>
        <w:adjustRightInd w:val="0"/>
        <w:snapToGrid w:val="0"/>
        <w:ind w:firstLine="560"/>
        <w:rPr>
          <w:rFonts w:hint="eastAsia"/>
          <w:b/>
          <w:sz w:val="28"/>
          <w:szCs w:val="28"/>
        </w:rPr>
      </w:pPr>
      <w:r w:rsidRPr="00164501">
        <w:rPr>
          <w:rFonts w:hint="eastAsia"/>
          <w:b/>
          <w:sz w:val="28"/>
          <w:szCs w:val="28"/>
        </w:rPr>
        <w:t>实验目的：</w:t>
      </w:r>
    </w:p>
    <w:p w14:paraId="67DBB969" w14:textId="77777777" w:rsidR="00CA59B0" w:rsidRPr="00193D0D" w:rsidRDefault="00CA59B0" w:rsidP="00CA59B0">
      <w:pPr>
        <w:adjustRightInd w:val="0"/>
        <w:snapToGrid w:val="0"/>
        <w:ind w:firstLine="480"/>
        <w:rPr>
          <w:szCs w:val="21"/>
        </w:rPr>
      </w:pPr>
      <w:r w:rsidRPr="00193D0D">
        <w:rPr>
          <w:szCs w:val="21"/>
        </w:rPr>
        <w:t>1</w:t>
      </w:r>
      <w:r w:rsidRPr="00193D0D">
        <w:rPr>
          <w:rFonts w:hAnsi="宋体"/>
          <w:szCs w:val="21"/>
        </w:rPr>
        <w:t>、熟悉</w:t>
      </w:r>
      <w:r>
        <w:rPr>
          <w:rFonts w:hAnsi="宋体" w:hint="eastAsia"/>
          <w:szCs w:val="21"/>
        </w:rPr>
        <w:t>IP</w:t>
      </w:r>
      <w:r>
        <w:rPr>
          <w:rFonts w:hAnsi="宋体" w:hint="eastAsia"/>
          <w:szCs w:val="21"/>
        </w:rPr>
        <w:t>语音网关的通过</w:t>
      </w:r>
      <w:r>
        <w:rPr>
          <w:rFonts w:hAnsi="宋体" w:hint="eastAsia"/>
          <w:szCs w:val="21"/>
        </w:rPr>
        <w:t>SIP</w:t>
      </w:r>
      <w:r>
        <w:rPr>
          <w:rFonts w:hAnsi="宋体" w:hint="eastAsia"/>
          <w:szCs w:val="21"/>
        </w:rPr>
        <w:t>服务器实现电话互通的配置步骤</w:t>
      </w:r>
      <w:r w:rsidRPr="00193D0D">
        <w:rPr>
          <w:rFonts w:hAnsi="宋体"/>
          <w:szCs w:val="21"/>
        </w:rPr>
        <w:t>；</w:t>
      </w:r>
    </w:p>
    <w:p w14:paraId="7364E6B4" w14:textId="77777777" w:rsidR="00CA59B0" w:rsidRPr="00C1009D" w:rsidRDefault="00CA59B0" w:rsidP="00CA59B0">
      <w:pPr>
        <w:adjustRightInd w:val="0"/>
        <w:snapToGrid w:val="0"/>
        <w:ind w:firstLine="480"/>
        <w:rPr>
          <w:rFonts w:hint="eastAsia"/>
          <w:szCs w:val="21"/>
        </w:rPr>
      </w:pPr>
      <w:r w:rsidRPr="00193D0D">
        <w:rPr>
          <w:szCs w:val="21"/>
        </w:rPr>
        <w:t>2</w:t>
      </w:r>
      <w:r w:rsidRPr="00193D0D">
        <w:rPr>
          <w:rFonts w:hAnsi="宋体"/>
          <w:szCs w:val="21"/>
        </w:rPr>
        <w:t>、</w:t>
      </w:r>
      <w:r>
        <w:rPr>
          <w:rFonts w:hAnsi="宋体" w:hint="eastAsia"/>
          <w:szCs w:val="21"/>
        </w:rPr>
        <w:t>掌握</w:t>
      </w:r>
      <w:r>
        <w:rPr>
          <w:rFonts w:hAnsi="宋体" w:hint="eastAsia"/>
          <w:szCs w:val="21"/>
        </w:rPr>
        <w:t>IP</w:t>
      </w:r>
      <w:r>
        <w:rPr>
          <w:rFonts w:hAnsi="宋体" w:hint="eastAsia"/>
          <w:szCs w:val="21"/>
        </w:rPr>
        <w:t>语音网关注册</w:t>
      </w:r>
      <w:r>
        <w:rPr>
          <w:rFonts w:hAnsi="宋体" w:hint="eastAsia"/>
          <w:szCs w:val="21"/>
        </w:rPr>
        <w:t>SIP</w:t>
      </w:r>
      <w:r>
        <w:rPr>
          <w:rFonts w:hAnsi="宋体" w:hint="eastAsia"/>
          <w:szCs w:val="21"/>
        </w:rPr>
        <w:t>服务器的配置方法</w:t>
      </w:r>
      <w:r w:rsidRPr="00193D0D">
        <w:rPr>
          <w:rFonts w:hAnsi="宋体"/>
          <w:szCs w:val="21"/>
        </w:rPr>
        <w:t>；</w:t>
      </w:r>
    </w:p>
    <w:p w14:paraId="6E205021" w14:textId="4F614FE0" w:rsidR="00164501" w:rsidRPr="00164501" w:rsidRDefault="00164501" w:rsidP="00164501">
      <w:pPr>
        <w:adjustRightInd w:val="0"/>
        <w:snapToGrid w:val="0"/>
        <w:ind w:firstLine="560"/>
        <w:jc w:val="left"/>
        <w:rPr>
          <w:rFonts w:hint="eastAsia"/>
          <w:b/>
          <w:sz w:val="28"/>
          <w:szCs w:val="28"/>
        </w:rPr>
      </w:pPr>
      <w:r w:rsidRPr="00164501">
        <w:rPr>
          <w:rFonts w:hint="eastAsia"/>
          <w:b/>
          <w:sz w:val="28"/>
          <w:szCs w:val="28"/>
        </w:rPr>
        <w:t>实验拓扑：</w:t>
      </w:r>
    </w:p>
    <w:p w14:paraId="199D0448" w14:textId="6871EB29" w:rsidR="00CA59B0" w:rsidRPr="00193D0D" w:rsidRDefault="00CA59B0" w:rsidP="00164501">
      <w:pPr>
        <w:adjustRightInd w:val="0"/>
        <w:snapToGrid w:val="0"/>
        <w:ind w:firstLine="480"/>
        <w:jc w:val="left"/>
        <w:rPr>
          <w:szCs w:val="21"/>
        </w:rPr>
      </w:pPr>
      <w:r>
        <w:rPr>
          <w:noProof/>
          <w:szCs w:val="21"/>
        </w:rPr>
        <w:drawing>
          <wp:inline distT="0" distB="0" distL="0" distR="0" wp14:anchorId="6BC7F7FC" wp14:editId="4641E16D">
            <wp:extent cx="5269230" cy="2860675"/>
            <wp:effectExtent l="0" t="0" r="0" b="9525"/>
            <wp:docPr id="449" name="图片 449" descr="融合通信实验拓扑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融合通信实验拓扑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9230" cy="2860675"/>
                    </a:xfrm>
                    <a:prstGeom prst="rect">
                      <a:avLst/>
                    </a:prstGeom>
                    <a:noFill/>
                    <a:ln>
                      <a:noFill/>
                    </a:ln>
                  </pic:spPr>
                </pic:pic>
              </a:graphicData>
            </a:graphic>
          </wp:inline>
        </w:drawing>
      </w:r>
    </w:p>
    <w:p w14:paraId="63422435" w14:textId="601D47FD" w:rsidR="00164501" w:rsidRPr="00164501" w:rsidRDefault="00164501" w:rsidP="00CA59B0">
      <w:pPr>
        <w:adjustRightInd w:val="0"/>
        <w:snapToGrid w:val="0"/>
        <w:ind w:firstLine="560"/>
        <w:rPr>
          <w:rFonts w:hAnsi="宋体" w:hint="eastAsia"/>
          <w:b/>
          <w:sz w:val="28"/>
          <w:szCs w:val="28"/>
        </w:rPr>
      </w:pPr>
      <w:r w:rsidRPr="00164501">
        <w:rPr>
          <w:rFonts w:hAnsi="宋体" w:hint="eastAsia"/>
          <w:b/>
          <w:sz w:val="28"/>
          <w:szCs w:val="28"/>
        </w:rPr>
        <w:t>实验环境说明：</w:t>
      </w:r>
    </w:p>
    <w:p w14:paraId="7540BC76" w14:textId="5970E932" w:rsidR="00CA59B0" w:rsidRDefault="00CA59B0" w:rsidP="00CA59B0">
      <w:pPr>
        <w:adjustRightInd w:val="0"/>
        <w:snapToGrid w:val="0"/>
        <w:ind w:firstLine="480"/>
        <w:rPr>
          <w:rFonts w:hint="eastAsia"/>
          <w:szCs w:val="21"/>
        </w:rPr>
      </w:pPr>
      <w:r w:rsidRPr="00193D0D">
        <w:rPr>
          <w:rFonts w:hAnsi="宋体"/>
          <w:szCs w:val="21"/>
        </w:rPr>
        <w:t>本实验中，使用</w:t>
      </w:r>
      <w:r>
        <w:rPr>
          <w:rFonts w:hAnsi="宋体" w:hint="eastAsia"/>
          <w:szCs w:val="21"/>
        </w:rPr>
        <w:t>两台</w:t>
      </w:r>
      <w:r>
        <w:rPr>
          <w:rFonts w:hAnsi="宋体" w:hint="eastAsia"/>
          <w:szCs w:val="21"/>
        </w:rPr>
        <w:t>IP</w:t>
      </w:r>
      <w:r>
        <w:rPr>
          <w:rFonts w:hAnsi="宋体" w:hint="eastAsia"/>
          <w:szCs w:val="21"/>
        </w:rPr>
        <w:t>语音网关和一台</w:t>
      </w:r>
      <w:r>
        <w:rPr>
          <w:rFonts w:hAnsi="宋体" w:hint="eastAsia"/>
          <w:szCs w:val="21"/>
        </w:rPr>
        <w:t>SIP</w:t>
      </w:r>
      <w:r>
        <w:rPr>
          <w:rFonts w:hAnsi="宋体" w:hint="eastAsia"/>
          <w:szCs w:val="21"/>
        </w:rPr>
        <w:t>服务器，三台设备都接入以太网交换机</w:t>
      </w:r>
      <w:r>
        <w:rPr>
          <w:rFonts w:hint="eastAsia"/>
          <w:szCs w:val="21"/>
        </w:rPr>
        <w:t>。</w:t>
      </w:r>
    </w:p>
    <w:p w14:paraId="4F8ADFDF" w14:textId="77777777" w:rsidR="00CA59B0" w:rsidRDefault="00CA59B0" w:rsidP="00CA59B0">
      <w:pPr>
        <w:adjustRightInd w:val="0"/>
        <w:snapToGrid w:val="0"/>
        <w:ind w:firstLine="480"/>
        <w:rPr>
          <w:rFonts w:hAnsi="宋体" w:hint="eastAsia"/>
          <w:szCs w:val="21"/>
        </w:rPr>
      </w:pPr>
      <w:r>
        <w:rPr>
          <w:rFonts w:hAnsi="宋体" w:hint="eastAsia"/>
          <w:szCs w:val="21"/>
        </w:rPr>
        <w:t>两台</w:t>
      </w:r>
      <w:r>
        <w:rPr>
          <w:rFonts w:hAnsi="宋体" w:hint="eastAsia"/>
          <w:szCs w:val="21"/>
        </w:rPr>
        <w:t>IP</w:t>
      </w:r>
      <w:r>
        <w:rPr>
          <w:rFonts w:hAnsi="宋体" w:hint="eastAsia"/>
          <w:szCs w:val="21"/>
        </w:rPr>
        <w:t>语音网关分别</w:t>
      </w:r>
      <w:r>
        <w:rPr>
          <w:rFonts w:hAnsi="宋体"/>
          <w:szCs w:val="21"/>
        </w:rPr>
        <w:t>使用</w:t>
      </w:r>
      <w:r>
        <w:rPr>
          <w:rFonts w:hAnsi="宋体" w:hint="eastAsia"/>
          <w:szCs w:val="21"/>
        </w:rPr>
        <w:t>FXS0</w:t>
      </w:r>
      <w:r>
        <w:rPr>
          <w:rFonts w:hAnsi="宋体" w:hint="eastAsia"/>
          <w:szCs w:val="21"/>
        </w:rPr>
        <w:t>口通过</w:t>
      </w:r>
      <w:r>
        <w:rPr>
          <w:rFonts w:hAnsi="宋体" w:hint="eastAsia"/>
          <w:szCs w:val="21"/>
        </w:rPr>
        <w:t>RJ11</w:t>
      </w:r>
      <w:r>
        <w:rPr>
          <w:rFonts w:hAnsi="宋体" w:hint="eastAsia"/>
          <w:szCs w:val="21"/>
        </w:rPr>
        <w:t>接头的电话线</w:t>
      </w:r>
      <w:r>
        <w:rPr>
          <w:rFonts w:hAnsi="宋体"/>
          <w:szCs w:val="21"/>
        </w:rPr>
        <w:t>连</w:t>
      </w:r>
      <w:r>
        <w:rPr>
          <w:rFonts w:hint="eastAsia"/>
          <w:szCs w:val="21"/>
        </w:rPr>
        <w:t>电话机</w:t>
      </w:r>
      <w:r>
        <w:rPr>
          <w:rFonts w:hint="eastAsia"/>
          <w:szCs w:val="21"/>
        </w:rPr>
        <w:t>1</w:t>
      </w:r>
      <w:r>
        <w:rPr>
          <w:rFonts w:hint="eastAsia"/>
          <w:szCs w:val="21"/>
        </w:rPr>
        <w:t>和电话机</w:t>
      </w:r>
      <w:r>
        <w:rPr>
          <w:rFonts w:hint="eastAsia"/>
          <w:szCs w:val="21"/>
        </w:rPr>
        <w:t>2</w:t>
      </w:r>
      <w:r>
        <w:rPr>
          <w:rFonts w:hint="eastAsia"/>
          <w:szCs w:val="21"/>
        </w:rPr>
        <w:t>。</w:t>
      </w:r>
    </w:p>
    <w:p w14:paraId="1DBB4229" w14:textId="77777777" w:rsidR="00CA59B0" w:rsidRPr="00AC42B6" w:rsidRDefault="00CA59B0" w:rsidP="00CA59B0">
      <w:pPr>
        <w:adjustRightInd w:val="0"/>
        <w:snapToGrid w:val="0"/>
        <w:ind w:firstLine="480"/>
        <w:rPr>
          <w:szCs w:val="21"/>
        </w:rPr>
      </w:pPr>
      <w:r>
        <w:rPr>
          <w:rFonts w:hAnsi="宋体" w:hint="eastAsia"/>
          <w:szCs w:val="21"/>
        </w:rPr>
        <w:t>本实验中的语音网关使用</w:t>
      </w:r>
      <w:r>
        <w:rPr>
          <w:rFonts w:hAnsi="宋体" w:hint="eastAsia"/>
          <w:szCs w:val="21"/>
        </w:rPr>
        <w:t>PC</w:t>
      </w:r>
      <w:r>
        <w:rPr>
          <w:rFonts w:hAnsi="宋体" w:hint="eastAsia"/>
          <w:szCs w:val="21"/>
        </w:rPr>
        <w:t>机通过</w:t>
      </w:r>
      <w:r>
        <w:rPr>
          <w:rFonts w:hAnsi="宋体" w:hint="eastAsia"/>
          <w:szCs w:val="21"/>
        </w:rPr>
        <w:t>telnet</w:t>
      </w:r>
      <w:r>
        <w:rPr>
          <w:rFonts w:hAnsi="宋体" w:hint="eastAsia"/>
          <w:szCs w:val="21"/>
        </w:rPr>
        <w:t>方式进行配置。</w:t>
      </w:r>
    </w:p>
    <w:p w14:paraId="5E5FA454" w14:textId="33AB3FBF" w:rsidR="00164501" w:rsidRPr="00164501" w:rsidRDefault="00164501" w:rsidP="00CA59B0">
      <w:pPr>
        <w:adjustRightInd w:val="0"/>
        <w:snapToGrid w:val="0"/>
        <w:ind w:firstLine="560"/>
        <w:rPr>
          <w:rFonts w:hint="eastAsia"/>
          <w:b/>
          <w:sz w:val="28"/>
          <w:szCs w:val="28"/>
        </w:rPr>
      </w:pPr>
      <w:r w:rsidRPr="00164501">
        <w:rPr>
          <w:rFonts w:hint="eastAsia"/>
          <w:b/>
          <w:sz w:val="28"/>
          <w:szCs w:val="28"/>
        </w:rPr>
        <w:t>实验要求：</w:t>
      </w:r>
    </w:p>
    <w:p w14:paraId="12AA795A" w14:textId="77777777" w:rsidR="00CA59B0" w:rsidRPr="00193D0D" w:rsidRDefault="00CA59B0" w:rsidP="00CA59B0">
      <w:pPr>
        <w:adjustRightInd w:val="0"/>
        <w:snapToGrid w:val="0"/>
        <w:ind w:firstLine="480"/>
        <w:rPr>
          <w:szCs w:val="21"/>
        </w:rPr>
      </w:pPr>
      <w:r w:rsidRPr="00193D0D">
        <w:rPr>
          <w:szCs w:val="21"/>
        </w:rPr>
        <w:t>1</w:t>
      </w:r>
      <w:r w:rsidRPr="006B7684">
        <w:rPr>
          <w:szCs w:val="21"/>
        </w:rPr>
        <w:t>、</w:t>
      </w:r>
      <w:r>
        <w:rPr>
          <w:rFonts w:hint="eastAsia"/>
          <w:szCs w:val="21"/>
        </w:rPr>
        <w:t>按照实验环境连接设备，保证两台语音网关的</w:t>
      </w:r>
      <w:r>
        <w:rPr>
          <w:rFonts w:hint="eastAsia"/>
          <w:szCs w:val="21"/>
        </w:rPr>
        <w:t>WAN</w:t>
      </w:r>
      <w:r>
        <w:rPr>
          <w:rFonts w:hint="eastAsia"/>
          <w:szCs w:val="21"/>
        </w:rPr>
        <w:t>口和</w:t>
      </w:r>
      <w:r>
        <w:rPr>
          <w:rFonts w:hint="eastAsia"/>
          <w:szCs w:val="21"/>
        </w:rPr>
        <w:t>SIP</w:t>
      </w:r>
      <w:r>
        <w:rPr>
          <w:rFonts w:hint="eastAsia"/>
          <w:szCs w:val="21"/>
        </w:rPr>
        <w:t>服务器的以太口</w:t>
      </w:r>
      <w:r>
        <w:rPr>
          <w:rFonts w:hint="eastAsia"/>
          <w:szCs w:val="21"/>
        </w:rPr>
        <w:lastRenderedPageBreak/>
        <w:t>可以互通；</w:t>
      </w:r>
    </w:p>
    <w:p w14:paraId="30FE2373" w14:textId="77777777" w:rsidR="00CA59B0" w:rsidRDefault="00CA59B0" w:rsidP="00CA59B0">
      <w:pPr>
        <w:adjustRightInd w:val="0"/>
        <w:snapToGrid w:val="0"/>
        <w:ind w:firstLine="480"/>
        <w:rPr>
          <w:rFonts w:hint="eastAsia"/>
          <w:szCs w:val="21"/>
        </w:rPr>
      </w:pPr>
      <w:r w:rsidRPr="00193D0D">
        <w:rPr>
          <w:szCs w:val="21"/>
        </w:rPr>
        <w:t>2</w:t>
      </w:r>
      <w:r w:rsidRPr="006B7684">
        <w:rPr>
          <w:szCs w:val="21"/>
        </w:rPr>
        <w:t>、</w:t>
      </w:r>
      <w:r>
        <w:rPr>
          <w:rFonts w:hint="eastAsia"/>
          <w:szCs w:val="21"/>
        </w:rPr>
        <w:t>SIP</w:t>
      </w:r>
      <w:r>
        <w:rPr>
          <w:rFonts w:hint="eastAsia"/>
          <w:szCs w:val="21"/>
        </w:rPr>
        <w:t>服务器由讲师设置，允许网关的号码注册；</w:t>
      </w:r>
    </w:p>
    <w:p w14:paraId="20A2BDA2" w14:textId="77777777" w:rsidR="00CA59B0" w:rsidRPr="005D59D2" w:rsidRDefault="00CA59B0" w:rsidP="00CA59B0">
      <w:pPr>
        <w:adjustRightInd w:val="0"/>
        <w:snapToGrid w:val="0"/>
        <w:ind w:firstLine="480"/>
        <w:rPr>
          <w:rFonts w:hAnsi="宋体"/>
          <w:szCs w:val="21"/>
        </w:rPr>
      </w:pPr>
      <w:r>
        <w:rPr>
          <w:rFonts w:hint="eastAsia"/>
          <w:szCs w:val="21"/>
        </w:rPr>
        <w:t>3</w:t>
      </w:r>
      <w:r>
        <w:rPr>
          <w:rFonts w:hint="eastAsia"/>
          <w:szCs w:val="21"/>
        </w:rPr>
        <w:t>、</w:t>
      </w:r>
      <w:r>
        <w:rPr>
          <w:rFonts w:hAnsi="宋体" w:hint="eastAsia"/>
          <w:szCs w:val="21"/>
        </w:rPr>
        <w:t>配置两台语音网关的语音参数，设置两边</w:t>
      </w:r>
      <w:r>
        <w:rPr>
          <w:rFonts w:hAnsi="宋体" w:hint="eastAsia"/>
          <w:szCs w:val="21"/>
        </w:rPr>
        <w:t>FXS</w:t>
      </w:r>
      <w:r>
        <w:rPr>
          <w:rFonts w:hAnsi="宋体" w:hint="eastAsia"/>
          <w:szCs w:val="21"/>
        </w:rPr>
        <w:t>接口的电话号码别为</w:t>
      </w:r>
      <w:r>
        <w:rPr>
          <w:rFonts w:hAnsi="宋体" w:hint="eastAsia"/>
          <w:szCs w:val="21"/>
        </w:rPr>
        <w:t>1001</w:t>
      </w:r>
      <w:r>
        <w:rPr>
          <w:rFonts w:hAnsi="宋体" w:hint="eastAsia"/>
          <w:szCs w:val="21"/>
        </w:rPr>
        <w:t>－</w:t>
      </w:r>
      <w:r>
        <w:rPr>
          <w:rFonts w:hAnsi="宋体" w:hint="eastAsia"/>
          <w:szCs w:val="21"/>
        </w:rPr>
        <w:t>1004</w:t>
      </w:r>
      <w:r>
        <w:rPr>
          <w:rFonts w:hAnsi="宋体" w:hint="eastAsia"/>
          <w:szCs w:val="21"/>
        </w:rPr>
        <w:t>和</w:t>
      </w:r>
      <w:r>
        <w:rPr>
          <w:rFonts w:hAnsi="宋体" w:hint="eastAsia"/>
          <w:szCs w:val="21"/>
        </w:rPr>
        <w:t>2001</w:t>
      </w:r>
      <w:r>
        <w:rPr>
          <w:rFonts w:hAnsi="宋体" w:hint="eastAsia"/>
          <w:szCs w:val="21"/>
        </w:rPr>
        <w:t>－</w:t>
      </w:r>
      <w:r>
        <w:rPr>
          <w:rFonts w:hAnsi="宋体" w:hint="eastAsia"/>
          <w:szCs w:val="21"/>
        </w:rPr>
        <w:t>2004</w:t>
      </w:r>
      <w:r>
        <w:rPr>
          <w:rFonts w:hAnsi="宋体" w:hint="eastAsia"/>
          <w:szCs w:val="21"/>
        </w:rPr>
        <w:t>，并注册</w:t>
      </w:r>
      <w:r>
        <w:rPr>
          <w:rFonts w:hAnsi="宋体" w:hint="eastAsia"/>
          <w:szCs w:val="21"/>
        </w:rPr>
        <w:t>SIP</w:t>
      </w:r>
      <w:r>
        <w:rPr>
          <w:rFonts w:hAnsi="宋体" w:hint="eastAsia"/>
          <w:szCs w:val="21"/>
        </w:rPr>
        <w:t>服务器，通过</w:t>
      </w:r>
      <w:r>
        <w:rPr>
          <w:rFonts w:hAnsi="宋体" w:hint="eastAsia"/>
          <w:szCs w:val="21"/>
        </w:rPr>
        <w:t>SIP</w:t>
      </w:r>
      <w:r>
        <w:rPr>
          <w:rFonts w:hAnsi="宋体" w:hint="eastAsia"/>
          <w:szCs w:val="21"/>
        </w:rPr>
        <w:t>服务器让两台网关的任意</w:t>
      </w:r>
      <w:r>
        <w:rPr>
          <w:rFonts w:hAnsi="宋体" w:hint="eastAsia"/>
          <w:szCs w:val="21"/>
        </w:rPr>
        <w:t>FXS</w:t>
      </w:r>
      <w:r>
        <w:rPr>
          <w:rFonts w:hAnsi="宋体" w:hint="eastAsia"/>
          <w:szCs w:val="21"/>
        </w:rPr>
        <w:t>接口号码互通；</w:t>
      </w:r>
    </w:p>
    <w:p w14:paraId="4BB963B8" w14:textId="2676AD03" w:rsidR="00164501" w:rsidRPr="00164501" w:rsidRDefault="00164501" w:rsidP="00CA59B0">
      <w:pPr>
        <w:adjustRightInd w:val="0"/>
        <w:snapToGrid w:val="0"/>
        <w:ind w:firstLine="560"/>
        <w:rPr>
          <w:rFonts w:hint="eastAsia"/>
          <w:b/>
          <w:sz w:val="28"/>
          <w:szCs w:val="28"/>
        </w:rPr>
      </w:pPr>
      <w:r w:rsidRPr="00164501">
        <w:rPr>
          <w:rFonts w:hint="eastAsia"/>
          <w:b/>
          <w:sz w:val="28"/>
          <w:szCs w:val="28"/>
        </w:rPr>
        <w:t>实验步骤：</w:t>
      </w:r>
    </w:p>
    <w:p w14:paraId="3F9720CC" w14:textId="77777777" w:rsidR="00CA59B0" w:rsidRPr="008C52C8" w:rsidRDefault="00CA59B0" w:rsidP="00CA59B0">
      <w:pPr>
        <w:adjustRightInd w:val="0"/>
        <w:snapToGrid w:val="0"/>
        <w:ind w:firstLine="480"/>
        <w:rPr>
          <w:rFonts w:hAnsi="宋体"/>
          <w:b/>
        </w:rPr>
      </w:pPr>
      <w:r w:rsidRPr="003041ED">
        <w:rPr>
          <w:b/>
        </w:rPr>
        <w:t>1</w:t>
      </w:r>
      <w:r w:rsidRPr="003041ED">
        <w:rPr>
          <w:rFonts w:hAnsi="宋体"/>
          <w:b/>
        </w:rPr>
        <w:t>、</w:t>
      </w:r>
      <w:r>
        <w:rPr>
          <w:rFonts w:hAnsi="宋体" w:hint="eastAsia"/>
          <w:b/>
        </w:rPr>
        <w:t>实验准备：</w:t>
      </w:r>
    </w:p>
    <w:p w14:paraId="23D20223" w14:textId="77777777" w:rsidR="00CA59B0" w:rsidRDefault="00CA59B0" w:rsidP="00CA59B0">
      <w:pPr>
        <w:pStyle w:val="1Char"/>
        <w:ind w:firstLine="480"/>
        <w:rPr>
          <w:rFonts w:hint="eastAsia"/>
        </w:rPr>
      </w:pPr>
      <w:r>
        <w:rPr>
          <w:rFonts w:hint="eastAsia"/>
        </w:rPr>
        <w:t>首先按照环境要求将所有设备、线缆连接好，然后进行各设备的基本系统设置。</w:t>
      </w:r>
    </w:p>
    <w:p w14:paraId="4AA8ABE4" w14:textId="77777777" w:rsidR="00CA59B0" w:rsidRDefault="00CA59B0" w:rsidP="00CA59B0">
      <w:pPr>
        <w:pStyle w:val="1Char"/>
        <w:ind w:firstLine="480"/>
        <w:rPr>
          <w:rFonts w:hint="eastAsia"/>
        </w:rPr>
      </w:pPr>
      <w:r>
        <w:rPr>
          <w:rFonts w:hint="eastAsia"/>
        </w:rPr>
        <w:t>对</w:t>
      </w:r>
      <w:r>
        <w:rPr>
          <w:rFonts w:hint="eastAsia"/>
        </w:rPr>
        <w:t>SIP</w:t>
      </w:r>
      <w:r>
        <w:rPr>
          <w:rFonts w:hint="eastAsia"/>
        </w:rPr>
        <w:t>服务器设置域名：</w:t>
      </w:r>
      <w:r>
        <w:rPr>
          <w:rFonts w:hint="eastAsia"/>
        </w:rPr>
        <w:t>test</w:t>
      </w:r>
      <w:r>
        <w:rPr>
          <w:rFonts w:hint="eastAsia"/>
        </w:rPr>
        <w:t>：地址：</w:t>
      </w:r>
      <w:r>
        <w:rPr>
          <w:rFonts w:hint="eastAsia"/>
        </w:rPr>
        <w:t>192.168.2.1</w:t>
      </w:r>
      <w:r>
        <w:rPr>
          <w:rFonts w:hint="eastAsia"/>
        </w:rPr>
        <w:t>（教师设置）</w:t>
      </w:r>
    </w:p>
    <w:p w14:paraId="43D725FD" w14:textId="77777777" w:rsidR="00CA59B0" w:rsidRPr="007043C5" w:rsidRDefault="00CA59B0" w:rsidP="00CA59B0">
      <w:pPr>
        <w:pStyle w:val="1Char"/>
        <w:ind w:firstLine="480"/>
        <w:rPr>
          <w:rFonts w:hint="eastAsia"/>
        </w:rPr>
      </w:pPr>
      <w:r>
        <w:rPr>
          <w:rFonts w:hint="eastAsia"/>
        </w:rPr>
        <w:t>对语音网关</w:t>
      </w:r>
      <w:r>
        <w:rPr>
          <w:rFonts w:hint="eastAsia"/>
        </w:rPr>
        <w:t>1</w:t>
      </w:r>
      <w:r>
        <w:rPr>
          <w:rFonts w:hint="eastAsia"/>
        </w:rPr>
        <w:t>设置设备名：</w:t>
      </w:r>
      <w:r>
        <w:rPr>
          <w:rFonts w:hint="eastAsia"/>
        </w:rPr>
        <w:t>VG1</w:t>
      </w:r>
      <w:r>
        <w:rPr>
          <w:rFonts w:hint="eastAsia"/>
        </w:rPr>
        <w:t>，</w:t>
      </w:r>
      <w:r>
        <w:rPr>
          <w:rFonts w:hint="eastAsia"/>
        </w:rPr>
        <w:t>enable</w:t>
      </w:r>
      <w:r>
        <w:rPr>
          <w:rFonts w:hint="eastAsia"/>
        </w:rPr>
        <w:t>密码：</w:t>
      </w:r>
      <w:r>
        <w:rPr>
          <w:rFonts w:hint="eastAsia"/>
        </w:rPr>
        <w:t>test</w:t>
      </w:r>
      <w:r>
        <w:rPr>
          <w:rFonts w:hint="eastAsia"/>
        </w:rPr>
        <w:t>；</w:t>
      </w:r>
    </w:p>
    <w:p w14:paraId="2FD944C9" w14:textId="77777777" w:rsidR="00CA59B0" w:rsidRDefault="00CA59B0" w:rsidP="00CA59B0">
      <w:pPr>
        <w:pStyle w:val="1Char"/>
        <w:ind w:firstLine="480"/>
        <w:rPr>
          <w:rFonts w:hint="eastAsia"/>
        </w:rPr>
      </w:pPr>
      <w:r>
        <w:rPr>
          <w:rFonts w:hint="eastAsia"/>
        </w:rPr>
        <w:t>对语音网关</w:t>
      </w:r>
      <w:r>
        <w:rPr>
          <w:rFonts w:hint="eastAsia"/>
        </w:rPr>
        <w:t>2</w:t>
      </w:r>
      <w:r>
        <w:rPr>
          <w:rFonts w:hint="eastAsia"/>
        </w:rPr>
        <w:t>设置设备名：</w:t>
      </w:r>
      <w:r>
        <w:rPr>
          <w:rFonts w:hint="eastAsia"/>
        </w:rPr>
        <w:t>VG2</w:t>
      </w:r>
      <w:r>
        <w:rPr>
          <w:rFonts w:hint="eastAsia"/>
        </w:rPr>
        <w:t>，</w:t>
      </w:r>
      <w:r>
        <w:rPr>
          <w:rFonts w:hint="eastAsia"/>
        </w:rPr>
        <w:t>enable</w:t>
      </w:r>
      <w:r>
        <w:rPr>
          <w:rFonts w:hint="eastAsia"/>
        </w:rPr>
        <w:t>密码：</w:t>
      </w:r>
      <w:r>
        <w:rPr>
          <w:rFonts w:hint="eastAsia"/>
        </w:rPr>
        <w:t>test</w:t>
      </w:r>
      <w:r>
        <w:rPr>
          <w:rFonts w:hint="eastAsia"/>
        </w:rPr>
        <w:t>；</w:t>
      </w:r>
    </w:p>
    <w:p w14:paraId="3D309FBF" w14:textId="77777777" w:rsidR="00CA59B0" w:rsidRPr="007043C5" w:rsidRDefault="00CA59B0" w:rsidP="00CA59B0">
      <w:pPr>
        <w:adjustRightInd w:val="0"/>
        <w:snapToGrid w:val="0"/>
        <w:ind w:firstLine="480"/>
        <w:rPr>
          <w:rFonts w:hint="eastAsia"/>
        </w:rPr>
      </w:pPr>
    </w:p>
    <w:p w14:paraId="0D6D3C3B" w14:textId="77777777" w:rsidR="00CA59B0" w:rsidRPr="008C52C8" w:rsidRDefault="00CA59B0" w:rsidP="00CA59B0">
      <w:pPr>
        <w:adjustRightInd w:val="0"/>
        <w:snapToGrid w:val="0"/>
        <w:ind w:firstLine="480"/>
        <w:rPr>
          <w:rFonts w:hAnsi="宋体"/>
          <w:b/>
        </w:rPr>
      </w:pPr>
      <w:r>
        <w:rPr>
          <w:rFonts w:hint="eastAsia"/>
          <w:b/>
        </w:rPr>
        <w:t>2</w:t>
      </w:r>
      <w:r w:rsidRPr="003041ED">
        <w:rPr>
          <w:rFonts w:hAnsi="宋体"/>
          <w:b/>
        </w:rPr>
        <w:t>、</w:t>
      </w:r>
      <w:r>
        <w:rPr>
          <w:rFonts w:hAnsi="宋体" w:hint="eastAsia"/>
          <w:b/>
        </w:rPr>
        <w:t>SIP</w:t>
      </w:r>
      <w:r>
        <w:rPr>
          <w:rFonts w:hAnsi="宋体" w:hint="eastAsia"/>
          <w:b/>
        </w:rPr>
        <w:t>服务器相关参数设置：</w:t>
      </w:r>
    </w:p>
    <w:p w14:paraId="32AC4EBE" w14:textId="77777777" w:rsidR="00CA59B0" w:rsidRDefault="00CA59B0" w:rsidP="00CA59B0">
      <w:pPr>
        <w:pStyle w:val="1Char"/>
        <w:ind w:firstLine="480"/>
        <w:rPr>
          <w:rFonts w:hint="eastAsia"/>
        </w:rPr>
      </w:pPr>
      <w:r>
        <w:rPr>
          <w:rFonts w:hint="eastAsia"/>
        </w:rPr>
        <w:t>SIP</w:t>
      </w:r>
      <w:r>
        <w:rPr>
          <w:rFonts w:hint="eastAsia"/>
        </w:rPr>
        <w:t>服务器设置完域名、地址后，需要设置两台语音的电话号码作为用户名，并设置密码为</w:t>
      </w:r>
      <w:r>
        <w:rPr>
          <w:rFonts w:hint="eastAsia"/>
        </w:rPr>
        <w:t>test</w:t>
      </w:r>
      <w:r>
        <w:rPr>
          <w:rFonts w:hint="eastAsia"/>
        </w:rPr>
        <w:t>，需要设置的用户为</w:t>
      </w:r>
      <w:r>
        <w:rPr>
          <w:rFonts w:hint="eastAsia"/>
        </w:rPr>
        <w:t>1001</w:t>
      </w:r>
      <w:r>
        <w:rPr>
          <w:rFonts w:hint="eastAsia"/>
        </w:rPr>
        <w:t>－</w:t>
      </w:r>
      <w:r>
        <w:rPr>
          <w:rFonts w:hint="eastAsia"/>
        </w:rPr>
        <w:t>1004</w:t>
      </w:r>
      <w:r>
        <w:rPr>
          <w:rFonts w:hint="eastAsia"/>
        </w:rPr>
        <w:t>，</w:t>
      </w:r>
      <w:r>
        <w:rPr>
          <w:rFonts w:hint="eastAsia"/>
        </w:rPr>
        <w:t>2001</w:t>
      </w:r>
      <w:r>
        <w:rPr>
          <w:rFonts w:hint="eastAsia"/>
        </w:rPr>
        <w:t>－</w:t>
      </w:r>
      <w:r>
        <w:rPr>
          <w:rFonts w:hint="eastAsia"/>
        </w:rPr>
        <w:t>2004</w:t>
      </w:r>
      <w:r>
        <w:rPr>
          <w:rFonts w:hint="eastAsia"/>
        </w:rPr>
        <w:t>，密码统一设置为</w:t>
      </w:r>
      <w:r>
        <w:rPr>
          <w:rFonts w:hint="eastAsia"/>
        </w:rPr>
        <w:t>test</w:t>
      </w:r>
      <w:r>
        <w:rPr>
          <w:rFonts w:hint="eastAsia"/>
        </w:rPr>
        <w:t>。（由讲师设置）</w:t>
      </w:r>
    </w:p>
    <w:p w14:paraId="1755A86A" w14:textId="77777777" w:rsidR="00CA59B0" w:rsidRDefault="00CA59B0" w:rsidP="00CA59B0">
      <w:pPr>
        <w:pStyle w:val="1Char"/>
        <w:ind w:firstLine="480"/>
      </w:pPr>
      <w:r>
        <w:rPr>
          <w:rFonts w:hint="eastAsia"/>
        </w:rPr>
        <w:t>在如下界面中进行设置：</w:t>
      </w:r>
    </w:p>
    <w:p w14:paraId="4C2AB8BC" w14:textId="713F154E" w:rsidR="00CA59B0" w:rsidRDefault="00CA59B0" w:rsidP="00CA59B0">
      <w:pPr>
        <w:adjustRightInd w:val="0"/>
        <w:snapToGrid w:val="0"/>
        <w:ind w:firstLine="480"/>
        <w:rPr>
          <w:rFonts w:hint="eastAsia"/>
        </w:rPr>
      </w:pPr>
      <w:r w:rsidRPr="009C3D94">
        <w:rPr>
          <w:noProof/>
        </w:rPr>
        <w:lastRenderedPageBreak/>
        <w:drawing>
          <wp:inline distT="0" distB="0" distL="0" distR="0" wp14:anchorId="71816A24" wp14:editId="093C8175">
            <wp:extent cx="5486400" cy="3395345"/>
            <wp:effectExtent l="0" t="0" r="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3395345"/>
                    </a:xfrm>
                    <a:prstGeom prst="rect">
                      <a:avLst/>
                    </a:prstGeom>
                    <a:noFill/>
                    <a:ln>
                      <a:noFill/>
                    </a:ln>
                  </pic:spPr>
                </pic:pic>
              </a:graphicData>
            </a:graphic>
          </wp:inline>
        </w:drawing>
      </w:r>
    </w:p>
    <w:p w14:paraId="1DFDD00D" w14:textId="77777777" w:rsidR="00CA59B0" w:rsidRDefault="00CA59B0" w:rsidP="00CA59B0">
      <w:pPr>
        <w:pStyle w:val="1Char"/>
        <w:ind w:firstLine="480"/>
        <w:rPr>
          <w:rFonts w:hint="eastAsia"/>
        </w:rPr>
      </w:pPr>
      <w:r>
        <w:rPr>
          <w:rFonts w:hint="eastAsia"/>
        </w:rPr>
        <w:t>注意：需要配置的内容有用户标识（即号码）、</w:t>
      </w:r>
      <w:r>
        <w:rPr>
          <w:rFonts w:hint="eastAsia"/>
        </w:rPr>
        <w:t>PIN</w:t>
      </w:r>
      <w:r>
        <w:rPr>
          <w:rFonts w:hint="eastAsia"/>
        </w:rPr>
        <w:t>和确认</w:t>
      </w:r>
      <w:r>
        <w:rPr>
          <w:rFonts w:hint="eastAsia"/>
        </w:rPr>
        <w:t>PIN</w:t>
      </w:r>
      <w:r>
        <w:rPr>
          <w:rFonts w:hint="eastAsia"/>
        </w:rPr>
        <w:t>（可以和</w:t>
      </w:r>
      <w:r>
        <w:rPr>
          <w:rFonts w:hint="eastAsia"/>
        </w:rPr>
        <w:t>SIP</w:t>
      </w:r>
      <w:r>
        <w:rPr>
          <w:rFonts w:hint="eastAsia"/>
        </w:rPr>
        <w:t>密码一致）、</w:t>
      </w:r>
      <w:r>
        <w:rPr>
          <w:rFonts w:hint="eastAsia"/>
        </w:rPr>
        <w:t>SIP</w:t>
      </w:r>
      <w:r>
        <w:rPr>
          <w:rFonts w:hint="eastAsia"/>
        </w:rPr>
        <w:t>密码；</w:t>
      </w:r>
    </w:p>
    <w:p w14:paraId="2D234EB4" w14:textId="77777777" w:rsidR="00CA59B0" w:rsidRDefault="00CA59B0" w:rsidP="00CA59B0">
      <w:pPr>
        <w:adjustRightInd w:val="0"/>
        <w:snapToGrid w:val="0"/>
        <w:ind w:firstLine="480"/>
        <w:rPr>
          <w:rFonts w:hint="eastAsia"/>
        </w:rPr>
      </w:pPr>
    </w:p>
    <w:p w14:paraId="3E8F09E9" w14:textId="77777777" w:rsidR="00CA59B0" w:rsidRDefault="00CA59B0" w:rsidP="00CA59B0">
      <w:pPr>
        <w:adjustRightInd w:val="0"/>
        <w:snapToGrid w:val="0"/>
        <w:ind w:firstLine="480"/>
        <w:rPr>
          <w:rFonts w:hint="eastAsia"/>
        </w:rPr>
      </w:pPr>
      <w:r>
        <w:rPr>
          <w:rFonts w:hint="eastAsia"/>
          <w:b/>
        </w:rPr>
        <w:t>3</w:t>
      </w:r>
      <w:r w:rsidRPr="003041ED">
        <w:rPr>
          <w:rFonts w:hAnsi="宋体"/>
          <w:b/>
        </w:rPr>
        <w:t>、</w:t>
      </w:r>
      <w:r>
        <w:rPr>
          <w:rFonts w:hAnsi="宋体" w:hint="eastAsia"/>
          <w:b/>
        </w:rPr>
        <w:t>语音网关接口地址设置：</w:t>
      </w:r>
    </w:p>
    <w:p w14:paraId="107C042B" w14:textId="77777777" w:rsidR="00CA59B0" w:rsidRDefault="00CA59B0" w:rsidP="00CA59B0">
      <w:pPr>
        <w:pStyle w:val="1Char"/>
        <w:ind w:firstLine="480"/>
        <w:rPr>
          <w:rFonts w:hint="eastAsia"/>
        </w:rPr>
      </w:pPr>
      <w:r>
        <w:rPr>
          <w:rFonts w:hint="eastAsia"/>
        </w:rPr>
        <w:t>语音网关</w:t>
      </w:r>
      <w:r>
        <w:rPr>
          <w:rFonts w:hint="eastAsia"/>
        </w:rPr>
        <w:t>VG1</w:t>
      </w:r>
      <w:r>
        <w:rPr>
          <w:rFonts w:hint="eastAsia"/>
        </w:rPr>
        <w:t>设置：</w:t>
      </w:r>
    </w:p>
    <w:p w14:paraId="00B894E8" w14:textId="77777777" w:rsidR="00CA59B0" w:rsidRDefault="00CA59B0" w:rsidP="00CA59B0">
      <w:pPr>
        <w:adjustRightInd w:val="0"/>
        <w:snapToGrid w:val="0"/>
        <w:ind w:firstLine="480"/>
      </w:pPr>
      <w:r>
        <w:t>VG1(config)#</w:t>
      </w:r>
      <w:r w:rsidRPr="00D54C4A">
        <w:rPr>
          <w:b/>
          <w:color w:val="FF0000"/>
        </w:rPr>
        <w:t>int</w:t>
      </w:r>
      <w:r w:rsidRPr="00D54C4A">
        <w:rPr>
          <w:rFonts w:hint="eastAsia"/>
          <w:b/>
          <w:color w:val="FF0000"/>
        </w:rPr>
        <w:t>erface</w:t>
      </w:r>
      <w:r w:rsidRPr="00D54C4A">
        <w:rPr>
          <w:b/>
          <w:color w:val="FF0000"/>
        </w:rPr>
        <w:t xml:space="preserve"> f</w:t>
      </w:r>
      <w:r w:rsidRPr="00D54C4A">
        <w:rPr>
          <w:rFonts w:hint="eastAsia"/>
          <w:b/>
          <w:color w:val="FF0000"/>
        </w:rPr>
        <w:t>astethernet0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w:t>
      </w:r>
      <w:r>
        <w:rPr>
          <w:rFonts w:hint="eastAsia"/>
        </w:rPr>
        <w:t>F0</w:t>
      </w:r>
      <w:r>
        <w:rPr>
          <w:rFonts w:hint="eastAsia"/>
        </w:rPr>
        <w:t>口（</w:t>
      </w:r>
      <w:r>
        <w:rPr>
          <w:rFonts w:hint="eastAsia"/>
        </w:rPr>
        <w:t>WAN</w:t>
      </w:r>
      <w:r>
        <w:rPr>
          <w:rFonts w:hint="eastAsia"/>
        </w:rPr>
        <w:t>口）设置模式</w:t>
      </w:r>
    </w:p>
    <w:p w14:paraId="44352CFF" w14:textId="77777777" w:rsidR="00CA59B0" w:rsidRDefault="00CA59B0" w:rsidP="00CA59B0">
      <w:pPr>
        <w:adjustRightInd w:val="0"/>
        <w:snapToGrid w:val="0"/>
        <w:ind w:firstLine="480"/>
      </w:pPr>
      <w:r>
        <w:t>VG1(config-if-fastethernet0)#</w:t>
      </w:r>
      <w:r w:rsidRPr="00D54C4A">
        <w:rPr>
          <w:b/>
          <w:color w:val="FF0000"/>
        </w:rPr>
        <w:t>ip addr</w:t>
      </w:r>
      <w:r w:rsidRPr="00D54C4A">
        <w:rPr>
          <w:rFonts w:hint="eastAsia"/>
          <w:b/>
          <w:color w:val="FF0000"/>
        </w:rPr>
        <w:t>ess</w:t>
      </w:r>
      <w:r w:rsidRPr="00D54C4A">
        <w:rPr>
          <w:b/>
          <w:color w:val="FF0000"/>
        </w:rPr>
        <w:t xml:space="preserve"> 192.168.</w:t>
      </w:r>
      <w:r>
        <w:rPr>
          <w:rFonts w:hint="eastAsia"/>
          <w:b/>
          <w:color w:val="FF0000"/>
        </w:rPr>
        <w:t>2</w:t>
      </w:r>
      <w:r w:rsidRPr="00D54C4A">
        <w:rPr>
          <w:b/>
          <w:color w:val="FF0000"/>
        </w:rPr>
        <w:t>.2 255.255.255.0</w:t>
      </w:r>
      <w:r>
        <w:rPr>
          <w:rFonts w:hint="eastAsia"/>
        </w:rPr>
        <w:tab/>
        <w:t>/</w:t>
      </w:r>
      <w:r>
        <w:rPr>
          <w:rFonts w:hint="eastAsia"/>
        </w:rPr>
        <w:t>配置</w:t>
      </w:r>
      <w:r>
        <w:rPr>
          <w:rFonts w:hint="eastAsia"/>
        </w:rPr>
        <w:t>IP</w:t>
      </w:r>
      <w:r>
        <w:rPr>
          <w:rFonts w:hint="eastAsia"/>
        </w:rPr>
        <w:t>地址</w:t>
      </w:r>
    </w:p>
    <w:p w14:paraId="470C0CA0" w14:textId="77777777" w:rsidR="00CA59B0" w:rsidRDefault="00CA59B0" w:rsidP="00CA59B0">
      <w:pPr>
        <w:adjustRightInd w:val="0"/>
        <w:snapToGrid w:val="0"/>
        <w:ind w:firstLine="480"/>
        <w:rPr>
          <w:rFonts w:hint="eastAsia"/>
        </w:rPr>
      </w:pPr>
    </w:p>
    <w:p w14:paraId="344D4133" w14:textId="77777777" w:rsidR="00CA59B0" w:rsidRDefault="00CA59B0" w:rsidP="00CA59B0">
      <w:pPr>
        <w:pStyle w:val="1Char"/>
        <w:ind w:firstLine="480"/>
        <w:rPr>
          <w:rFonts w:hint="eastAsia"/>
        </w:rPr>
      </w:pPr>
      <w:r>
        <w:rPr>
          <w:rFonts w:hint="eastAsia"/>
        </w:rPr>
        <w:t>语音网关</w:t>
      </w:r>
      <w:r>
        <w:rPr>
          <w:rFonts w:hint="eastAsia"/>
        </w:rPr>
        <w:t>VG2</w:t>
      </w:r>
      <w:r>
        <w:rPr>
          <w:rFonts w:hint="eastAsia"/>
        </w:rPr>
        <w:t>设置：</w:t>
      </w:r>
    </w:p>
    <w:p w14:paraId="12CB0AA9" w14:textId="77777777" w:rsidR="00CA59B0" w:rsidRDefault="00CA59B0" w:rsidP="00CA59B0">
      <w:pPr>
        <w:adjustRightInd w:val="0"/>
        <w:snapToGrid w:val="0"/>
        <w:ind w:firstLine="480"/>
      </w:pPr>
      <w:r>
        <w:t>VG</w:t>
      </w:r>
      <w:r>
        <w:rPr>
          <w:rFonts w:hint="eastAsia"/>
        </w:rPr>
        <w:t>2</w:t>
      </w:r>
      <w:r>
        <w:t>(config)#</w:t>
      </w:r>
      <w:r w:rsidRPr="00D54C4A">
        <w:rPr>
          <w:b/>
          <w:color w:val="FF0000"/>
        </w:rPr>
        <w:t>int</w:t>
      </w:r>
      <w:r w:rsidRPr="00D54C4A">
        <w:rPr>
          <w:rFonts w:hint="eastAsia"/>
          <w:b/>
          <w:color w:val="FF0000"/>
        </w:rPr>
        <w:t>erface</w:t>
      </w:r>
      <w:r w:rsidRPr="00D54C4A">
        <w:rPr>
          <w:b/>
          <w:color w:val="FF0000"/>
        </w:rPr>
        <w:t xml:space="preserve"> f</w:t>
      </w:r>
      <w:r w:rsidRPr="00D54C4A">
        <w:rPr>
          <w:rFonts w:hint="eastAsia"/>
          <w:b/>
          <w:color w:val="FF0000"/>
        </w:rPr>
        <w:t>astethernet0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w:t>
      </w:r>
      <w:r>
        <w:rPr>
          <w:rFonts w:hint="eastAsia"/>
        </w:rPr>
        <w:t>F0</w:t>
      </w:r>
      <w:r>
        <w:rPr>
          <w:rFonts w:hint="eastAsia"/>
        </w:rPr>
        <w:t>口（</w:t>
      </w:r>
      <w:r>
        <w:rPr>
          <w:rFonts w:hint="eastAsia"/>
        </w:rPr>
        <w:t>WAN</w:t>
      </w:r>
      <w:r>
        <w:rPr>
          <w:rFonts w:hint="eastAsia"/>
        </w:rPr>
        <w:t>口）设置模式</w:t>
      </w:r>
    </w:p>
    <w:p w14:paraId="1264B3AA" w14:textId="77777777" w:rsidR="00CA59B0" w:rsidRDefault="00CA59B0" w:rsidP="00CA59B0">
      <w:pPr>
        <w:adjustRightInd w:val="0"/>
        <w:snapToGrid w:val="0"/>
        <w:ind w:firstLine="480"/>
      </w:pPr>
      <w:r>
        <w:t>VG</w:t>
      </w:r>
      <w:r>
        <w:rPr>
          <w:rFonts w:hint="eastAsia"/>
        </w:rPr>
        <w:t>2</w:t>
      </w:r>
      <w:r>
        <w:t>(config-if-fastethernet0)#</w:t>
      </w:r>
      <w:r w:rsidRPr="00D54C4A">
        <w:rPr>
          <w:b/>
          <w:color w:val="FF0000"/>
        </w:rPr>
        <w:t>ip addr</w:t>
      </w:r>
      <w:r w:rsidRPr="00D54C4A">
        <w:rPr>
          <w:rFonts w:hint="eastAsia"/>
          <w:b/>
          <w:color w:val="FF0000"/>
        </w:rPr>
        <w:t>ess</w:t>
      </w:r>
      <w:r w:rsidRPr="00D54C4A">
        <w:rPr>
          <w:b/>
          <w:color w:val="FF0000"/>
        </w:rPr>
        <w:t xml:space="preserve"> 192.168.</w:t>
      </w:r>
      <w:r w:rsidRPr="00D54C4A">
        <w:rPr>
          <w:rFonts w:hint="eastAsia"/>
          <w:b/>
          <w:color w:val="FF0000"/>
        </w:rPr>
        <w:t>2</w:t>
      </w:r>
      <w:r w:rsidRPr="00D54C4A">
        <w:rPr>
          <w:b/>
          <w:color w:val="FF0000"/>
        </w:rPr>
        <w:t>.</w:t>
      </w:r>
      <w:r>
        <w:rPr>
          <w:rFonts w:hint="eastAsia"/>
          <w:b/>
          <w:color w:val="FF0000"/>
        </w:rPr>
        <w:t>3</w:t>
      </w:r>
      <w:r w:rsidRPr="00D54C4A">
        <w:rPr>
          <w:b/>
          <w:color w:val="FF0000"/>
        </w:rPr>
        <w:t xml:space="preserve"> 255.255.255.0</w:t>
      </w:r>
      <w:r>
        <w:rPr>
          <w:rFonts w:hint="eastAsia"/>
        </w:rPr>
        <w:tab/>
        <w:t>/</w:t>
      </w:r>
      <w:r>
        <w:rPr>
          <w:rFonts w:hint="eastAsia"/>
        </w:rPr>
        <w:t>配置</w:t>
      </w:r>
      <w:r>
        <w:rPr>
          <w:rFonts w:hint="eastAsia"/>
        </w:rPr>
        <w:t>IP</w:t>
      </w:r>
      <w:r>
        <w:rPr>
          <w:rFonts w:hint="eastAsia"/>
        </w:rPr>
        <w:t>地址</w:t>
      </w:r>
    </w:p>
    <w:p w14:paraId="3C4D3210" w14:textId="77777777" w:rsidR="00CA59B0" w:rsidRDefault="00CA59B0" w:rsidP="00CA59B0">
      <w:pPr>
        <w:adjustRightInd w:val="0"/>
        <w:snapToGrid w:val="0"/>
        <w:ind w:firstLine="480"/>
      </w:pPr>
    </w:p>
    <w:p w14:paraId="78865737" w14:textId="77777777" w:rsidR="00CA59B0" w:rsidRDefault="00CA59B0" w:rsidP="00CA59B0">
      <w:pPr>
        <w:pStyle w:val="1Char"/>
        <w:ind w:firstLine="480"/>
        <w:rPr>
          <w:rFonts w:hint="eastAsia"/>
        </w:rPr>
      </w:pPr>
      <w:r>
        <w:rPr>
          <w:rFonts w:hint="eastAsia"/>
        </w:rPr>
        <w:t>设置完成后，测试两台语音网关与</w:t>
      </w:r>
      <w:r>
        <w:rPr>
          <w:rFonts w:hint="eastAsia"/>
        </w:rPr>
        <w:t>SIP</w:t>
      </w:r>
      <w:r>
        <w:rPr>
          <w:rFonts w:hint="eastAsia"/>
        </w:rPr>
        <w:t>服务器的互通性，可以在语音网关</w:t>
      </w:r>
      <w:r>
        <w:rPr>
          <w:rFonts w:hint="eastAsia"/>
        </w:rPr>
        <w:t>1</w:t>
      </w:r>
      <w:r>
        <w:rPr>
          <w:rFonts w:hint="eastAsia"/>
        </w:rPr>
        <w:t>上对</w:t>
      </w:r>
      <w:r>
        <w:rPr>
          <w:rFonts w:hint="eastAsia"/>
        </w:rPr>
        <w:t>SIP</w:t>
      </w:r>
      <w:r>
        <w:rPr>
          <w:rFonts w:hint="eastAsia"/>
        </w:rPr>
        <w:t>服务器的以太口地址进行</w:t>
      </w:r>
      <w:r>
        <w:rPr>
          <w:rFonts w:hint="eastAsia"/>
        </w:rPr>
        <w:t>ping</w:t>
      </w:r>
      <w:r>
        <w:rPr>
          <w:rFonts w:hint="eastAsia"/>
        </w:rPr>
        <w:t>操作，范例如下：</w:t>
      </w:r>
    </w:p>
    <w:p w14:paraId="54CCDD27" w14:textId="77777777" w:rsidR="00CA59B0" w:rsidRDefault="00CA59B0" w:rsidP="00CA59B0">
      <w:pPr>
        <w:adjustRightInd w:val="0"/>
        <w:snapToGrid w:val="0"/>
        <w:ind w:firstLine="480"/>
      </w:pPr>
      <w:r>
        <w:lastRenderedPageBreak/>
        <w:t>VG1#</w:t>
      </w:r>
      <w:r w:rsidRPr="00D54C4A">
        <w:rPr>
          <w:b/>
          <w:color w:val="FF0000"/>
        </w:rPr>
        <w:t>ping 192.168.2.</w:t>
      </w:r>
      <w:r>
        <w:rPr>
          <w:rFonts w:hint="eastAsia"/>
          <w:b/>
          <w:color w:val="FF0000"/>
        </w:rPr>
        <w:t>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/ping </w:t>
      </w:r>
      <w:r>
        <w:rPr>
          <w:rFonts w:hint="eastAsia"/>
        </w:rPr>
        <w:t>服务器以太口地址</w:t>
      </w:r>
    </w:p>
    <w:p w14:paraId="524D0AE4" w14:textId="77777777" w:rsidR="00CA59B0" w:rsidRDefault="00CA59B0" w:rsidP="00CA59B0">
      <w:pPr>
        <w:adjustRightInd w:val="0"/>
        <w:snapToGrid w:val="0"/>
        <w:ind w:firstLine="480"/>
      </w:pPr>
    </w:p>
    <w:p w14:paraId="70A7B1FB" w14:textId="77777777" w:rsidR="00CA59B0" w:rsidRPr="00D54C4A" w:rsidRDefault="00CA59B0" w:rsidP="00CA59B0">
      <w:pPr>
        <w:adjustRightInd w:val="0"/>
        <w:snapToGrid w:val="0"/>
        <w:ind w:firstLine="480"/>
        <w:rPr>
          <w:color w:val="0070C0"/>
        </w:rPr>
      </w:pPr>
      <w:r w:rsidRPr="00D54C4A">
        <w:rPr>
          <w:color w:val="0070C0"/>
        </w:rPr>
        <w:t>Press key (ctrl + shift + 6) interrupt it.</w:t>
      </w:r>
    </w:p>
    <w:p w14:paraId="6C63CC43" w14:textId="77777777" w:rsidR="00CA59B0" w:rsidRPr="00D54C4A" w:rsidRDefault="00CA59B0" w:rsidP="00CA59B0">
      <w:pPr>
        <w:adjustRightInd w:val="0"/>
        <w:snapToGrid w:val="0"/>
        <w:ind w:firstLine="480"/>
        <w:rPr>
          <w:color w:val="0070C0"/>
        </w:rPr>
      </w:pPr>
      <w:r w:rsidRPr="00D54C4A">
        <w:rPr>
          <w:color w:val="0070C0"/>
        </w:rPr>
        <w:t>Sending 5, 76-byte ICMP Echos to 192.168.2.1 , timeout is 2 seconds:</w:t>
      </w:r>
    </w:p>
    <w:p w14:paraId="4BA01DB3" w14:textId="77777777" w:rsidR="00CA59B0" w:rsidRPr="00D54C4A" w:rsidRDefault="00CA59B0" w:rsidP="00CA59B0">
      <w:pPr>
        <w:adjustRightInd w:val="0"/>
        <w:snapToGrid w:val="0"/>
        <w:ind w:firstLine="480"/>
        <w:rPr>
          <w:color w:val="0070C0"/>
        </w:rPr>
      </w:pPr>
      <w:r w:rsidRPr="00D54C4A">
        <w:rPr>
          <w:color w:val="0070C0"/>
        </w:rPr>
        <w:t>!!!!!</w:t>
      </w:r>
    </w:p>
    <w:p w14:paraId="58A04381" w14:textId="77777777" w:rsidR="00CA59B0" w:rsidRPr="00D54C4A" w:rsidRDefault="00CA59B0" w:rsidP="00CA59B0">
      <w:pPr>
        <w:adjustRightInd w:val="0"/>
        <w:snapToGrid w:val="0"/>
        <w:ind w:firstLine="480"/>
        <w:rPr>
          <w:rFonts w:hint="eastAsia"/>
          <w:color w:val="0070C0"/>
        </w:rPr>
      </w:pPr>
      <w:r w:rsidRPr="00D54C4A">
        <w:rPr>
          <w:color w:val="0070C0"/>
        </w:rPr>
        <w:t>Success rate is 100% (5/5). Round-trip min/avg/max = 0/0/0 ms.</w:t>
      </w:r>
      <w:r w:rsidRPr="00D54C4A">
        <w:rPr>
          <w:rFonts w:hint="eastAsia"/>
          <w:color w:val="0070C0"/>
        </w:rPr>
        <w:tab/>
      </w:r>
      <w:r w:rsidRPr="00D54C4A">
        <w:rPr>
          <w:rFonts w:hint="eastAsia"/>
          <w:color w:val="0070C0"/>
        </w:rPr>
        <w:tab/>
        <w:t>/</w:t>
      </w:r>
      <w:r w:rsidRPr="00D54C4A">
        <w:rPr>
          <w:rFonts w:hint="eastAsia"/>
          <w:color w:val="0070C0"/>
        </w:rPr>
        <w:t>全部</w:t>
      </w:r>
      <w:r w:rsidRPr="00D54C4A">
        <w:rPr>
          <w:rFonts w:hint="eastAsia"/>
          <w:color w:val="0070C0"/>
        </w:rPr>
        <w:t>ping</w:t>
      </w:r>
      <w:r w:rsidRPr="00D54C4A">
        <w:rPr>
          <w:rFonts w:hint="eastAsia"/>
          <w:color w:val="0070C0"/>
        </w:rPr>
        <w:t>通，表示路由通</w:t>
      </w:r>
    </w:p>
    <w:p w14:paraId="174A7FC9" w14:textId="77777777" w:rsidR="00CA59B0" w:rsidRPr="006F5DEE" w:rsidRDefault="00CA59B0" w:rsidP="00CA59B0">
      <w:pPr>
        <w:adjustRightInd w:val="0"/>
        <w:snapToGrid w:val="0"/>
        <w:ind w:firstLine="480"/>
        <w:rPr>
          <w:rFonts w:hint="eastAsia"/>
        </w:rPr>
      </w:pPr>
    </w:p>
    <w:p w14:paraId="20150648" w14:textId="77777777" w:rsidR="00CA59B0" w:rsidRDefault="00CA59B0" w:rsidP="00CA59B0">
      <w:pPr>
        <w:adjustRightInd w:val="0"/>
        <w:snapToGrid w:val="0"/>
        <w:ind w:firstLine="480"/>
        <w:rPr>
          <w:rFonts w:hint="eastAsia"/>
        </w:rPr>
      </w:pPr>
      <w:r>
        <w:rPr>
          <w:rFonts w:hint="eastAsia"/>
          <w:b/>
        </w:rPr>
        <w:t>4</w:t>
      </w:r>
      <w:r w:rsidRPr="003041ED">
        <w:rPr>
          <w:rFonts w:hAnsi="宋体"/>
          <w:b/>
        </w:rPr>
        <w:t>、</w:t>
      </w:r>
      <w:r>
        <w:rPr>
          <w:rFonts w:hAnsi="宋体" w:hint="eastAsia"/>
          <w:b/>
        </w:rPr>
        <w:t>语音接口和拨号路由配置</w:t>
      </w:r>
      <w:r w:rsidRPr="003041ED">
        <w:rPr>
          <w:rFonts w:hAnsi="宋体"/>
          <w:b/>
        </w:rPr>
        <w:t>；</w:t>
      </w:r>
    </w:p>
    <w:p w14:paraId="619EBDD6" w14:textId="77777777" w:rsidR="00CA59B0" w:rsidRPr="005C6AB5" w:rsidRDefault="00CA59B0" w:rsidP="00CA59B0">
      <w:pPr>
        <w:pStyle w:val="1Char"/>
        <w:ind w:firstLine="480"/>
        <w:rPr>
          <w:rFonts w:hint="eastAsia"/>
        </w:rPr>
      </w:pPr>
      <w:r>
        <w:rPr>
          <w:rFonts w:hint="eastAsia"/>
        </w:rPr>
        <w:t>第一步，检查语音接口运行参数，确保</w:t>
      </w:r>
      <w:r>
        <w:rPr>
          <w:rFonts w:hint="eastAsia"/>
        </w:rPr>
        <w:t>FXS</w:t>
      </w:r>
      <w:r>
        <w:rPr>
          <w:rFonts w:hint="eastAsia"/>
        </w:rPr>
        <w:t>接口已经启用，操作如下：</w:t>
      </w:r>
    </w:p>
    <w:p w14:paraId="21E5B819" w14:textId="77777777" w:rsidR="00CA59B0" w:rsidRPr="005C6AB5" w:rsidRDefault="00CA59B0" w:rsidP="00CA59B0">
      <w:pPr>
        <w:adjustRightInd w:val="0"/>
        <w:snapToGrid w:val="0"/>
        <w:ind w:firstLine="480"/>
        <w:rPr>
          <w:rFonts w:hint="eastAsia"/>
          <w:b/>
          <w:color w:val="FF0000"/>
          <w:szCs w:val="21"/>
        </w:rPr>
      </w:pPr>
      <w:r w:rsidRPr="00EB265A">
        <w:rPr>
          <w:szCs w:val="21"/>
        </w:rPr>
        <w:t>gateway #</w:t>
      </w:r>
      <w:r w:rsidRPr="00EB265A">
        <w:rPr>
          <w:b/>
          <w:color w:val="FF0000"/>
          <w:szCs w:val="21"/>
        </w:rPr>
        <w:t>sh</w:t>
      </w:r>
      <w:r w:rsidRPr="00EB265A">
        <w:rPr>
          <w:rFonts w:hint="eastAsia"/>
          <w:b/>
          <w:color w:val="FF0000"/>
          <w:szCs w:val="21"/>
        </w:rPr>
        <w:t>ow</w:t>
      </w:r>
      <w:r w:rsidRPr="00EB265A">
        <w:rPr>
          <w:b/>
          <w:color w:val="FF0000"/>
          <w:szCs w:val="21"/>
        </w:rPr>
        <w:t xml:space="preserve"> </w:t>
      </w:r>
      <w:r>
        <w:rPr>
          <w:rFonts w:hint="eastAsia"/>
          <w:b/>
          <w:color w:val="FF0000"/>
          <w:szCs w:val="21"/>
        </w:rPr>
        <w:t>voice card</w:t>
      </w:r>
      <w:r w:rsidRPr="00EB265A">
        <w:rPr>
          <w:szCs w:val="21"/>
        </w:rPr>
        <w:t xml:space="preserve">          </w:t>
      </w:r>
      <w:r>
        <w:rPr>
          <w:rFonts w:hint="eastAsia"/>
          <w:szCs w:val="21"/>
        </w:rPr>
        <w:tab/>
      </w:r>
      <w:r>
        <w:rPr>
          <w:rFonts w:hint="eastAsia"/>
          <w:szCs w:val="21"/>
        </w:rPr>
        <w:tab/>
        <w:t>/</w:t>
      </w:r>
      <w:r>
        <w:rPr>
          <w:rFonts w:hint="eastAsia"/>
          <w:szCs w:val="21"/>
        </w:rPr>
        <w:t>检查语音接口情况</w:t>
      </w:r>
    </w:p>
    <w:p w14:paraId="04D46C81" w14:textId="77777777" w:rsidR="00CA59B0" w:rsidRPr="005C6AB5" w:rsidRDefault="00CA59B0" w:rsidP="00CA59B0">
      <w:pPr>
        <w:adjustRightInd w:val="0"/>
        <w:snapToGrid w:val="0"/>
        <w:ind w:firstLine="480"/>
        <w:rPr>
          <w:color w:val="0070C0"/>
          <w:szCs w:val="21"/>
        </w:rPr>
      </w:pPr>
      <w:r w:rsidRPr="005C6AB5">
        <w:rPr>
          <w:color w:val="0070C0"/>
          <w:szCs w:val="21"/>
        </w:rPr>
        <w:t>fxs-card 1</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/fxs</w:t>
      </w:r>
      <w:r>
        <w:rPr>
          <w:rFonts w:hint="eastAsia"/>
          <w:color w:val="0070C0"/>
          <w:szCs w:val="21"/>
        </w:rPr>
        <w:t>卡，编号</w:t>
      </w:r>
      <w:r>
        <w:rPr>
          <w:rFonts w:hint="eastAsia"/>
          <w:color w:val="0070C0"/>
          <w:szCs w:val="21"/>
        </w:rPr>
        <w:t>1</w:t>
      </w:r>
    </w:p>
    <w:p w14:paraId="64534709" w14:textId="77777777" w:rsidR="00CA59B0" w:rsidRPr="005C6AB5" w:rsidRDefault="00CA59B0" w:rsidP="00CA59B0">
      <w:pPr>
        <w:adjustRightInd w:val="0"/>
        <w:snapToGrid w:val="0"/>
        <w:ind w:firstLine="480"/>
        <w:rPr>
          <w:color w:val="0070C0"/>
          <w:szCs w:val="21"/>
        </w:rPr>
      </w:pPr>
      <w:r w:rsidRPr="005C6AB5">
        <w:rPr>
          <w:color w:val="0070C0"/>
          <w:szCs w:val="21"/>
        </w:rPr>
        <w:t xml:space="preserve">  channel 0 3 callid enable</w:t>
      </w:r>
      <w:r>
        <w:rPr>
          <w:rFonts w:hint="eastAsia"/>
          <w:color w:val="0070C0"/>
          <w:szCs w:val="21"/>
        </w:rPr>
        <w:tab/>
      </w:r>
      <w:r>
        <w:rPr>
          <w:rFonts w:hint="eastAsia"/>
          <w:color w:val="0070C0"/>
          <w:szCs w:val="21"/>
        </w:rPr>
        <w:tab/>
      </w:r>
      <w:r>
        <w:rPr>
          <w:rFonts w:hint="eastAsia"/>
          <w:color w:val="0070C0"/>
          <w:szCs w:val="21"/>
        </w:rPr>
        <w:tab/>
        <w:t>/0</w:t>
      </w:r>
      <w:r>
        <w:rPr>
          <w:rFonts w:hint="eastAsia"/>
          <w:color w:val="0070C0"/>
          <w:szCs w:val="21"/>
        </w:rPr>
        <w:t>－</w:t>
      </w:r>
      <w:r>
        <w:rPr>
          <w:rFonts w:hint="eastAsia"/>
          <w:color w:val="0070C0"/>
          <w:szCs w:val="21"/>
        </w:rPr>
        <w:t>3</w:t>
      </w:r>
      <w:r>
        <w:rPr>
          <w:rFonts w:hint="eastAsia"/>
          <w:color w:val="0070C0"/>
          <w:szCs w:val="21"/>
        </w:rPr>
        <w:t>通道（即</w:t>
      </w:r>
      <w:r>
        <w:rPr>
          <w:rFonts w:hint="eastAsia"/>
          <w:color w:val="0070C0"/>
          <w:szCs w:val="21"/>
        </w:rPr>
        <w:t>fxs0-fxs3</w:t>
      </w:r>
      <w:r>
        <w:rPr>
          <w:rFonts w:hint="eastAsia"/>
          <w:color w:val="0070C0"/>
          <w:szCs w:val="21"/>
        </w:rPr>
        <w:t>）启用来电显示功能</w:t>
      </w:r>
    </w:p>
    <w:p w14:paraId="69D90A9F" w14:textId="77777777" w:rsidR="00CA59B0" w:rsidRPr="005C6AB5" w:rsidRDefault="00CA59B0" w:rsidP="00CA59B0">
      <w:pPr>
        <w:adjustRightInd w:val="0"/>
        <w:snapToGrid w:val="0"/>
        <w:ind w:firstLine="480"/>
        <w:rPr>
          <w:color w:val="0070C0"/>
          <w:szCs w:val="21"/>
        </w:rPr>
      </w:pPr>
      <w:r w:rsidRPr="005C6AB5">
        <w:rPr>
          <w:color w:val="0070C0"/>
          <w:szCs w:val="21"/>
        </w:rPr>
        <w:t xml:space="preserve">  channel 0 3 enable</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/0</w:t>
      </w:r>
      <w:r>
        <w:rPr>
          <w:rFonts w:hint="eastAsia"/>
          <w:color w:val="0070C0"/>
          <w:szCs w:val="21"/>
        </w:rPr>
        <w:t>－</w:t>
      </w:r>
      <w:r>
        <w:rPr>
          <w:rFonts w:hint="eastAsia"/>
          <w:color w:val="0070C0"/>
          <w:szCs w:val="21"/>
        </w:rPr>
        <w:t>3</w:t>
      </w:r>
      <w:r>
        <w:rPr>
          <w:rFonts w:hint="eastAsia"/>
          <w:color w:val="0070C0"/>
          <w:szCs w:val="21"/>
        </w:rPr>
        <w:t>通道（即</w:t>
      </w:r>
      <w:r>
        <w:rPr>
          <w:rFonts w:hint="eastAsia"/>
          <w:color w:val="0070C0"/>
          <w:szCs w:val="21"/>
        </w:rPr>
        <w:t>fxs0-fxs3</w:t>
      </w:r>
      <w:r>
        <w:rPr>
          <w:rFonts w:hint="eastAsia"/>
          <w:color w:val="0070C0"/>
          <w:szCs w:val="21"/>
        </w:rPr>
        <w:t>）启用</w:t>
      </w:r>
    </w:p>
    <w:p w14:paraId="4679543F" w14:textId="77777777" w:rsidR="00CA59B0" w:rsidRPr="005C6AB5" w:rsidRDefault="00CA59B0" w:rsidP="00CA59B0">
      <w:pPr>
        <w:adjustRightInd w:val="0"/>
        <w:snapToGrid w:val="0"/>
        <w:ind w:firstLine="480"/>
        <w:rPr>
          <w:color w:val="0070C0"/>
          <w:szCs w:val="21"/>
        </w:rPr>
      </w:pPr>
      <w:r w:rsidRPr="005C6AB5">
        <w:rPr>
          <w:color w:val="0070C0"/>
          <w:szCs w:val="21"/>
        </w:rPr>
        <w:t xml:space="preserve"> exit</w:t>
      </w:r>
    </w:p>
    <w:p w14:paraId="37A1D09A" w14:textId="77777777" w:rsidR="00CA59B0" w:rsidRPr="005C6AB5" w:rsidRDefault="00CA59B0" w:rsidP="00CA59B0">
      <w:pPr>
        <w:adjustRightInd w:val="0"/>
        <w:snapToGrid w:val="0"/>
        <w:ind w:firstLine="480"/>
        <w:rPr>
          <w:color w:val="0070C0"/>
          <w:szCs w:val="21"/>
        </w:rPr>
      </w:pPr>
    </w:p>
    <w:p w14:paraId="55CC6402" w14:textId="77777777" w:rsidR="00CA59B0" w:rsidRPr="005C6AB5" w:rsidRDefault="00CA59B0" w:rsidP="00CA59B0">
      <w:pPr>
        <w:adjustRightInd w:val="0"/>
        <w:snapToGrid w:val="0"/>
        <w:ind w:firstLine="480"/>
        <w:rPr>
          <w:color w:val="0070C0"/>
          <w:szCs w:val="21"/>
        </w:rPr>
      </w:pPr>
      <w:r w:rsidRPr="005C6AB5">
        <w:rPr>
          <w:color w:val="0070C0"/>
          <w:szCs w:val="21"/>
        </w:rPr>
        <w:t xml:space="preserve"> fxo-card 2</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/fx0</w:t>
      </w:r>
      <w:r>
        <w:rPr>
          <w:rFonts w:hint="eastAsia"/>
          <w:color w:val="0070C0"/>
          <w:szCs w:val="21"/>
        </w:rPr>
        <w:t>卡，编号</w:t>
      </w:r>
      <w:r>
        <w:rPr>
          <w:rFonts w:hint="eastAsia"/>
          <w:color w:val="0070C0"/>
          <w:szCs w:val="21"/>
        </w:rPr>
        <w:t>2</w:t>
      </w:r>
    </w:p>
    <w:p w14:paraId="1D25862F" w14:textId="77777777" w:rsidR="00CA59B0" w:rsidRPr="005C6AB5" w:rsidRDefault="00CA59B0" w:rsidP="00CA59B0">
      <w:pPr>
        <w:adjustRightInd w:val="0"/>
        <w:snapToGrid w:val="0"/>
        <w:ind w:firstLine="480"/>
        <w:rPr>
          <w:color w:val="0070C0"/>
          <w:szCs w:val="21"/>
        </w:rPr>
      </w:pPr>
      <w:r w:rsidRPr="005C6AB5">
        <w:rPr>
          <w:color w:val="0070C0"/>
          <w:szCs w:val="21"/>
        </w:rPr>
        <w:t xml:space="preserve">  channel 0 0 callid enable</w:t>
      </w:r>
      <w:r>
        <w:rPr>
          <w:rFonts w:hint="eastAsia"/>
          <w:color w:val="0070C0"/>
          <w:szCs w:val="21"/>
        </w:rPr>
        <w:tab/>
      </w:r>
      <w:r>
        <w:rPr>
          <w:rFonts w:hint="eastAsia"/>
          <w:color w:val="0070C0"/>
          <w:szCs w:val="21"/>
        </w:rPr>
        <w:tab/>
      </w:r>
      <w:r>
        <w:rPr>
          <w:rFonts w:hint="eastAsia"/>
          <w:color w:val="0070C0"/>
          <w:szCs w:val="21"/>
        </w:rPr>
        <w:tab/>
        <w:t>/0</w:t>
      </w:r>
      <w:r>
        <w:rPr>
          <w:rFonts w:hint="eastAsia"/>
          <w:color w:val="0070C0"/>
          <w:szCs w:val="21"/>
        </w:rPr>
        <w:t>通道（即</w:t>
      </w:r>
      <w:r>
        <w:rPr>
          <w:rFonts w:hint="eastAsia"/>
          <w:color w:val="0070C0"/>
          <w:szCs w:val="21"/>
        </w:rPr>
        <w:t>fxo0</w:t>
      </w:r>
      <w:r>
        <w:rPr>
          <w:rFonts w:hint="eastAsia"/>
          <w:color w:val="0070C0"/>
          <w:szCs w:val="21"/>
        </w:rPr>
        <w:t>）启用来电显示功能</w:t>
      </w:r>
    </w:p>
    <w:p w14:paraId="43996A4D" w14:textId="77777777" w:rsidR="00CA59B0" w:rsidRPr="005C6AB5" w:rsidRDefault="00CA59B0" w:rsidP="00CA59B0">
      <w:pPr>
        <w:adjustRightInd w:val="0"/>
        <w:snapToGrid w:val="0"/>
        <w:ind w:firstLine="480"/>
        <w:rPr>
          <w:color w:val="0070C0"/>
          <w:szCs w:val="21"/>
        </w:rPr>
      </w:pPr>
      <w:r w:rsidRPr="005C6AB5">
        <w:rPr>
          <w:color w:val="0070C0"/>
          <w:szCs w:val="21"/>
        </w:rPr>
        <w:t xml:space="preserve">  channel 0 0 enable</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/0</w:t>
      </w:r>
      <w:r>
        <w:rPr>
          <w:rFonts w:hint="eastAsia"/>
          <w:color w:val="0070C0"/>
          <w:szCs w:val="21"/>
        </w:rPr>
        <w:t>通道（即</w:t>
      </w:r>
      <w:r>
        <w:rPr>
          <w:rFonts w:hint="eastAsia"/>
          <w:color w:val="0070C0"/>
          <w:szCs w:val="21"/>
        </w:rPr>
        <w:t>fxo0</w:t>
      </w:r>
      <w:r>
        <w:rPr>
          <w:rFonts w:hint="eastAsia"/>
          <w:color w:val="0070C0"/>
          <w:szCs w:val="21"/>
        </w:rPr>
        <w:t>）启用</w:t>
      </w:r>
    </w:p>
    <w:p w14:paraId="6F8FF2C6" w14:textId="77777777" w:rsidR="00CA59B0" w:rsidRPr="005C6AB5" w:rsidRDefault="00CA59B0" w:rsidP="00CA59B0">
      <w:pPr>
        <w:adjustRightInd w:val="0"/>
        <w:snapToGrid w:val="0"/>
        <w:ind w:firstLine="480"/>
        <w:rPr>
          <w:color w:val="0070C0"/>
          <w:szCs w:val="21"/>
        </w:rPr>
      </w:pPr>
      <w:r w:rsidRPr="005C6AB5">
        <w:rPr>
          <w:color w:val="0070C0"/>
          <w:szCs w:val="21"/>
        </w:rPr>
        <w:t xml:space="preserve"> exit</w:t>
      </w:r>
    </w:p>
    <w:p w14:paraId="006177DD" w14:textId="77777777" w:rsidR="00CA59B0" w:rsidRDefault="00CA59B0" w:rsidP="00CA59B0">
      <w:pPr>
        <w:adjustRightInd w:val="0"/>
        <w:snapToGrid w:val="0"/>
        <w:ind w:firstLine="480"/>
        <w:rPr>
          <w:rFonts w:hint="eastAsia"/>
          <w:color w:val="0070C0"/>
          <w:szCs w:val="21"/>
        </w:rPr>
      </w:pPr>
      <w:r w:rsidRPr="005C6AB5">
        <w:rPr>
          <w:color w:val="0070C0"/>
          <w:szCs w:val="21"/>
        </w:rPr>
        <w:t>dialplan terminator #</w:t>
      </w:r>
      <w:r>
        <w:rPr>
          <w:rFonts w:hint="eastAsia"/>
          <w:color w:val="0070C0"/>
          <w:szCs w:val="21"/>
        </w:rPr>
        <w:tab/>
      </w:r>
      <w:r>
        <w:rPr>
          <w:rFonts w:hint="eastAsia"/>
          <w:color w:val="0070C0"/>
          <w:szCs w:val="21"/>
        </w:rPr>
        <w:tab/>
      </w:r>
      <w:r>
        <w:rPr>
          <w:rFonts w:hint="eastAsia"/>
          <w:color w:val="0070C0"/>
          <w:szCs w:val="21"/>
        </w:rPr>
        <w:tab/>
      </w:r>
      <w:r>
        <w:rPr>
          <w:rFonts w:hint="eastAsia"/>
          <w:color w:val="0070C0"/>
          <w:szCs w:val="21"/>
        </w:rPr>
        <w:tab/>
        <w:t>/</w:t>
      </w:r>
      <w:r>
        <w:rPr>
          <w:rFonts w:hint="eastAsia"/>
          <w:color w:val="0070C0"/>
          <w:szCs w:val="21"/>
        </w:rPr>
        <w:t>拨号可以＃结束</w:t>
      </w:r>
    </w:p>
    <w:p w14:paraId="36401C59" w14:textId="77777777" w:rsidR="00CA59B0" w:rsidRDefault="00CA59B0" w:rsidP="00CA59B0">
      <w:pPr>
        <w:pStyle w:val="1Char"/>
        <w:ind w:firstLine="480"/>
        <w:rPr>
          <w:rFonts w:hint="eastAsia"/>
          <w:color w:val="0070C0"/>
        </w:rPr>
      </w:pPr>
      <w:r>
        <w:rPr>
          <w:rFonts w:hint="eastAsia"/>
        </w:rPr>
        <w:t>从配置参数可以看到，系统已经默认启动了对应的语音接口。如果没有启动，我们可以用</w:t>
      </w:r>
      <w:r>
        <w:rPr>
          <w:rFonts w:hint="eastAsia"/>
        </w:rPr>
        <w:t>channel X Y enable</w:t>
      </w:r>
      <w:r>
        <w:rPr>
          <w:rFonts w:hint="eastAsia"/>
        </w:rPr>
        <w:t>命令启动。</w:t>
      </w:r>
    </w:p>
    <w:p w14:paraId="548C4B9D" w14:textId="77777777" w:rsidR="00CA59B0" w:rsidRDefault="00CA59B0" w:rsidP="00CA59B0">
      <w:pPr>
        <w:adjustRightInd w:val="0"/>
        <w:snapToGrid w:val="0"/>
        <w:ind w:firstLine="480"/>
        <w:rPr>
          <w:rFonts w:hint="eastAsia"/>
          <w:color w:val="0070C0"/>
          <w:szCs w:val="21"/>
        </w:rPr>
      </w:pPr>
    </w:p>
    <w:p w14:paraId="253DA0A0" w14:textId="77777777" w:rsidR="00CA59B0" w:rsidRDefault="00CA59B0" w:rsidP="00CA59B0">
      <w:pPr>
        <w:pStyle w:val="1Char"/>
        <w:ind w:firstLine="480"/>
        <w:rPr>
          <w:rFonts w:hint="eastAsia"/>
        </w:rPr>
      </w:pPr>
      <w:r>
        <w:rPr>
          <w:rFonts w:hint="eastAsia"/>
        </w:rPr>
        <w:t>第二步，首先清除目前语音网关的相关的拨号路由，两台网关上做同样的操作，范例如下：</w:t>
      </w:r>
    </w:p>
    <w:p w14:paraId="4847E4C1" w14:textId="77777777" w:rsidR="00CA59B0" w:rsidRPr="004846A3" w:rsidRDefault="00CA59B0" w:rsidP="00CA59B0">
      <w:pPr>
        <w:adjustRightInd w:val="0"/>
        <w:snapToGrid w:val="0"/>
        <w:ind w:firstLine="480"/>
        <w:rPr>
          <w:szCs w:val="21"/>
        </w:rPr>
      </w:pPr>
      <w:r w:rsidRPr="004846A3">
        <w:rPr>
          <w:szCs w:val="21"/>
        </w:rPr>
        <w:t>VG1(config)#callrouting-conf</w:t>
      </w:r>
    </w:p>
    <w:p w14:paraId="091F96A9" w14:textId="77777777" w:rsidR="00CA59B0" w:rsidRPr="004846A3" w:rsidRDefault="00CA59B0" w:rsidP="00CA59B0">
      <w:pPr>
        <w:adjustRightInd w:val="0"/>
        <w:snapToGrid w:val="0"/>
        <w:ind w:firstLine="480"/>
        <w:rPr>
          <w:szCs w:val="21"/>
        </w:rPr>
      </w:pPr>
      <w:r w:rsidRPr="004846A3">
        <w:rPr>
          <w:szCs w:val="21"/>
        </w:rPr>
        <w:lastRenderedPageBreak/>
        <w:t>VG1(config-callroute)#no dial-peer 1</w:t>
      </w:r>
    </w:p>
    <w:p w14:paraId="1BE37D01" w14:textId="77777777" w:rsidR="00CA59B0" w:rsidRPr="004846A3" w:rsidRDefault="00CA59B0" w:rsidP="00CA59B0">
      <w:pPr>
        <w:adjustRightInd w:val="0"/>
        <w:snapToGrid w:val="0"/>
        <w:ind w:firstLine="480"/>
        <w:rPr>
          <w:szCs w:val="21"/>
        </w:rPr>
      </w:pPr>
      <w:r w:rsidRPr="004846A3">
        <w:rPr>
          <w:szCs w:val="21"/>
        </w:rPr>
        <w:t>VG1(config-callroute)#no dial-peer 2</w:t>
      </w:r>
    </w:p>
    <w:p w14:paraId="013F5E44" w14:textId="77777777" w:rsidR="00CA59B0" w:rsidRPr="004846A3" w:rsidRDefault="00CA59B0" w:rsidP="00CA59B0">
      <w:pPr>
        <w:adjustRightInd w:val="0"/>
        <w:snapToGrid w:val="0"/>
        <w:ind w:firstLine="480"/>
        <w:rPr>
          <w:szCs w:val="21"/>
        </w:rPr>
      </w:pPr>
      <w:r w:rsidRPr="004846A3">
        <w:rPr>
          <w:szCs w:val="21"/>
        </w:rPr>
        <w:t>VG1(config-callroute)#no dial-peer 3</w:t>
      </w:r>
    </w:p>
    <w:p w14:paraId="77101471" w14:textId="77777777" w:rsidR="00CA59B0" w:rsidRDefault="00CA59B0" w:rsidP="00CA59B0">
      <w:pPr>
        <w:adjustRightInd w:val="0"/>
        <w:snapToGrid w:val="0"/>
        <w:ind w:firstLine="480"/>
        <w:rPr>
          <w:rFonts w:hint="eastAsia"/>
          <w:szCs w:val="21"/>
        </w:rPr>
      </w:pPr>
      <w:r w:rsidRPr="004846A3">
        <w:rPr>
          <w:szCs w:val="21"/>
        </w:rPr>
        <w:t>VG1(config-callroute)#no dial-peer 4</w:t>
      </w:r>
    </w:p>
    <w:p w14:paraId="3EED26AB" w14:textId="77777777" w:rsidR="00CA59B0" w:rsidRPr="00C64583" w:rsidRDefault="00CA59B0" w:rsidP="00CA59B0">
      <w:pPr>
        <w:adjustRightInd w:val="0"/>
        <w:snapToGrid w:val="0"/>
        <w:ind w:firstLine="480"/>
        <w:rPr>
          <w:rFonts w:hint="eastAsia"/>
          <w:szCs w:val="21"/>
        </w:rPr>
      </w:pPr>
      <w:r w:rsidRPr="004846A3">
        <w:rPr>
          <w:szCs w:val="21"/>
        </w:rPr>
        <w:t>VG1(</w:t>
      </w:r>
      <w:r>
        <w:rPr>
          <w:szCs w:val="21"/>
        </w:rPr>
        <w:t xml:space="preserve">config-callroute)#no dial-peer </w:t>
      </w:r>
      <w:r>
        <w:rPr>
          <w:rFonts w:hint="eastAsia"/>
          <w:szCs w:val="21"/>
        </w:rPr>
        <w:t>5</w:t>
      </w:r>
    </w:p>
    <w:p w14:paraId="2AF137A1" w14:textId="77777777" w:rsidR="00CA59B0" w:rsidRPr="00C64583" w:rsidRDefault="00CA59B0" w:rsidP="00CA59B0">
      <w:pPr>
        <w:adjustRightInd w:val="0"/>
        <w:snapToGrid w:val="0"/>
        <w:ind w:firstLine="480"/>
        <w:rPr>
          <w:rFonts w:hint="eastAsia"/>
          <w:szCs w:val="21"/>
        </w:rPr>
      </w:pPr>
      <w:r w:rsidRPr="004846A3">
        <w:rPr>
          <w:szCs w:val="21"/>
        </w:rPr>
        <w:t>VG1(</w:t>
      </w:r>
      <w:r>
        <w:rPr>
          <w:szCs w:val="21"/>
        </w:rPr>
        <w:t xml:space="preserve">config-callroute)#no dial-peer </w:t>
      </w:r>
      <w:r>
        <w:rPr>
          <w:rFonts w:hint="eastAsia"/>
          <w:szCs w:val="21"/>
        </w:rPr>
        <w:t>100</w:t>
      </w:r>
    </w:p>
    <w:p w14:paraId="02EFD63C" w14:textId="77777777" w:rsidR="00CA59B0" w:rsidRDefault="00CA59B0" w:rsidP="00CA59B0">
      <w:pPr>
        <w:adjustRightInd w:val="0"/>
        <w:snapToGrid w:val="0"/>
        <w:ind w:firstLine="480"/>
        <w:rPr>
          <w:rFonts w:hint="eastAsia"/>
          <w:color w:val="0070C0"/>
          <w:szCs w:val="21"/>
        </w:rPr>
      </w:pPr>
    </w:p>
    <w:p w14:paraId="45FA7EDC" w14:textId="77777777" w:rsidR="00CA59B0" w:rsidRDefault="00CA59B0" w:rsidP="00CA59B0">
      <w:pPr>
        <w:pStyle w:val="1Char"/>
        <w:ind w:firstLine="480"/>
        <w:rPr>
          <w:rFonts w:hint="eastAsia"/>
        </w:rPr>
      </w:pPr>
      <w:r>
        <w:rPr>
          <w:rFonts w:hint="eastAsia"/>
          <w:color w:val="000000"/>
          <w:szCs w:val="21"/>
        </w:rPr>
        <w:t>第三步，</w:t>
      </w:r>
      <w:r w:rsidRPr="00B9599D">
        <w:rPr>
          <w:rFonts w:hint="eastAsia"/>
        </w:rPr>
        <w:t>配置向</w:t>
      </w:r>
      <w:r>
        <w:rPr>
          <w:rFonts w:hint="eastAsia"/>
        </w:rPr>
        <w:t>SIP</w:t>
      </w:r>
      <w:r>
        <w:rPr>
          <w:rFonts w:hint="eastAsia"/>
        </w:rPr>
        <w:t>服务器</w:t>
      </w:r>
      <w:r w:rsidRPr="00B9599D">
        <w:rPr>
          <w:rFonts w:hint="eastAsia"/>
        </w:rPr>
        <w:t>发起注册的接口</w:t>
      </w:r>
    </w:p>
    <w:p w14:paraId="35E18734" w14:textId="77777777" w:rsidR="00CA59B0" w:rsidRDefault="00CA59B0" w:rsidP="00CA59B0">
      <w:pPr>
        <w:pStyle w:val="1Char"/>
        <w:ind w:firstLine="480"/>
        <w:rPr>
          <w:rFonts w:hint="eastAsia"/>
          <w:color w:val="000000"/>
          <w:szCs w:val="21"/>
        </w:rPr>
      </w:pPr>
      <w:r>
        <w:rPr>
          <w:rFonts w:hint="eastAsia"/>
          <w:color w:val="000000"/>
          <w:szCs w:val="21"/>
        </w:rPr>
        <w:t>语音网关</w:t>
      </w:r>
      <w:r>
        <w:rPr>
          <w:rFonts w:hint="eastAsia"/>
          <w:color w:val="000000"/>
          <w:szCs w:val="21"/>
        </w:rPr>
        <w:t>1</w:t>
      </w:r>
      <w:r>
        <w:rPr>
          <w:rFonts w:hint="eastAsia"/>
          <w:color w:val="000000"/>
          <w:szCs w:val="21"/>
        </w:rPr>
        <w:t>操作：</w:t>
      </w:r>
    </w:p>
    <w:p w14:paraId="280CB919" w14:textId="77777777" w:rsidR="00CA59B0" w:rsidRPr="00F85F9D" w:rsidRDefault="00CA59B0" w:rsidP="00CA59B0">
      <w:pPr>
        <w:adjustRightInd w:val="0"/>
        <w:snapToGrid w:val="0"/>
        <w:ind w:firstLine="480"/>
        <w:rPr>
          <w:color w:val="000000"/>
          <w:szCs w:val="21"/>
        </w:rPr>
      </w:pPr>
      <w:r w:rsidRPr="00F85F9D">
        <w:rPr>
          <w:color w:val="000000"/>
          <w:szCs w:val="21"/>
        </w:rPr>
        <w:t>VG</w:t>
      </w:r>
      <w:r>
        <w:rPr>
          <w:rFonts w:hint="eastAsia"/>
          <w:color w:val="000000"/>
          <w:szCs w:val="21"/>
        </w:rPr>
        <w:t>1</w:t>
      </w:r>
      <w:r w:rsidRPr="00F85F9D">
        <w:rPr>
          <w:color w:val="000000"/>
          <w:szCs w:val="21"/>
        </w:rPr>
        <w:t>(config)#</w:t>
      </w:r>
      <w:r w:rsidRPr="00F85F9D">
        <w:rPr>
          <w:b/>
          <w:color w:val="FF0000"/>
          <w:szCs w:val="21"/>
        </w:rPr>
        <w:t>interface fastethernet0</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进入</w:t>
      </w:r>
      <w:r>
        <w:rPr>
          <w:rFonts w:hint="eastAsia"/>
          <w:color w:val="000000"/>
          <w:szCs w:val="21"/>
        </w:rPr>
        <w:t>F0</w:t>
      </w:r>
      <w:r>
        <w:rPr>
          <w:rFonts w:hint="eastAsia"/>
          <w:color w:val="000000"/>
          <w:szCs w:val="21"/>
        </w:rPr>
        <w:t>接口配置模式</w:t>
      </w:r>
    </w:p>
    <w:p w14:paraId="0B25BA71" w14:textId="77777777" w:rsidR="00CA59B0" w:rsidRDefault="00CA59B0" w:rsidP="00CA59B0">
      <w:pPr>
        <w:adjustRightInd w:val="0"/>
        <w:snapToGrid w:val="0"/>
        <w:ind w:firstLine="480"/>
        <w:rPr>
          <w:rFonts w:hint="eastAsia"/>
          <w:color w:val="000000"/>
          <w:szCs w:val="21"/>
        </w:rPr>
      </w:pPr>
      <w:r w:rsidRPr="00F85F9D">
        <w:rPr>
          <w:color w:val="000000"/>
          <w:szCs w:val="21"/>
        </w:rPr>
        <w:t>VG</w:t>
      </w:r>
      <w:r>
        <w:rPr>
          <w:rFonts w:hint="eastAsia"/>
          <w:color w:val="000000"/>
          <w:szCs w:val="21"/>
        </w:rPr>
        <w:t>1</w:t>
      </w:r>
      <w:r w:rsidRPr="00F85F9D">
        <w:rPr>
          <w:color w:val="000000"/>
          <w:szCs w:val="21"/>
        </w:rPr>
        <w:t>(config-if-fastethernet0)#</w:t>
      </w:r>
      <w:r w:rsidRPr="00D71C35">
        <w:t xml:space="preserve"> </w:t>
      </w:r>
      <w:r w:rsidRPr="00D71C35">
        <w:rPr>
          <w:b/>
          <w:color w:val="FF0000"/>
        </w:rPr>
        <w:t>sip-gateway voip interface</w:t>
      </w:r>
      <w:r>
        <w:rPr>
          <w:rFonts w:hint="eastAsia"/>
          <w:color w:val="000000"/>
          <w:szCs w:val="21"/>
        </w:rPr>
        <w:tab/>
      </w:r>
      <w:r>
        <w:rPr>
          <w:rFonts w:hint="eastAsia"/>
          <w:color w:val="000000"/>
          <w:szCs w:val="21"/>
        </w:rPr>
        <w:tab/>
        <w:t>/</w:t>
      </w:r>
      <w:r>
        <w:rPr>
          <w:rFonts w:hint="eastAsia"/>
          <w:color w:val="000000"/>
          <w:szCs w:val="21"/>
        </w:rPr>
        <w:t>指定本接口作为</w:t>
      </w:r>
      <w:r>
        <w:rPr>
          <w:rFonts w:hint="eastAsia"/>
          <w:color w:val="000000"/>
          <w:szCs w:val="21"/>
        </w:rPr>
        <w:t>SIP</w:t>
      </w:r>
      <w:r>
        <w:rPr>
          <w:rFonts w:hint="eastAsia"/>
          <w:color w:val="000000"/>
          <w:szCs w:val="21"/>
        </w:rPr>
        <w:t>协议接口</w:t>
      </w:r>
    </w:p>
    <w:p w14:paraId="416E4A08" w14:textId="77777777" w:rsidR="00CA59B0" w:rsidRDefault="00CA59B0" w:rsidP="00CA59B0">
      <w:pPr>
        <w:adjustRightInd w:val="0"/>
        <w:snapToGrid w:val="0"/>
        <w:ind w:firstLine="480"/>
        <w:rPr>
          <w:rFonts w:hint="eastAsia"/>
          <w:color w:val="000000"/>
          <w:szCs w:val="21"/>
        </w:rPr>
      </w:pPr>
      <w:r w:rsidRPr="000E2EE9">
        <w:rPr>
          <w:color w:val="000000"/>
          <w:szCs w:val="21"/>
        </w:rPr>
        <w:t>VG1(config-if-fastethernet0)#</w:t>
      </w:r>
      <w:r w:rsidRPr="00D71C35">
        <w:t xml:space="preserve"> </w:t>
      </w:r>
      <w:r w:rsidRPr="00D71C35">
        <w:rPr>
          <w:b/>
          <w:color w:val="FF0000"/>
        </w:rPr>
        <w:t>sip-gateway voip proxy</w:t>
      </w:r>
      <w:r w:rsidRPr="00D71C35">
        <w:rPr>
          <w:b/>
          <w:color w:val="FF0000"/>
          <w:szCs w:val="21"/>
        </w:rPr>
        <w:t xml:space="preserve"> </w:t>
      </w:r>
      <w:r w:rsidRPr="000E2EE9">
        <w:rPr>
          <w:b/>
          <w:color w:val="FF0000"/>
          <w:szCs w:val="21"/>
        </w:rPr>
        <w:t>192.168.2.1</w:t>
      </w:r>
      <w:r>
        <w:rPr>
          <w:rFonts w:hint="eastAsia"/>
          <w:color w:val="000000"/>
          <w:szCs w:val="21"/>
        </w:rPr>
        <w:tab/>
      </w:r>
    </w:p>
    <w:p w14:paraId="3F1AEB99" w14:textId="77777777" w:rsidR="00CA59B0" w:rsidRDefault="00CA59B0" w:rsidP="00CA59B0">
      <w:pPr>
        <w:adjustRightInd w:val="0"/>
        <w:snapToGrid w:val="0"/>
        <w:ind w:firstLine="480"/>
        <w:rPr>
          <w:rFonts w:hint="eastAsia"/>
          <w:color w:val="000000"/>
          <w:szCs w:val="21"/>
        </w:rPr>
      </w:pP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指定</w:t>
      </w:r>
      <w:r>
        <w:rPr>
          <w:rFonts w:hint="eastAsia"/>
          <w:color w:val="000000"/>
          <w:szCs w:val="21"/>
        </w:rPr>
        <w:t>SIP</w:t>
      </w:r>
      <w:r>
        <w:rPr>
          <w:rFonts w:hint="eastAsia"/>
          <w:color w:val="000000"/>
          <w:szCs w:val="21"/>
        </w:rPr>
        <w:t>服务器代理地址为</w:t>
      </w:r>
      <w:r>
        <w:rPr>
          <w:rFonts w:hint="eastAsia"/>
          <w:color w:val="000000"/>
          <w:szCs w:val="21"/>
        </w:rPr>
        <w:t>192.168.2.1</w:t>
      </w:r>
    </w:p>
    <w:p w14:paraId="06CD2C7E" w14:textId="77777777" w:rsidR="00CA59B0" w:rsidRDefault="00CA59B0" w:rsidP="00CA59B0">
      <w:pPr>
        <w:adjustRightInd w:val="0"/>
        <w:snapToGrid w:val="0"/>
        <w:ind w:firstLine="480"/>
        <w:rPr>
          <w:rFonts w:hint="eastAsia"/>
          <w:color w:val="000000"/>
          <w:szCs w:val="21"/>
        </w:rPr>
      </w:pPr>
      <w:r w:rsidRPr="000E2EE9">
        <w:rPr>
          <w:color w:val="000000"/>
          <w:szCs w:val="21"/>
        </w:rPr>
        <w:t>VG1(config-if-fastethernet0)#</w:t>
      </w:r>
      <w:r w:rsidRPr="00D71C35">
        <w:t xml:space="preserve"> </w:t>
      </w:r>
      <w:r w:rsidRPr="00D71C35">
        <w:rPr>
          <w:b/>
          <w:color w:val="FF0000"/>
        </w:rPr>
        <w:t xml:space="preserve">sip-gateway voip </w:t>
      </w:r>
      <w:r w:rsidRPr="001C210B">
        <w:rPr>
          <w:b/>
          <w:color w:val="FF0000"/>
        </w:rPr>
        <w:t>registrar</w:t>
      </w:r>
      <w:r w:rsidRPr="00D71C35">
        <w:rPr>
          <w:b/>
          <w:color w:val="FF0000"/>
          <w:szCs w:val="21"/>
        </w:rPr>
        <w:t xml:space="preserve"> </w:t>
      </w:r>
      <w:r w:rsidRPr="000E2EE9">
        <w:rPr>
          <w:b/>
          <w:color w:val="FF0000"/>
          <w:szCs w:val="21"/>
        </w:rPr>
        <w:t>192.168.2.1</w:t>
      </w:r>
      <w:r>
        <w:rPr>
          <w:rFonts w:hint="eastAsia"/>
          <w:color w:val="000000"/>
          <w:szCs w:val="21"/>
        </w:rPr>
        <w:tab/>
      </w:r>
    </w:p>
    <w:p w14:paraId="0830A46F" w14:textId="77777777" w:rsidR="00CA59B0" w:rsidRPr="001C210B" w:rsidRDefault="00CA59B0" w:rsidP="00CA59B0">
      <w:pPr>
        <w:adjustRightInd w:val="0"/>
        <w:snapToGrid w:val="0"/>
        <w:ind w:firstLine="480"/>
        <w:rPr>
          <w:rFonts w:hint="eastAsia"/>
          <w:color w:val="000000"/>
          <w:szCs w:val="21"/>
        </w:rPr>
      </w:pP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指定</w:t>
      </w:r>
      <w:r>
        <w:rPr>
          <w:rFonts w:hint="eastAsia"/>
          <w:color w:val="000000"/>
          <w:szCs w:val="21"/>
        </w:rPr>
        <w:t>SIP</w:t>
      </w:r>
      <w:r>
        <w:rPr>
          <w:rFonts w:hint="eastAsia"/>
          <w:color w:val="000000"/>
          <w:szCs w:val="21"/>
        </w:rPr>
        <w:t>注册服务器地址为</w:t>
      </w:r>
      <w:r>
        <w:rPr>
          <w:rFonts w:hint="eastAsia"/>
          <w:color w:val="000000"/>
          <w:szCs w:val="21"/>
        </w:rPr>
        <w:t>192.168.2.1</w:t>
      </w:r>
    </w:p>
    <w:p w14:paraId="4D20F4D0" w14:textId="77777777" w:rsidR="00CA59B0" w:rsidRDefault="00CA59B0" w:rsidP="00CA59B0">
      <w:pPr>
        <w:adjustRightInd w:val="0"/>
        <w:snapToGrid w:val="0"/>
        <w:ind w:firstLine="480"/>
        <w:rPr>
          <w:rFonts w:hint="eastAsia"/>
          <w:color w:val="000000"/>
          <w:szCs w:val="21"/>
        </w:rPr>
      </w:pPr>
      <w:r w:rsidRPr="000E2EE9">
        <w:rPr>
          <w:color w:val="000000"/>
          <w:szCs w:val="21"/>
        </w:rPr>
        <w:t>VG1(config-if-fastethernet0)#</w:t>
      </w:r>
      <w:r w:rsidRPr="00D71C35">
        <w:t xml:space="preserve"> </w:t>
      </w:r>
      <w:r w:rsidRPr="00D71C35">
        <w:rPr>
          <w:b/>
          <w:color w:val="FF0000"/>
        </w:rPr>
        <w:t>sip-gateway voip password</w:t>
      </w:r>
      <w:r w:rsidRPr="00D71C35">
        <w:rPr>
          <w:rFonts w:hint="eastAsia"/>
          <w:b/>
          <w:color w:val="FF0000"/>
        </w:rPr>
        <w:t xml:space="preserve"> test</w:t>
      </w:r>
      <w:r>
        <w:rPr>
          <w:rFonts w:hint="eastAsia"/>
          <w:color w:val="000000"/>
          <w:szCs w:val="21"/>
        </w:rPr>
        <w:tab/>
        <w:t>/</w:t>
      </w:r>
      <w:r>
        <w:rPr>
          <w:rFonts w:hint="eastAsia"/>
        </w:rPr>
        <w:t>指定注册时的全局密码为</w:t>
      </w:r>
      <w:r>
        <w:rPr>
          <w:rFonts w:hint="eastAsia"/>
        </w:rPr>
        <w:t>test</w:t>
      </w:r>
    </w:p>
    <w:p w14:paraId="045CBC23" w14:textId="77777777" w:rsidR="00CA59B0" w:rsidRDefault="00CA59B0" w:rsidP="00CA59B0">
      <w:pPr>
        <w:adjustRightInd w:val="0"/>
        <w:snapToGrid w:val="0"/>
        <w:ind w:firstLine="480"/>
        <w:rPr>
          <w:rFonts w:hint="eastAsia"/>
          <w:color w:val="000000"/>
          <w:szCs w:val="21"/>
        </w:rPr>
      </w:pPr>
    </w:p>
    <w:p w14:paraId="74AA45C1" w14:textId="77777777" w:rsidR="00CA59B0" w:rsidRDefault="00CA59B0" w:rsidP="00CA59B0">
      <w:pPr>
        <w:pStyle w:val="1Char"/>
        <w:ind w:firstLine="480"/>
        <w:rPr>
          <w:rFonts w:hint="eastAsia"/>
        </w:rPr>
      </w:pPr>
      <w:r>
        <w:rPr>
          <w:rFonts w:hint="eastAsia"/>
        </w:rPr>
        <w:t>语音网关</w:t>
      </w:r>
      <w:r>
        <w:rPr>
          <w:rFonts w:hint="eastAsia"/>
        </w:rPr>
        <w:t>2</w:t>
      </w:r>
      <w:r>
        <w:rPr>
          <w:rFonts w:hint="eastAsia"/>
        </w:rPr>
        <w:t>操作：</w:t>
      </w:r>
    </w:p>
    <w:p w14:paraId="43430269" w14:textId="77777777" w:rsidR="00CA59B0" w:rsidRPr="00F85F9D" w:rsidRDefault="00CA59B0" w:rsidP="00CA59B0">
      <w:pPr>
        <w:adjustRightInd w:val="0"/>
        <w:snapToGrid w:val="0"/>
        <w:ind w:firstLine="480"/>
        <w:rPr>
          <w:color w:val="000000"/>
          <w:szCs w:val="21"/>
        </w:rPr>
      </w:pPr>
      <w:r w:rsidRPr="00F85F9D">
        <w:rPr>
          <w:color w:val="000000"/>
          <w:szCs w:val="21"/>
        </w:rPr>
        <w:t>VG</w:t>
      </w:r>
      <w:r>
        <w:rPr>
          <w:rFonts w:hint="eastAsia"/>
          <w:color w:val="000000"/>
          <w:szCs w:val="21"/>
        </w:rPr>
        <w:t>1</w:t>
      </w:r>
      <w:r w:rsidRPr="00F85F9D">
        <w:rPr>
          <w:color w:val="000000"/>
          <w:szCs w:val="21"/>
        </w:rPr>
        <w:t>(config)#</w:t>
      </w:r>
      <w:r w:rsidRPr="00F85F9D">
        <w:rPr>
          <w:b/>
          <w:color w:val="FF0000"/>
          <w:szCs w:val="21"/>
        </w:rPr>
        <w:t>interface fastethernet0</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进入</w:t>
      </w:r>
      <w:r>
        <w:rPr>
          <w:rFonts w:hint="eastAsia"/>
          <w:color w:val="000000"/>
          <w:szCs w:val="21"/>
        </w:rPr>
        <w:t>F0</w:t>
      </w:r>
      <w:r>
        <w:rPr>
          <w:rFonts w:hint="eastAsia"/>
          <w:color w:val="000000"/>
          <w:szCs w:val="21"/>
        </w:rPr>
        <w:t>接口配置模式</w:t>
      </w:r>
    </w:p>
    <w:p w14:paraId="7CC05560" w14:textId="77777777" w:rsidR="00CA59B0" w:rsidRDefault="00CA59B0" w:rsidP="00CA59B0">
      <w:pPr>
        <w:adjustRightInd w:val="0"/>
        <w:snapToGrid w:val="0"/>
        <w:ind w:firstLine="480"/>
        <w:rPr>
          <w:rFonts w:hint="eastAsia"/>
          <w:color w:val="000000"/>
          <w:szCs w:val="21"/>
        </w:rPr>
      </w:pPr>
      <w:r w:rsidRPr="00F85F9D">
        <w:rPr>
          <w:color w:val="000000"/>
          <w:szCs w:val="21"/>
        </w:rPr>
        <w:t>VG</w:t>
      </w:r>
      <w:r>
        <w:rPr>
          <w:rFonts w:hint="eastAsia"/>
          <w:color w:val="000000"/>
          <w:szCs w:val="21"/>
        </w:rPr>
        <w:t>1</w:t>
      </w:r>
      <w:r w:rsidRPr="00F85F9D">
        <w:rPr>
          <w:color w:val="000000"/>
          <w:szCs w:val="21"/>
        </w:rPr>
        <w:t>(config-if-fastethernet0)#</w:t>
      </w:r>
      <w:r w:rsidRPr="00D71C35">
        <w:rPr>
          <w:b/>
          <w:color w:val="FF0000"/>
        </w:rPr>
        <w:t xml:space="preserve"> sip-gateway voip interface</w:t>
      </w:r>
      <w:r>
        <w:rPr>
          <w:rFonts w:hint="eastAsia"/>
          <w:color w:val="000000"/>
          <w:szCs w:val="21"/>
        </w:rPr>
        <w:tab/>
      </w:r>
      <w:r>
        <w:rPr>
          <w:rFonts w:hint="eastAsia"/>
          <w:color w:val="000000"/>
          <w:szCs w:val="21"/>
        </w:rPr>
        <w:tab/>
        <w:t>/</w:t>
      </w:r>
      <w:r>
        <w:rPr>
          <w:rFonts w:hint="eastAsia"/>
          <w:color w:val="000000"/>
          <w:szCs w:val="21"/>
        </w:rPr>
        <w:t>指定本接口作为</w:t>
      </w:r>
      <w:r>
        <w:rPr>
          <w:rFonts w:hint="eastAsia"/>
          <w:color w:val="000000"/>
          <w:szCs w:val="21"/>
        </w:rPr>
        <w:t>SIP</w:t>
      </w:r>
      <w:r>
        <w:rPr>
          <w:rFonts w:hint="eastAsia"/>
          <w:color w:val="000000"/>
          <w:szCs w:val="21"/>
        </w:rPr>
        <w:t>协议接口</w:t>
      </w:r>
    </w:p>
    <w:p w14:paraId="79983EE7" w14:textId="77777777" w:rsidR="00CA59B0" w:rsidRDefault="00CA59B0" w:rsidP="00CA59B0">
      <w:pPr>
        <w:adjustRightInd w:val="0"/>
        <w:snapToGrid w:val="0"/>
        <w:ind w:firstLine="480"/>
        <w:rPr>
          <w:rFonts w:hint="eastAsia"/>
          <w:color w:val="000000"/>
          <w:szCs w:val="21"/>
        </w:rPr>
      </w:pPr>
      <w:r w:rsidRPr="000E2EE9">
        <w:rPr>
          <w:color w:val="000000"/>
          <w:szCs w:val="21"/>
        </w:rPr>
        <w:t>VG1(config-if-fastethernet0)#</w:t>
      </w:r>
      <w:r w:rsidRPr="00D71C35">
        <w:t xml:space="preserve"> </w:t>
      </w:r>
      <w:r w:rsidRPr="00D71C35">
        <w:rPr>
          <w:b/>
          <w:color w:val="FF0000"/>
        </w:rPr>
        <w:t>sip-gateway voip proxy</w:t>
      </w:r>
      <w:r w:rsidRPr="00D71C35">
        <w:rPr>
          <w:b/>
          <w:color w:val="FF0000"/>
          <w:szCs w:val="21"/>
        </w:rPr>
        <w:t xml:space="preserve"> </w:t>
      </w:r>
      <w:r w:rsidRPr="000E2EE9">
        <w:rPr>
          <w:b/>
          <w:color w:val="FF0000"/>
          <w:szCs w:val="21"/>
        </w:rPr>
        <w:t>192.168.2.1</w:t>
      </w:r>
      <w:r>
        <w:rPr>
          <w:rFonts w:hint="eastAsia"/>
          <w:color w:val="000000"/>
          <w:szCs w:val="21"/>
        </w:rPr>
        <w:tab/>
      </w:r>
    </w:p>
    <w:p w14:paraId="60B22E02" w14:textId="77777777" w:rsidR="00CA59B0" w:rsidRDefault="00CA59B0" w:rsidP="00CA59B0">
      <w:pPr>
        <w:adjustRightInd w:val="0"/>
        <w:snapToGrid w:val="0"/>
        <w:ind w:firstLine="480"/>
        <w:rPr>
          <w:rFonts w:hint="eastAsia"/>
          <w:color w:val="000000"/>
          <w:szCs w:val="21"/>
        </w:rPr>
      </w:pP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指定</w:t>
      </w:r>
      <w:r>
        <w:rPr>
          <w:rFonts w:hint="eastAsia"/>
          <w:color w:val="000000"/>
          <w:szCs w:val="21"/>
        </w:rPr>
        <w:t>SIP</w:t>
      </w:r>
      <w:r>
        <w:rPr>
          <w:rFonts w:hint="eastAsia"/>
          <w:color w:val="000000"/>
          <w:szCs w:val="21"/>
        </w:rPr>
        <w:t>服务器代理地址为</w:t>
      </w:r>
      <w:r>
        <w:rPr>
          <w:rFonts w:hint="eastAsia"/>
          <w:color w:val="000000"/>
          <w:szCs w:val="21"/>
        </w:rPr>
        <w:t>192.168.2.1</w:t>
      </w:r>
    </w:p>
    <w:p w14:paraId="2E9BF9F0" w14:textId="77777777" w:rsidR="00CA59B0" w:rsidRDefault="00CA59B0" w:rsidP="00CA59B0">
      <w:pPr>
        <w:adjustRightInd w:val="0"/>
        <w:snapToGrid w:val="0"/>
        <w:ind w:firstLine="480"/>
        <w:rPr>
          <w:rFonts w:hint="eastAsia"/>
          <w:color w:val="000000"/>
          <w:szCs w:val="21"/>
        </w:rPr>
      </w:pPr>
      <w:r w:rsidRPr="000E2EE9">
        <w:rPr>
          <w:color w:val="000000"/>
          <w:szCs w:val="21"/>
        </w:rPr>
        <w:t>VG1(config-if-fastethernet0)#</w:t>
      </w:r>
      <w:r w:rsidRPr="00D71C35">
        <w:t xml:space="preserve"> </w:t>
      </w:r>
      <w:r w:rsidRPr="00D71C35">
        <w:rPr>
          <w:b/>
          <w:color w:val="FF0000"/>
        </w:rPr>
        <w:t xml:space="preserve">sip-gateway voip </w:t>
      </w:r>
      <w:r w:rsidRPr="001C210B">
        <w:rPr>
          <w:b/>
          <w:color w:val="FF0000"/>
        </w:rPr>
        <w:t>registrar</w:t>
      </w:r>
      <w:r w:rsidRPr="00D71C35">
        <w:rPr>
          <w:b/>
          <w:color w:val="FF0000"/>
          <w:szCs w:val="21"/>
        </w:rPr>
        <w:t xml:space="preserve"> </w:t>
      </w:r>
      <w:r w:rsidRPr="000E2EE9">
        <w:rPr>
          <w:b/>
          <w:color w:val="FF0000"/>
          <w:szCs w:val="21"/>
        </w:rPr>
        <w:t>192.168.2.1</w:t>
      </w:r>
      <w:r>
        <w:rPr>
          <w:rFonts w:hint="eastAsia"/>
          <w:color w:val="000000"/>
          <w:szCs w:val="21"/>
        </w:rPr>
        <w:tab/>
      </w:r>
    </w:p>
    <w:p w14:paraId="30D045A7" w14:textId="77777777" w:rsidR="00CA59B0" w:rsidRPr="001C210B" w:rsidRDefault="00CA59B0" w:rsidP="00CA59B0">
      <w:pPr>
        <w:adjustRightInd w:val="0"/>
        <w:snapToGrid w:val="0"/>
        <w:ind w:firstLine="480"/>
        <w:rPr>
          <w:rFonts w:hint="eastAsia"/>
          <w:color w:val="000000"/>
          <w:szCs w:val="21"/>
        </w:rPr>
      </w:pPr>
      <w:r>
        <w:rPr>
          <w:rFonts w:hint="eastAsia"/>
          <w:color w:val="000000"/>
          <w:szCs w:val="21"/>
        </w:rPr>
        <w:lastRenderedPageBreak/>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指定</w:t>
      </w:r>
      <w:r>
        <w:rPr>
          <w:rFonts w:hint="eastAsia"/>
          <w:color w:val="000000"/>
          <w:szCs w:val="21"/>
        </w:rPr>
        <w:t>SIP</w:t>
      </w:r>
      <w:r>
        <w:rPr>
          <w:rFonts w:hint="eastAsia"/>
          <w:color w:val="000000"/>
          <w:szCs w:val="21"/>
        </w:rPr>
        <w:t>注册服务器地址为</w:t>
      </w:r>
      <w:r>
        <w:rPr>
          <w:rFonts w:hint="eastAsia"/>
          <w:color w:val="000000"/>
          <w:szCs w:val="21"/>
        </w:rPr>
        <w:t>192.168.2.1</w:t>
      </w:r>
    </w:p>
    <w:p w14:paraId="410CECDD" w14:textId="77777777" w:rsidR="00CA59B0" w:rsidRPr="00D71C35" w:rsidRDefault="00CA59B0" w:rsidP="00CA59B0">
      <w:pPr>
        <w:adjustRightInd w:val="0"/>
        <w:snapToGrid w:val="0"/>
        <w:ind w:firstLine="480"/>
        <w:rPr>
          <w:rFonts w:hint="eastAsia"/>
          <w:color w:val="000000"/>
          <w:szCs w:val="21"/>
        </w:rPr>
      </w:pPr>
      <w:r w:rsidRPr="000E2EE9">
        <w:rPr>
          <w:color w:val="000000"/>
          <w:szCs w:val="21"/>
        </w:rPr>
        <w:t>VG1(config-if-fastethernet0)#</w:t>
      </w:r>
      <w:r w:rsidRPr="00D71C35">
        <w:t xml:space="preserve"> </w:t>
      </w:r>
      <w:r w:rsidRPr="00D71C35">
        <w:rPr>
          <w:b/>
          <w:color w:val="FF0000"/>
        </w:rPr>
        <w:t>sip-gateway voip password</w:t>
      </w:r>
      <w:r w:rsidRPr="00D71C35">
        <w:rPr>
          <w:rFonts w:hint="eastAsia"/>
          <w:b/>
          <w:color w:val="FF0000"/>
        </w:rPr>
        <w:t xml:space="preserve"> test</w:t>
      </w:r>
      <w:r>
        <w:rPr>
          <w:rFonts w:hint="eastAsia"/>
          <w:color w:val="000000"/>
          <w:szCs w:val="21"/>
        </w:rPr>
        <w:tab/>
        <w:t>/</w:t>
      </w:r>
      <w:r>
        <w:rPr>
          <w:rFonts w:hint="eastAsia"/>
        </w:rPr>
        <w:t>指定注册时的全局密码为</w:t>
      </w:r>
      <w:r>
        <w:rPr>
          <w:rFonts w:hint="eastAsia"/>
        </w:rPr>
        <w:t>test</w:t>
      </w:r>
    </w:p>
    <w:p w14:paraId="27E7A1EB" w14:textId="77777777" w:rsidR="00CA59B0" w:rsidRDefault="00CA59B0" w:rsidP="00CA59B0">
      <w:pPr>
        <w:adjustRightInd w:val="0"/>
        <w:snapToGrid w:val="0"/>
        <w:ind w:firstLine="480"/>
        <w:rPr>
          <w:rFonts w:hint="eastAsia"/>
          <w:color w:val="0070C0"/>
          <w:szCs w:val="21"/>
        </w:rPr>
      </w:pPr>
    </w:p>
    <w:p w14:paraId="7C3B80B8" w14:textId="77777777" w:rsidR="00CA59B0" w:rsidRPr="001F6959" w:rsidRDefault="00CA59B0" w:rsidP="00CA59B0">
      <w:pPr>
        <w:pStyle w:val="1Char"/>
        <w:ind w:firstLine="480"/>
        <w:rPr>
          <w:rFonts w:hint="eastAsia"/>
          <w:color w:val="0070C0"/>
        </w:rPr>
      </w:pPr>
      <w:r>
        <w:rPr>
          <w:rFonts w:hint="eastAsia"/>
        </w:rPr>
        <w:t>第四步，拨号路由设置，操作如下：</w:t>
      </w:r>
    </w:p>
    <w:p w14:paraId="11C61692" w14:textId="77777777" w:rsidR="00CA59B0" w:rsidRPr="004846A3" w:rsidRDefault="00CA59B0" w:rsidP="00CA59B0">
      <w:pPr>
        <w:pStyle w:val="1Char"/>
        <w:ind w:firstLine="480"/>
        <w:rPr>
          <w:rFonts w:hint="eastAsia"/>
          <w:color w:val="000000"/>
        </w:rPr>
      </w:pPr>
      <w:r>
        <w:rPr>
          <w:rFonts w:hint="eastAsia"/>
          <w:color w:val="000000"/>
        </w:rPr>
        <w:t>语音网关</w:t>
      </w:r>
      <w:r>
        <w:rPr>
          <w:rFonts w:hint="eastAsia"/>
          <w:color w:val="000000"/>
        </w:rPr>
        <w:t>1</w:t>
      </w:r>
      <w:r>
        <w:rPr>
          <w:rFonts w:hint="eastAsia"/>
          <w:color w:val="000000"/>
        </w:rPr>
        <w:t>操作：</w:t>
      </w:r>
    </w:p>
    <w:p w14:paraId="775C9F1A" w14:textId="77777777" w:rsidR="00CA59B0" w:rsidRDefault="00CA59B0" w:rsidP="00CA59B0">
      <w:pPr>
        <w:adjustRightInd w:val="0"/>
        <w:snapToGrid w:val="0"/>
        <w:ind w:firstLine="480"/>
        <w:rPr>
          <w:rFonts w:hint="eastAsia"/>
          <w:szCs w:val="21"/>
        </w:rPr>
      </w:pPr>
      <w:r w:rsidRPr="004846A3">
        <w:rPr>
          <w:szCs w:val="21"/>
        </w:rPr>
        <w:t>VG1(config-callroute)#</w:t>
      </w:r>
      <w:r w:rsidRPr="005C5976">
        <w:rPr>
          <w:b/>
          <w:color w:val="FF0000"/>
          <w:szCs w:val="21"/>
        </w:rPr>
        <w:t>dial-peer 1 pots slot 1</w:t>
      </w:r>
      <w:r w:rsidRPr="005C5976">
        <w:rPr>
          <w:rFonts w:hint="eastAsia"/>
          <w:b/>
          <w:color w:val="FF0000"/>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color w:val="000000"/>
          <w:szCs w:val="21"/>
        </w:rPr>
        <w:t>/</w:t>
      </w:r>
      <w:r>
        <w:rPr>
          <w:rFonts w:hint="eastAsia"/>
          <w:color w:val="000000"/>
          <w:szCs w:val="21"/>
        </w:rPr>
        <w:t>配置</w:t>
      </w:r>
      <w:r>
        <w:rPr>
          <w:rFonts w:hint="eastAsia"/>
          <w:color w:val="000000"/>
          <w:szCs w:val="21"/>
        </w:rPr>
        <w:t>1</w:t>
      </w:r>
      <w:r>
        <w:rPr>
          <w:rFonts w:hint="eastAsia"/>
          <w:color w:val="000000"/>
          <w:szCs w:val="21"/>
        </w:rPr>
        <w:t>号拨号端，类型为</w:t>
      </w:r>
      <w:r>
        <w:rPr>
          <w:rFonts w:hint="eastAsia"/>
          <w:color w:val="000000"/>
          <w:szCs w:val="21"/>
        </w:rPr>
        <w:t>pots</w:t>
      </w:r>
      <w:r>
        <w:rPr>
          <w:rFonts w:hint="eastAsia"/>
          <w:color w:val="000000"/>
          <w:szCs w:val="21"/>
        </w:rPr>
        <w:t>，对应</w:t>
      </w:r>
      <w:r>
        <w:rPr>
          <w:rFonts w:hint="eastAsia"/>
          <w:color w:val="000000"/>
          <w:szCs w:val="21"/>
        </w:rPr>
        <w:t>1</w:t>
      </w:r>
      <w:r>
        <w:rPr>
          <w:rFonts w:hint="eastAsia"/>
          <w:color w:val="000000"/>
          <w:szCs w:val="21"/>
        </w:rPr>
        <w:t>号插槽（</w:t>
      </w:r>
      <w:r>
        <w:rPr>
          <w:rFonts w:hint="eastAsia"/>
          <w:color w:val="000000"/>
          <w:szCs w:val="21"/>
        </w:rPr>
        <w:t>fxs card 1</w:t>
      </w:r>
      <w:r>
        <w:rPr>
          <w:rFonts w:hint="eastAsia"/>
          <w:color w:val="000000"/>
          <w:szCs w:val="21"/>
        </w:rPr>
        <w:t>）</w:t>
      </w:r>
    </w:p>
    <w:p w14:paraId="37508DE6" w14:textId="77777777" w:rsidR="00CA59B0" w:rsidRDefault="00CA59B0" w:rsidP="00CA59B0">
      <w:pPr>
        <w:adjustRightInd w:val="0"/>
        <w:snapToGrid w:val="0"/>
        <w:ind w:firstLine="480"/>
        <w:rPr>
          <w:rFonts w:hint="eastAsia"/>
          <w:szCs w:val="21"/>
        </w:rPr>
      </w:pPr>
      <w:r w:rsidRPr="004846A3">
        <w:rPr>
          <w:szCs w:val="21"/>
        </w:rPr>
        <w:t>VG1(config-dial-peer)#</w:t>
      </w:r>
      <w:r w:rsidRPr="005C5976">
        <w:rPr>
          <w:b/>
          <w:color w:val="FF0000"/>
          <w:szCs w:val="21"/>
        </w:rPr>
        <w:t>channel 0 3 destination-pattern 1001 increase</w:t>
      </w:r>
      <w:r>
        <w:rPr>
          <w:rFonts w:hint="eastAsia"/>
          <w:szCs w:val="21"/>
        </w:rPr>
        <w:tab/>
      </w:r>
      <w:r>
        <w:rPr>
          <w:rFonts w:hint="eastAsia"/>
          <w:szCs w:val="21"/>
        </w:rPr>
        <w:tab/>
        <w:t>/</w:t>
      </w:r>
      <w:r>
        <w:rPr>
          <w:rFonts w:hint="eastAsia"/>
          <w:szCs w:val="21"/>
        </w:rPr>
        <w:t>配置通道</w:t>
      </w:r>
      <w:r>
        <w:rPr>
          <w:rFonts w:hint="eastAsia"/>
          <w:szCs w:val="21"/>
        </w:rPr>
        <w:t>0</w:t>
      </w:r>
      <w:r>
        <w:rPr>
          <w:rFonts w:hint="eastAsia"/>
          <w:szCs w:val="21"/>
        </w:rPr>
        <w:t>－</w:t>
      </w:r>
      <w:r>
        <w:rPr>
          <w:rFonts w:hint="eastAsia"/>
          <w:szCs w:val="21"/>
        </w:rPr>
        <w:t>3</w:t>
      </w:r>
      <w:r>
        <w:rPr>
          <w:rFonts w:hint="eastAsia"/>
          <w:szCs w:val="21"/>
        </w:rPr>
        <w:t>（即</w:t>
      </w:r>
      <w:r>
        <w:rPr>
          <w:rFonts w:hint="eastAsia"/>
          <w:szCs w:val="21"/>
        </w:rPr>
        <w:t>FXS0</w:t>
      </w:r>
      <w:r>
        <w:rPr>
          <w:rFonts w:hint="eastAsia"/>
          <w:szCs w:val="21"/>
        </w:rPr>
        <w:t>－</w:t>
      </w:r>
      <w:r>
        <w:rPr>
          <w:rFonts w:hint="eastAsia"/>
          <w:szCs w:val="21"/>
        </w:rPr>
        <w:t>FXS3</w:t>
      </w:r>
      <w:r>
        <w:rPr>
          <w:rFonts w:hint="eastAsia"/>
          <w:szCs w:val="21"/>
        </w:rPr>
        <w:t>）的号码从</w:t>
      </w:r>
      <w:r>
        <w:rPr>
          <w:rFonts w:hint="eastAsia"/>
          <w:szCs w:val="21"/>
        </w:rPr>
        <w:t>1001</w:t>
      </w:r>
      <w:r>
        <w:rPr>
          <w:rFonts w:hint="eastAsia"/>
          <w:szCs w:val="21"/>
        </w:rPr>
        <w:t>开始递增，即</w:t>
      </w:r>
      <w:r>
        <w:rPr>
          <w:rFonts w:hint="eastAsia"/>
          <w:szCs w:val="21"/>
        </w:rPr>
        <w:t>1001</w:t>
      </w:r>
      <w:r>
        <w:rPr>
          <w:rFonts w:hint="eastAsia"/>
          <w:szCs w:val="21"/>
        </w:rPr>
        <w:t>、</w:t>
      </w:r>
      <w:r>
        <w:rPr>
          <w:rFonts w:hint="eastAsia"/>
          <w:szCs w:val="21"/>
        </w:rPr>
        <w:t>1002</w:t>
      </w:r>
      <w:r>
        <w:rPr>
          <w:rFonts w:hint="eastAsia"/>
          <w:szCs w:val="21"/>
        </w:rPr>
        <w:t>、</w:t>
      </w:r>
      <w:r>
        <w:rPr>
          <w:rFonts w:hint="eastAsia"/>
          <w:szCs w:val="21"/>
        </w:rPr>
        <w:t>1003</w:t>
      </w:r>
      <w:r>
        <w:rPr>
          <w:rFonts w:hint="eastAsia"/>
          <w:szCs w:val="21"/>
        </w:rPr>
        <w:t>、</w:t>
      </w:r>
      <w:r>
        <w:rPr>
          <w:rFonts w:hint="eastAsia"/>
          <w:szCs w:val="21"/>
        </w:rPr>
        <w:t>1004</w:t>
      </w:r>
    </w:p>
    <w:p w14:paraId="2860884C" w14:textId="77777777" w:rsidR="00CA59B0" w:rsidRDefault="00CA59B0" w:rsidP="00CA59B0">
      <w:pPr>
        <w:adjustRightInd w:val="0"/>
        <w:snapToGrid w:val="0"/>
        <w:ind w:firstLine="480"/>
        <w:rPr>
          <w:rFonts w:hint="eastAsia"/>
          <w:szCs w:val="21"/>
        </w:rPr>
      </w:pPr>
      <w:r>
        <w:rPr>
          <w:szCs w:val="21"/>
        </w:rPr>
        <w:t>VG1(config-dial-peer)#</w:t>
      </w:r>
      <w:r>
        <w:rPr>
          <w:rFonts w:hint="eastAsia"/>
          <w:szCs w:val="21"/>
        </w:rPr>
        <w:t>exit</w:t>
      </w:r>
    </w:p>
    <w:p w14:paraId="1A5999FD" w14:textId="77777777" w:rsidR="00CA59B0" w:rsidRDefault="00CA59B0" w:rsidP="00CA59B0">
      <w:pPr>
        <w:adjustRightInd w:val="0"/>
        <w:snapToGrid w:val="0"/>
        <w:ind w:firstLine="480"/>
        <w:rPr>
          <w:rFonts w:hint="eastAsia"/>
          <w:szCs w:val="21"/>
        </w:rPr>
      </w:pPr>
    </w:p>
    <w:p w14:paraId="7A75323C" w14:textId="77777777" w:rsidR="00CA59B0" w:rsidRPr="004846A3" w:rsidRDefault="00CA59B0" w:rsidP="00CA59B0">
      <w:pPr>
        <w:pStyle w:val="1Char"/>
        <w:ind w:firstLine="480"/>
        <w:rPr>
          <w:rFonts w:hint="eastAsia"/>
        </w:rPr>
      </w:pPr>
      <w:r>
        <w:rPr>
          <w:rFonts w:hint="eastAsia"/>
        </w:rPr>
        <w:t>语音网关</w:t>
      </w:r>
      <w:r>
        <w:rPr>
          <w:rFonts w:hint="eastAsia"/>
        </w:rPr>
        <w:t>2</w:t>
      </w:r>
      <w:r>
        <w:rPr>
          <w:rFonts w:hint="eastAsia"/>
        </w:rPr>
        <w:t>操作：</w:t>
      </w:r>
    </w:p>
    <w:p w14:paraId="7D1511E4" w14:textId="77777777" w:rsidR="00CA59B0" w:rsidRDefault="00CA59B0" w:rsidP="00CA59B0">
      <w:pPr>
        <w:adjustRightInd w:val="0"/>
        <w:snapToGrid w:val="0"/>
        <w:ind w:firstLine="480"/>
        <w:rPr>
          <w:rFonts w:hint="eastAsia"/>
          <w:szCs w:val="21"/>
        </w:rPr>
      </w:pPr>
      <w:r w:rsidRPr="004846A3">
        <w:rPr>
          <w:szCs w:val="21"/>
        </w:rPr>
        <w:t>VG</w:t>
      </w:r>
      <w:r>
        <w:rPr>
          <w:rFonts w:hint="eastAsia"/>
          <w:szCs w:val="21"/>
        </w:rPr>
        <w:t>2</w:t>
      </w:r>
      <w:r w:rsidRPr="004846A3">
        <w:rPr>
          <w:szCs w:val="21"/>
        </w:rPr>
        <w:t>(config-callroute)#</w:t>
      </w:r>
      <w:r w:rsidRPr="005C5976">
        <w:rPr>
          <w:b/>
          <w:color w:val="FF0000"/>
          <w:szCs w:val="21"/>
        </w:rPr>
        <w:t>dial-peer 1 pots slot 1</w:t>
      </w:r>
      <w:r w:rsidRPr="005C5976">
        <w:rPr>
          <w:rFonts w:hint="eastAsia"/>
          <w:b/>
          <w:color w:val="FF0000"/>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color w:val="000000"/>
          <w:szCs w:val="21"/>
        </w:rPr>
        <w:t>/</w:t>
      </w:r>
      <w:r>
        <w:rPr>
          <w:rFonts w:hint="eastAsia"/>
          <w:color w:val="000000"/>
          <w:szCs w:val="21"/>
        </w:rPr>
        <w:t>配置</w:t>
      </w:r>
      <w:r>
        <w:rPr>
          <w:rFonts w:hint="eastAsia"/>
          <w:color w:val="000000"/>
          <w:szCs w:val="21"/>
        </w:rPr>
        <w:t>1</w:t>
      </w:r>
      <w:r>
        <w:rPr>
          <w:rFonts w:hint="eastAsia"/>
          <w:color w:val="000000"/>
          <w:szCs w:val="21"/>
        </w:rPr>
        <w:t>号拨号端，类型为</w:t>
      </w:r>
      <w:r>
        <w:rPr>
          <w:rFonts w:hint="eastAsia"/>
          <w:color w:val="000000"/>
          <w:szCs w:val="21"/>
        </w:rPr>
        <w:t>pots</w:t>
      </w:r>
      <w:r>
        <w:rPr>
          <w:rFonts w:hint="eastAsia"/>
          <w:color w:val="000000"/>
          <w:szCs w:val="21"/>
        </w:rPr>
        <w:t>，对应</w:t>
      </w:r>
      <w:r>
        <w:rPr>
          <w:rFonts w:hint="eastAsia"/>
          <w:color w:val="000000"/>
          <w:szCs w:val="21"/>
        </w:rPr>
        <w:t>1</w:t>
      </w:r>
      <w:r>
        <w:rPr>
          <w:rFonts w:hint="eastAsia"/>
          <w:color w:val="000000"/>
          <w:szCs w:val="21"/>
        </w:rPr>
        <w:t>号插槽（</w:t>
      </w:r>
      <w:r>
        <w:rPr>
          <w:rFonts w:hint="eastAsia"/>
          <w:color w:val="000000"/>
          <w:szCs w:val="21"/>
        </w:rPr>
        <w:t>fxs card 1</w:t>
      </w:r>
      <w:r>
        <w:rPr>
          <w:rFonts w:hint="eastAsia"/>
          <w:color w:val="000000"/>
          <w:szCs w:val="21"/>
        </w:rPr>
        <w:t>）</w:t>
      </w:r>
    </w:p>
    <w:p w14:paraId="2C5C5FD3" w14:textId="77777777" w:rsidR="00CA59B0" w:rsidRDefault="00CA59B0" w:rsidP="00CA59B0">
      <w:pPr>
        <w:adjustRightInd w:val="0"/>
        <w:snapToGrid w:val="0"/>
        <w:ind w:firstLine="480"/>
        <w:rPr>
          <w:rFonts w:hint="eastAsia"/>
          <w:szCs w:val="21"/>
        </w:rPr>
      </w:pPr>
      <w:r w:rsidRPr="004846A3">
        <w:rPr>
          <w:szCs w:val="21"/>
        </w:rPr>
        <w:t>VG</w:t>
      </w:r>
      <w:r>
        <w:rPr>
          <w:rFonts w:hint="eastAsia"/>
          <w:szCs w:val="21"/>
        </w:rPr>
        <w:t>2</w:t>
      </w:r>
      <w:r w:rsidRPr="004846A3">
        <w:rPr>
          <w:szCs w:val="21"/>
        </w:rPr>
        <w:t>(config-dial-peer)#</w:t>
      </w:r>
      <w:r w:rsidRPr="005C5976">
        <w:rPr>
          <w:b/>
          <w:color w:val="FF0000"/>
          <w:szCs w:val="21"/>
        </w:rPr>
        <w:t xml:space="preserve">channel 0 3 destination-pattern </w:t>
      </w:r>
      <w:r>
        <w:rPr>
          <w:rFonts w:hint="eastAsia"/>
          <w:b/>
          <w:color w:val="FF0000"/>
          <w:szCs w:val="21"/>
        </w:rPr>
        <w:t>2</w:t>
      </w:r>
      <w:r w:rsidRPr="005C5976">
        <w:rPr>
          <w:b/>
          <w:color w:val="FF0000"/>
          <w:szCs w:val="21"/>
        </w:rPr>
        <w:t>001 increase</w:t>
      </w:r>
      <w:r>
        <w:rPr>
          <w:rFonts w:hint="eastAsia"/>
          <w:szCs w:val="21"/>
        </w:rPr>
        <w:tab/>
      </w:r>
      <w:r>
        <w:rPr>
          <w:rFonts w:hint="eastAsia"/>
          <w:szCs w:val="21"/>
        </w:rPr>
        <w:tab/>
        <w:t>/</w:t>
      </w:r>
      <w:r>
        <w:rPr>
          <w:rFonts w:hint="eastAsia"/>
          <w:szCs w:val="21"/>
        </w:rPr>
        <w:t>配置通道</w:t>
      </w:r>
      <w:r>
        <w:rPr>
          <w:rFonts w:hint="eastAsia"/>
          <w:szCs w:val="21"/>
        </w:rPr>
        <w:t>0</w:t>
      </w:r>
      <w:r>
        <w:rPr>
          <w:rFonts w:hint="eastAsia"/>
          <w:szCs w:val="21"/>
        </w:rPr>
        <w:t>－</w:t>
      </w:r>
      <w:r>
        <w:rPr>
          <w:rFonts w:hint="eastAsia"/>
          <w:szCs w:val="21"/>
        </w:rPr>
        <w:t>3</w:t>
      </w:r>
      <w:r>
        <w:rPr>
          <w:rFonts w:hint="eastAsia"/>
          <w:szCs w:val="21"/>
        </w:rPr>
        <w:t>（即</w:t>
      </w:r>
      <w:r>
        <w:rPr>
          <w:rFonts w:hint="eastAsia"/>
          <w:szCs w:val="21"/>
        </w:rPr>
        <w:t>FXS0</w:t>
      </w:r>
      <w:r>
        <w:rPr>
          <w:rFonts w:hint="eastAsia"/>
          <w:szCs w:val="21"/>
        </w:rPr>
        <w:t>－</w:t>
      </w:r>
      <w:r>
        <w:rPr>
          <w:rFonts w:hint="eastAsia"/>
          <w:szCs w:val="21"/>
        </w:rPr>
        <w:t>FXS3</w:t>
      </w:r>
      <w:r>
        <w:rPr>
          <w:rFonts w:hint="eastAsia"/>
          <w:szCs w:val="21"/>
        </w:rPr>
        <w:t>）的号码从</w:t>
      </w:r>
      <w:r>
        <w:rPr>
          <w:rFonts w:hint="eastAsia"/>
          <w:szCs w:val="21"/>
        </w:rPr>
        <w:t>2001</w:t>
      </w:r>
      <w:r>
        <w:rPr>
          <w:rFonts w:hint="eastAsia"/>
          <w:szCs w:val="21"/>
        </w:rPr>
        <w:t>开始递增，即</w:t>
      </w:r>
      <w:r>
        <w:rPr>
          <w:rFonts w:hint="eastAsia"/>
          <w:szCs w:val="21"/>
        </w:rPr>
        <w:t>2001</w:t>
      </w:r>
      <w:r>
        <w:rPr>
          <w:rFonts w:hint="eastAsia"/>
          <w:szCs w:val="21"/>
        </w:rPr>
        <w:t>、</w:t>
      </w:r>
      <w:r>
        <w:rPr>
          <w:rFonts w:hint="eastAsia"/>
          <w:szCs w:val="21"/>
        </w:rPr>
        <w:t>2002</w:t>
      </w:r>
      <w:r>
        <w:rPr>
          <w:rFonts w:hint="eastAsia"/>
          <w:szCs w:val="21"/>
        </w:rPr>
        <w:t>、</w:t>
      </w:r>
      <w:r>
        <w:rPr>
          <w:rFonts w:hint="eastAsia"/>
          <w:szCs w:val="21"/>
        </w:rPr>
        <w:t>2003</w:t>
      </w:r>
      <w:r>
        <w:rPr>
          <w:rFonts w:hint="eastAsia"/>
          <w:szCs w:val="21"/>
        </w:rPr>
        <w:t>、</w:t>
      </w:r>
      <w:r>
        <w:rPr>
          <w:rFonts w:hint="eastAsia"/>
          <w:szCs w:val="21"/>
        </w:rPr>
        <w:t>2004</w:t>
      </w:r>
    </w:p>
    <w:p w14:paraId="6ED4EF33" w14:textId="77777777" w:rsidR="00CA59B0" w:rsidRDefault="00CA59B0" w:rsidP="00CA59B0">
      <w:pPr>
        <w:adjustRightInd w:val="0"/>
        <w:snapToGrid w:val="0"/>
        <w:ind w:firstLine="480"/>
        <w:rPr>
          <w:rFonts w:hint="eastAsia"/>
          <w:szCs w:val="21"/>
        </w:rPr>
      </w:pPr>
      <w:r>
        <w:rPr>
          <w:szCs w:val="21"/>
        </w:rPr>
        <w:t>VG</w:t>
      </w:r>
      <w:r>
        <w:rPr>
          <w:rFonts w:hint="eastAsia"/>
          <w:szCs w:val="21"/>
        </w:rPr>
        <w:t>2</w:t>
      </w:r>
      <w:r>
        <w:rPr>
          <w:szCs w:val="21"/>
        </w:rPr>
        <w:t>(config-dial-peer)#</w:t>
      </w:r>
      <w:r>
        <w:rPr>
          <w:rFonts w:hint="eastAsia"/>
          <w:szCs w:val="21"/>
        </w:rPr>
        <w:t>exit</w:t>
      </w:r>
    </w:p>
    <w:p w14:paraId="79E977A7" w14:textId="77777777" w:rsidR="00CA59B0" w:rsidRDefault="00CA59B0" w:rsidP="00CA59B0">
      <w:pPr>
        <w:pStyle w:val="1Char"/>
        <w:ind w:firstLine="480"/>
        <w:rPr>
          <w:rFonts w:hint="eastAsia"/>
        </w:rPr>
      </w:pPr>
    </w:p>
    <w:p w14:paraId="0CA032E3" w14:textId="77777777" w:rsidR="00CA59B0" w:rsidRDefault="00CA59B0" w:rsidP="00CA59B0">
      <w:pPr>
        <w:pStyle w:val="1Char"/>
        <w:ind w:firstLine="480"/>
        <w:rPr>
          <w:rFonts w:hint="eastAsia"/>
        </w:rPr>
      </w:pPr>
      <w:r>
        <w:rPr>
          <w:rFonts w:hint="eastAsia"/>
        </w:rPr>
        <w:t>第五步，修改</w:t>
      </w:r>
      <w:r>
        <w:rPr>
          <w:rFonts w:hint="eastAsia"/>
        </w:rPr>
        <w:t>VOIP</w:t>
      </w:r>
      <w:r>
        <w:rPr>
          <w:rFonts w:hint="eastAsia"/>
        </w:rPr>
        <w:t>拨号端</w:t>
      </w:r>
    </w:p>
    <w:p w14:paraId="78CCF39F" w14:textId="77777777" w:rsidR="00CA59B0" w:rsidRDefault="00CA59B0" w:rsidP="00CA59B0">
      <w:pPr>
        <w:pStyle w:val="1Char"/>
        <w:ind w:firstLine="480"/>
        <w:rPr>
          <w:rFonts w:hint="eastAsia"/>
          <w:color w:val="000000"/>
        </w:rPr>
      </w:pPr>
      <w:r>
        <w:rPr>
          <w:rFonts w:hint="eastAsia"/>
          <w:color w:val="000000"/>
        </w:rPr>
        <w:t>语音网关</w:t>
      </w:r>
      <w:r>
        <w:rPr>
          <w:rFonts w:hint="eastAsia"/>
          <w:color w:val="000000"/>
        </w:rPr>
        <w:t>1</w:t>
      </w:r>
      <w:r>
        <w:rPr>
          <w:rFonts w:hint="eastAsia"/>
          <w:color w:val="000000"/>
        </w:rPr>
        <w:t>操作：</w:t>
      </w:r>
    </w:p>
    <w:p w14:paraId="69AB0DB3" w14:textId="77777777" w:rsidR="00CA59B0" w:rsidRPr="00397DAC" w:rsidRDefault="00CA59B0" w:rsidP="00CA59B0">
      <w:pPr>
        <w:adjustRightInd w:val="0"/>
        <w:snapToGrid w:val="0"/>
        <w:ind w:firstLine="480"/>
        <w:rPr>
          <w:color w:val="000000"/>
          <w:szCs w:val="21"/>
        </w:rPr>
      </w:pPr>
      <w:r w:rsidRPr="00397DAC">
        <w:rPr>
          <w:color w:val="000000"/>
          <w:szCs w:val="21"/>
        </w:rPr>
        <w:t>VG1(config-callroute)#</w:t>
      </w:r>
      <w:r w:rsidRPr="00F85F9D">
        <w:rPr>
          <w:b/>
          <w:color w:val="FF0000"/>
          <w:szCs w:val="21"/>
        </w:rPr>
        <w:t>dial-peer 10 voip</w:t>
      </w:r>
      <w:r>
        <w:rPr>
          <w:rFonts w:hint="eastAsia"/>
          <w:color w:val="000000"/>
          <w:szCs w:val="21"/>
        </w:rPr>
        <w:tab/>
      </w:r>
      <w:r>
        <w:rPr>
          <w:rFonts w:hint="eastAsia"/>
          <w:color w:val="000000"/>
          <w:szCs w:val="21"/>
        </w:rPr>
        <w:tab/>
        <w:t>/</w:t>
      </w:r>
      <w:r>
        <w:rPr>
          <w:rFonts w:hint="eastAsia"/>
          <w:color w:val="000000"/>
          <w:szCs w:val="21"/>
        </w:rPr>
        <w:t>配置</w:t>
      </w:r>
      <w:r>
        <w:rPr>
          <w:rFonts w:hint="eastAsia"/>
          <w:color w:val="000000"/>
          <w:szCs w:val="21"/>
        </w:rPr>
        <w:t>10</w:t>
      </w:r>
      <w:r>
        <w:rPr>
          <w:rFonts w:hint="eastAsia"/>
          <w:color w:val="000000"/>
          <w:szCs w:val="21"/>
        </w:rPr>
        <w:t>号拨号端，类型为</w:t>
      </w:r>
      <w:r>
        <w:rPr>
          <w:rFonts w:hint="eastAsia"/>
          <w:color w:val="000000"/>
          <w:szCs w:val="21"/>
        </w:rPr>
        <w:t>VOIP</w:t>
      </w:r>
    </w:p>
    <w:p w14:paraId="62397E71" w14:textId="77777777" w:rsidR="00CA59B0" w:rsidRPr="00397DAC" w:rsidRDefault="00CA59B0" w:rsidP="00CA59B0">
      <w:pPr>
        <w:adjustRightInd w:val="0"/>
        <w:snapToGrid w:val="0"/>
        <w:ind w:firstLine="480"/>
        <w:rPr>
          <w:color w:val="000000"/>
          <w:szCs w:val="21"/>
        </w:rPr>
      </w:pPr>
      <w:r w:rsidRPr="00397DAC">
        <w:rPr>
          <w:color w:val="000000"/>
          <w:szCs w:val="21"/>
        </w:rPr>
        <w:t>VG1(config-dial-peer)#</w:t>
      </w:r>
      <w:r w:rsidRPr="00F85F9D">
        <w:rPr>
          <w:b/>
          <w:color w:val="FF0000"/>
          <w:szCs w:val="21"/>
        </w:rPr>
        <w:t>destination-pattern 200</w:t>
      </w:r>
      <w:r>
        <w:rPr>
          <w:rFonts w:hint="eastAsia"/>
          <w:b/>
          <w:color w:val="FF0000"/>
          <w:szCs w:val="21"/>
        </w:rPr>
        <w:t>X</w:t>
      </w:r>
      <w:r>
        <w:rPr>
          <w:rFonts w:hint="eastAsia"/>
          <w:color w:val="000000"/>
          <w:szCs w:val="21"/>
        </w:rPr>
        <w:tab/>
        <w:t>/</w:t>
      </w:r>
      <w:r>
        <w:rPr>
          <w:rFonts w:hint="eastAsia"/>
          <w:color w:val="000000"/>
          <w:szCs w:val="21"/>
        </w:rPr>
        <w:t>配置对应电话号码为</w:t>
      </w:r>
      <w:r>
        <w:rPr>
          <w:rFonts w:hint="eastAsia"/>
          <w:color w:val="000000"/>
          <w:szCs w:val="21"/>
        </w:rPr>
        <w:t>200</w:t>
      </w:r>
      <w:r>
        <w:rPr>
          <w:rFonts w:hint="eastAsia"/>
          <w:color w:val="000000"/>
          <w:szCs w:val="21"/>
        </w:rPr>
        <w:t>开头的</w:t>
      </w:r>
      <w:r>
        <w:rPr>
          <w:rFonts w:hint="eastAsia"/>
          <w:color w:val="000000"/>
          <w:szCs w:val="21"/>
        </w:rPr>
        <w:t>4</w:t>
      </w:r>
      <w:r>
        <w:rPr>
          <w:rFonts w:hint="eastAsia"/>
          <w:color w:val="000000"/>
          <w:szCs w:val="21"/>
        </w:rPr>
        <w:t>位号</w:t>
      </w:r>
    </w:p>
    <w:p w14:paraId="52B49CE7" w14:textId="77777777" w:rsidR="00CA59B0" w:rsidRPr="001F6959" w:rsidRDefault="00CA59B0" w:rsidP="00CA59B0">
      <w:pPr>
        <w:adjustRightInd w:val="0"/>
        <w:snapToGrid w:val="0"/>
        <w:ind w:firstLine="480"/>
        <w:rPr>
          <w:color w:val="000000"/>
          <w:szCs w:val="21"/>
        </w:rPr>
      </w:pPr>
      <w:r w:rsidRPr="001F6959">
        <w:rPr>
          <w:color w:val="000000"/>
          <w:szCs w:val="21"/>
        </w:rPr>
        <w:t>VG1(config-dial-peer)#</w:t>
      </w:r>
      <w:r w:rsidRPr="00F85F9D">
        <w:rPr>
          <w:b/>
          <w:color w:val="FF0000"/>
          <w:szCs w:val="21"/>
        </w:rPr>
        <w:t>codec g729</w:t>
      </w:r>
      <w:r w:rsidRPr="00F85F9D">
        <w:rPr>
          <w:rFonts w:hint="eastAsia"/>
          <w:b/>
          <w:color w:val="FF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配置语音压缩编码格式为</w:t>
      </w:r>
      <w:r>
        <w:rPr>
          <w:rFonts w:hint="eastAsia"/>
          <w:color w:val="000000"/>
          <w:szCs w:val="21"/>
        </w:rPr>
        <w:t>G.729</w:t>
      </w:r>
    </w:p>
    <w:p w14:paraId="75F41A50" w14:textId="77777777" w:rsidR="00CA59B0" w:rsidRPr="00397DAC" w:rsidRDefault="00CA59B0" w:rsidP="00CA59B0">
      <w:pPr>
        <w:adjustRightInd w:val="0"/>
        <w:snapToGrid w:val="0"/>
        <w:ind w:firstLine="480"/>
        <w:rPr>
          <w:color w:val="000000"/>
          <w:szCs w:val="21"/>
        </w:rPr>
      </w:pPr>
      <w:r w:rsidRPr="00397DAC">
        <w:rPr>
          <w:color w:val="000000"/>
          <w:szCs w:val="21"/>
        </w:rPr>
        <w:t>VG1(config-dial-peer)#</w:t>
      </w:r>
      <w:r w:rsidRPr="00F85F9D">
        <w:rPr>
          <w:b/>
          <w:color w:val="FF0000"/>
          <w:szCs w:val="21"/>
        </w:rPr>
        <w:t xml:space="preserve">session-target </w:t>
      </w:r>
      <w:r w:rsidRPr="00851A19">
        <w:rPr>
          <w:rFonts w:hint="eastAsia"/>
          <w:b/>
          <w:color w:val="FF0000"/>
        </w:rPr>
        <w:t>s</w:t>
      </w:r>
      <w:r w:rsidRPr="00851A19">
        <w:rPr>
          <w:b/>
          <w:color w:val="FF0000"/>
        </w:rPr>
        <w:t>ip-server</w:t>
      </w:r>
      <w:r>
        <w:rPr>
          <w:rFonts w:hint="eastAsia"/>
          <w:b/>
          <w:color w:val="FF0000"/>
          <w:szCs w:val="21"/>
        </w:rPr>
        <w:tab/>
      </w:r>
      <w:r>
        <w:rPr>
          <w:rFonts w:hint="eastAsia"/>
          <w:color w:val="000000"/>
          <w:szCs w:val="21"/>
        </w:rPr>
        <w:t>/</w:t>
      </w:r>
      <w:r>
        <w:rPr>
          <w:rFonts w:hint="eastAsia"/>
          <w:color w:val="000000"/>
          <w:szCs w:val="21"/>
        </w:rPr>
        <w:t>通过</w:t>
      </w:r>
      <w:r>
        <w:rPr>
          <w:rFonts w:hint="eastAsia"/>
          <w:color w:val="000000"/>
          <w:szCs w:val="21"/>
        </w:rPr>
        <w:t>SIP</w:t>
      </w:r>
      <w:r>
        <w:rPr>
          <w:rFonts w:hint="eastAsia"/>
          <w:color w:val="000000"/>
          <w:szCs w:val="21"/>
        </w:rPr>
        <w:t>代理服务器发起呼叫</w:t>
      </w:r>
    </w:p>
    <w:p w14:paraId="30A26B72" w14:textId="77777777" w:rsidR="00CA59B0" w:rsidRDefault="00CA59B0" w:rsidP="00CA59B0">
      <w:pPr>
        <w:adjustRightInd w:val="0"/>
        <w:snapToGrid w:val="0"/>
        <w:ind w:firstLine="480"/>
        <w:rPr>
          <w:rFonts w:hint="eastAsia"/>
          <w:color w:val="000000"/>
          <w:szCs w:val="21"/>
        </w:rPr>
      </w:pPr>
      <w:r>
        <w:rPr>
          <w:color w:val="000000"/>
          <w:szCs w:val="21"/>
        </w:rPr>
        <w:lastRenderedPageBreak/>
        <w:t>VG1(config-dial-peer)#</w:t>
      </w:r>
      <w:r>
        <w:rPr>
          <w:rFonts w:hint="eastAsia"/>
          <w:color w:val="000000"/>
          <w:szCs w:val="21"/>
        </w:rPr>
        <w:t>exit</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退回全局配置模式</w:t>
      </w:r>
    </w:p>
    <w:p w14:paraId="6200BBF8" w14:textId="77777777" w:rsidR="00CA59B0" w:rsidRDefault="00CA59B0" w:rsidP="00CA59B0">
      <w:pPr>
        <w:adjustRightInd w:val="0"/>
        <w:snapToGrid w:val="0"/>
        <w:ind w:firstLine="480"/>
        <w:rPr>
          <w:rFonts w:hint="eastAsia"/>
          <w:color w:val="000000"/>
          <w:szCs w:val="21"/>
        </w:rPr>
      </w:pPr>
    </w:p>
    <w:p w14:paraId="513804D7" w14:textId="77777777" w:rsidR="00CA59B0" w:rsidRDefault="00CA59B0" w:rsidP="00CA59B0">
      <w:pPr>
        <w:pStyle w:val="1Char"/>
        <w:ind w:firstLine="480"/>
        <w:rPr>
          <w:rFonts w:hint="eastAsia"/>
        </w:rPr>
      </w:pPr>
      <w:r>
        <w:rPr>
          <w:rFonts w:hint="eastAsia"/>
        </w:rPr>
        <w:t>语音网关</w:t>
      </w:r>
      <w:r>
        <w:rPr>
          <w:rFonts w:hint="eastAsia"/>
        </w:rPr>
        <w:t>2</w:t>
      </w:r>
      <w:r>
        <w:rPr>
          <w:rFonts w:hint="eastAsia"/>
        </w:rPr>
        <w:t>操作：</w:t>
      </w:r>
    </w:p>
    <w:p w14:paraId="6D1E8D96" w14:textId="77777777" w:rsidR="00CA59B0" w:rsidRPr="00397DAC" w:rsidRDefault="00CA59B0" w:rsidP="00CA59B0">
      <w:pPr>
        <w:adjustRightInd w:val="0"/>
        <w:snapToGrid w:val="0"/>
        <w:ind w:firstLine="480"/>
        <w:rPr>
          <w:color w:val="000000"/>
          <w:szCs w:val="21"/>
        </w:rPr>
      </w:pPr>
      <w:r>
        <w:rPr>
          <w:color w:val="000000"/>
          <w:szCs w:val="21"/>
        </w:rPr>
        <w:t>VG</w:t>
      </w:r>
      <w:r>
        <w:rPr>
          <w:rFonts w:hint="eastAsia"/>
          <w:color w:val="000000"/>
          <w:szCs w:val="21"/>
        </w:rPr>
        <w:t>2</w:t>
      </w:r>
      <w:r w:rsidRPr="00397DAC">
        <w:rPr>
          <w:color w:val="000000"/>
          <w:szCs w:val="21"/>
        </w:rPr>
        <w:t>(config-callroute)#</w:t>
      </w:r>
      <w:r w:rsidRPr="00F85F9D">
        <w:rPr>
          <w:b/>
          <w:color w:val="FF0000"/>
          <w:szCs w:val="21"/>
        </w:rPr>
        <w:t>dial-peer 10 voip</w:t>
      </w:r>
      <w:r>
        <w:rPr>
          <w:rFonts w:hint="eastAsia"/>
          <w:color w:val="000000"/>
          <w:szCs w:val="21"/>
        </w:rPr>
        <w:tab/>
      </w:r>
      <w:r>
        <w:rPr>
          <w:rFonts w:hint="eastAsia"/>
          <w:color w:val="000000"/>
          <w:szCs w:val="21"/>
        </w:rPr>
        <w:tab/>
        <w:t>/</w:t>
      </w:r>
      <w:r>
        <w:rPr>
          <w:rFonts w:hint="eastAsia"/>
          <w:color w:val="000000"/>
          <w:szCs w:val="21"/>
        </w:rPr>
        <w:t>配置</w:t>
      </w:r>
      <w:r>
        <w:rPr>
          <w:rFonts w:hint="eastAsia"/>
          <w:color w:val="000000"/>
          <w:szCs w:val="21"/>
        </w:rPr>
        <w:t>10</w:t>
      </w:r>
      <w:r>
        <w:rPr>
          <w:rFonts w:hint="eastAsia"/>
          <w:color w:val="000000"/>
          <w:szCs w:val="21"/>
        </w:rPr>
        <w:t>号拨号端，类型为</w:t>
      </w:r>
      <w:r>
        <w:rPr>
          <w:rFonts w:hint="eastAsia"/>
          <w:color w:val="000000"/>
          <w:szCs w:val="21"/>
        </w:rPr>
        <w:t>VOIP</w:t>
      </w:r>
    </w:p>
    <w:p w14:paraId="482A9965" w14:textId="77777777" w:rsidR="00CA59B0" w:rsidRPr="00397DAC" w:rsidRDefault="00CA59B0" w:rsidP="00CA59B0">
      <w:pPr>
        <w:adjustRightInd w:val="0"/>
        <w:snapToGrid w:val="0"/>
        <w:ind w:firstLine="480"/>
        <w:rPr>
          <w:color w:val="000000"/>
          <w:szCs w:val="21"/>
        </w:rPr>
      </w:pPr>
      <w:r>
        <w:rPr>
          <w:color w:val="000000"/>
          <w:szCs w:val="21"/>
        </w:rPr>
        <w:t>VG</w:t>
      </w:r>
      <w:r>
        <w:rPr>
          <w:rFonts w:hint="eastAsia"/>
          <w:color w:val="000000"/>
          <w:szCs w:val="21"/>
        </w:rPr>
        <w:t>2</w:t>
      </w:r>
      <w:r w:rsidRPr="00397DAC">
        <w:rPr>
          <w:color w:val="000000"/>
          <w:szCs w:val="21"/>
        </w:rPr>
        <w:t>(config-dial-peer)#</w:t>
      </w:r>
      <w:r>
        <w:rPr>
          <w:b/>
          <w:color w:val="FF0000"/>
          <w:szCs w:val="21"/>
        </w:rPr>
        <w:t xml:space="preserve">destination-pattern </w:t>
      </w:r>
      <w:r>
        <w:rPr>
          <w:rFonts w:hint="eastAsia"/>
          <w:b/>
          <w:color w:val="FF0000"/>
          <w:szCs w:val="21"/>
        </w:rPr>
        <w:t>1</w:t>
      </w:r>
      <w:r w:rsidRPr="00F85F9D">
        <w:rPr>
          <w:b/>
          <w:color w:val="FF0000"/>
          <w:szCs w:val="21"/>
        </w:rPr>
        <w:t>001</w:t>
      </w:r>
      <w:r>
        <w:rPr>
          <w:rFonts w:hint="eastAsia"/>
          <w:color w:val="000000"/>
          <w:szCs w:val="21"/>
        </w:rPr>
        <w:tab/>
        <w:t>/</w:t>
      </w:r>
      <w:r>
        <w:rPr>
          <w:rFonts w:hint="eastAsia"/>
          <w:color w:val="000000"/>
          <w:szCs w:val="21"/>
        </w:rPr>
        <w:t>配置对应电话号码为</w:t>
      </w:r>
      <w:r>
        <w:rPr>
          <w:rFonts w:hint="eastAsia"/>
          <w:color w:val="000000"/>
          <w:szCs w:val="21"/>
        </w:rPr>
        <w:t>100</w:t>
      </w:r>
      <w:r>
        <w:rPr>
          <w:rFonts w:hint="eastAsia"/>
          <w:color w:val="000000"/>
          <w:szCs w:val="21"/>
        </w:rPr>
        <w:t>开头的</w:t>
      </w:r>
      <w:r>
        <w:rPr>
          <w:rFonts w:hint="eastAsia"/>
          <w:color w:val="000000"/>
          <w:szCs w:val="21"/>
        </w:rPr>
        <w:t>4</w:t>
      </w:r>
      <w:r>
        <w:rPr>
          <w:rFonts w:hint="eastAsia"/>
          <w:color w:val="000000"/>
          <w:szCs w:val="21"/>
        </w:rPr>
        <w:t>位号</w:t>
      </w:r>
    </w:p>
    <w:p w14:paraId="254B92BB" w14:textId="77777777" w:rsidR="00CA59B0" w:rsidRPr="001F6959" w:rsidRDefault="00CA59B0" w:rsidP="00CA59B0">
      <w:pPr>
        <w:adjustRightInd w:val="0"/>
        <w:snapToGrid w:val="0"/>
        <w:ind w:firstLine="480"/>
        <w:rPr>
          <w:color w:val="000000"/>
          <w:szCs w:val="21"/>
        </w:rPr>
      </w:pPr>
      <w:r>
        <w:rPr>
          <w:color w:val="000000"/>
          <w:szCs w:val="21"/>
        </w:rPr>
        <w:t>VG</w:t>
      </w:r>
      <w:r>
        <w:rPr>
          <w:rFonts w:hint="eastAsia"/>
          <w:color w:val="000000"/>
          <w:szCs w:val="21"/>
        </w:rPr>
        <w:t>2</w:t>
      </w:r>
      <w:r w:rsidRPr="001F6959">
        <w:rPr>
          <w:color w:val="000000"/>
          <w:szCs w:val="21"/>
        </w:rPr>
        <w:t>(config-dial-peer)#</w:t>
      </w:r>
      <w:r w:rsidRPr="00F85F9D">
        <w:rPr>
          <w:b/>
          <w:color w:val="FF0000"/>
          <w:szCs w:val="21"/>
        </w:rPr>
        <w:t>codec g729</w:t>
      </w:r>
      <w:r w:rsidRPr="00F85F9D">
        <w:rPr>
          <w:rFonts w:hint="eastAsia"/>
          <w:b/>
          <w:color w:val="FF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配置语音压缩编码格式为</w:t>
      </w:r>
      <w:r>
        <w:rPr>
          <w:rFonts w:hint="eastAsia"/>
          <w:color w:val="000000"/>
          <w:szCs w:val="21"/>
        </w:rPr>
        <w:t>G.729</w:t>
      </w:r>
    </w:p>
    <w:p w14:paraId="5F48DE02" w14:textId="77777777" w:rsidR="00CA59B0" w:rsidRPr="00397DAC" w:rsidRDefault="00CA59B0" w:rsidP="00CA59B0">
      <w:pPr>
        <w:adjustRightInd w:val="0"/>
        <w:snapToGrid w:val="0"/>
        <w:ind w:firstLine="480"/>
        <w:rPr>
          <w:color w:val="000000"/>
          <w:szCs w:val="21"/>
        </w:rPr>
      </w:pPr>
      <w:r>
        <w:rPr>
          <w:rFonts w:hint="eastAsia"/>
          <w:color w:val="000000"/>
          <w:szCs w:val="21"/>
        </w:rPr>
        <w:t>VG2</w:t>
      </w:r>
      <w:r w:rsidRPr="00397DAC">
        <w:rPr>
          <w:color w:val="000000"/>
          <w:szCs w:val="21"/>
        </w:rPr>
        <w:t>(config-dial-peer)#</w:t>
      </w:r>
      <w:r w:rsidRPr="00F85F9D">
        <w:rPr>
          <w:b/>
          <w:color w:val="FF0000"/>
          <w:szCs w:val="21"/>
        </w:rPr>
        <w:t xml:space="preserve">session-target </w:t>
      </w:r>
      <w:r w:rsidRPr="00851A19">
        <w:rPr>
          <w:rFonts w:hint="eastAsia"/>
          <w:b/>
          <w:color w:val="FF0000"/>
        </w:rPr>
        <w:t>s</w:t>
      </w:r>
      <w:r w:rsidRPr="00851A19">
        <w:rPr>
          <w:b/>
          <w:color w:val="FF0000"/>
        </w:rPr>
        <w:t>ip-server</w:t>
      </w:r>
      <w:r>
        <w:rPr>
          <w:rFonts w:hint="eastAsia"/>
          <w:b/>
          <w:color w:val="FF0000"/>
          <w:szCs w:val="21"/>
        </w:rPr>
        <w:tab/>
      </w:r>
      <w:r>
        <w:rPr>
          <w:rFonts w:hint="eastAsia"/>
          <w:color w:val="000000"/>
          <w:szCs w:val="21"/>
        </w:rPr>
        <w:t>/</w:t>
      </w:r>
      <w:r>
        <w:rPr>
          <w:rFonts w:hint="eastAsia"/>
          <w:color w:val="000000"/>
          <w:szCs w:val="21"/>
        </w:rPr>
        <w:t>通过</w:t>
      </w:r>
      <w:r>
        <w:rPr>
          <w:rFonts w:hint="eastAsia"/>
          <w:color w:val="000000"/>
          <w:szCs w:val="21"/>
        </w:rPr>
        <w:t>SIP</w:t>
      </w:r>
      <w:r>
        <w:rPr>
          <w:rFonts w:hint="eastAsia"/>
          <w:color w:val="000000"/>
          <w:szCs w:val="21"/>
        </w:rPr>
        <w:t>代理服务器发起呼叫</w:t>
      </w:r>
    </w:p>
    <w:p w14:paraId="0979D6E9" w14:textId="77777777" w:rsidR="00CA59B0" w:rsidRDefault="00CA59B0" w:rsidP="00CA59B0">
      <w:pPr>
        <w:adjustRightInd w:val="0"/>
        <w:snapToGrid w:val="0"/>
        <w:ind w:firstLine="480"/>
        <w:rPr>
          <w:rFonts w:hint="eastAsia"/>
          <w:color w:val="000000"/>
          <w:szCs w:val="21"/>
        </w:rPr>
      </w:pPr>
      <w:r>
        <w:rPr>
          <w:color w:val="000000"/>
          <w:szCs w:val="21"/>
        </w:rPr>
        <w:t>VG</w:t>
      </w:r>
      <w:r>
        <w:rPr>
          <w:rFonts w:hint="eastAsia"/>
          <w:color w:val="000000"/>
          <w:szCs w:val="21"/>
        </w:rPr>
        <w:t>2</w:t>
      </w:r>
      <w:r>
        <w:rPr>
          <w:color w:val="000000"/>
          <w:szCs w:val="21"/>
        </w:rPr>
        <w:t>(config-dial-peer)#</w:t>
      </w:r>
      <w:r>
        <w:rPr>
          <w:rFonts w:hint="eastAsia"/>
          <w:color w:val="000000"/>
          <w:szCs w:val="21"/>
        </w:rPr>
        <w:t>exit</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color w:val="000000"/>
          <w:szCs w:val="21"/>
        </w:rPr>
        <w:t>退回全局配置模式</w:t>
      </w:r>
    </w:p>
    <w:p w14:paraId="22365681" w14:textId="77777777" w:rsidR="00CA59B0" w:rsidRDefault="00CA59B0" w:rsidP="00CA59B0">
      <w:pPr>
        <w:adjustRightInd w:val="0"/>
        <w:snapToGrid w:val="0"/>
        <w:ind w:firstLine="480"/>
        <w:rPr>
          <w:rFonts w:hint="eastAsia"/>
          <w:color w:val="000000"/>
          <w:szCs w:val="21"/>
        </w:rPr>
      </w:pPr>
    </w:p>
    <w:p w14:paraId="19A14CA3" w14:textId="77777777" w:rsidR="00CA59B0" w:rsidRDefault="00CA59B0" w:rsidP="00CA59B0">
      <w:pPr>
        <w:pStyle w:val="1Char"/>
        <w:ind w:firstLine="480"/>
        <w:rPr>
          <w:rFonts w:hint="eastAsia"/>
        </w:rPr>
      </w:pPr>
      <w:r>
        <w:rPr>
          <w:rFonts w:hint="eastAsia"/>
          <w:color w:val="000000"/>
          <w:szCs w:val="21"/>
        </w:rPr>
        <w:t>第六步，</w:t>
      </w:r>
      <w:r>
        <w:rPr>
          <w:rFonts w:hint="eastAsia"/>
        </w:rPr>
        <w:t>启动</w:t>
      </w:r>
      <w:r>
        <w:rPr>
          <w:rFonts w:hint="eastAsia"/>
        </w:rPr>
        <w:t>SIP</w:t>
      </w:r>
      <w:r>
        <w:rPr>
          <w:rFonts w:hint="eastAsia"/>
        </w:rPr>
        <w:t>注册</w:t>
      </w:r>
    </w:p>
    <w:p w14:paraId="5C05BE6A" w14:textId="77777777" w:rsidR="00CA59B0" w:rsidRDefault="00CA59B0" w:rsidP="00CA59B0">
      <w:pPr>
        <w:pStyle w:val="1Char"/>
        <w:ind w:firstLine="480"/>
        <w:rPr>
          <w:rFonts w:hint="eastAsia"/>
        </w:rPr>
      </w:pPr>
      <w:r>
        <w:rPr>
          <w:rFonts w:hint="eastAsia"/>
        </w:rPr>
        <w:t>语音网关</w:t>
      </w:r>
      <w:r>
        <w:rPr>
          <w:rFonts w:hint="eastAsia"/>
        </w:rPr>
        <w:t>1</w:t>
      </w:r>
      <w:r>
        <w:rPr>
          <w:rFonts w:hint="eastAsia"/>
        </w:rPr>
        <w:t>和</w:t>
      </w:r>
      <w:r>
        <w:rPr>
          <w:rFonts w:hint="eastAsia"/>
        </w:rPr>
        <w:t>2</w:t>
      </w:r>
      <w:r>
        <w:rPr>
          <w:rFonts w:hint="eastAsia"/>
        </w:rPr>
        <w:t>都做如下操作：</w:t>
      </w:r>
    </w:p>
    <w:p w14:paraId="6366C0FF" w14:textId="77777777" w:rsidR="00CA59B0" w:rsidRPr="000E2EE9" w:rsidRDefault="00CA59B0" w:rsidP="00CA59B0">
      <w:pPr>
        <w:adjustRightInd w:val="0"/>
        <w:snapToGrid w:val="0"/>
        <w:ind w:firstLine="480"/>
        <w:rPr>
          <w:rFonts w:hint="eastAsia"/>
          <w:color w:val="000000"/>
          <w:szCs w:val="21"/>
        </w:rPr>
      </w:pPr>
      <w:r w:rsidRPr="000E2EE9">
        <w:rPr>
          <w:color w:val="000000"/>
          <w:szCs w:val="21"/>
        </w:rPr>
        <w:t>VG1(config)#</w:t>
      </w:r>
      <w:r w:rsidRPr="00851A19">
        <w:t xml:space="preserve"> </w:t>
      </w:r>
      <w:r w:rsidRPr="00851A19">
        <w:rPr>
          <w:b/>
          <w:color w:val="FF0000"/>
        </w:rPr>
        <w:t>sip-gateway</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t>/</w:t>
      </w:r>
      <w:r>
        <w:rPr>
          <w:rFonts w:hint="eastAsia"/>
        </w:rPr>
        <w:t>通过</w:t>
      </w:r>
      <w:r>
        <w:rPr>
          <w:rFonts w:hint="eastAsia"/>
        </w:rPr>
        <w:t>SIP</w:t>
      </w:r>
      <w:r>
        <w:rPr>
          <w:rFonts w:hint="eastAsia"/>
        </w:rPr>
        <w:t>协议向注册服务器注册本地号码</w:t>
      </w:r>
    </w:p>
    <w:p w14:paraId="7806E454" w14:textId="77777777" w:rsidR="00CA59B0" w:rsidRDefault="00CA59B0" w:rsidP="00CA59B0">
      <w:pPr>
        <w:adjustRightInd w:val="0"/>
        <w:snapToGrid w:val="0"/>
        <w:ind w:firstLine="480"/>
        <w:rPr>
          <w:rFonts w:hint="eastAsia"/>
          <w:color w:val="000000"/>
          <w:szCs w:val="21"/>
        </w:rPr>
      </w:pPr>
    </w:p>
    <w:p w14:paraId="3B7267B9" w14:textId="77777777" w:rsidR="00CA59B0" w:rsidRDefault="00CA59B0" w:rsidP="00CA59B0">
      <w:pPr>
        <w:pStyle w:val="1Char"/>
        <w:ind w:firstLine="480"/>
        <w:rPr>
          <w:rFonts w:hint="eastAsia"/>
        </w:rPr>
      </w:pPr>
      <w:r>
        <w:rPr>
          <w:rFonts w:hint="eastAsia"/>
        </w:rPr>
        <w:t>配置完成后，通过</w:t>
      </w:r>
      <w:r>
        <w:rPr>
          <w:rFonts w:hint="eastAsia"/>
        </w:rPr>
        <w:t>show callroute</w:t>
      </w:r>
      <w:r>
        <w:rPr>
          <w:rFonts w:hint="eastAsia"/>
        </w:rPr>
        <w:t>命令检查目前语音网关的拨号路由表，应该可以看到</w:t>
      </w:r>
      <w:r>
        <w:rPr>
          <w:rFonts w:hint="eastAsia"/>
        </w:rPr>
        <w:t>FXS0</w:t>
      </w:r>
      <w:r>
        <w:rPr>
          <w:rFonts w:hint="eastAsia"/>
        </w:rPr>
        <w:t>修改后的号码以及指向对端语音网关的号码，范例如下（以</w:t>
      </w:r>
      <w:r>
        <w:rPr>
          <w:rFonts w:hint="eastAsia"/>
        </w:rPr>
        <w:t>VG1</w:t>
      </w:r>
      <w:r>
        <w:rPr>
          <w:rFonts w:hint="eastAsia"/>
        </w:rPr>
        <w:t>为例）：</w:t>
      </w:r>
    </w:p>
    <w:p w14:paraId="2F01EBC4" w14:textId="77777777" w:rsidR="00CA59B0" w:rsidRPr="00BF17DB" w:rsidRDefault="00CA59B0" w:rsidP="00CA59B0">
      <w:pPr>
        <w:adjustRightInd w:val="0"/>
        <w:snapToGrid w:val="0"/>
        <w:ind w:firstLine="480"/>
        <w:rPr>
          <w:szCs w:val="21"/>
        </w:rPr>
      </w:pPr>
      <w:r>
        <w:t>VG1#</w:t>
      </w:r>
      <w:r w:rsidRPr="00E909F9">
        <w:rPr>
          <w:b/>
          <w:color w:val="FF0000"/>
        </w:rPr>
        <w:t>sh</w:t>
      </w:r>
      <w:r w:rsidRPr="00E909F9">
        <w:rPr>
          <w:rFonts w:hint="eastAsia"/>
          <w:b/>
          <w:color w:val="FF0000"/>
        </w:rPr>
        <w:t>ow</w:t>
      </w:r>
      <w:r w:rsidRPr="00E909F9">
        <w:rPr>
          <w:b/>
          <w:color w:val="FF0000"/>
        </w:rPr>
        <w:t xml:space="preserve"> callroute</w:t>
      </w:r>
      <w:r>
        <w:rPr>
          <w:rFonts w:hint="eastAsia"/>
          <w:b/>
        </w:rPr>
        <w:tab/>
      </w:r>
      <w:r>
        <w:rPr>
          <w:rFonts w:hint="eastAsia"/>
          <w:b/>
        </w:rPr>
        <w:tab/>
      </w:r>
      <w:r>
        <w:rPr>
          <w:rFonts w:hint="eastAsia"/>
          <w:b/>
        </w:rPr>
        <w:tab/>
      </w:r>
      <w:r>
        <w:rPr>
          <w:rFonts w:hint="eastAsia"/>
          <w:b/>
        </w:rPr>
        <w:tab/>
      </w:r>
      <w:r w:rsidRPr="00BF17DB">
        <w:rPr>
          <w:rFonts w:hint="eastAsia"/>
        </w:rPr>
        <w:t>/</w:t>
      </w:r>
      <w:r w:rsidRPr="00BF17DB">
        <w:rPr>
          <w:rFonts w:hint="eastAsia"/>
        </w:rPr>
        <w:t>查看</w:t>
      </w:r>
      <w:r>
        <w:rPr>
          <w:rFonts w:hint="eastAsia"/>
        </w:rPr>
        <w:t>目前语音网关有效的拨号路由条目</w:t>
      </w:r>
    </w:p>
    <w:p w14:paraId="77BE8395" w14:textId="77777777" w:rsidR="00CA59B0" w:rsidRPr="005C5976" w:rsidRDefault="00CA59B0" w:rsidP="00CA59B0">
      <w:pPr>
        <w:adjustRightInd w:val="0"/>
        <w:snapToGrid w:val="0"/>
        <w:ind w:firstLine="480"/>
        <w:rPr>
          <w:color w:val="0070C0"/>
          <w:szCs w:val="21"/>
        </w:rPr>
      </w:pPr>
      <w:r w:rsidRPr="005C5976">
        <w:rPr>
          <w:color w:val="0070C0"/>
          <w:szCs w:val="21"/>
        </w:rPr>
        <w:t>Active callroute:</w:t>
      </w:r>
    </w:p>
    <w:p w14:paraId="62CAF2F9" w14:textId="77777777" w:rsidR="00CA59B0" w:rsidRPr="005C5976" w:rsidRDefault="00CA59B0" w:rsidP="00CA59B0">
      <w:pPr>
        <w:adjustRightInd w:val="0"/>
        <w:snapToGrid w:val="0"/>
        <w:ind w:firstLine="480"/>
        <w:rPr>
          <w:color w:val="0070C0"/>
          <w:szCs w:val="21"/>
        </w:rPr>
      </w:pPr>
      <w:r w:rsidRPr="005C5976">
        <w:rPr>
          <w:color w:val="0070C0"/>
          <w:szCs w:val="21"/>
        </w:rPr>
        <w:t>--------------------------------------------------------------------------</w:t>
      </w:r>
    </w:p>
    <w:p w14:paraId="1ED82070" w14:textId="77777777" w:rsidR="00CA59B0" w:rsidRPr="005C5976" w:rsidRDefault="00CA59B0" w:rsidP="00CA59B0">
      <w:pPr>
        <w:adjustRightInd w:val="0"/>
        <w:snapToGrid w:val="0"/>
        <w:ind w:firstLine="480"/>
        <w:rPr>
          <w:color w:val="0070C0"/>
          <w:szCs w:val="21"/>
        </w:rPr>
      </w:pPr>
      <w:r w:rsidRPr="005C5976">
        <w:rPr>
          <w:color w:val="0070C0"/>
          <w:szCs w:val="21"/>
        </w:rPr>
        <w:t xml:space="preserve">        Type=POTS,      Binded:1/0            , Preference=10,  CalledNum=1001</w:t>
      </w:r>
    </w:p>
    <w:p w14:paraId="64612454" w14:textId="77777777" w:rsidR="00CA59B0" w:rsidRPr="005C5976" w:rsidRDefault="00CA59B0" w:rsidP="00CA59B0">
      <w:pPr>
        <w:adjustRightInd w:val="0"/>
        <w:snapToGrid w:val="0"/>
        <w:ind w:firstLine="480"/>
        <w:rPr>
          <w:color w:val="0070C0"/>
          <w:szCs w:val="21"/>
        </w:rPr>
      </w:pPr>
      <w:r w:rsidRPr="005C5976">
        <w:rPr>
          <w:color w:val="0070C0"/>
          <w:szCs w:val="21"/>
        </w:rPr>
        <w:t xml:space="preserve">        Type=POTS,      Binded:1/1            , Preference=10,  CalledNum=1002</w:t>
      </w:r>
    </w:p>
    <w:p w14:paraId="7DBB9AD4" w14:textId="77777777" w:rsidR="00CA59B0" w:rsidRPr="005C5976" w:rsidRDefault="00CA59B0" w:rsidP="00CA59B0">
      <w:pPr>
        <w:adjustRightInd w:val="0"/>
        <w:snapToGrid w:val="0"/>
        <w:ind w:firstLine="480"/>
        <w:rPr>
          <w:color w:val="0070C0"/>
          <w:szCs w:val="21"/>
        </w:rPr>
      </w:pPr>
      <w:r w:rsidRPr="005C5976">
        <w:rPr>
          <w:color w:val="0070C0"/>
          <w:szCs w:val="21"/>
        </w:rPr>
        <w:t xml:space="preserve">        Type=POTS,      Binded:1/2            , Preference=10,  CalledNum=1003</w:t>
      </w:r>
    </w:p>
    <w:p w14:paraId="212FC1EF" w14:textId="77777777" w:rsidR="00CA59B0" w:rsidRPr="005C5976" w:rsidRDefault="00CA59B0" w:rsidP="00CA59B0">
      <w:pPr>
        <w:adjustRightInd w:val="0"/>
        <w:snapToGrid w:val="0"/>
        <w:ind w:firstLine="480"/>
        <w:rPr>
          <w:rFonts w:hint="eastAsia"/>
          <w:color w:val="0070C0"/>
          <w:szCs w:val="21"/>
        </w:rPr>
      </w:pPr>
      <w:r w:rsidRPr="005C5976">
        <w:rPr>
          <w:color w:val="0070C0"/>
          <w:szCs w:val="21"/>
        </w:rPr>
        <w:t xml:space="preserve">        Type=POTS,      Binded:1/3            , Preference=10,  CalledNum=1004</w:t>
      </w:r>
    </w:p>
    <w:p w14:paraId="402FBEAC" w14:textId="77777777" w:rsidR="00CA59B0" w:rsidRPr="005C5976" w:rsidRDefault="00CA59B0" w:rsidP="00CA59B0">
      <w:pPr>
        <w:adjustRightInd w:val="0"/>
        <w:snapToGrid w:val="0"/>
        <w:ind w:left="1260" w:firstLine="480"/>
        <w:rPr>
          <w:color w:val="0070C0"/>
          <w:szCs w:val="21"/>
        </w:rPr>
      </w:pPr>
      <w:r w:rsidRPr="005C5976">
        <w:rPr>
          <w:rFonts w:hint="eastAsia"/>
          <w:color w:val="0070C0"/>
        </w:rPr>
        <w:lastRenderedPageBreak/>
        <w:t>/4</w:t>
      </w:r>
      <w:r w:rsidRPr="005C5976">
        <w:rPr>
          <w:rFonts w:hint="eastAsia"/>
          <w:color w:val="0070C0"/>
        </w:rPr>
        <w:t>个</w:t>
      </w:r>
      <w:r w:rsidRPr="005C5976">
        <w:rPr>
          <w:rFonts w:hint="eastAsia"/>
          <w:color w:val="0070C0"/>
        </w:rPr>
        <w:t>FXS</w:t>
      </w:r>
      <w:r w:rsidRPr="005C5976">
        <w:rPr>
          <w:rFonts w:hint="eastAsia"/>
          <w:color w:val="0070C0"/>
        </w:rPr>
        <w:t>口的号码分别是</w:t>
      </w:r>
      <w:r w:rsidRPr="005C5976">
        <w:rPr>
          <w:rFonts w:hint="eastAsia"/>
          <w:color w:val="0070C0"/>
        </w:rPr>
        <w:t>1001</w:t>
      </w:r>
      <w:r w:rsidRPr="005C5976">
        <w:rPr>
          <w:rFonts w:hint="eastAsia"/>
          <w:color w:val="0070C0"/>
        </w:rPr>
        <w:t>到</w:t>
      </w:r>
      <w:r w:rsidRPr="005C5976">
        <w:rPr>
          <w:rFonts w:hint="eastAsia"/>
          <w:color w:val="0070C0"/>
        </w:rPr>
        <w:t>1004</w:t>
      </w:r>
    </w:p>
    <w:p w14:paraId="02B2A5F4" w14:textId="77777777" w:rsidR="00CA59B0" w:rsidRPr="005C5976" w:rsidRDefault="00CA59B0" w:rsidP="00CA59B0">
      <w:pPr>
        <w:adjustRightInd w:val="0"/>
        <w:snapToGrid w:val="0"/>
        <w:ind w:firstLine="480"/>
        <w:rPr>
          <w:rFonts w:hint="eastAsia"/>
          <w:color w:val="0070C0"/>
          <w:szCs w:val="21"/>
        </w:rPr>
      </w:pPr>
      <w:r w:rsidRPr="005C5976">
        <w:rPr>
          <w:color w:val="0070C0"/>
          <w:szCs w:val="21"/>
        </w:rPr>
        <w:t xml:space="preserve">        Ty</w:t>
      </w:r>
      <w:r>
        <w:rPr>
          <w:color w:val="0070C0"/>
          <w:szCs w:val="21"/>
        </w:rPr>
        <w:t>pe=VOIP,      Binded:</w:t>
      </w:r>
      <w:r>
        <w:rPr>
          <w:rFonts w:hint="eastAsia"/>
          <w:color w:val="0070C0"/>
          <w:szCs w:val="21"/>
        </w:rPr>
        <w:t>ras</w:t>
      </w:r>
      <w:r w:rsidRPr="005C5976">
        <w:rPr>
          <w:color w:val="0070C0"/>
          <w:szCs w:val="21"/>
        </w:rPr>
        <w:t xml:space="preserve"> </w:t>
      </w:r>
      <w:r>
        <w:rPr>
          <w:rFonts w:hint="eastAsia"/>
          <w:color w:val="0070C0"/>
          <w:szCs w:val="21"/>
        </w:rPr>
        <w:tab/>
      </w:r>
      <w:r>
        <w:rPr>
          <w:rFonts w:hint="eastAsia"/>
          <w:color w:val="0070C0"/>
          <w:szCs w:val="21"/>
        </w:rPr>
        <w:tab/>
      </w:r>
      <w:r w:rsidRPr="005C5976">
        <w:rPr>
          <w:color w:val="0070C0"/>
          <w:szCs w:val="21"/>
        </w:rPr>
        <w:t xml:space="preserve">   , Preference=10,  CalledNum=200x</w:t>
      </w:r>
    </w:p>
    <w:p w14:paraId="1A953079" w14:textId="77777777" w:rsidR="00CA59B0" w:rsidRDefault="00CA59B0" w:rsidP="00CA59B0">
      <w:pPr>
        <w:adjustRightInd w:val="0"/>
        <w:snapToGrid w:val="0"/>
        <w:ind w:firstLine="480"/>
        <w:rPr>
          <w:rFonts w:hint="eastAsia"/>
          <w:color w:val="0070C0"/>
        </w:rPr>
      </w:pPr>
      <w:r w:rsidRPr="005C5976">
        <w:rPr>
          <w:rFonts w:hint="eastAsia"/>
          <w:color w:val="0070C0"/>
        </w:rPr>
        <w:tab/>
      </w:r>
      <w:r w:rsidRPr="005C5976">
        <w:rPr>
          <w:rFonts w:hint="eastAsia"/>
          <w:color w:val="0070C0"/>
        </w:rPr>
        <w:tab/>
      </w:r>
      <w:r w:rsidRPr="005C5976">
        <w:rPr>
          <w:rFonts w:hint="eastAsia"/>
          <w:color w:val="0070C0"/>
        </w:rPr>
        <w:tab/>
      </w:r>
      <w:r w:rsidRPr="005C5976">
        <w:rPr>
          <w:rFonts w:hint="eastAsia"/>
          <w:color w:val="0070C0"/>
        </w:rPr>
        <w:tab/>
        <w:t>/</w:t>
      </w:r>
      <w:r>
        <w:rPr>
          <w:rFonts w:hint="eastAsia"/>
          <w:color w:val="0070C0"/>
        </w:rPr>
        <w:t>通过</w:t>
      </w:r>
      <w:r>
        <w:rPr>
          <w:rFonts w:hint="eastAsia"/>
          <w:color w:val="0070C0"/>
        </w:rPr>
        <w:t>SIP</w:t>
      </w:r>
      <w:r>
        <w:rPr>
          <w:rFonts w:hint="eastAsia"/>
          <w:color w:val="0070C0"/>
        </w:rPr>
        <w:t>服务器访问</w:t>
      </w:r>
      <w:r w:rsidRPr="005C5976">
        <w:rPr>
          <w:rFonts w:hint="eastAsia"/>
          <w:color w:val="0070C0"/>
        </w:rPr>
        <w:t>的号码</w:t>
      </w:r>
      <w:r>
        <w:rPr>
          <w:rFonts w:hint="eastAsia"/>
          <w:color w:val="0070C0"/>
        </w:rPr>
        <w:t>，</w:t>
      </w:r>
      <w:r w:rsidRPr="005C5976">
        <w:rPr>
          <w:rFonts w:hint="eastAsia"/>
          <w:color w:val="0070C0"/>
        </w:rPr>
        <w:t>200</w:t>
      </w:r>
      <w:r w:rsidRPr="005C5976">
        <w:rPr>
          <w:rFonts w:hint="eastAsia"/>
          <w:color w:val="0070C0"/>
        </w:rPr>
        <w:t>开头的</w:t>
      </w:r>
      <w:r w:rsidRPr="005C5976">
        <w:rPr>
          <w:rFonts w:hint="eastAsia"/>
          <w:color w:val="0070C0"/>
        </w:rPr>
        <w:t>4</w:t>
      </w:r>
      <w:r w:rsidRPr="005C5976">
        <w:rPr>
          <w:rFonts w:hint="eastAsia"/>
          <w:color w:val="0070C0"/>
        </w:rPr>
        <w:t>位号码</w:t>
      </w:r>
    </w:p>
    <w:p w14:paraId="68715997" w14:textId="77777777" w:rsidR="00CA59B0" w:rsidRDefault="00CA59B0" w:rsidP="00CA59B0">
      <w:pPr>
        <w:pStyle w:val="1Char"/>
        <w:ind w:firstLine="480"/>
        <w:rPr>
          <w:rFonts w:hint="eastAsia"/>
        </w:rPr>
      </w:pPr>
      <w:r>
        <w:rPr>
          <w:rFonts w:hint="eastAsia"/>
        </w:rPr>
        <w:t>最后一条表示，已经成功注册上</w:t>
      </w:r>
      <w:r>
        <w:rPr>
          <w:rFonts w:hint="eastAsia"/>
        </w:rPr>
        <w:t>SIP</w:t>
      </w:r>
      <w:r>
        <w:rPr>
          <w:rFonts w:hint="eastAsia"/>
        </w:rPr>
        <w:t>服务器了。</w:t>
      </w:r>
    </w:p>
    <w:p w14:paraId="5F86D935" w14:textId="77777777" w:rsidR="00CA59B0" w:rsidRDefault="00CA59B0" w:rsidP="00CA59B0">
      <w:pPr>
        <w:pStyle w:val="1Char"/>
        <w:ind w:firstLine="480"/>
        <w:rPr>
          <w:rFonts w:hint="eastAsia"/>
        </w:rPr>
      </w:pPr>
      <w:r>
        <w:rPr>
          <w:rFonts w:hint="eastAsia"/>
        </w:rPr>
        <w:t>而讲师也可以在</w:t>
      </w:r>
      <w:r>
        <w:rPr>
          <w:rFonts w:hint="eastAsia"/>
        </w:rPr>
        <w:t>SIP</w:t>
      </w:r>
      <w:r>
        <w:rPr>
          <w:rFonts w:hint="eastAsia"/>
        </w:rPr>
        <w:t>服务器上查询网关注册的号码进行确认。</w:t>
      </w:r>
    </w:p>
    <w:p w14:paraId="5347C0E9" w14:textId="77777777" w:rsidR="00CA59B0" w:rsidRPr="00434499" w:rsidRDefault="00CA59B0" w:rsidP="00CA59B0">
      <w:pPr>
        <w:adjustRightInd w:val="0"/>
        <w:snapToGrid w:val="0"/>
        <w:ind w:firstLine="480"/>
        <w:rPr>
          <w:rFonts w:hint="eastAsia"/>
        </w:rPr>
      </w:pPr>
    </w:p>
    <w:p w14:paraId="02C091C0" w14:textId="77777777" w:rsidR="00CA59B0" w:rsidRDefault="00CA59B0" w:rsidP="00CA59B0">
      <w:pPr>
        <w:adjustRightInd w:val="0"/>
        <w:snapToGrid w:val="0"/>
        <w:ind w:firstLine="480"/>
        <w:rPr>
          <w:rFonts w:hAnsi="宋体" w:hint="eastAsia"/>
          <w:b/>
        </w:rPr>
      </w:pPr>
      <w:r>
        <w:rPr>
          <w:rFonts w:hint="eastAsia"/>
          <w:b/>
        </w:rPr>
        <w:t>5</w:t>
      </w:r>
      <w:r>
        <w:rPr>
          <w:rFonts w:hAnsi="宋体" w:hint="eastAsia"/>
          <w:b/>
        </w:rPr>
        <w:t>、验证网关之间两台电话互通效果：</w:t>
      </w:r>
    </w:p>
    <w:p w14:paraId="30A423D4" w14:textId="77777777" w:rsidR="00CA59B0" w:rsidRDefault="00CA59B0" w:rsidP="00CA59B0">
      <w:pPr>
        <w:pStyle w:val="1Char"/>
        <w:ind w:firstLine="480"/>
        <w:rPr>
          <w:rFonts w:hint="eastAsia"/>
        </w:rPr>
      </w:pPr>
      <w:r>
        <w:rPr>
          <w:rFonts w:hint="eastAsia"/>
        </w:rPr>
        <w:t>配置完成后，使用电话</w:t>
      </w:r>
      <w:r>
        <w:rPr>
          <w:rFonts w:hint="eastAsia"/>
        </w:rPr>
        <w:t>1</w:t>
      </w:r>
      <w:r>
        <w:rPr>
          <w:rFonts w:hint="eastAsia"/>
        </w:rPr>
        <w:t>与电话</w:t>
      </w:r>
      <w:r>
        <w:rPr>
          <w:rFonts w:hint="eastAsia"/>
        </w:rPr>
        <w:t>2</w:t>
      </w:r>
      <w:r>
        <w:rPr>
          <w:rFonts w:hint="eastAsia"/>
        </w:rPr>
        <w:t>互拨，应该可以拨通，并且能正确看到对方的来电号码。</w:t>
      </w:r>
    </w:p>
    <w:p w14:paraId="23FF54E3" w14:textId="77777777" w:rsidR="00CA59B0" w:rsidRDefault="00CA59B0" w:rsidP="00CA59B0">
      <w:pPr>
        <w:pStyle w:val="1Char"/>
        <w:ind w:firstLine="480"/>
        <w:rPr>
          <w:rFonts w:hint="eastAsia"/>
        </w:rPr>
      </w:pPr>
      <w:r>
        <w:rPr>
          <w:rFonts w:hint="eastAsia"/>
        </w:rPr>
        <w:t>在拨号时，可以在语音网关上使用如下命令查看目前的呼叫情况：</w:t>
      </w:r>
    </w:p>
    <w:p w14:paraId="15683CEB" w14:textId="77777777" w:rsidR="00CA59B0" w:rsidRPr="00BF17DB" w:rsidRDefault="00CA59B0" w:rsidP="00CA59B0">
      <w:pPr>
        <w:adjustRightInd w:val="0"/>
        <w:snapToGrid w:val="0"/>
        <w:ind w:firstLine="480"/>
        <w:rPr>
          <w:szCs w:val="21"/>
        </w:rPr>
      </w:pPr>
      <w:r w:rsidRPr="00BF17DB">
        <w:rPr>
          <w:szCs w:val="21"/>
        </w:rPr>
        <w:t>VG1#</w:t>
      </w:r>
      <w:r w:rsidRPr="007B7A21">
        <w:rPr>
          <w:b/>
          <w:color w:val="FF0000"/>
          <w:szCs w:val="21"/>
        </w:rPr>
        <w:t>sh</w:t>
      </w:r>
      <w:r w:rsidRPr="007B7A21">
        <w:rPr>
          <w:rFonts w:hint="eastAsia"/>
          <w:b/>
          <w:color w:val="FF0000"/>
          <w:szCs w:val="21"/>
        </w:rPr>
        <w:t>ow</w:t>
      </w:r>
      <w:r w:rsidRPr="007B7A21">
        <w:rPr>
          <w:b/>
          <w:color w:val="FF0000"/>
          <w:szCs w:val="21"/>
        </w:rPr>
        <w:t xml:space="preserve"> call active voice brief</w:t>
      </w:r>
      <w:r>
        <w:rPr>
          <w:rFonts w:hint="eastAsia"/>
          <w:szCs w:val="21"/>
        </w:rPr>
        <w:tab/>
      </w:r>
      <w:r>
        <w:rPr>
          <w:rFonts w:hint="eastAsia"/>
          <w:szCs w:val="21"/>
        </w:rPr>
        <w:tab/>
      </w:r>
      <w:r>
        <w:rPr>
          <w:rFonts w:hint="eastAsia"/>
          <w:szCs w:val="21"/>
        </w:rPr>
        <w:tab/>
      </w:r>
      <w:r>
        <w:rPr>
          <w:rFonts w:hint="eastAsia"/>
          <w:szCs w:val="21"/>
        </w:rPr>
        <w:tab/>
        <w:t>/</w:t>
      </w:r>
      <w:r>
        <w:rPr>
          <w:rFonts w:hint="eastAsia"/>
          <w:szCs w:val="21"/>
        </w:rPr>
        <w:t>查看当前的语音呼叫情况</w:t>
      </w:r>
    </w:p>
    <w:p w14:paraId="5AF5BC8A" w14:textId="77777777" w:rsidR="00CA59B0" w:rsidRPr="00BF17DB" w:rsidRDefault="00CA59B0" w:rsidP="00CA59B0">
      <w:pPr>
        <w:adjustRightInd w:val="0"/>
        <w:snapToGrid w:val="0"/>
        <w:ind w:firstLine="480"/>
        <w:rPr>
          <w:szCs w:val="21"/>
        </w:rPr>
      </w:pPr>
    </w:p>
    <w:p w14:paraId="204EEAAD" w14:textId="77777777" w:rsidR="00CA59B0" w:rsidRPr="007B7A21" w:rsidRDefault="00CA59B0" w:rsidP="00CA59B0">
      <w:pPr>
        <w:adjustRightInd w:val="0"/>
        <w:snapToGrid w:val="0"/>
        <w:ind w:firstLine="480"/>
        <w:rPr>
          <w:color w:val="0070C0"/>
          <w:szCs w:val="21"/>
        </w:rPr>
      </w:pPr>
      <w:r w:rsidRPr="00BF17DB">
        <w:rPr>
          <w:szCs w:val="21"/>
        </w:rPr>
        <w:t xml:space="preserve">  </w:t>
      </w:r>
      <w:r w:rsidRPr="007B7A21">
        <w:rPr>
          <w:color w:val="0070C0"/>
          <w:szCs w:val="21"/>
        </w:rPr>
        <w:t xml:space="preserve">  CallId:5;Status:ACTIVE;Connections:2</w:t>
      </w:r>
    </w:p>
    <w:p w14:paraId="0E8DC1F2" w14:textId="77777777" w:rsidR="00CA59B0" w:rsidRPr="007B7A21" w:rsidRDefault="00CA59B0" w:rsidP="00CA59B0">
      <w:pPr>
        <w:adjustRightInd w:val="0"/>
        <w:snapToGrid w:val="0"/>
        <w:ind w:firstLine="480"/>
        <w:rPr>
          <w:color w:val="0070C0"/>
          <w:szCs w:val="21"/>
        </w:rPr>
      </w:pPr>
      <w:r w:rsidRPr="007B7A21">
        <w:rPr>
          <w:color w:val="0070C0"/>
          <w:szCs w:val="21"/>
        </w:rPr>
        <w:t xml:space="preserve">    PhoneNum:1001;connType:GWCI;Status:ALERTING;ProtocolStack:FXO/FXS;LocalIp:0x</w:t>
      </w:r>
    </w:p>
    <w:p w14:paraId="6F56253F" w14:textId="77777777" w:rsidR="00CA59B0" w:rsidRPr="007B7A21" w:rsidRDefault="00CA59B0" w:rsidP="00CA59B0">
      <w:pPr>
        <w:adjustRightInd w:val="0"/>
        <w:snapToGrid w:val="0"/>
        <w:ind w:firstLine="480"/>
        <w:rPr>
          <w:color w:val="0070C0"/>
          <w:szCs w:val="21"/>
        </w:rPr>
      </w:pPr>
      <w:r w:rsidRPr="007B7A21">
        <w:rPr>
          <w:color w:val="0070C0"/>
          <w:szCs w:val="21"/>
        </w:rPr>
        <w:t>c0a80102,LocalPort:32768;RemoteIp:0x0,RemotePort:0;Codec:none;AeName:1/0;</w:t>
      </w:r>
    </w:p>
    <w:p w14:paraId="56DFD4E7" w14:textId="77777777" w:rsidR="00CA59B0" w:rsidRPr="007B7A21" w:rsidRDefault="00CA59B0" w:rsidP="00CA59B0">
      <w:pPr>
        <w:adjustRightInd w:val="0"/>
        <w:snapToGrid w:val="0"/>
        <w:ind w:firstLine="480"/>
        <w:rPr>
          <w:color w:val="0070C0"/>
          <w:szCs w:val="21"/>
        </w:rPr>
      </w:pPr>
      <w:r w:rsidRPr="007B7A21">
        <w:rPr>
          <w:color w:val="0070C0"/>
          <w:szCs w:val="21"/>
        </w:rPr>
        <w:t xml:space="preserve">    PhoneNum:2001;connType:GWCO;Status:ALERTING;ProtocolStack:H323;LocalIp:0x0,L</w:t>
      </w:r>
    </w:p>
    <w:p w14:paraId="63F774DD" w14:textId="77777777" w:rsidR="00CA59B0" w:rsidRPr="007B7A21" w:rsidRDefault="00CA59B0" w:rsidP="00CA59B0">
      <w:pPr>
        <w:adjustRightInd w:val="0"/>
        <w:snapToGrid w:val="0"/>
        <w:ind w:firstLine="480"/>
        <w:rPr>
          <w:rFonts w:hint="eastAsia"/>
          <w:color w:val="0070C0"/>
          <w:szCs w:val="21"/>
        </w:rPr>
      </w:pPr>
      <w:r w:rsidRPr="007B7A21">
        <w:rPr>
          <w:color w:val="0070C0"/>
          <w:szCs w:val="21"/>
        </w:rPr>
        <w:t>ocalPort:0;RemoteIp:0xc0a80102,RemotePort:32768;Codec:G729;</w:t>
      </w:r>
    </w:p>
    <w:p w14:paraId="274B1F0C" w14:textId="77777777" w:rsidR="00CA59B0" w:rsidRPr="007B7A21" w:rsidRDefault="00CA59B0" w:rsidP="00CA59B0">
      <w:pPr>
        <w:adjustRightInd w:val="0"/>
        <w:snapToGrid w:val="0"/>
        <w:ind w:firstLine="480"/>
        <w:rPr>
          <w:color w:val="0070C0"/>
          <w:szCs w:val="21"/>
        </w:rPr>
      </w:pPr>
      <w:r w:rsidRPr="007B7A21">
        <w:rPr>
          <w:rFonts w:hint="eastAsia"/>
          <w:color w:val="0070C0"/>
          <w:szCs w:val="21"/>
        </w:rPr>
        <w:tab/>
      </w:r>
      <w:r w:rsidRPr="007B7A21">
        <w:rPr>
          <w:rFonts w:hint="eastAsia"/>
          <w:color w:val="0070C0"/>
          <w:szCs w:val="21"/>
        </w:rPr>
        <w:tab/>
      </w:r>
      <w:r w:rsidRPr="007B7A21">
        <w:rPr>
          <w:rFonts w:hint="eastAsia"/>
          <w:color w:val="0070C0"/>
          <w:szCs w:val="21"/>
        </w:rPr>
        <w:tab/>
      </w:r>
      <w:r w:rsidRPr="007B7A21">
        <w:rPr>
          <w:rFonts w:hint="eastAsia"/>
          <w:color w:val="0070C0"/>
          <w:szCs w:val="21"/>
        </w:rPr>
        <w:tab/>
        <w:t>/</w:t>
      </w:r>
      <w:r w:rsidRPr="007B7A21">
        <w:rPr>
          <w:rFonts w:hint="eastAsia"/>
          <w:color w:val="0070C0"/>
          <w:szCs w:val="21"/>
        </w:rPr>
        <w:t>从</w:t>
      </w:r>
      <w:r w:rsidRPr="007B7A21">
        <w:rPr>
          <w:rFonts w:hint="eastAsia"/>
          <w:color w:val="0070C0"/>
          <w:szCs w:val="21"/>
        </w:rPr>
        <w:t>1001</w:t>
      </w:r>
      <w:r w:rsidRPr="007B7A21">
        <w:rPr>
          <w:rFonts w:hint="eastAsia"/>
          <w:color w:val="0070C0"/>
          <w:szCs w:val="21"/>
        </w:rPr>
        <w:t>到</w:t>
      </w:r>
      <w:r w:rsidRPr="007B7A21">
        <w:rPr>
          <w:rFonts w:hint="eastAsia"/>
          <w:color w:val="0070C0"/>
          <w:szCs w:val="21"/>
        </w:rPr>
        <w:t>2001</w:t>
      </w:r>
      <w:r w:rsidRPr="007B7A21">
        <w:rPr>
          <w:rFonts w:hint="eastAsia"/>
          <w:color w:val="0070C0"/>
          <w:szCs w:val="21"/>
        </w:rPr>
        <w:t>的语音呼叫</w:t>
      </w:r>
    </w:p>
    <w:p w14:paraId="07F2E442" w14:textId="77777777" w:rsidR="00CA59B0" w:rsidRPr="007B7A21" w:rsidRDefault="00CA59B0" w:rsidP="00CA59B0">
      <w:pPr>
        <w:adjustRightInd w:val="0"/>
        <w:snapToGrid w:val="0"/>
        <w:ind w:firstLine="480"/>
        <w:rPr>
          <w:rFonts w:hint="eastAsia"/>
          <w:color w:val="0070C0"/>
          <w:szCs w:val="21"/>
        </w:rPr>
      </w:pPr>
      <w:r w:rsidRPr="007B7A21">
        <w:rPr>
          <w:color w:val="0070C0"/>
          <w:szCs w:val="21"/>
        </w:rPr>
        <w:t>TotalActiveCalls: 1</w:t>
      </w:r>
    </w:p>
    <w:p w14:paraId="0C2B63BD" w14:textId="77777777" w:rsidR="00CA59B0" w:rsidRDefault="00CA59B0" w:rsidP="00CA59B0">
      <w:pPr>
        <w:adjustRightInd w:val="0"/>
        <w:snapToGrid w:val="0"/>
        <w:ind w:firstLine="480"/>
        <w:rPr>
          <w:rFonts w:hint="eastAsia"/>
          <w:szCs w:val="21"/>
        </w:rPr>
      </w:pPr>
    </w:p>
    <w:p w14:paraId="779E0021" w14:textId="77777777" w:rsidR="00CA59B0" w:rsidRPr="00434499" w:rsidRDefault="00CA59B0" w:rsidP="00CA59B0">
      <w:pPr>
        <w:pStyle w:val="1Char"/>
        <w:ind w:firstLine="480"/>
        <w:rPr>
          <w:rFonts w:hint="eastAsia"/>
        </w:rPr>
      </w:pPr>
      <w:r>
        <w:rPr>
          <w:rFonts w:hint="eastAsia"/>
        </w:rPr>
        <w:t>再将电话换接别的</w:t>
      </w:r>
      <w:r>
        <w:rPr>
          <w:rFonts w:hint="eastAsia"/>
        </w:rPr>
        <w:t>FXS</w:t>
      </w:r>
      <w:r>
        <w:rPr>
          <w:rFonts w:hint="eastAsia"/>
        </w:rPr>
        <w:t>口，进行拨打测试，应该都可以拨通。</w:t>
      </w:r>
    </w:p>
    <w:p w14:paraId="31D810F3" w14:textId="0DE278B0" w:rsidR="00164501" w:rsidRPr="00164501" w:rsidRDefault="00164501" w:rsidP="00CA59B0">
      <w:pPr>
        <w:pStyle w:val="1Char"/>
        <w:ind w:firstLine="560"/>
        <w:rPr>
          <w:rFonts w:hAnsi="宋体" w:hint="eastAsia"/>
          <w:b/>
          <w:sz w:val="28"/>
          <w:szCs w:val="28"/>
        </w:rPr>
      </w:pPr>
      <w:r w:rsidRPr="00164501">
        <w:rPr>
          <w:rFonts w:hAnsi="宋体" w:hint="eastAsia"/>
          <w:b/>
          <w:sz w:val="28"/>
          <w:szCs w:val="28"/>
        </w:rPr>
        <w:t>相关命令详解：</w:t>
      </w:r>
    </w:p>
    <w:p w14:paraId="2BE0B022" w14:textId="77777777" w:rsidR="00CA59B0" w:rsidRDefault="00CA59B0" w:rsidP="00CA59B0">
      <w:pPr>
        <w:pStyle w:val="1Char"/>
        <w:ind w:firstLine="480"/>
        <w:rPr>
          <w:rFonts w:hAnsi="宋体" w:hint="eastAsia"/>
          <w:b/>
        </w:rPr>
      </w:pPr>
      <w:r w:rsidRPr="00D46DD3">
        <w:rPr>
          <w:rFonts w:hAnsi="宋体"/>
          <w:b/>
        </w:rPr>
        <w:t>1</w:t>
      </w:r>
      <w:r w:rsidRPr="003041ED">
        <w:rPr>
          <w:rFonts w:hAnsi="宋体"/>
          <w:b/>
        </w:rPr>
        <w:t>、</w:t>
      </w:r>
      <w:r w:rsidRPr="00434499">
        <w:rPr>
          <w:rFonts w:ascii="宋体" w:hAnsi="宋体" w:cs="宋体" w:hint="eastAsia"/>
          <w:b/>
        </w:rPr>
        <w:t>配置向</w:t>
      </w:r>
      <w:r>
        <w:rPr>
          <w:rFonts w:ascii="宋体" w:hAnsi="宋体" w:cs="宋体" w:hint="eastAsia"/>
          <w:b/>
        </w:rPr>
        <w:t>SIP服务器</w:t>
      </w:r>
      <w:r w:rsidRPr="00434499">
        <w:rPr>
          <w:rFonts w:ascii="宋体" w:hAnsi="宋体" w:cs="宋体" w:hint="eastAsia"/>
          <w:b/>
        </w:rPr>
        <w:t>发起注册的接口</w:t>
      </w:r>
      <w:r>
        <w:rPr>
          <w:rFonts w:hAnsi="宋体" w:hint="eastAsia"/>
          <w:b/>
        </w:rPr>
        <w:t>相关命令</w:t>
      </w:r>
    </w:p>
    <w:p w14:paraId="65D1CD22" w14:textId="77777777" w:rsidR="00CA59B0" w:rsidRDefault="00CA59B0" w:rsidP="00CA59B0">
      <w:pPr>
        <w:pStyle w:val="1Char"/>
        <w:ind w:firstLine="480"/>
      </w:pPr>
      <w:r>
        <w:rPr>
          <w:rFonts w:hint="eastAsia"/>
        </w:rPr>
        <w:t>在接口下启动</w:t>
      </w:r>
      <w:r>
        <w:t>SIP</w:t>
      </w:r>
      <w:r>
        <w:rPr>
          <w:rFonts w:hint="eastAsia"/>
        </w:rPr>
        <w:t>协议，使用户可以使用</w:t>
      </w:r>
      <w:r>
        <w:t>SIP</w:t>
      </w:r>
      <w:r>
        <w:rPr>
          <w:rFonts w:hint="eastAsia"/>
        </w:rPr>
        <w:t>方式创建和删除一个对话。用户可以在点对点的通信中使用</w:t>
      </w:r>
      <w:r>
        <w:t>SIP</w:t>
      </w:r>
      <w:r>
        <w:rPr>
          <w:rFonts w:hint="eastAsia"/>
        </w:rPr>
        <w:t>，也可以通过代理服务器与对方建立连接。同时本地网</w:t>
      </w:r>
      <w:r>
        <w:rPr>
          <w:rFonts w:hint="eastAsia"/>
        </w:rPr>
        <w:lastRenderedPageBreak/>
        <w:t>关的电话号码可以定期的向</w:t>
      </w:r>
      <w:r>
        <w:t>SIP</w:t>
      </w:r>
      <w:r>
        <w:rPr>
          <w:rFonts w:hint="eastAsia"/>
        </w:rPr>
        <w:t>的注册服务器发送注册报文，以更新服务器上的用户信息。</w:t>
      </w:r>
    </w:p>
    <w:p w14:paraId="3CB787D0" w14:textId="77777777" w:rsidR="00CA59B0" w:rsidRDefault="00CA59B0" w:rsidP="00CA59B0">
      <w:pPr>
        <w:pStyle w:val="1Char"/>
        <w:ind w:firstLine="480"/>
        <w:rPr>
          <w:rFonts w:hint="eastAsia"/>
        </w:rPr>
      </w:pPr>
      <w:r>
        <w:rPr>
          <w:rFonts w:hint="eastAsia"/>
        </w:rPr>
        <w:t>gateway(config)#int</w:t>
      </w:r>
      <w:r>
        <w:t xml:space="preserve">erface fastethernet </w:t>
      </w:r>
      <w:r>
        <w:rPr>
          <w:i/>
          <w:iCs/>
        </w:rPr>
        <w:t>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40"/>
        <w:gridCol w:w="4318"/>
      </w:tblGrid>
      <w:tr w:rsidR="00CA59B0" w14:paraId="62C34903" w14:textId="77777777" w:rsidTr="00CA59B0">
        <w:tblPrEx>
          <w:tblCellMar>
            <w:top w:w="0" w:type="dxa"/>
            <w:bottom w:w="0" w:type="dxa"/>
          </w:tblCellMar>
        </w:tblPrEx>
        <w:trPr>
          <w:trHeight w:val="284"/>
          <w:jc w:val="center"/>
        </w:trPr>
        <w:tc>
          <w:tcPr>
            <w:tcW w:w="4140" w:type="dxa"/>
          </w:tcPr>
          <w:p w14:paraId="67E21711" w14:textId="77777777" w:rsidR="00CA59B0" w:rsidRPr="00652782" w:rsidRDefault="00CA59B0" w:rsidP="00CA59B0">
            <w:pPr>
              <w:ind w:firstLine="480"/>
              <w:jc w:val="center"/>
              <w:rPr>
                <w:rFonts w:hint="eastAsia"/>
                <w:b/>
              </w:rPr>
            </w:pPr>
            <w:r w:rsidRPr="00652782">
              <w:rPr>
                <w:rFonts w:hint="eastAsia"/>
                <w:b/>
              </w:rPr>
              <w:t>命令</w:t>
            </w:r>
          </w:p>
        </w:tc>
        <w:tc>
          <w:tcPr>
            <w:tcW w:w="4318" w:type="dxa"/>
          </w:tcPr>
          <w:p w14:paraId="679BE594" w14:textId="77777777" w:rsidR="00CA59B0" w:rsidRPr="00652782" w:rsidRDefault="00CA59B0" w:rsidP="00CA59B0">
            <w:pPr>
              <w:ind w:firstLine="480"/>
              <w:jc w:val="center"/>
              <w:rPr>
                <w:rFonts w:hint="eastAsia"/>
                <w:b/>
              </w:rPr>
            </w:pPr>
            <w:r w:rsidRPr="00652782">
              <w:rPr>
                <w:rFonts w:hint="eastAsia"/>
                <w:b/>
              </w:rPr>
              <w:t>描述</w:t>
            </w:r>
          </w:p>
        </w:tc>
      </w:tr>
      <w:tr w:rsidR="00CA59B0" w14:paraId="06400B0A" w14:textId="77777777" w:rsidTr="00CA59B0">
        <w:tblPrEx>
          <w:tblCellMar>
            <w:top w:w="0" w:type="dxa"/>
            <w:bottom w:w="0" w:type="dxa"/>
          </w:tblCellMar>
        </w:tblPrEx>
        <w:trPr>
          <w:trHeight w:val="284"/>
          <w:jc w:val="center"/>
        </w:trPr>
        <w:tc>
          <w:tcPr>
            <w:tcW w:w="4140" w:type="dxa"/>
          </w:tcPr>
          <w:p w14:paraId="78D4E7A8" w14:textId="77777777" w:rsidR="00CA59B0" w:rsidRPr="004D6D95" w:rsidRDefault="00CA59B0" w:rsidP="00CA59B0">
            <w:pPr>
              <w:ind w:firstLine="480"/>
              <w:rPr>
                <w:rFonts w:hint="eastAsia"/>
              </w:rPr>
            </w:pPr>
            <w:r>
              <w:t xml:space="preserve">sip-gateway voip </w:t>
            </w:r>
            <w:r>
              <w:rPr>
                <w:rFonts w:hint="eastAsia"/>
              </w:rPr>
              <w:t xml:space="preserve">localPort </w:t>
            </w:r>
            <w:r w:rsidRPr="004D6D95">
              <w:t>&lt;5000-10000&gt;</w:t>
            </w:r>
          </w:p>
        </w:tc>
        <w:tc>
          <w:tcPr>
            <w:tcW w:w="4318" w:type="dxa"/>
          </w:tcPr>
          <w:p w14:paraId="1AC803A2" w14:textId="77777777" w:rsidR="00CA59B0" w:rsidRDefault="00CA59B0" w:rsidP="00CA59B0">
            <w:pPr>
              <w:ind w:firstLine="480"/>
              <w:rPr>
                <w:rFonts w:hint="eastAsia"/>
                <w:b/>
              </w:rPr>
            </w:pPr>
            <w:r>
              <w:rPr>
                <w:rFonts w:hint="eastAsia"/>
              </w:rPr>
              <w:t>配置</w:t>
            </w:r>
            <w:r>
              <w:rPr>
                <w:rFonts w:hint="eastAsia"/>
              </w:rPr>
              <w:t>sip</w:t>
            </w:r>
            <w:r>
              <w:rPr>
                <w:rFonts w:hint="eastAsia"/>
              </w:rPr>
              <w:t>协议使用的本地端口号，默认为</w:t>
            </w:r>
            <w:r>
              <w:rPr>
                <w:rFonts w:hint="eastAsia"/>
              </w:rPr>
              <w:t>5060</w:t>
            </w:r>
          </w:p>
        </w:tc>
      </w:tr>
      <w:tr w:rsidR="00CA59B0" w14:paraId="2628E136" w14:textId="77777777" w:rsidTr="00CA59B0">
        <w:tblPrEx>
          <w:tblCellMar>
            <w:top w:w="0" w:type="dxa"/>
            <w:bottom w:w="0" w:type="dxa"/>
          </w:tblCellMar>
        </w:tblPrEx>
        <w:trPr>
          <w:trHeight w:val="284"/>
          <w:jc w:val="center"/>
        </w:trPr>
        <w:tc>
          <w:tcPr>
            <w:tcW w:w="4140" w:type="dxa"/>
          </w:tcPr>
          <w:p w14:paraId="61F4200D" w14:textId="77777777" w:rsidR="00CA59B0" w:rsidRDefault="00CA59B0" w:rsidP="00CA59B0">
            <w:pPr>
              <w:ind w:firstLine="480"/>
              <w:rPr>
                <w:rFonts w:hint="eastAsia"/>
                <w:b/>
              </w:rPr>
            </w:pPr>
            <w:r>
              <w:t>sip-gateway voip interface</w:t>
            </w:r>
          </w:p>
        </w:tc>
        <w:tc>
          <w:tcPr>
            <w:tcW w:w="4318" w:type="dxa"/>
          </w:tcPr>
          <w:p w14:paraId="6D7E6D02" w14:textId="77777777" w:rsidR="00CA59B0" w:rsidRDefault="00CA59B0" w:rsidP="00CA59B0">
            <w:pPr>
              <w:ind w:firstLine="480"/>
              <w:rPr>
                <w:rFonts w:hint="eastAsia"/>
                <w:b/>
              </w:rPr>
            </w:pPr>
            <w:r>
              <w:rPr>
                <w:rFonts w:hint="eastAsia"/>
              </w:rPr>
              <w:t>指定该接口做为网关的</w:t>
            </w:r>
            <w:r>
              <w:rPr>
                <w:rFonts w:hint="eastAsia"/>
              </w:rPr>
              <w:t>SIP</w:t>
            </w:r>
            <w:r>
              <w:rPr>
                <w:rFonts w:hint="eastAsia"/>
              </w:rPr>
              <w:t>协议接口</w:t>
            </w:r>
          </w:p>
        </w:tc>
      </w:tr>
      <w:tr w:rsidR="00CA59B0" w:rsidRPr="00C7024C" w14:paraId="63FDEC79" w14:textId="77777777" w:rsidTr="00CA59B0">
        <w:tblPrEx>
          <w:tblCellMar>
            <w:top w:w="0" w:type="dxa"/>
            <w:bottom w:w="0" w:type="dxa"/>
          </w:tblCellMar>
        </w:tblPrEx>
        <w:trPr>
          <w:trHeight w:val="284"/>
          <w:jc w:val="center"/>
        </w:trPr>
        <w:tc>
          <w:tcPr>
            <w:tcW w:w="4140" w:type="dxa"/>
          </w:tcPr>
          <w:p w14:paraId="09549549" w14:textId="77777777" w:rsidR="00CA59B0" w:rsidRDefault="00CA59B0" w:rsidP="00CA59B0">
            <w:pPr>
              <w:ind w:firstLine="480"/>
              <w:rPr>
                <w:rFonts w:hint="eastAsia"/>
                <w:i/>
              </w:rPr>
            </w:pPr>
            <w:r>
              <w:t>sip-gateway voip proxy</w:t>
            </w:r>
            <w:r>
              <w:rPr>
                <w:rFonts w:hint="eastAsia"/>
                <w:i/>
              </w:rPr>
              <w:t xml:space="preserve"> A.B.C.D</w:t>
            </w:r>
          </w:p>
        </w:tc>
        <w:tc>
          <w:tcPr>
            <w:tcW w:w="4318" w:type="dxa"/>
          </w:tcPr>
          <w:p w14:paraId="0CEFBBA2" w14:textId="77777777" w:rsidR="00CA59B0" w:rsidRDefault="00CA59B0" w:rsidP="00CA59B0">
            <w:pPr>
              <w:ind w:firstLine="480"/>
              <w:rPr>
                <w:rFonts w:hint="eastAsia"/>
                <w:b/>
              </w:rPr>
            </w:pPr>
            <w:r>
              <w:rPr>
                <w:rFonts w:hint="eastAsia"/>
              </w:rPr>
              <w:t>指定网关使用的</w:t>
            </w:r>
            <w:r>
              <w:rPr>
                <w:rFonts w:hint="eastAsia"/>
              </w:rPr>
              <w:t>SIP</w:t>
            </w:r>
            <w:r>
              <w:rPr>
                <w:rFonts w:hint="eastAsia"/>
              </w:rPr>
              <w:t>代理服务器的</w:t>
            </w:r>
            <w:r>
              <w:rPr>
                <w:rFonts w:hint="eastAsia"/>
              </w:rPr>
              <w:t>IP</w:t>
            </w:r>
            <w:r>
              <w:rPr>
                <w:rFonts w:hint="eastAsia"/>
              </w:rPr>
              <w:t>地址，</w:t>
            </w:r>
            <w:r>
              <w:rPr>
                <w:rFonts w:hint="eastAsia"/>
              </w:rPr>
              <w:t>A.B.C.D</w:t>
            </w:r>
            <w:r>
              <w:rPr>
                <w:rFonts w:hint="eastAsia"/>
              </w:rPr>
              <w:t>为</w:t>
            </w:r>
            <w:r>
              <w:rPr>
                <w:rFonts w:hint="eastAsia"/>
              </w:rPr>
              <w:t>SIP</w:t>
            </w:r>
            <w:r>
              <w:rPr>
                <w:rFonts w:hint="eastAsia"/>
              </w:rPr>
              <w:t>代理服务器的</w:t>
            </w:r>
            <w:r>
              <w:rPr>
                <w:rFonts w:hint="eastAsia"/>
              </w:rPr>
              <w:t>IP</w:t>
            </w:r>
            <w:r>
              <w:rPr>
                <w:rFonts w:hint="eastAsia"/>
              </w:rPr>
              <w:t>地址</w:t>
            </w:r>
          </w:p>
        </w:tc>
      </w:tr>
      <w:tr w:rsidR="00CA59B0" w14:paraId="732D92C1" w14:textId="77777777" w:rsidTr="00CA59B0">
        <w:tblPrEx>
          <w:tblCellMar>
            <w:top w:w="0" w:type="dxa"/>
            <w:bottom w:w="0" w:type="dxa"/>
          </w:tblCellMar>
        </w:tblPrEx>
        <w:trPr>
          <w:trHeight w:val="284"/>
          <w:jc w:val="center"/>
        </w:trPr>
        <w:tc>
          <w:tcPr>
            <w:tcW w:w="4140" w:type="dxa"/>
          </w:tcPr>
          <w:p w14:paraId="1F65C7C2" w14:textId="77777777" w:rsidR="00CA59B0" w:rsidRDefault="00CA59B0" w:rsidP="00CA59B0">
            <w:pPr>
              <w:ind w:firstLine="480"/>
              <w:rPr>
                <w:rFonts w:hint="eastAsia"/>
              </w:rPr>
            </w:pPr>
            <w:r>
              <w:rPr>
                <w:rFonts w:hint="eastAsia"/>
              </w:rPr>
              <w:t>sip-gateway voip proxy domain-name</w:t>
            </w:r>
            <w:r>
              <w:rPr>
                <w:rFonts w:hint="eastAsia"/>
                <w:i/>
              </w:rPr>
              <w:t xml:space="preserve"> &lt;string&gt;</w:t>
            </w:r>
          </w:p>
        </w:tc>
        <w:tc>
          <w:tcPr>
            <w:tcW w:w="4318" w:type="dxa"/>
          </w:tcPr>
          <w:p w14:paraId="1EAD233D" w14:textId="77777777" w:rsidR="00CA59B0" w:rsidRDefault="00CA59B0" w:rsidP="00CA59B0">
            <w:pPr>
              <w:ind w:firstLine="480"/>
              <w:rPr>
                <w:rFonts w:hint="eastAsia"/>
              </w:rPr>
            </w:pPr>
            <w:r>
              <w:rPr>
                <w:rFonts w:hint="eastAsia"/>
              </w:rPr>
              <w:t>指定网关使用的</w:t>
            </w:r>
            <w:r>
              <w:rPr>
                <w:rFonts w:hint="eastAsia"/>
              </w:rPr>
              <w:t>SIP</w:t>
            </w:r>
            <w:r>
              <w:rPr>
                <w:rFonts w:hint="eastAsia"/>
              </w:rPr>
              <w:t>代理服务器的域名，</w:t>
            </w:r>
            <w:r>
              <w:rPr>
                <w:rFonts w:hint="eastAsia"/>
              </w:rPr>
              <w:t>string</w:t>
            </w:r>
            <w:r>
              <w:rPr>
                <w:rFonts w:hint="eastAsia"/>
              </w:rPr>
              <w:t>为</w:t>
            </w:r>
            <w:r>
              <w:rPr>
                <w:rFonts w:hint="eastAsia"/>
              </w:rPr>
              <w:t>SIP</w:t>
            </w:r>
            <w:r>
              <w:rPr>
                <w:rFonts w:hint="eastAsia"/>
              </w:rPr>
              <w:t>代理服务器的域名</w:t>
            </w:r>
          </w:p>
        </w:tc>
      </w:tr>
      <w:tr w:rsidR="00CA59B0" w14:paraId="174177CF" w14:textId="77777777" w:rsidTr="00CA59B0">
        <w:tblPrEx>
          <w:tblCellMar>
            <w:top w:w="0" w:type="dxa"/>
            <w:bottom w:w="0" w:type="dxa"/>
          </w:tblCellMar>
        </w:tblPrEx>
        <w:trPr>
          <w:trHeight w:val="284"/>
          <w:jc w:val="center"/>
        </w:trPr>
        <w:tc>
          <w:tcPr>
            <w:tcW w:w="4140" w:type="dxa"/>
          </w:tcPr>
          <w:p w14:paraId="3663EDC6" w14:textId="77777777" w:rsidR="00CA59B0" w:rsidRPr="00996289" w:rsidRDefault="00CA59B0" w:rsidP="00CA59B0">
            <w:pPr>
              <w:ind w:firstLine="480"/>
              <w:rPr>
                <w:rFonts w:hint="eastAsia"/>
              </w:rPr>
            </w:pPr>
            <w:r>
              <w:rPr>
                <w:rFonts w:hint="eastAsia"/>
              </w:rPr>
              <w:t>sip-gateway voip</w:t>
            </w:r>
            <w:r>
              <w:t xml:space="preserve"> proxyPort</w:t>
            </w:r>
            <w:r>
              <w:rPr>
                <w:rFonts w:hint="eastAsia"/>
              </w:rPr>
              <w:t xml:space="preserve"> </w:t>
            </w:r>
            <w:r w:rsidRPr="00996289">
              <w:t>&lt;1-65535&gt;</w:t>
            </w:r>
          </w:p>
        </w:tc>
        <w:tc>
          <w:tcPr>
            <w:tcW w:w="4318" w:type="dxa"/>
          </w:tcPr>
          <w:p w14:paraId="32A5A1EB" w14:textId="77777777" w:rsidR="00CA59B0" w:rsidRDefault="00CA59B0" w:rsidP="00CA59B0">
            <w:pPr>
              <w:ind w:firstLine="480"/>
              <w:rPr>
                <w:rFonts w:hint="eastAsia"/>
              </w:rPr>
            </w:pPr>
            <w:r>
              <w:rPr>
                <w:rFonts w:hint="eastAsia"/>
              </w:rPr>
              <w:t>指定远端代理服务器的端口，默认为</w:t>
            </w:r>
            <w:r>
              <w:rPr>
                <w:rFonts w:hint="eastAsia"/>
              </w:rPr>
              <w:t>5060</w:t>
            </w:r>
          </w:p>
        </w:tc>
      </w:tr>
      <w:tr w:rsidR="00CA59B0" w14:paraId="65EF8607" w14:textId="77777777" w:rsidTr="00CA59B0">
        <w:tblPrEx>
          <w:tblCellMar>
            <w:top w:w="0" w:type="dxa"/>
            <w:bottom w:w="0" w:type="dxa"/>
          </w:tblCellMar>
        </w:tblPrEx>
        <w:trPr>
          <w:trHeight w:val="284"/>
          <w:jc w:val="center"/>
        </w:trPr>
        <w:tc>
          <w:tcPr>
            <w:tcW w:w="4140" w:type="dxa"/>
          </w:tcPr>
          <w:p w14:paraId="459E05F5" w14:textId="77777777" w:rsidR="00CA59B0" w:rsidRDefault="00CA59B0" w:rsidP="00CA59B0">
            <w:pPr>
              <w:ind w:firstLine="480"/>
              <w:rPr>
                <w:rFonts w:hint="eastAsia"/>
                <w:b/>
              </w:rPr>
            </w:pPr>
            <w:r>
              <w:t>sip-gateway voip registrar</w:t>
            </w:r>
            <w:r>
              <w:rPr>
                <w:rFonts w:hint="eastAsia"/>
                <w:i/>
              </w:rPr>
              <w:t xml:space="preserve"> A.B.C.D</w:t>
            </w:r>
          </w:p>
        </w:tc>
        <w:tc>
          <w:tcPr>
            <w:tcW w:w="4318" w:type="dxa"/>
          </w:tcPr>
          <w:p w14:paraId="5A5765F6" w14:textId="77777777" w:rsidR="00CA59B0" w:rsidRDefault="00CA59B0" w:rsidP="00CA59B0">
            <w:pPr>
              <w:ind w:firstLine="480"/>
              <w:rPr>
                <w:rFonts w:hint="eastAsia"/>
                <w:b/>
              </w:rPr>
            </w:pPr>
            <w:r>
              <w:rPr>
                <w:rFonts w:hint="eastAsia"/>
              </w:rPr>
              <w:t>指定网关使用的</w:t>
            </w:r>
            <w:r>
              <w:rPr>
                <w:rFonts w:hint="eastAsia"/>
              </w:rPr>
              <w:t>SIP</w:t>
            </w:r>
            <w:r>
              <w:rPr>
                <w:rFonts w:hint="eastAsia"/>
              </w:rPr>
              <w:t>注册服务器的</w:t>
            </w:r>
            <w:r>
              <w:rPr>
                <w:rFonts w:hint="eastAsia"/>
              </w:rPr>
              <w:t>IP</w:t>
            </w:r>
            <w:r>
              <w:rPr>
                <w:rFonts w:hint="eastAsia"/>
              </w:rPr>
              <w:t>地址，</w:t>
            </w:r>
            <w:r>
              <w:rPr>
                <w:rFonts w:hint="eastAsia"/>
              </w:rPr>
              <w:t>A.B.C.D</w:t>
            </w:r>
            <w:r>
              <w:rPr>
                <w:rFonts w:hint="eastAsia"/>
              </w:rPr>
              <w:t>为</w:t>
            </w:r>
            <w:r>
              <w:rPr>
                <w:rFonts w:hint="eastAsia"/>
              </w:rPr>
              <w:t>SIP</w:t>
            </w:r>
            <w:r>
              <w:rPr>
                <w:rFonts w:hint="eastAsia"/>
              </w:rPr>
              <w:t>注册服务器的</w:t>
            </w:r>
            <w:r>
              <w:rPr>
                <w:rFonts w:hint="eastAsia"/>
              </w:rPr>
              <w:t>IP</w:t>
            </w:r>
            <w:r>
              <w:rPr>
                <w:rFonts w:hint="eastAsia"/>
              </w:rPr>
              <w:t>地址</w:t>
            </w:r>
          </w:p>
        </w:tc>
      </w:tr>
      <w:tr w:rsidR="00CA59B0" w14:paraId="5D975D56" w14:textId="77777777" w:rsidTr="00CA59B0">
        <w:tblPrEx>
          <w:tblCellMar>
            <w:top w:w="0" w:type="dxa"/>
            <w:bottom w:w="0" w:type="dxa"/>
          </w:tblCellMar>
        </w:tblPrEx>
        <w:trPr>
          <w:trHeight w:val="284"/>
          <w:jc w:val="center"/>
        </w:trPr>
        <w:tc>
          <w:tcPr>
            <w:tcW w:w="4140" w:type="dxa"/>
          </w:tcPr>
          <w:p w14:paraId="30F59775" w14:textId="77777777" w:rsidR="00CA59B0" w:rsidRDefault="00CA59B0" w:rsidP="00CA59B0">
            <w:pPr>
              <w:ind w:firstLine="480"/>
              <w:rPr>
                <w:rFonts w:hint="eastAsia"/>
              </w:rPr>
            </w:pPr>
            <w:r>
              <w:rPr>
                <w:rFonts w:hint="eastAsia"/>
              </w:rPr>
              <w:t>sip-gateway voip registrar domain-name &lt;</w:t>
            </w:r>
            <w:r>
              <w:rPr>
                <w:rFonts w:hint="eastAsia"/>
                <w:i/>
              </w:rPr>
              <w:t>string&gt;</w:t>
            </w:r>
          </w:p>
        </w:tc>
        <w:tc>
          <w:tcPr>
            <w:tcW w:w="4318" w:type="dxa"/>
          </w:tcPr>
          <w:p w14:paraId="58C01FF8" w14:textId="77777777" w:rsidR="00CA59B0" w:rsidRDefault="00CA59B0" w:rsidP="00CA59B0">
            <w:pPr>
              <w:ind w:firstLine="480"/>
              <w:rPr>
                <w:rFonts w:hint="eastAsia"/>
              </w:rPr>
            </w:pPr>
            <w:r>
              <w:rPr>
                <w:rFonts w:hint="eastAsia"/>
              </w:rPr>
              <w:t>指定网关使用的</w:t>
            </w:r>
            <w:r>
              <w:rPr>
                <w:rFonts w:hint="eastAsia"/>
              </w:rPr>
              <w:t>SIP</w:t>
            </w:r>
            <w:r>
              <w:rPr>
                <w:rFonts w:hint="eastAsia"/>
              </w:rPr>
              <w:t>注册服务器的域名，</w:t>
            </w:r>
            <w:r>
              <w:rPr>
                <w:rFonts w:hint="eastAsia"/>
              </w:rPr>
              <w:t>string</w:t>
            </w:r>
            <w:r>
              <w:rPr>
                <w:rFonts w:hint="eastAsia"/>
              </w:rPr>
              <w:t>为</w:t>
            </w:r>
            <w:r>
              <w:rPr>
                <w:rFonts w:hint="eastAsia"/>
              </w:rPr>
              <w:t>SIP</w:t>
            </w:r>
            <w:r>
              <w:rPr>
                <w:rFonts w:hint="eastAsia"/>
              </w:rPr>
              <w:t>注册服务器的域名</w:t>
            </w:r>
          </w:p>
        </w:tc>
      </w:tr>
      <w:tr w:rsidR="00CA59B0" w14:paraId="5EAB02E5" w14:textId="77777777" w:rsidTr="00CA59B0">
        <w:tblPrEx>
          <w:tblCellMar>
            <w:top w:w="0" w:type="dxa"/>
            <w:bottom w:w="0" w:type="dxa"/>
          </w:tblCellMar>
        </w:tblPrEx>
        <w:trPr>
          <w:trHeight w:val="284"/>
          <w:jc w:val="center"/>
        </w:trPr>
        <w:tc>
          <w:tcPr>
            <w:tcW w:w="4140" w:type="dxa"/>
          </w:tcPr>
          <w:p w14:paraId="12E489D5" w14:textId="77777777" w:rsidR="00CA59B0" w:rsidRPr="00996289" w:rsidRDefault="00CA59B0" w:rsidP="00CA59B0">
            <w:pPr>
              <w:ind w:firstLine="480"/>
              <w:rPr>
                <w:rFonts w:hint="eastAsia"/>
              </w:rPr>
            </w:pPr>
            <w:r>
              <w:rPr>
                <w:rFonts w:hint="eastAsia"/>
              </w:rPr>
              <w:t>sip-gateway voip</w:t>
            </w:r>
            <w:r>
              <w:t xml:space="preserve"> registrarPort</w:t>
            </w:r>
            <w:r>
              <w:rPr>
                <w:rFonts w:hint="eastAsia"/>
              </w:rPr>
              <w:t xml:space="preserve"> </w:t>
            </w:r>
            <w:r w:rsidRPr="00996289">
              <w:t>&lt;1-65535&gt;</w:t>
            </w:r>
          </w:p>
        </w:tc>
        <w:tc>
          <w:tcPr>
            <w:tcW w:w="4318" w:type="dxa"/>
          </w:tcPr>
          <w:p w14:paraId="64885ED5" w14:textId="77777777" w:rsidR="00CA59B0" w:rsidRDefault="00CA59B0" w:rsidP="00CA59B0">
            <w:pPr>
              <w:ind w:firstLine="480"/>
              <w:rPr>
                <w:rFonts w:hint="eastAsia"/>
              </w:rPr>
            </w:pPr>
            <w:r>
              <w:rPr>
                <w:rFonts w:hint="eastAsia"/>
              </w:rPr>
              <w:t>指定注册服务器的端口，默认为</w:t>
            </w:r>
            <w:r>
              <w:rPr>
                <w:rFonts w:hint="eastAsia"/>
              </w:rPr>
              <w:t>5060</w:t>
            </w:r>
          </w:p>
        </w:tc>
      </w:tr>
      <w:tr w:rsidR="00CA59B0" w14:paraId="48A293C5" w14:textId="77777777" w:rsidTr="00CA59B0">
        <w:tblPrEx>
          <w:tblCellMar>
            <w:top w:w="0" w:type="dxa"/>
            <w:bottom w:w="0" w:type="dxa"/>
          </w:tblCellMar>
        </w:tblPrEx>
        <w:trPr>
          <w:trHeight w:val="284"/>
          <w:jc w:val="center"/>
        </w:trPr>
        <w:tc>
          <w:tcPr>
            <w:tcW w:w="4140" w:type="dxa"/>
          </w:tcPr>
          <w:p w14:paraId="619AEC26" w14:textId="77777777" w:rsidR="00CA59B0" w:rsidRDefault="00CA59B0" w:rsidP="00CA59B0">
            <w:pPr>
              <w:ind w:firstLine="480"/>
              <w:rPr>
                <w:rFonts w:hint="eastAsia"/>
                <w:i/>
              </w:rPr>
            </w:pPr>
            <w:r>
              <w:t>sip-gateway voip registrar expires</w:t>
            </w:r>
            <w:r>
              <w:rPr>
                <w:rFonts w:hint="eastAsia"/>
                <w:i/>
              </w:rPr>
              <w:t xml:space="preserve"> &lt;200-3600&gt;</w:t>
            </w:r>
          </w:p>
        </w:tc>
        <w:tc>
          <w:tcPr>
            <w:tcW w:w="4318" w:type="dxa"/>
          </w:tcPr>
          <w:p w14:paraId="0F62494C" w14:textId="77777777" w:rsidR="00CA59B0" w:rsidRDefault="00CA59B0" w:rsidP="00CA59B0">
            <w:pPr>
              <w:ind w:firstLine="480"/>
              <w:rPr>
                <w:rFonts w:hint="eastAsia"/>
              </w:rPr>
            </w:pPr>
            <w:r>
              <w:rPr>
                <w:rFonts w:hint="eastAsia"/>
              </w:rPr>
              <w:t>指定</w:t>
            </w:r>
            <w:r>
              <w:rPr>
                <w:rFonts w:hint="eastAsia"/>
              </w:rPr>
              <w:t>SIP</w:t>
            </w:r>
            <w:r>
              <w:rPr>
                <w:rFonts w:hint="eastAsia"/>
              </w:rPr>
              <w:t>终端注册的超时时间（秒），默认为</w:t>
            </w:r>
            <w:r>
              <w:rPr>
                <w:rFonts w:hint="eastAsia"/>
              </w:rPr>
              <w:t>3600</w:t>
            </w:r>
            <w:r>
              <w:rPr>
                <w:rFonts w:hint="eastAsia"/>
              </w:rPr>
              <w:t>秒</w:t>
            </w:r>
          </w:p>
        </w:tc>
      </w:tr>
      <w:tr w:rsidR="00CA59B0" w14:paraId="0B56B187" w14:textId="77777777" w:rsidTr="00CA59B0">
        <w:tblPrEx>
          <w:tblCellMar>
            <w:top w:w="0" w:type="dxa"/>
            <w:bottom w:w="0" w:type="dxa"/>
          </w:tblCellMar>
        </w:tblPrEx>
        <w:trPr>
          <w:trHeight w:val="284"/>
          <w:jc w:val="center"/>
        </w:trPr>
        <w:tc>
          <w:tcPr>
            <w:tcW w:w="4140" w:type="dxa"/>
          </w:tcPr>
          <w:p w14:paraId="200BB805" w14:textId="77777777" w:rsidR="00CA59B0" w:rsidRDefault="00CA59B0" w:rsidP="00CA59B0">
            <w:pPr>
              <w:ind w:firstLine="480"/>
              <w:rPr>
                <w:rFonts w:hint="eastAsia"/>
                <w:i/>
              </w:rPr>
            </w:pPr>
            <w:r>
              <w:t>sip-gateway voip username</w:t>
            </w:r>
            <w:r>
              <w:rPr>
                <w:rFonts w:hint="eastAsia"/>
                <w:i/>
              </w:rPr>
              <w:t xml:space="preserve"> &lt;string&gt;</w:t>
            </w:r>
          </w:p>
        </w:tc>
        <w:tc>
          <w:tcPr>
            <w:tcW w:w="4318" w:type="dxa"/>
          </w:tcPr>
          <w:p w14:paraId="7C9F6E48" w14:textId="77777777" w:rsidR="00CA59B0" w:rsidRDefault="00CA59B0" w:rsidP="00CA59B0">
            <w:pPr>
              <w:ind w:firstLine="480"/>
              <w:rPr>
                <w:rFonts w:hint="eastAsia"/>
              </w:rPr>
            </w:pPr>
            <w:r>
              <w:rPr>
                <w:rFonts w:hint="eastAsia"/>
              </w:rPr>
              <w:t>若注册服务器需要身份验证，则在此指定注册时的全局用户名（也可在线</w:t>
            </w:r>
            <w:r>
              <w:rPr>
                <w:rFonts w:hint="eastAsia"/>
              </w:rPr>
              <w:lastRenderedPageBreak/>
              <w:t>卡的</w:t>
            </w:r>
            <w:r>
              <w:rPr>
                <w:rFonts w:hint="eastAsia"/>
              </w:rPr>
              <w:t>dial-peer</w:t>
            </w:r>
            <w:r>
              <w:rPr>
                <w:rFonts w:hint="eastAsia"/>
              </w:rPr>
              <w:t>下配置每一个号码的用户名，此种情况优先级最高）</w:t>
            </w:r>
          </w:p>
        </w:tc>
      </w:tr>
      <w:tr w:rsidR="00CA59B0" w14:paraId="123B3F25" w14:textId="77777777" w:rsidTr="00CA59B0">
        <w:tblPrEx>
          <w:tblCellMar>
            <w:top w:w="0" w:type="dxa"/>
            <w:bottom w:w="0" w:type="dxa"/>
          </w:tblCellMar>
        </w:tblPrEx>
        <w:trPr>
          <w:trHeight w:val="284"/>
          <w:jc w:val="center"/>
        </w:trPr>
        <w:tc>
          <w:tcPr>
            <w:tcW w:w="4140" w:type="dxa"/>
          </w:tcPr>
          <w:p w14:paraId="17E534C7" w14:textId="77777777" w:rsidR="00CA59B0" w:rsidRDefault="00CA59B0" w:rsidP="00CA59B0">
            <w:pPr>
              <w:ind w:firstLine="480"/>
              <w:rPr>
                <w:rFonts w:hint="eastAsia"/>
              </w:rPr>
            </w:pPr>
            <w:r>
              <w:lastRenderedPageBreak/>
              <w:t>sip-gateway voip password</w:t>
            </w:r>
            <w:r>
              <w:rPr>
                <w:rFonts w:hint="eastAsia"/>
              </w:rPr>
              <w:t xml:space="preserve"> &lt;</w:t>
            </w:r>
            <w:r>
              <w:rPr>
                <w:rFonts w:hint="eastAsia"/>
                <w:i/>
              </w:rPr>
              <w:t>string&gt;</w:t>
            </w:r>
          </w:p>
        </w:tc>
        <w:tc>
          <w:tcPr>
            <w:tcW w:w="4318" w:type="dxa"/>
          </w:tcPr>
          <w:p w14:paraId="4F267AA1" w14:textId="77777777" w:rsidR="00CA59B0" w:rsidRDefault="00CA59B0" w:rsidP="00CA59B0">
            <w:pPr>
              <w:ind w:firstLine="480"/>
              <w:rPr>
                <w:rFonts w:hint="eastAsia"/>
              </w:rPr>
            </w:pPr>
            <w:r>
              <w:rPr>
                <w:rFonts w:hint="eastAsia"/>
              </w:rPr>
              <w:t>若注册服务器需要身份验证，则在此指定注册时的全局密码（也可在线卡的</w:t>
            </w:r>
            <w:r>
              <w:rPr>
                <w:rFonts w:hint="eastAsia"/>
              </w:rPr>
              <w:t>dial-peer</w:t>
            </w:r>
            <w:r>
              <w:rPr>
                <w:rFonts w:hint="eastAsia"/>
              </w:rPr>
              <w:t>下配置每一个号码的密码，此种情况优先级最高）</w:t>
            </w:r>
          </w:p>
        </w:tc>
      </w:tr>
      <w:tr w:rsidR="00CA59B0" w14:paraId="645F5A55" w14:textId="77777777" w:rsidTr="00CA59B0">
        <w:tblPrEx>
          <w:tblCellMar>
            <w:top w:w="0" w:type="dxa"/>
            <w:bottom w:w="0" w:type="dxa"/>
          </w:tblCellMar>
        </w:tblPrEx>
        <w:trPr>
          <w:trHeight w:val="284"/>
          <w:jc w:val="center"/>
        </w:trPr>
        <w:tc>
          <w:tcPr>
            <w:tcW w:w="4140" w:type="dxa"/>
          </w:tcPr>
          <w:p w14:paraId="05F21AF4" w14:textId="77777777" w:rsidR="00CA59B0" w:rsidRPr="0028168D" w:rsidRDefault="00CA59B0" w:rsidP="00CA59B0">
            <w:pPr>
              <w:ind w:firstLine="480"/>
              <w:rPr>
                <w:rFonts w:hint="eastAsia"/>
              </w:rPr>
            </w:pPr>
            <w:r>
              <w:t>sip-gateway voip retry-invite</w:t>
            </w:r>
            <w:r>
              <w:rPr>
                <w:rFonts w:hint="eastAsia"/>
              </w:rPr>
              <w:t xml:space="preserve"> </w:t>
            </w:r>
            <w:r w:rsidRPr="0028168D">
              <w:t>&lt;1-5&gt;</w:t>
            </w:r>
          </w:p>
          <w:p w14:paraId="3400B212" w14:textId="77777777" w:rsidR="00CA59B0" w:rsidRDefault="00CA59B0" w:rsidP="00CA59B0">
            <w:pPr>
              <w:ind w:firstLine="480"/>
              <w:rPr>
                <w:rFonts w:hint="eastAsia"/>
              </w:rPr>
            </w:pPr>
          </w:p>
        </w:tc>
        <w:tc>
          <w:tcPr>
            <w:tcW w:w="4318" w:type="dxa"/>
          </w:tcPr>
          <w:p w14:paraId="19BC358E" w14:textId="77777777" w:rsidR="00CA59B0" w:rsidRPr="0059036E" w:rsidRDefault="00CA59B0" w:rsidP="00CA59B0">
            <w:pPr>
              <w:ind w:firstLine="480"/>
              <w:rPr>
                <w:rFonts w:hint="eastAsia"/>
              </w:rPr>
            </w:pPr>
            <w:r>
              <w:rPr>
                <w:rFonts w:hint="eastAsia"/>
              </w:rPr>
              <w:t>指定发起呼叫对端不可达未收到响应时</w:t>
            </w:r>
            <w:r>
              <w:rPr>
                <w:rFonts w:hint="eastAsia"/>
              </w:rPr>
              <w:t>INVITE</w:t>
            </w:r>
            <w:r>
              <w:rPr>
                <w:rFonts w:hint="eastAsia"/>
              </w:rPr>
              <w:t>的重传次数，默认为</w:t>
            </w:r>
            <w:r>
              <w:rPr>
                <w:rFonts w:hint="eastAsia"/>
              </w:rPr>
              <w:t>5</w:t>
            </w:r>
          </w:p>
        </w:tc>
      </w:tr>
      <w:tr w:rsidR="00CA59B0" w14:paraId="5DE3E605" w14:textId="77777777" w:rsidTr="00CA59B0">
        <w:tblPrEx>
          <w:tblCellMar>
            <w:top w:w="0" w:type="dxa"/>
            <w:bottom w:w="0" w:type="dxa"/>
          </w:tblCellMar>
        </w:tblPrEx>
        <w:trPr>
          <w:trHeight w:val="284"/>
          <w:jc w:val="center"/>
        </w:trPr>
        <w:tc>
          <w:tcPr>
            <w:tcW w:w="4140" w:type="dxa"/>
          </w:tcPr>
          <w:p w14:paraId="39194F3D" w14:textId="77777777" w:rsidR="00CA59B0" w:rsidRDefault="00CA59B0" w:rsidP="00CA59B0">
            <w:pPr>
              <w:ind w:firstLine="480"/>
            </w:pPr>
            <w:r>
              <w:t>sip-gateway voip local-area</w:t>
            </w:r>
            <w:r>
              <w:rPr>
                <w:rFonts w:hint="eastAsia"/>
              </w:rPr>
              <w:t xml:space="preserve"> </w:t>
            </w:r>
            <w:r>
              <w:rPr>
                <w:rFonts w:hint="eastAsia"/>
                <w:i/>
              </w:rPr>
              <w:t>A.B.C.D  A.B.C.D</w:t>
            </w:r>
          </w:p>
        </w:tc>
        <w:tc>
          <w:tcPr>
            <w:tcW w:w="4318" w:type="dxa"/>
          </w:tcPr>
          <w:p w14:paraId="1B01A144" w14:textId="77777777" w:rsidR="00CA59B0" w:rsidRDefault="00CA59B0" w:rsidP="00CA59B0">
            <w:pPr>
              <w:ind w:firstLine="480"/>
              <w:rPr>
                <w:rFonts w:hint="eastAsia"/>
              </w:rPr>
            </w:pPr>
            <w:r>
              <w:rPr>
                <w:rFonts w:hint="eastAsia"/>
              </w:rPr>
              <w:t>指定</w:t>
            </w:r>
            <w:r>
              <w:rPr>
                <w:rFonts w:hint="eastAsia"/>
              </w:rPr>
              <w:t>SIP</w:t>
            </w:r>
            <w:r>
              <w:rPr>
                <w:rFonts w:hint="eastAsia"/>
              </w:rPr>
              <w:t>本地域，</w:t>
            </w:r>
          </w:p>
          <w:p w14:paraId="289479D5" w14:textId="77777777" w:rsidR="00CA59B0" w:rsidRDefault="00CA59B0" w:rsidP="00CA59B0">
            <w:pPr>
              <w:ind w:firstLine="480"/>
              <w:rPr>
                <w:rFonts w:hint="eastAsia"/>
              </w:rPr>
            </w:pPr>
            <w:r>
              <w:rPr>
                <w:rFonts w:hint="eastAsia"/>
              </w:rPr>
              <w:t>前一个</w:t>
            </w:r>
            <w:r>
              <w:rPr>
                <w:rFonts w:hint="eastAsia"/>
              </w:rPr>
              <w:t>IP</w:t>
            </w:r>
            <w:r>
              <w:rPr>
                <w:rFonts w:hint="eastAsia"/>
              </w:rPr>
              <w:t>是指网段号，后一个</w:t>
            </w:r>
            <w:r>
              <w:rPr>
                <w:rFonts w:hint="eastAsia"/>
              </w:rPr>
              <w:t>IP</w:t>
            </w:r>
            <w:r>
              <w:rPr>
                <w:rFonts w:hint="eastAsia"/>
              </w:rPr>
              <w:t>是掩码。</w:t>
            </w:r>
          </w:p>
          <w:p w14:paraId="6312A8D5" w14:textId="77777777" w:rsidR="00CA59B0" w:rsidRDefault="00CA59B0" w:rsidP="00CA59B0">
            <w:pPr>
              <w:ind w:firstLine="480"/>
              <w:rPr>
                <w:rFonts w:hint="eastAsia"/>
              </w:rPr>
            </w:pPr>
            <w:r>
              <w:rPr>
                <w:rFonts w:hint="eastAsia"/>
              </w:rPr>
              <w:t>当使用</w:t>
            </w:r>
            <w:r>
              <w:rPr>
                <w:rFonts w:hint="eastAsia"/>
              </w:rPr>
              <w:t>STUN</w:t>
            </w:r>
            <w:r>
              <w:rPr>
                <w:rFonts w:hint="eastAsia"/>
              </w:rPr>
              <w:t>穿越</w:t>
            </w:r>
            <w:r>
              <w:rPr>
                <w:rFonts w:hint="eastAsia"/>
              </w:rPr>
              <w:t>NAT</w:t>
            </w:r>
            <w:r>
              <w:rPr>
                <w:rFonts w:hint="eastAsia"/>
              </w:rPr>
              <w:t>的时候需要该配置实现内网通信</w:t>
            </w:r>
          </w:p>
        </w:tc>
      </w:tr>
      <w:tr w:rsidR="00CA59B0" w14:paraId="643E93E1" w14:textId="77777777" w:rsidTr="00CA59B0">
        <w:tblPrEx>
          <w:tblCellMar>
            <w:top w:w="0" w:type="dxa"/>
            <w:bottom w:w="0" w:type="dxa"/>
          </w:tblCellMar>
        </w:tblPrEx>
        <w:trPr>
          <w:trHeight w:val="251"/>
          <w:jc w:val="center"/>
        </w:trPr>
        <w:tc>
          <w:tcPr>
            <w:tcW w:w="4140" w:type="dxa"/>
          </w:tcPr>
          <w:p w14:paraId="0AFC2436" w14:textId="77777777" w:rsidR="00CA59B0" w:rsidRPr="009B0DA3" w:rsidRDefault="00CA59B0" w:rsidP="00CA59B0">
            <w:pPr>
              <w:ind w:firstLine="480"/>
              <w:rPr>
                <w:rFonts w:hint="eastAsia"/>
              </w:rPr>
            </w:pPr>
            <w:r w:rsidRPr="009B0DA3">
              <w:t xml:space="preserve">sip-gateway voip </w:t>
            </w:r>
            <w:r w:rsidRPr="009B0DA3">
              <w:rPr>
                <w:rFonts w:hint="eastAsia"/>
              </w:rPr>
              <w:t>signal</w:t>
            </w:r>
            <w:r w:rsidRPr="009B0DA3">
              <w:t>-extern-ip</w:t>
            </w:r>
            <w:r w:rsidRPr="009B0DA3">
              <w:rPr>
                <w:rFonts w:hint="eastAsia"/>
              </w:rPr>
              <w:t xml:space="preserve"> A.B.C.D</w:t>
            </w:r>
          </w:p>
          <w:p w14:paraId="0605EFA8" w14:textId="77777777" w:rsidR="00CA59B0" w:rsidRPr="009B0DA3" w:rsidRDefault="00CA59B0" w:rsidP="00CA59B0">
            <w:pPr>
              <w:ind w:firstLine="480"/>
            </w:pPr>
          </w:p>
        </w:tc>
        <w:tc>
          <w:tcPr>
            <w:tcW w:w="4318" w:type="dxa"/>
          </w:tcPr>
          <w:p w14:paraId="2CC7B0D0" w14:textId="77777777" w:rsidR="00CA59B0" w:rsidRPr="009B0DA3" w:rsidRDefault="00CA59B0" w:rsidP="00CA59B0">
            <w:pPr>
              <w:ind w:firstLine="480"/>
              <w:rPr>
                <w:rFonts w:hint="eastAsia"/>
              </w:rPr>
            </w:pPr>
            <w:r w:rsidRPr="009B0DA3">
              <w:rPr>
                <w:rFonts w:hint="eastAsia"/>
              </w:rPr>
              <w:t>指定</w:t>
            </w:r>
            <w:r w:rsidRPr="009B0DA3">
              <w:rPr>
                <w:rFonts w:hint="eastAsia"/>
              </w:rPr>
              <w:t>SIP</w:t>
            </w:r>
            <w:r w:rsidRPr="009B0DA3">
              <w:rPr>
                <w:rFonts w:hint="eastAsia"/>
              </w:rPr>
              <w:t>信令</w:t>
            </w:r>
            <w:r w:rsidRPr="009B0DA3">
              <w:rPr>
                <w:rFonts w:hint="eastAsia"/>
                <w:szCs w:val="20"/>
              </w:rPr>
              <w:t>外部地址</w:t>
            </w:r>
            <w:r w:rsidRPr="009B0DA3">
              <w:rPr>
                <w:rFonts w:hint="eastAsia"/>
              </w:rPr>
              <w:t>,</w:t>
            </w:r>
            <w:r w:rsidRPr="009B0DA3">
              <w:rPr>
                <w:rFonts w:hint="eastAsia"/>
                <w:szCs w:val="20"/>
              </w:rPr>
              <w:t>在需要穿越</w:t>
            </w:r>
            <w:r>
              <w:rPr>
                <w:rFonts w:hint="eastAsia"/>
              </w:rPr>
              <w:t>静态</w:t>
            </w:r>
            <w:r w:rsidRPr="009B0DA3">
              <w:rPr>
                <w:rFonts w:hint="eastAsia"/>
                <w:szCs w:val="20"/>
              </w:rPr>
              <w:t>NAT</w:t>
            </w:r>
            <w:r w:rsidRPr="009B0DA3">
              <w:rPr>
                <w:rFonts w:hint="eastAsia"/>
                <w:szCs w:val="20"/>
              </w:rPr>
              <w:t>时使用</w:t>
            </w:r>
            <w:r>
              <w:rPr>
                <w:rFonts w:hint="eastAsia"/>
              </w:rPr>
              <w:t>，当启用了</w:t>
            </w:r>
            <w:r>
              <w:rPr>
                <w:rFonts w:hint="eastAsia"/>
              </w:rPr>
              <w:t>STUN</w:t>
            </w:r>
            <w:r>
              <w:rPr>
                <w:rFonts w:hint="eastAsia"/>
              </w:rPr>
              <w:t>模式穿越</w:t>
            </w:r>
            <w:r>
              <w:rPr>
                <w:rFonts w:hint="eastAsia"/>
              </w:rPr>
              <w:t>NAT</w:t>
            </w:r>
            <w:r>
              <w:rPr>
                <w:rFonts w:hint="eastAsia"/>
              </w:rPr>
              <w:t>时，不要配置此项。</w:t>
            </w:r>
          </w:p>
          <w:p w14:paraId="03D6D88F" w14:textId="77777777" w:rsidR="00CA59B0" w:rsidRPr="009B0DA3" w:rsidRDefault="00CA59B0" w:rsidP="00CA59B0">
            <w:pPr>
              <w:ind w:firstLine="480"/>
              <w:rPr>
                <w:rFonts w:hint="eastAsia"/>
              </w:rPr>
            </w:pPr>
          </w:p>
        </w:tc>
      </w:tr>
      <w:tr w:rsidR="00CA59B0" w14:paraId="58CC2A87" w14:textId="77777777" w:rsidTr="00CA59B0">
        <w:tblPrEx>
          <w:tblCellMar>
            <w:top w:w="0" w:type="dxa"/>
            <w:bottom w:w="0" w:type="dxa"/>
          </w:tblCellMar>
        </w:tblPrEx>
        <w:trPr>
          <w:trHeight w:val="284"/>
          <w:jc w:val="center"/>
        </w:trPr>
        <w:tc>
          <w:tcPr>
            <w:tcW w:w="4140" w:type="dxa"/>
          </w:tcPr>
          <w:p w14:paraId="4FBC05D7" w14:textId="77777777" w:rsidR="00CA59B0" w:rsidRPr="009B0DA3" w:rsidRDefault="00CA59B0" w:rsidP="00CA59B0">
            <w:pPr>
              <w:ind w:firstLine="480"/>
              <w:rPr>
                <w:szCs w:val="21"/>
              </w:rPr>
            </w:pPr>
            <w:r w:rsidRPr="009B0DA3">
              <w:t>sip-gateway voip media-extern-ip</w:t>
            </w:r>
            <w:r w:rsidRPr="009B0DA3">
              <w:rPr>
                <w:rFonts w:hint="eastAsia"/>
              </w:rPr>
              <w:t xml:space="preserve"> A.B.C.D</w:t>
            </w:r>
            <w:r>
              <w:rPr>
                <w:rFonts w:hint="eastAsia"/>
              </w:rPr>
              <w:t xml:space="preserve"> {&lt;CR&gt; | </w:t>
            </w:r>
            <w:r>
              <w:t xml:space="preserve"> </w:t>
            </w:r>
            <w:r w:rsidRPr="00853AB4">
              <w:t>useforlocal</w:t>
            </w:r>
            <w:r>
              <w:rPr>
                <w:rFonts w:hint="eastAsia"/>
              </w:rPr>
              <w:t>}</w:t>
            </w:r>
          </w:p>
        </w:tc>
        <w:tc>
          <w:tcPr>
            <w:tcW w:w="4318" w:type="dxa"/>
          </w:tcPr>
          <w:p w14:paraId="7B38E08B" w14:textId="77777777" w:rsidR="00CA59B0" w:rsidRPr="009B0DA3" w:rsidRDefault="00CA59B0" w:rsidP="00CA59B0">
            <w:pPr>
              <w:ind w:firstLine="480"/>
              <w:rPr>
                <w:rFonts w:hint="eastAsia"/>
              </w:rPr>
            </w:pPr>
            <w:r w:rsidRPr="009B0DA3">
              <w:rPr>
                <w:rFonts w:hint="eastAsia"/>
              </w:rPr>
              <w:t>指定媒体外部地址</w:t>
            </w:r>
            <w:r w:rsidRPr="009B0DA3">
              <w:rPr>
                <w:rFonts w:hint="eastAsia"/>
              </w:rPr>
              <w:t>,</w:t>
            </w:r>
            <w:r w:rsidRPr="009B0DA3">
              <w:rPr>
                <w:rFonts w:hint="eastAsia"/>
              </w:rPr>
              <w:t>在需要</w:t>
            </w:r>
            <w:r>
              <w:rPr>
                <w:rFonts w:hint="eastAsia"/>
              </w:rPr>
              <w:t>静态</w:t>
            </w:r>
            <w:r w:rsidRPr="009B0DA3">
              <w:rPr>
                <w:rFonts w:hint="eastAsia"/>
              </w:rPr>
              <w:t>穿越</w:t>
            </w:r>
            <w:r w:rsidRPr="009B0DA3">
              <w:rPr>
                <w:rFonts w:hint="eastAsia"/>
              </w:rPr>
              <w:t>NAT</w:t>
            </w:r>
            <w:r>
              <w:rPr>
                <w:rFonts w:hint="eastAsia"/>
              </w:rPr>
              <w:t>时使用，当启用了</w:t>
            </w:r>
            <w:r>
              <w:rPr>
                <w:rFonts w:hint="eastAsia"/>
              </w:rPr>
              <w:t>STUN</w:t>
            </w:r>
            <w:r>
              <w:rPr>
                <w:rFonts w:hint="eastAsia"/>
              </w:rPr>
              <w:t>模式穿越</w:t>
            </w:r>
            <w:r>
              <w:rPr>
                <w:rFonts w:hint="eastAsia"/>
              </w:rPr>
              <w:t>NAT</w:t>
            </w:r>
            <w:r>
              <w:rPr>
                <w:rFonts w:hint="eastAsia"/>
              </w:rPr>
              <w:t>时，不要配置此项。</w:t>
            </w:r>
            <w:r w:rsidRPr="00853AB4">
              <w:t>Useforlocal</w:t>
            </w:r>
            <w:r>
              <w:rPr>
                <w:rFonts w:hint="eastAsia"/>
              </w:rPr>
              <w:t>参数用于指定本地媒体发包源地址采用本地址，在多</w:t>
            </w:r>
            <w:r>
              <w:rPr>
                <w:rFonts w:hint="eastAsia"/>
              </w:rPr>
              <w:t>IP</w:t>
            </w:r>
            <w:r>
              <w:rPr>
                <w:rFonts w:hint="eastAsia"/>
              </w:rPr>
              <w:t>上联时使用</w:t>
            </w:r>
          </w:p>
          <w:p w14:paraId="500B33B9" w14:textId="77777777" w:rsidR="00CA59B0" w:rsidRPr="009B0DA3" w:rsidRDefault="00CA59B0" w:rsidP="00CA59B0">
            <w:pPr>
              <w:ind w:firstLine="480"/>
              <w:rPr>
                <w:rFonts w:hint="eastAsia"/>
              </w:rPr>
            </w:pPr>
          </w:p>
        </w:tc>
      </w:tr>
      <w:tr w:rsidR="00CA59B0" w14:paraId="63FC0A71" w14:textId="77777777" w:rsidTr="00CA59B0">
        <w:tblPrEx>
          <w:tblCellMar>
            <w:top w:w="0" w:type="dxa"/>
            <w:bottom w:w="0" w:type="dxa"/>
          </w:tblCellMar>
        </w:tblPrEx>
        <w:trPr>
          <w:trHeight w:val="284"/>
          <w:jc w:val="center"/>
        </w:trPr>
        <w:tc>
          <w:tcPr>
            <w:tcW w:w="4140" w:type="dxa"/>
          </w:tcPr>
          <w:p w14:paraId="2B887395" w14:textId="77777777" w:rsidR="00CA59B0" w:rsidRPr="009B0DA3" w:rsidRDefault="00CA59B0" w:rsidP="00CA59B0">
            <w:pPr>
              <w:ind w:firstLine="480"/>
              <w:rPr>
                <w:szCs w:val="21"/>
              </w:rPr>
            </w:pPr>
            <w:r w:rsidRPr="009B0DA3">
              <w:t xml:space="preserve">ip name-server srv </w:t>
            </w:r>
            <w:r w:rsidRPr="009B0DA3">
              <w:rPr>
                <w:rFonts w:hint="eastAsia"/>
              </w:rPr>
              <w:t>{</w:t>
            </w:r>
            <w:r>
              <w:rPr>
                <w:rFonts w:hint="eastAsia"/>
              </w:rPr>
              <w:t xml:space="preserve"> </w:t>
            </w:r>
            <w:r w:rsidRPr="009B0DA3">
              <w:t>enable</w:t>
            </w:r>
            <w:r w:rsidRPr="009B0DA3">
              <w:rPr>
                <w:rFonts w:hint="eastAsia"/>
              </w:rPr>
              <w:t xml:space="preserve"> | disable</w:t>
            </w:r>
            <w:r>
              <w:rPr>
                <w:rFonts w:hint="eastAsia"/>
              </w:rPr>
              <w:t xml:space="preserve"> </w:t>
            </w:r>
            <w:r w:rsidRPr="009B0DA3">
              <w:rPr>
                <w:rFonts w:hint="eastAsia"/>
              </w:rPr>
              <w:t>}</w:t>
            </w:r>
          </w:p>
        </w:tc>
        <w:tc>
          <w:tcPr>
            <w:tcW w:w="4318" w:type="dxa"/>
          </w:tcPr>
          <w:p w14:paraId="2CC6DC3E" w14:textId="77777777" w:rsidR="00CA59B0" w:rsidRPr="009B0DA3" w:rsidRDefault="00CA59B0" w:rsidP="00CA59B0">
            <w:pPr>
              <w:ind w:firstLine="480"/>
              <w:rPr>
                <w:rFonts w:hint="eastAsia"/>
              </w:rPr>
            </w:pPr>
            <w:r w:rsidRPr="009B0DA3">
              <w:rPr>
                <w:rFonts w:hint="eastAsia"/>
              </w:rPr>
              <w:t>指定使能或禁用</w:t>
            </w:r>
            <w:r w:rsidRPr="009B0DA3">
              <w:rPr>
                <w:rFonts w:hint="eastAsia"/>
              </w:rPr>
              <w:t>SRV</w:t>
            </w:r>
            <w:r w:rsidRPr="009B0DA3">
              <w:rPr>
                <w:rFonts w:hint="eastAsia"/>
              </w:rPr>
              <w:t>域名查询功能</w:t>
            </w:r>
            <w:r w:rsidRPr="009B0DA3">
              <w:rPr>
                <w:rFonts w:hint="eastAsia"/>
              </w:rPr>
              <w:t xml:space="preserve">, </w:t>
            </w:r>
            <w:r w:rsidRPr="009B0DA3">
              <w:rPr>
                <w:rFonts w:hint="eastAsia"/>
              </w:rPr>
              <w:t>使能命令在配置的服务器地址为域名时使用。</w:t>
            </w:r>
          </w:p>
        </w:tc>
      </w:tr>
    </w:tbl>
    <w:p w14:paraId="57297BAC" w14:textId="77777777" w:rsidR="00CA59B0" w:rsidRPr="00652782" w:rsidRDefault="00CA59B0" w:rsidP="00CA59B0">
      <w:pPr>
        <w:pStyle w:val="afff7"/>
        <w:ind w:firstLineChars="200" w:firstLine="420"/>
        <w:rPr>
          <w:rFonts w:eastAsia="楷体_GB2312" w:hint="eastAsia"/>
          <w:szCs w:val="21"/>
        </w:rPr>
      </w:pPr>
      <w:r w:rsidRPr="00652782">
        <w:rPr>
          <w:rFonts w:eastAsia="楷体_GB2312" w:hint="eastAsia"/>
          <w:szCs w:val="21"/>
        </w:rPr>
        <w:lastRenderedPageBreak/>
        <w:sym w:font="Wingdings" w:char="F026"/>
      </w:r>
      <w:r w:rsidRPr="00652782">
        <w:rPr>
          <w:rFonts w:eastAsia="楷体_GB2312" w:hint="eastAsia"/>
          <w:szCs w:val="21"/>
        </w:rPr>
        <w:t xml:space="preserve"> </w:t>
      </w:r>
      <w:r w:rsidRPr="00652782">
        <w:rPr>
          <w:rFonts w:eastAsia="楷体_GB2312" w:hint="eastAsia"/>
          <w:szCs w:val="21"/>
        </w:rPr>
        <w:t>注：</w:t>
      </w:r>
    </w:p>
    <w:p w14:paraId="6D7A6187" w14:textId="77777777" w:rsidR="00CA59B0" w:rsidRPr="00652782" w:rsidRDefault="00CA59B0" w:rsidP="00CA59B0">
      <w:pPr>
        <w:pStyle w:val="afff7"/>
        <w:spacing w:line="276" w:lineRule="auto"/>
        <w:ind w:firstLineChars="200" w:firstLine="420"/>
        <w:rPr>
          <w:rFonts w:eastAsia="楷体_GB2312" w:hint="eastAsia"/>
          <w:b/>
          <w:szCs w:val="21"/>
        </w:rPr>
      </w:pPr>
      <w:r w:rsidRPr="00652782">
        <w:rPr>
          <w:rFonts w:eastAsia="楷体_GB2312" w:hint="eastAsia"/>
          <w:b/>
          <w:szCs w:val="21"/>
        </w:rPr>
        <w:t>在使用</w:t>
      </w:r>
      <w:r w:rsidRPr="00652782">
        <w:rPr>
          <w:rFonts w:eastAsia="楷体_GB2312" w:hint="eastAsia"/>
          <w:b/>
          <w:szCs w:val="21"/>
        </w:rPr>
        <w:t>STUN</w:t>
      </w:r>
      <w:r w:rsidRPr="00652782">
        <w:rPr>
          <w:rFonts w:eastAsia="楷体_GB2312" w:hint="eastAsia"/>
          <w:b/>
          <w:szCs w:val="21"/>
        </w:rPr>
        <w:t>实现</w:t>
      </w:r>
      <w:r w:rsidRPr="00652782">
        <w:rPr>
          <w:rFonts w:eastAsia="楷体_GB2312" w:hint="eastAsia"/>
          <w:b/>
          <w:szCs w:val="21"/>
        </w:rPr>
        <w:t>SIP</w:t>
      </w:r>
      <w:r w:rsidRPr="00652782">
        <w:rPr>
          <w:rFonts w:eastAsia="楷体_GB2312" w:hint="eastAsia"/>
          <w:b/>
          <w:szCs w:val="21"/>
        </w:rPr>
        <w:t>穿越</w:t>
      </w:r>
      <w:r w:rsidRPr="00652782">
        <w:rPr>
          <w:rFonts w:eastAsia="楷体_GB2312" w:hint="eastAsia"/>
          <w:b/>
          <w:szCs w:val="21"/>
        </w:rPr>
        <w:t>NAT</w:t>
      </w:r>
      <w:r w:rsidRPr="00652782">
        <w:rPr>
          <w:rFonts w:eastAsia="楷体_GB2312" w:hint="eastAsia"/>
          <w:b/>
          <w:szCs w:val="21"/>
        </w:rPr>
        <w:t>后，内网网关之间要实现通话，必须配置本地域，并且指定静态路由。</w:t>
      </w:r>
    </w:p>
    <w:p w14:paraId="0AFC7567" w14:textId="77777777" w:rsidR="00CA59B0" w:rsidRPr="00652782" w:rsidRDefault="00CA59B0" w:rsidP="00CA59B0">
      <w:pPr>
        <w:pStyle w:val="afff8"/>
        <w:spacing w:before="163" w:line="276" w:lineRule="auto"/>
        <w:ind w:firstLine="420"/>
        <w:rPr>
          <w:rFonts w:hint="eastAsia"/>
          <w:color w:val="000000"/>
          <w:szCs w:val="21"/>
        </w:rPr>
      </w:pPr>
      <w:r w:rsidRPr="00652782">
        <w:rPr>
          <w:rFonts w:hint="eastAsia"/>
          <w:color w:val="000000"/>
          <w:szCs w:val="21"/>
        </w:rPr>
        <w:t>本地域匹配规则：远端</w:t>
      </w:r>
      <w:r w:rsidRPr="00652782">
        <w:rPr>
          <w:rFonts w:hint="eastAsia"/>
          <w:color w:val="000000"/>
          <w:szCs w:val="21"/>
        </w:rPr>
        <w:t>IP</w:t>
      </w:r>
      <w:r w:rsidRPr="00652782">
        <w:rPr>
          <w:rFonts w:hint="eastAsia"/>
          <w:color w:val="000000"/>
          <w:szCs w:val="21"/>
        </w:rPr>
        <w:t>按位与本地域掩码，如果结果等于本地域，则认为该远端</w:t>
      </w:r>
      <w:r w:rsidRPr="00652782">
        <w:rPr>
          <w:rFonts w:hint="eastAsia"/>
          <w:color w:val="000000"/>
          <w:szCs w:val="21"/>
        </w:rPr>
        <w:t>IP</w:t>
      </w:r>
      <w:r w:rsidRPr="00652782">
        <w:rPr>
          <w:rFonts w:hint="eastAsia"/>
          <w:color w:val="000000"/>
          <w:szCs w:val="21"/>
        </w:rPr>
        <w:t>属于本地域，通过</w:t>
      </w:r>
      <w:r w:rsidRPr="00652782">
        <w:rPr>
          <w:rFonts w:hint="eastAsia"/>
          <w:color w:val="000000"/>
          <w:szCs w:val="21"/>
        </w:rPr>
        <w:t>SIP</w:t>
      </w:r>
      <w:r w:rsidRPr="00652782">
        <w:rPr>
          <w:rFonts w:hint="eastAsia"/>
          <w:color w:val="000000"/>
          <w:szCs w:val="21"/>
        </w:rPr>
        <w:t>拨打该</w:t>
      </w:r>
      <w:r w:rsidRPr="00652782">
        <w:rPr>
          <w:rFonts w:hint="eastAsia"/>
          <w:color w:val="000000"/>
          <w:szCs w:val="21"/>
        </w:rPr>
        <w:t>IP</w:t>
      </w:r>
      <w:r w:rsidRPr="00652782">
        <w:rPr>
          <w:rFonts w:hint="eastAsia"/>
          <w:color w:val="000000"/>
          <w:szCs w:val="21"/>
        </w:rPr>
        <w:t>所在网关的电话时，不使用</w:t>
      </w:r>
      <w:r w:rsidRPr="00652782">
        <w:rPr>
          <w:rFonts w:hint="eastAsia"/>
          <w:color w:val="000000"/>
          <w:szCs w:val="21"/>
        </w:rPr>
        <w:t>STUN</w:t>
      </w:r>
      <w:r w:rsidRPr="00652782">
        <w:rPr>
          <w:rFonts w:hint="eastAsia"/>
          <w:color w:val="000000"/>
          <w:szCs w:val="21"/>
        </w:rPr>
        <w:t>。</w:t>
      </w:r>
    </w:p>
    <w:p w14:paraId="12309F8D" w14:textId="77777777" w:rsidR="00CA59B0" w:rsidRPr="00652782" w:rsidRDefault="00CA59B0" w:rsidP="00CA59B0">
      <w:pPr>
        <w:pStyle w:val="afff7"/>
        <w:spacing w:line="276" w:lineRule="auto"/>
        <w:ind w:firstLineChars="200" w:firstLine="420"/>
        <w:rPr>
          <w:rFonts w:eastAsia="楷体_GB2312" w:hint="eastAsia"/>
          <w:b/>
          <w:szCs w:val="21"/>
        </w:rPr>
      </w:pPr>
      <w:r w:rsidRPr="00652782">
        <w:rPr>
          <w:rFonts w:eastAsia="楷体_GB2312" w:hint="eastAsia"/>
          <w:b/>
          <w:szCs w:val="21"/>
        </w:rPr>
        <w:t>端口配置限定：</w:t>
      </w:r>
      <w:r w:rsidRPr="00652782">
        <w:rPr>
          <w:rFonts w:eastAsia="楷体_GB2312"/>
          <w:b/>
          <w:szCs w:val="21"/>
        </w:rPr>
        <w:t>配置</w:t>
      </w:r>
      <w:r w:rsidRPr="00652782">
        <w:rPr>
          <w:rFonts w:eastAsia="楷体_GB2312"/>
          <w:b/>
          <w:szCs w:val="21"/>
        </w:rPr>
        <w:t>localport</w:t>
      </w:r>
      <w:r w:rsidRPr="00652782">
        <w:rPr>
          <w:rFonts w:eastAsia="楷体_GB2312"/>
          <w:b/>
          <w:szCs w:val="21"/>
        </w:rPr>
        <w:t>、</w:t>
      </w:r>
      <w:r w:rsidRPr="00652782">
        <w:rPr>
          <w:rFonts w:eastAsia="楷体_GB2312"/>
          <w:b/>
          <w:szCs w:val="21"/>
        </w:rPr>
        <w:t>proxyport</w:t>
      </w:r>
      <w:r w:rsidRPr="00652782">
        <w:rPr>
          <w:rFonts w:eastAsia="楷体_GB2312"/>
          <w:b/>
          <w:szCs w:val="21"/>
        </w:rPr>
        <w:t>、</w:t>
      </w:r>
      <w:r w:rsidRPr="00652782">
        <w:rPr>
          <w:rFonts w:eastAsia="楷体_GB2312"/>
          <w:b/>
          <w:szCs w:val="21"/>
        </w:rPr>
        <w:t>registrarport</w:t>
      </w:r>
      <w:r w:rsidRPr="00652782">
        <w:rPr>
          <w:rFonts w:eastAsia="楷体_GB2312"/>
          <w:b/>
          <w:szCs w:val="21"/>
        </w:rPr>
        <w:t>，必须在</w:t>
      </w:r>
      <w:r w:rsidRPr="00652782">
        <w:rPr>
          <w:rFonts w:eastAsia="楷体_GB2312"/>
          <w:b/>
          <w:szCs w:val="21"/>
        </w:rPr>
        <w:t>sip</w:t>
      </w:r>
      <w:r w:rsidRPr="00652782">
        <w:rPr>
          <w:rFonts w:eastAsia="楷体_GB2312"/>
          <w:b/>
          <w:szCs w:val="21"/>
        </w:rPr>
        <w:t>协议</w:t>
      </w:r>
      <w:r w:rsidRPr="00652782">
        <w:rPr>
          <w:rFonts w:eastAsia="楷体_GB2312"/>
          <w:b/>
          <w:szCs w:val="21"/>
        </w:rPr>
        <w:t>down</w:t>
      </w:r>
      <w:r w:rsidRPr="00652782">
        <w:rPr>
          <w:rFonts w:eastAsia="楷体_GB2312"/>
          <w:b/>
          <w:szCs w:val="21"/>
        </w:rPr>
        <w:t>时</w:t>
      </w:r>
      <w:r w:rsidRPr="00652782">
        <w:rPr>
          <w:rFonts w:eastAsia="楷体_GB2312" w:hint="eastAsia"/>
          <w:b/>
          <w:szCs w:val="21"/>
        </w:rPr>
        <w:t>或接口</w:t>
      </w:r>
      <w:r w:rsidRPr="00652782">
        <w:rPr>
          <w:rFonts w:eastAsia="楷体_GB2312"/>
          <w:b/>
          <w:szCs w:val="21"/>
        </w:rPr>
        <w:t>shutdown</w:t>
      </w:r>
      <w:r w:rsidRPr="00652782">
        <w:rPr>
          <w:rFonts w:eastAsia="楷体_GB2312" w:hint="eastAsia"/>
          <w:b/>
          <w:szCs w:val="21"/>
        </w:rPr>
        <w:t>时</w:t>
      </w:r>
      <w:r w:rsidRPr="00652782">
        <w:rPr>
          <w:rFonts w:eastAsia="楷体_GB2312"/>
          <w:b/>
          <w:szCs w:val="21"/>
        </w:rPr>
        <w:t>进行配置；其他配置在</w:t>
      </w:r>
      <w:r w:rsidRPr="00652782">
        <w:rPr>
          <w:rFonts w:eastAsia="楷体_GB2312"/>
          <w:b/>
          <w:szCs w:val="21"/>
        </w:rPr>
        <w:t>sip</w:t>
      </w:r>
      <w:r w:rsidRPr="00652782">
        <w:rPr>
          <w:rFonts w:eastAsia="楷体_GB2312"/>
          <w:b/>
          <w:szCs w:val="21"/>
        </w:rPr>
        <w:t>协议</w:t>
      </w:r>
      <w:r w:rsidRPr="00652782">
        <w:rPr>
          <w:rFonts w:eastAsia="楷体_GB2312"/>
          <w:b/>
          <w:szCs w:val="21"/>
        </w:rPr>
        <w:t>UP</w:t>
      </w:r>
      <w:r w:rsidRPr="00652782">
        <w:rPr>
          <w:rFonts w:eastAsia="楷体_GB2312"/>
          <w:b/>
          <w:szCs w:val="21"/>
        </w:rPr>
        <w:t>时才能配置</w:t>
      </w:r>
      <w:r w:rsidRPr="00652782">
        <w:rPr>
          <w:rFonts w:eastAsia="楷体_GB2312" w:hint="eastAsia"/>
          <w:b/>
          <w:szCs w:val="21"/>
        </w:rPr>
        <w:t>。</w:t>
      </w:r>
    </w:p>
    <w:p w14:paraId="6E65A15D" w14:textId="77777777" w:rsidR="00CA59B0" w:rsidRPr="00652782" w:rsidRDefault="00CA59B0" w:rsidP="00CA59B0">
      <w:pPr>
        <w:pStyle w:val="afff7"/>
        <w:spacing w:line="276" w:lineRule="auto"/>
        <w:ind w:firstLineChars="200" w:firstLine="420"/>
        <w:rPr>
          <w:rFonts w:eastAsia="楷体_GB2312" w:hint="eastAsia"/>
          <w:b/>
          <w:szCs w:val="21"/>
        </w:rPr>
      </w:pPr>
      <w:r w:rsidRPr="00652782">
        <w:rPr>
          <w:rFonts w:eastAsia="楷体_GB2312" w:hint="eastAsia"/>
          <w:b/>
          <w:szCs w:val="21"/>
        </w:rPr>
        <w:t>在使用</w:t>
      </w:r>
      <w:r w:rsidRPr="00652782">
        <w:rPr>
          <w:rFonts w:eastAsia="楷体_GB2312" w:hint="eastAsia"/>
          <w:b/>
          <w:szCs w:val="21"/>
        </w:rPr>
        <w:t>SIP</w:t>
      </w:r>
      <w:r w:rsidRPr="00652782">
        <w:rPr>
          <w:rFonts w:eastAsia="楷体_GB2312" w:hint="eastAsia"/>
          <w:b/>
          <w:szCs w:val="21"/>
        </w:rPr>
        <w:t>功能时，强烈建议不要更改环回接口</w:t>
      </w:r>
      <w:r w:rsidRPr="00652782">
        <w:rPr>
          <w:rFonts w:eastAsia="楷体_GB2312"/>
          <w:b/>
          <w:szCs w:val="21"/>
        </w:rPr>
        <w:t>loopback0</w:t>
      </w:r>
      <w:r w:rsidRPr="00652782">
        <w:rPr>
          <w:rFonts w:eastAsia="楷体_GB2312" w:hint="eastAsia"/>
          <w:b/>
          <w:szCs w:val="21"/>
        </w:rPr>
        <w:t>的地址，更改后</w:t>
      </w:r>
      <w:r w:rsidRPr="00652782">
        <w:rPr>
          <w:rFonts w:eastAsia="楷体_GB2312" w:hint="eastAsia"/>
          <w:b/>
          <w:szCs w:val="21"/>
        </w:rPr>
        <w:t>SIP</w:t>
      </w:r>
      <w:r w:rsidRPr="00652782">
        <w:rPr>
          <w:rFonts w:eastAsia="楷体_GB2312" w:hint="eastAsia"/>
          <w:b/>
          <w:szCs w:val="21"/>
        </w:rPr>
        <w:t>功能会受影响，如果确实需要使用环回接口，请使用</w:t>
      </w:r>
      <w:r w:rsidRPr="00652782">
        <w:rPr>
          <w:rFonts w:eastAsia="楷体_GB2312"/>
          <w:b/>
          <w:szCs w:val="21"/>
        </w:rPr>
        <w:t>loopback1</w:t>
      </w:r>
      <w:r w:rsidRPr="00652782">
        <w:rPr>
          <w:rFonts w:eastAsia="楷体_GB2312" w:hint="eastAsia"/>
          <w:b/>
          <w:szCs w:val="21"/>
        </w:rPr>
        <w:t>等接口。</w:t>
      </w:r>
    </w:p>
    <w:p w14:paraId="4BEC4F04" w14:textId="77777777" w:rsidR="00CA59B0" w:rsidRPr="00652782" w:rsidRDefault="00CA59B0" w:rsidP="00CA59B0">
      <w:pPr>
        <w:pStyle w:val="afff7"/>
        <w:spacing w:line="276" w:lineRule="auto"/>
        <w:ind w:firstLineChars="200" w:firstLine="420"/>
        <w:rPr>
          <w:rFonts w:eastAsia="楷体_GB2312" w:hint="eastAsia"/>
          <w:b/>
          <w:szCs w:val="21"/>
        </w:rPr>
      </w:pPr>
      <w:r w:rsidRPr="00652782">
        <w:rPr>
          <w:rFonts w:eastAsia="楷体_GB2312" w:hint="eastAsia"/>
          <w:b/>
          <w:szCs w:val="21"/>
        </w:rPr>
        <w:t>当网关设备在</w:t>
      </w:r>
      <w:r w:rsidRPr="00652782">
        <w:rPr>
          <w:rFonts w:eastAsia="楷体_GB2312" w:hint="eastAsia"/>
          <w:b/>
          <w:szCs w:val="21"/>
        </w:rPr>
        <w:t>NAT</w:t>
      </w:r>
      <w:r w:rsidRPr="00652782">
        <w:rPr>
          <w:rFonts w:eastAsia="楷体_GB2312" w:hint="eastAsia"/>
          <w:b/>
          <w:szCs w:val="21"/>
        </w:rPr>
        <w:t>后面，</w:t>
      </w:r>
      <w:r w:rsidRPr="00652782">
        <w:rPr>
          <w:rFonts w:eastAsia="楷体_GB2312" w:hint="eastAsia"/>
          <w:b/>
          <w:szCs w:val="21"/>
        </w:rPr>
        <w:t>SIP</w:t>
      </w:r>
      <w:r w:rsidRPr="00652782">
        <w:rPr>
          <w:rFonts w:eastAsia="楷体_GB2312" w:hint="eastAsia"/>
          <w:b/>
          <w:szCs w:val="21"/>
        </w:rPr>
        <w:t>服务器或其它需要通信的网关在</w:t>
      </w:r>
      <w:r w:rsidRPr="00652782">
        <w:rPr>
          <w:rFonts w:eastAsia="楷体_GB2312" w:hint="eastAsia"/>
          <w:b/>
          <w:szCs w:val="21"/>
        </w:rPr>
        <w:t>NAT</w:t>
      </w:r>
      <w:r w:rsidRPr="00652782">
        <w:rPr>
          <w:rFonts w:eastAsia="楷体_GB2312" w:hint="eastAsia"/>
          <w:b/>
          <w:szCs w:val="21"/>
        </w:rPr>
        <w:t>外面，需要配置</w:t>
      </w:r>
      <w:r w:rsidRPr="00652782">
        <w:rPr>
          <w:rFonts w:eastAsia="楷体_GB2312" w:hint="eastAsia"/>
          <w:b/>
          <w:szCs w:val="21"/>
        </w:rPr>
        <w:t>SIP</w:t>
      </w:r>
      <w:r w:rsidRPr="00652782">
        <w:rPr>
          <w:rFonts w:eastAsia="楷体_GB2312" w:hint="eastAsia"/>
          <w:b/>
          <w:szCs w:val="21"/>
        </w:rPr>
        <w:t>信令外部地址和媒体外部地址，同时还需在</w:t>
      </w:r>
      <w:r w:rsidRPr="00652782">
        <w:rPr>
          <w:rFonts w:eastAsia="楷体_GB2312" w:hint="eastAsia"/>
          <w:b/>
          <w:szCs w:val="21"/>
        </w:rPr>
        <w:t>NAT</w:t>
      </w:r>
      <w:r w:rsidRPr="00652782">
        <w:rPr>
          <w:rFonts w:eastAsia="楷体_GB2312" w:hint="eastAsia"/>
          <w:b/>
          <w:szCs w:val="21"/>
        </w:rPr>
        <w:t>上配置内部地址到外部地址的映射关系。</w:t>
      </w:r>
    </w:p>
    <w:p w14:paraId="43A02B63" w14:textId="77777777" w:rsidR="00CA59B0" w:rsidRPr="00652782" w:rsidRDefault="00CA59B0" w:rsidP="00CA59B0">
      <w:pPr>
        <w:pStyle w:val="afff7"/>
        <w:spacing w:line="276" w:lineRule="auto"/>
        <w:ind w:firstLineChars="200" w:firstLine="420"/>
        <w:rPr>
          <w:rFonts w:eastAsia="楷体_GB2312" w:hint="eastAsia"/>
          <w:b/>
          <w:szCs w:val="21"/>
        </w:rPr>
      </w:pPr>
      <w:r w:rsidRPr="00652782">
        <w:rPr>
          <w:rFonts w:eastAsia="楷体_GB2312" w:hint="eastAsia"/>
          <w:b/>
          <w:szCs w:val="21"/>
        </w:rPr>
        <w:t>在使用</w:t>
      </w:r>
      <w:r w:rsidRPr="00652782">
        <w:rPr>
          <w:rFonts w:eastAsia="楷体_GB2312" w:hint="eastAsia"/>
          <w:b/>
          <w:szCs w:val="21"/>
        </w:rPr>
        <w:t>SRV</w:t>
      </w:r>
      <w:r w:rsidRPr="00652782">
        <w:rPr>
          <w:rFonts w:eastAsia="楷体_GB2312" w:hint="eastAsia"/>
          <w:b/>
          <w:szCs w:val="21"/>
        </w:rPr>
        <w:t>域名查询功能时，如果</w:t>
      </w:r>
      <w:r w:rsidRPr="00652782">
        <w:rPr>
          <w:rFonts w:eastAsia="楷体_GB2312" w:hint="eastAsia"/>
          <w:b/>
          <w:szCs w:val="21"/>
        </w:rPr>
        <w:t>DNS</w:t>
      </w:r>
      <w:r w:rsidRPr="00652782">
        <w:rPr>
          <w:rFonts w:eastAsia="楷体_GB2312" w:hint="eastAsia"/>
          <w:b/>
          <w:szCs w:val="21"/>
        </w:rPr>
        <w:t>服务器不支持</w:t>
      </w:r>
      <w:r w:rsidRPr="00652782">
        <w:rPr>
          <w:rFonts w:eastAsia="楷体_GB2312" w:hint="eastAsia"/>
          <w:b/>
          <w:szCs w:val="21"/>
        </w:rPr>
        <w:t>SRV</w:t>
      </w:r>
      <w:r w:rsidRPr="00652782">
        <w:rPr>
          <w:rFonts w:eastAsia="楷体_GB2312" w:hint="eastAsia"/>
          <w:b/>
          <w:szCs w:val="21"/>
        </w:rPr>
        <w:t>，网关上开启</w:t>
      </w:r>
      <w:r w:rsidRPr="00652782">
        <w:rPr>
          <w:rFonts w:eastAsia="楷体_GB2312" w:hint="eastAsia"/>
          <w:b/>
          <w:szCs w:val="21"/>
        </w:rPr>
        <w:t>SRV</w:t>
      </w:r>
      <w:r w:rsidRPr="00652782">
        <w:rPr>
          <w:rFonts w:eastAsia="楷体_GB2312" w:hint="eastAsia"/>
          <w:b/>
          <w:szCs w:val="21"/>
        </w:rPr>
        <w:t>功能，不会影响注册和通话。</w:t>
      </w:r>
      <w:r w:rsidRPr="00652782">
        <w:rPr>
          <w:rFonts w:eastAsia="楷体_GB2312" w:hint="eastAsia"/>
          <w:b/>
          <w:szCs w:val="21"/>
        </w:rPr>
        <w:t xml:space="preserve"> </w:t>
      </w:r>
    </w:p>
    <w:p w14:paraId="72AD541F" w14:textId="77777777" w:rsidR="00CA59B0" w:rsidRPr="00652782" w:rsidRDefault="00CA59B0" w:rsidP="00CA59B0">
      <w:pPr>
        <w:pStyle w:val="afff7"/>
        <w:spacing w:line="276" w:lineRule="auto"/>
        <w:ind w:firstLineChars="200" w:firstLine="420"/>
        <w:rPr>
          <w:rFonts w:eastAsia="楷体_GB2312" w:hint="eastAsia"/>
          <w:b/>
          <w:szCs w:val="21"/>
        </w:rPr>
      </w:pPr>
      <w:r w:rsidRPr="00652782">
        <w:rPr>
          <w:rFonts w:eastAsia="楷体_GB2312" w:hint="eastAsia"/>
          <w:b/>
          <w:szCs w:val="21"/>
        </w:rPr>
        <w:t>在使用通过</w:t>
      </w:r>
      <w:r w:rsidRPr="00652782">
        <w:rPr>
          <w:rFonts w:eastAsia="楷体_GB2312" w:hint="eastAsia"/>
          <w:b/>
          <w:szCs w:val="21"/>
        </w:rPr>
        <w:t>SIP</w:t>
      </w:r>
      <w:r w:rsidRPr="00652782">
        <w:rPr>
          <w:rFonts w:eastAsia="楷体_GB2312" w:hint="eastAsia"/>
          <w:b/>
          <w:szCs w:val="21"/>
        </w:rPr>
        <w:t>的呼叫转接功能时，转接消息</w:t>
      </w:r>
      <w:r w:rsidRPr="00652782">
        <w:rPr>
          <w:rFonts w:eastAsia="楷体_GB2312" w:hint="eastAsia"/>
          <w:b/>
          <w:szCs w:val="21"/>
        </w:rPr>
        <w:t>refer</w:t>
      </w:r>
      <w:r w:rsidRPr="00652782">
        <w:rPr>
          <w:rFonts w:eastAsia="楷体_GB2312" w:hint="eastAsia"/>
          <w:b/>
          <w:szCs w:val="21"/>
        </w:rPr>
        <w:t>消息中</w:t>
      </w:r>
      <w:r w:rsidRPr="00652782">
        <w:rPr>
          <w:rFonts w:eastAsia="楷体_GB2312" w:hint="eastAsia"/>
          <w:b/>
          <w:szCs w:val="21"/>
        </w:rPr>
        <w:t>refer-to</w:t>
      </w:r>
      <w:r w:rsidRPr="00652782">
        <w:rPr>
          <w:rFonts w:eastAsia="楷体_GB2312" w:hint="eastAsia"/>
          <w:b/>
          <w:szCs w:val="21"/>
        </w:rPr>
        <w:t>头域如果是带的域名，则需要网关能够解析到该域名，即网关需要配置对应的域名服务器，否则可能导致域名解析阻塞，而使转接失败。</w:t>
      </w:r>
    </w:p>
    <w:p w14:paraId="7E811D52" w14:textId="77777777" w:rsidR="00CA59B0" w:rsidRPr="00851A19" w:rsidRDefault="00CA59B0" w:rsidP="00CA59B0">
      <w:pPr>
        <w:pStyle w:val="afff9"/>
        <w:spacing w:before="156"/>
        <w:ind w:left="410" w:firstLine="420"/>
        <w:rPr>
          <w:rFonts w:hint="eastAsia"/>
        </w:rPr>
      </w:pPr>
    </w:p>
    <w:p w14:paraId="3A4EE0EE" w14:textId="77777777" w:rsidR="00CA59B0" w:rsidRDefault="00CA59B0" w:rsidP="00CA59B0">
      <w:pPr>
        <w:pStyle w:val="1Char"/>
        <w:ind w:firstLine="480"/>
        <w:rPr>
          <w:rFonts w:hAnsi="宋体" w:hint="eastAsia"/>
          <w:b/>
        </w:rPr>
      </w:pPr>
      <w:r>
        <w:rPr>
          <w:rFonts w:hAnsi="宋体" w:hint="eastAsia"/>
          <w:b/>
        </w:rPr>
        <w:t>2</w:t>
      </w:r>
      <w:r w:rsidRPr="003041ED">
        <w:rPr>
          <w:rFonts w:hAnsi="宋体"/>
          <w:b/>
        </w:rPr>
        <w:t>、</w:t>
      </w:r>
      <w:r w:rsidRPr="00434499">
        <w:rPr>
          <w:rFonts w:ascii="宋体" w:hAnsi="宋体" w:cs="宋体" w:hint="eastAsia"/>
          <w:b/>
        </w:rPr>
        <w:t>配置</w:t>
      </w:r>
      <w:r w:rsidRPr="00434499">
        <w:rPr>
          <w:b/>
        </w:rPr>
        <w:t>voip</w:t>
      </w:r>
      <w:r w:rsidRPr="00434499">
        <w:rPr>
          <w:rFonts w:ascii="宋体" w:hAnsi="宋体" w:cs="宋体" w:hint="eastAsia"/>
          <w:b/>
        </w:rPr>
        <w:t>拨号端使用</w:t>
      </w:r>
      <w:r>
        <w:rPr>
          <w:rFonts w:ascii="宋体" w:hAnsi="宋体" w:cs="宋体" w:hint="eastAsia"/>
          <w:b/>
        </w:rPr>
        <w:t>SIP服务</w:t>
      </w:r>
      <w:r w:rsidRPr="00434499">
        <w:rPr>
          <w:rFonts w:ascii="宋体" w:hAnsi="宋体" w:cs="宋体" w:hint="eastAsia"/>
          <w:b/>
        </w:rPr>
        <w:t>方式</w:t>
      </w:r>
      <w:r>
        <w:rPr>
          <w:rFonts w:hAnsi="宋体" w:hint="eastAsia"/>
          <w:b/>
        </w:rPr>
        <w:t>相关命令</w:t>
      </w:r>
    </w:p>
    <w:p w14:paraId="7F17D3F6" w14:textId="77777777" w:rsidR="00CA59B0" w:rsidRDefault="00CA59B0" w:rsidP="00CA59B0">
      <w:pPr>
        <w:pStyle w:val="1Char"/>
        <w:ind w:firstLine="480"/>
        <w:rPr>
          <w:rFonts w:hint="eastAsia"/>
        </w:rPr>
      </w:pPr>
      <w:r>
        <w:rPr>
          <w:rFonts w:hint="eastAsia"/>
        </w:rPr>
        <w:t>gateway(</w:t>
      </w:r>
      <w:r>
        <w:t>config-callroute</w:t>
      </w:r>
      <w:r>
        <w:rPr>
          <w:rFonts w:hint="eastAsia"/>
        </w:rPr>
        <w:t>)#dial-peer</w:t>
      </w:r>
      <w:r>
        <w:rPr>
          <w:rFonts w:hint="eastAsia"/>
          <w:i/>
        </w:rPr>
        <w:t xml:space="preserve"> 1</w:t>
      </w:r>
      <w:r>
        <w:rPr>
          <w:rFonts w:hint="eastAsia"/>
        </w:rPr>
        <w:t xml:space="preserve"> voip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40"/>
        <w:gridCol w:w="4341"/>
      </w:tblGrid>
      <w:tr w:rsidR="00CA59B0" w14:paraId="747B8CE6" w14:textId="77777777" w:rsidTr="00CA59B0">
        <w:tblPrEx>
          <w:tblCellMar>
            <w:top w:w="0" w:type="dxa"/>
            <w:bottom w:w="0" w:type="dxa"/>
          </w:tblCellMar>
        </w:tblPrEx>
        <w:trPr>
          <w:trHeight w:val="284"/>
          <w:jc w:val="center"/>
        </w:trPr>
        <w:tc>
          <w:tcPr>
            <w:tcW w:w="4140" w:type="dxa"/>
          </w:tcPr>
          <w:p w14:paraId="502B8BD6" w14:textId="77777777" w:rsidR="00CA59B0" w:rsidRPr="001542AD" w:rsidRDefault="00CA59B0" w:rsidP="00CA59B0">
            <w:pPr>
              <w:ind w:firstLine="480"/>
              <w:jc w:val="center"/>
              <w:rPr>
                <w:rFonts w:hint="eastAsia"/>
                <w:b/>
              </w:rPr>
            </w:pPr>
            <w:r w:rsidRPr="001542AD">
              <w:rPr>
                <w:rFonts w:hint="eastAsia"/>
                <w:b/>
              </w:rPr>
              <w:t>命令</w:t>
            </w:r>
          </w:p>
        </w:tc>
        <w:tc>
          <w:tcPr>
            <w:tcW w:w="4341" w:type="dxa"/>
          </w:tcPr>
          <w:p w14:paraId="31A07A2B" w14:textId="77777777" w:rsidR="00CA59B0" w:rsidRPr="001542AD" w:rsidRDefault="00CA59B0" w:rsidP="00CA59B0">
            <w:pPr>
              <w:ind w:firstLine="480"/>
              <w:jc w:val="center"/>
              <w:rPr>
                <w:rFonts w:hint="eastAsia"/>
                <w:b/>
              </w:rPr>
            </w:pPr>
            <w:r w:rsidRPr="001542AD">
              <w:rPr>
                <w:rFonts w:hint="eastAsia"/>
                <w:b/>
              </w:rPr>
              <w:t>描述</w:t>
            </w:r>
          </w:p>
        </w:tc>
      </w:tr>
      <w:tr w:rsidR="00CA59B0" w14:paraId="26FF21F7" w14:textId="77777777" w:rsidTr="00CA59B0">
        <w:tblPrEx>
          <w:tblCellMar>
            <w:top w:w="0" w:type="dxa"/>
            <w:bottom w:w="0" w:type="dxa"/>
          </w:tblCellMar>
        </w:tblPrEx>
        <w:trPr>
          <w:trHeight w:val="284"/>
          <w:jc w:val="center"/>
        </w:trPr>
        <w:tc>
          <w:tcPr>
            <w:tcW w:w="4140" w:type="dxa"/>
          </w:tcPr>
          <w:p w14:paraId="42D9461F" w14:textId="77777777" w:rsidR="00CA59B0" w:rsidRDefault="00CA59B0" w:rsidP="00CA59B0">
            <w:pPr>
              <w:ind w:firstLine="480"/>
              <w:rPr>
                <w:rFonts w:hint="eastAsia"/>
              </w:rPr>
            </w:pPr>
            <w:r>
              <w:rPr>
                <w:rFonts w:hint="eastAsia"/>
              </w:rPr>
              <w:t xml:space="preserve">destination-pattern </w:t>
            </w:r>
            <w:r>
              <w:rPr>
                <w:rFonts w:hint="eastAsia"/>
                <w:i/>
              </w:rPr>
              <w:t>&lt;string&gt;</w:t>
            </w:r>
          </w:p>
        </w:tc>
        <w:tc>
          <w:tcPr>
            <w:tcW w:w="4341" w:type="dxa"/>
          </w:tcPr>
          <w:p w14:paraId="2463E2C3" w14:textId="77777777" w:rsidR="00CA59B0" w:rsidRDefault="00CA59B0" w:rsidP="00CA59B0">
            <w:pPr>
              <w:ind w:firstLine="480"/>
              <w:rPr>
                <w:rFonts w:hint="eastAsia"/>
              </w:rPr>
            </w:pPr>
            <w:r>
              <w:rPr>
                <w:rFonts w:hint="eastAsia"/>
              </w:rPr>
              <w:t>配置目的端电话号码</w:t>
            </w:r>
          </w:p>
        </w:tc>
      </w:tr>
      <w:tr w:rsidR="00CA59B0" w14:paraId="17DA3E01" w14:textId="77777777" w:rsidTr="00CA59B0">
        <w:tblPrEx>
          <w:tblCellMar>
            <w:top w:w="0" w:type="dxa"/>
            <w:bottom w:w="0" w:type="dxa"/>
          </w:tblCellMar>
        </w:tblPrEx>
        <w:trPr>
          <w:trHeight w:val="284"/>
          <w:jc w:val="center"/>
        </w:trPr>
        <w:tc>
          <w:tcPr>
            <w:tcW w:w="4140" w:type="dxa"/>
            <w:tcBorders>
              <w:top w:val="single" w:sz="4" w:space="0" w:color="auto"/>
              <w:left w:val="single" w:sz="4" w:space="0" w:color="auto"/>
              <w:bottom w:val="single" w:sz="4" w:space="0" w:color="auto"/>
              <w:right w:val="single" w:sz="4" w:space="0" w:color="auto"/>
            </w:tcBorders>
          </w:tcPr>
          <w:p w14:paraId="24C6D361" w14:textId="77777777" w:rsidR="00CA59B0" w:rsidRDefault="00CA59B0" w:rsidP="00CA59B0">
            <w:pPr>
              <w:ind w:firstLine="480"/>
              <w:rPr>
                <w:rFonts w:hint="eastAsia"/>
              </w:rPr>
            </w:pPr>
            <w:r>
              <w:t>session-target</w:t>
            </w:r>
            <w:r>
              <w:rPr>
                <w:rFonts w:hint="eastAsia"/>
              </w:rPr>
              <w:t xml:space="preserve"> </w:t>
            </w:r>
            <w:r>
              <w:rPr>
                <w:rFonts w:hint="eastAsia"/>
                <w:i/>
              </w:rPr>
              <w:t>A.B.C.D</w:t>
            </w:r>
          </w:p>
        </w:tc>
        <w:tc>
          <w:tcPr>
            <w:tcW w:w="4341" w:type="dxa"/>
            <w:tcBorders>
              <w:top w:val="single" w:sz="4" w:space="0" w:color="auto"/>
              <w:left w:val="single" w:sz="4" w:space="0" w:color="auto"/>
              <w:bottom w:val="single" w:sz="4" w:space="0" w:color="auto"/>
              <w:right w:val="single" w:sz="4" w:space="0" w:color="auto"/>
            </w:tcBorders>
          </w:tcPr>
          <w:p w14:paraId="7AA7F11F" w14:textId="77777777" w:rsidR="00CA59B0" w:rsidRDefault="00CA59B0" w:rsidP="00CA59B0">
            <w:pPr>
              <w:ind w:firstLine="480"/>
              <w:rPr>
                <w:rFonts w:hint="eastAsia"/>
              </w:rPr>
            </w:pPr>
            <w:r>
              <w:rPr>
                <w:rFonts w:hint="eastAsia"/>
              </w:rPr>
              <w:t>直接向指定的</w:t>
            </w:r>
            <w:r>
              <w:rPr>
                <w:rFonts w:hint="eastAsia"/>
              </w:rPr>
              <w:t>IP</w:t>
            </w:r>
            <w:r>
              <w:rPr>
                <w:rFonts w:hint="eastAsia"/>
              </w:rPr>
              <w:t>地址发起呼叫，</w:t>
            </w:r>
            <w:r>
              <w:rPr>
                <w:rFonts w:hint="eastAsia"/>
              </w:rPr>
              <w:lastRenderedPageBreak/>
              <w:t>A.B.C.D</w:t>
            </w:r>
            <w:r>
              <w:rPr>
                <w:rFonts w:hint="eastAsia"/>
              </w:rPr>
              <w:t>为被叫</w:t>
            </w:r>
            <w:r>
              <w:rPr>
                <w:rFonts w:hint="eastAsia"/>
              </w:rPr>
              <w:t>IP</w:t>
            </w:r>
            <w:r>
              <w:rPr>
                <w:rFonts w:hint="eastAsia"/>
              </w:rPr>
              <w:t>地址</w:t>
            </w:r>
          </w:p>
        </w:tc>
      </w:tr>
      <w:tr w:rsidR="00CA59B0" w14:paraId="5B20D90A" w14:textId="77777777" w:rsidTr="00CA59B0">
        <w:tblPrEx>
          <w:tblCellMar>
            <w:top w:w="0" w:type="dxa"/>
            <w:bottom w:w="0" w:type="dxa"/>
          </w:tblCellMar>
        </w:tblPrEx>
        <w:trPr>
          <w:trHeight w:val="284"/>
          <w:jc w:val="center"/>
        </w:trPr>
        <w:tc>
          <w:tcPr>
            <w:tcW w:w="4140" w:type="dxa"/>
            <w:tcBorders>
              <w:top w:val="single" w:sz="4" w:space="0" w:color="auto"/>
              <w:left w:val="single" w:sz="4" w:space="0" w:color="auto"/>
              <w:bottom w:val="single" w:sz="4" w:space="0" w:color="auto"/>
              <w:right w:val="single" w:sz="4" w:space="0" w:color="auto"/>
            </w:tcBorders>
          </w:tcPr>
          <w:p w14:paraId="2A897D10" w14:textId="77777777" w:rsidR="00CA59B0" w:rsidRDefault="00CA59B0" w:rsidP="00CA59B0">
            <w:pPr>
              <w:ind w:firstLine="480"/>
              <w:rPr>
                <w:rFonts w:hint="eastAsia"/>
              </w:rPr>
            </w:pPr>
            <w:r>
              <w:rPr>
                <w:rFonts w:hint="eastAsia"/>
              </w:rPr>
              <w:lastRenderedPageBreak/>
              <w:t>session-target s</w:t>
            </w:r>
            <w:r>
              <w:t>ip-server</w:t>
            </w:r>
          </w:p>
        </w:tc>
        <w:tc>
          <w:tcPr>
            <w:tcW w:w="4341" w:type="dxa"/>
            <w:tcBorders>
              <w:top w:val="single" w:sz="4" w:space="0" w:color="auto"/>
              <w:left w:val="single" w:sz="4" w:space="0" w:color="auto"/>
              <w:bottom w:val="single" w:sz="4" w:space="0" w:color="auto"/>
              <w:right w:val="single" w:sz="4" w:space="0" w:color="auto"/>
            </w:tcBorders>
          </w:tcPr>
          <w:p w14:paraId="778F9A56" w14:textId="77777777" w:rsidR="00CA59B0" w:rsidRDefault="00CA59B0" w:rsidP="00CA59B0">
            <w:pPr>
              <w:ind w:firstLine="480"/>
              <w:rPr>
                <w:rFonts w:hint="eastAsia"/>
              </w:rPr>
            </w:pPr>
            <w:r>
              <w:rPr>
                <w:rFonts w:hint="eastAsia"/>
              </w:rPr>
              <w:t>通过</w:t>
            </w:r>
            <w:r>
              <w:rPr>
                <w:rFonts w:hint="eastAsia"/>
              </w:rPr>
              <w:t>Proxy Server</w:t>
            </w:r>
            <w:r>
              <w:rPr>
                <w:rFonts w:hint="eastAsia"/>
              </w:rPr>
              <w:t>发起呼叫</w:t>
            </w:r>
          </w:p>
        </w:tc>
      </w:tr>
    </w:tbl>
    <w:p w14:paraId="163341F5" w14:textId="77777777" w:rsidR="00CA59B0" w:rsidRDefault="00CA59B0" w:rsidP="00CA59B0">
      <w:pPr>
        <w:pStyle w:val="afff9"/>
        <w:spacing w:before="156"/>
        <w:ind w:left="410" w:firstLine="420"/>
        <w:rPr>
          <w:rFonts w:hint="eastAsia"/>
        </w:rPr>
      </w:pPr>
    </w:p>
    <w:p w14:paraId="47760801" w14:textId="77777777" w:rsidR="00CA59B0" w:rsidRDefault="00CA59B0" w:rsidP="00CA59B0">
      <w:pPr>
        <w:pStyle w:val="1Char"/>
        <w:ind w:firstLine="480"/>
        <w:rPr>
          <w:rFonts w:hAnsi="宋体" w:hint="eastAsia"/>
          <w:b/>
        </w:rPr>
      </w:pPr>
      <w:r>
        <w:rPr>
          <w:rFonts w:hAnsi="宋体" w:hint="eastAsia"/>
          <w:b/>
        </w:rPr>
        <w:t>3</w:t>
      </w:r>
      <w:r w:rsidRPr="003041ED">
        <w:rPr>
          <w:rFonts w:hAnsi="宋体"/>
          <w:b/>
        </w:rPr>
        <w:t>、</w:t>
      </w:r>
      <w:r>
        <w:rPr>
          <w:rFonts w:ascii="宋体" w:hAnsi="宋体" w:cs="宋体" w:hint="eastAsia"/>
          <w:b/>
        </w:rPr>
        <w:t>启动SIP注册</w:t>
      </w:r>
      <w:r>
        <w:rPr>
          <w:rFonts w:hAnsi="宋体" w:hint="eastAsia"/>
          <w:b/>
        </w:rPr>
        <w:t>相关命令</w:t>
      </w:r>
    </w:p>
    <w:p w14:paraId="161DEA74" w14:textId="77777777" w:rsidR="00CA59B0" w:rsidRDefault="00CA59B0" w:rsidP="00CA59B0">
      <w:pPr>
        <w:pStyle w:val="1Char"/>
        <w:ind w:firstLine="480"/>
        <w:rPr>
          <w:rFonts w:hint="eastAsia"/>
        </w:rPr>
      </w:pPr>
      <w:r>
        <w:rPr>
          <w:rFonts w:hint="eastAsia"/>
        </w:rPr>
        <w:t>gateway(config)#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75"/>
        <w:gridCol w:w="4320"/>
      </w:tblGrid>
      <w:tr w:rsidR="00CA59B0" w14:paraId="57F8CAB3" w14:textId="77777777" w:rsidTr="00CA59B0">
        <w:tblPrEx>
          <w:tblCellMar>
            <w:top w:w="0" w:type="dxa"/>
            <w:bottom w:w="0" w:type="dxa"/>
          </w:tblCellMar>
        </w:tblPrEx>
        <w:trPr>
          <w:trHeight w:val="284"/>
          <w:jc w:val="center"/>
        </w:trPr>
        <w:tc>
          <w:tcPr>
            <w:tcW w:w="4175" w:type="dxa"/>
          </w:tcPr>
          <w:p w14:paraId="14B820B0" w14:textId="77777777" w:rsidR="00CA59B0" w:rsidRPr="001542AD" w:rsidRDefault="00CA59B0" w:rsidP="00CA59B0">
            <w:pPr>
              <w:ind w:firstLine="480"/>
              <w:jc w:val="center"/>
              <w:rPr>
                <w:rFonts w:hint="eastAsia"/>
                <w:b/>
              </w:rPr>
            </w:pPr>
            <w:r w:rsidRPr="001542AD">
              <w:rPr>
                <w:rFonts w:hint="eastAsia"/>
                <w:b/>
              </w:rPr>
              <w:t>命令</w:t>
            </w:r>
          </w:p>
        </w:tc>
        <w:tc>
          <w:tcPr>
            <w:tcW w:w="4320" w:type="dxa"/>
          </w:tcPr>
          <w:p w14:paraId="76CAAA6B" w14:textId="77777777" w:rsidR="00CA59B0" w:rsidRPr="001542AD" w:rsidRDefault="00CA59B0" w:rsidP="00CA59B0">
            <w:pPr>
              <w:ind w:firstLine="480"/>
              <w:jc w:val="center"/>
              <w:rPr>
                <w:rFonts w:hint="eastAsia"/>
                <w:b/>
              </w:rPr>
            </w:pPr>
            <w:r w:rsidRPr="001542AD">
              <w:rPr>
                <w:rFonts w:hint="eastAsia"/>
                <w:b/>
              </w:rPr>
              <w:t>描述</w:t>
            </w:r>
          </w:p>
        </w:tc>
      </w:tr>
      <w:tr w:rsidR="00CA59B0" w14:paraId="7D684DE3" w14:textId="77777777" w:rsidTr="00CA59B0">
        <w:tblPrEx>
          <w:tblCellMar>
            <w:top w:w="0" w:type="dxa"/>
            <w:bottom w:w="0" w:type="dxa"/>
          </w:tblCellMar>
        </w:tblPrEx>
        <w:trPr>
          <w:trHeight w:val="284"/>
          <w:jc w:val="center"/>
        </w:trPr>
        <w:tc>
          <w:tcPr>
            <w:tcW w:w="4175" w:type="dxa"/>
          </w:tcPr>
          <w:p w14:paraId="7E850A5E" w14:textId="77777777" w:rsidR="00CA59B0" w:rsidRDefault="00CA59B0" w:rsidP="00CA59B0">
            <w:pPr>
              <w:ind w:firstLine="480"/>
              <w:rPr>
                <w:rFonts w:hint="eastAsia"/>
              </w:rPr>
            </w:pPr>
            <w:r>
              <w:t>sip-gateway</w:t>
            </w:r>
          </w:p>
        </w:tc>
        <w:tc>
          <w:tcPr>
            <w:tcW w:w="4320" w:type="dxa"/>
          </w:tcPr>
          <w:p w14:paraId="50EBB414" w14:textId="77777777" w:rsidR="00CA59B0" w:rsidRDefault="00CA59B0" w:rsidP="00CA59B0">
            <w:pPr>
              <w:ind w:firstLine="480"/>
              <w:rPr>
                <w:rFonts w:hint="eastAsia"/>
              </w:rPr>
            </w:pPr>
            <w:r>
              <w:rPr>
                <w:rFonts w:hint="eastAsia"/>
              </w:rPr>
              <w:t>网关通过</w:t>
            </w:r>
            <w:r>
              <w:rPr>
                <w:rFonts w:hint="eastAsia"/>
              </w:rPr>
              <w:t>SIP</w:t>
            </w:r>
            <w:r>
              <w:rPr>
                <w:rFonts w:hint="eastAsia"/>
              </w:rPr>
              <w:t>协议向注册服务器注册本地的电话号码</w:t>
            </w:r>
          </w:p>
        </w:tc>
      </w:tr>
      <w:tr w:rsidR="00CA59B0" w14:paraId="3D00724A" w14:textId="77777777" w:rsidTr="00CA59B0">
        <w:tblPrEx>
          <w:tblCellMar>
            <w:top w:w="0" w:type="dxa"/>
            <w:bottom w:w="0" w:type="dxa"/>
          </w:tblCellMar>
        </w:tblPrEx>
        <w:trPr>
          <w:trHeight w:val="284"/>
          <w:jc w:val="center"/>
        </w:trPr>
        <w:tc>
          <w:tcPr>
            <w:tcW w:w="4175" w:type="dxa"/>
          </w:tcPr>
          <w:p w14:paraId="2580E983" w14:textId="77777777" w:rsidR="00CA59B0" w:rsidRDefault="00CA59B0" w:rsidP="00CA59B0">
            <w:pPr>
              <w:ind w:firstLine="480"/>
              <w:rPr>
                <w:rFonts w:hint="eastAsia"/>
              </w:rPr>
            </w:pPr>
            <w:r>
              <w:rPr>
                <w:rFonts w:hint="eastAsia"/>
              </w:rPr>
              <w:t xml:space="preserve">no </w:t>
            </w:r>
            <w:r>
              <w:t>sip-gateway</w:t>
            </w:r>
          </w:p>
        </w:tc>
        <w:tc>
          <w:tcPr>
            <w:tcW w:w="4320" w:type="dxa"/>
          </w:tcPr>
          <w:p w14:paraId="5D8B1DBB" w14:textId="77777777" w:rsidR="00CA59B0" w:rsidRDefault="00CA59B0" w:rsidP="00CA59B0">
            <w:pPr>
              <w:ind w:firstLine="480"/>
              <w:rPr>
                <w:rFonts w:hint="eastAsia"/>
              </w:rPr>
            </w:pPr>
            <w:r>
              <w:rPr>
                <w:rFonts w:hint="eastAsia"/>
              </w:rPr>
              <w:t>网关通过</w:t>
            </w:r>
            <w:r>
              <w:rPr>
                <w:rFonts w:hint="eastAsia"/>
              </w:rPr>
              <w:t>SIP</w:t>
            </w:r>
            <w:r>
              <w:rPr>
                <w:rFonts w:hint="eastAsia"/>
              </w:rPr>
              <w:t>协议向注册服务器注销已经注册的本地电话号码</w:t>
            </w:r>
          </w:p>
        </w:tc>
      </w:tr>
    </w:tbl>
    <w:p w14:paraId="552D552D" w14:textId="77777777" w:rsidR="00CA59B0" w:rsidRPr="00851A19" w:rsidRDefault="00CA59B0" w:rsidP="00CA59B0">
      <w:pPr>
        <w:pStyle w:val="afff9"/>
        <w:spacing w:before="156"/>
        <w:ind w:left="410" w:firstLine="420"/>
      </w:pPr>
    </w:p>
    <w:p w14:paraId="47298673" w14:textId="77777777" w:rsidR="00CA59B0" w:rsidRPr="0020261C" w:rsidRDefault="00CA59B0" w:rsidP="00CA59B0">
      <w:pPr>
        <w:pStyle w:val="1Char"/>
        <w:ind w:firstLine="480"/>
        <w:rPr>
          <w:rFonts w:ascii="楷体_GB2312" w:eastAsia="楷体_GB2312" w:hint="eastAsia"/>
        </w:rPr>
      </w:pPr>
    </w:p>
    <w:p w14:paraId="478FFB5A" w14:textId="77777777" w:rsidR="00321B2C" w:rsidRDefault="00321B2C" w:rsidP="00321B2C">
      <w:pPr>
        <w:widowControl/>
        <w:ind w:firstLineChars="0" w:firstLine="0"/>
        <w:jc w:val="left"/>
      </w:pPr>
    </w:p>
    <w:sectPr w:rsidR="00321B2C" w:rsidSect="0057595D">
      <w:headerReference w:type="even" r:id="rId268"/>
      <w:headerReference w:type="default" r:id="rId269"/>
      <w:footerReference w:type="even" r:id="rId270"/>
      <w:footerReference w:type="default" r:id="rId271"/>
      <w:headerReference w:type="first" r:id="rId272"/>
      <w:footerReference w:type="first" r:id="rId273"/>
      <w:pgSz w:w="11906" w:h="16838"/>
      <w:pgMar w:top="1440" w:right="1588" w:bottom="1440" w:left="1588"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662240" w14:textId="77777777" w:rsidR="000E14C7" w:rsidRDefault="000E14C7" w:rsidP="004020D9">
      <w:pPr>
        <w:ind w:firstLine="480"/>
      </w:pPr>
      <w:r>
        <w:separator/>
      </w:r>
    </w:p>
  </w:endnote>
  <w:endnote w:type="continuationSeparator" w:id="0">
    <w:p w14:paraId="648FDFCB" w14:textId="77777777" w:rsidR="000E14C7" w:rsidRDefault="000E14C7" w:rsidP="004020D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楷体_GB2312">
    <w:altName w:val="Microsoft YaHei Light"/>
    <w:charset w:val="86"/>
    <w:family w:val="modern"/>
    <w:pitch w:val="fixed"/>
    <w:sig w:usb0="00000001" w:usb1="080E0000" w:usb2="00000010" w:usb3="00000000" w:csb0="00040000"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080E0000" w:usb2="00000010"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9752E3" w14:textId="77777777" w:rsidR="00CA59B0" w:rsidRDefault="00CA59B0">
    <w:pPr>
      <w:pStyle w:val="21"/>
      <w:ind w:left="480" w:firstLine="48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72F7CB" w14:textId="77777777" w:rsidR="00CA59B0" w:rsidRDefault="00CA59B0" w:rsidP="008A21D2">
    <w:pPr>
      <w:pStyle w:val="21"/>
      <w:ind w:left="480" w:firstLineChars="0" w:firstLine="0"/>
    </w:pPr>
    <w:r w:rsidRPr="00E045C4">
      <w:rPr>
        <w:noProof/>
        <w:szCs w:val="24"/>
      </w:rPr>
      <w:drawing>
        <wp:inline distT="0" distB="0" distL="0" distR="0" wp14:anchorId="71641E4F" wp14:editId="28EBAF44">
          <wp:extent cx="5543550" cy="330835"/>
          <wp:effectExtent l="0" t="0" r="0" b="0"/>
          <wp:docPr id="452" name="图片 452" descr="迈普信签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迈普信签纸"/>
                  <pic:cNvPicPr>
                    <a:picLocks noChangeAspect="1" noChangeArrowheads="1"/>
                  </pic:cNvPicPr>
                </pic:nvPicPr>
                <pic:blipFill>
                  <a:blip r:embed="rId1"/>
                  <a:srcRect/>
                  <a:stretch>
                    <a:fillRect/>
                  </a:stretch>
                </pic:blipFill>
                <pic:spPr bwMode="auto">
                  <a:xfrm>
                    <a:off x="0" y="0"/>
                    <a:ext cx="5543550" cy="330835"/>
                  </a:xfrm>
                  <a:prstGeom prst="rect">
                    <a:avLst/>
                  </a:prstGeom>
                  <a:noFill/>
                  <a:ln w="9525">
                    <a:noFill/>
                    <a:miter lim="800000"/>
                    <a:headEnd/>
                    <a:tailEnd/>
                  </a:ln>
                </pic:spPr>
              </pic:pic>
            </a:graphicData>
          </a:graphic>
        </wp:inline>
      </w:drawing>
    </w:r>
  </w:p>
  <w:p w14:paraId="0C98DAD3" w14:textId="77777777" w:rsidR="00CA59B0" w:rsidRDefault="00CA59B0" w:rsidP="008A21D2">
    <w:pPr>
      <w:pStyle w:val="21"/>
      <w:ind w:left="480" w:firstLineChars="0" w:firstLine="0"/>
      <w:jc w:val="center"/>
    </w:pPr>
    <w:r>
      <w:fldChar w:fldCharType="begin"/>
    </w:r>
    <w:r>
      <w:instrText>PAGE   \* MERGEFORMAT</w:instrText>
    </w:r>
    <w:r>
      <w:fldChar w:fldCharType="separate"/>
    </w:r>
    <w:r w:rsidR="00E94409" w:rsidRPr="00E94409">
      <w:rPr>
        <w:noProof/>
        <w:lang w:val="zh-CN"/>
      </w:rPr>
      <w:t>135</w:t>
    </w:r>
    <w: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92212F" w14:textId="77777777" w:rsidR="00CA59B0" w:rsidRDefault="00CA59B0">
    <w:pPr>
      <w:pStyle w:val="21"/>
      <w:ind w:left="480" w:firstLine="48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6A774A" w14:textId="77777777" w:rsidR="000E14C7" w:rsidRDefault="000E14C7" w:rsidP="004020D9">
      <w:pPr>
        <w:ind w:firstLine="480"/>
      </w:pPr>
      <w:r>
        <w:separator/>
      </w:r>
    </w:p>
  </w:footnote>
  <w:footnote w:type="continuationSeparator" w:id="0">
    <w:p w14:paraId="4E439182" w14:textId="77777777" w:rsidR="000E14C7" w:rsidRDefault="000E14C7" w:rsidP="004020D9">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7DD76D" w14:textId="77777777" w:rsidR="00CA59B0" w:rsidRDefault="00CA59B0">
    <w:pPr>
      <w:pStyle w:val="ac"/>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856482" w14:textId="77777777" w:rsidR="00CA59B0" w:rsidRDefault="00CA59B0">
    <w:pPr>
      <w:pStyle w:val="ac"/>
      <w:ind w:firstLine="480"/>
    </w:pPr>
    <w:r w:rsidRPr="00E045C4">
      <w:rPr>
        <w:rFonts w:hint="eastAsia"/>
        <w:noProof/>
        <w:sz w:val="24"/>
        <w:szCs w:val="24"/>
      </w:rPr>
      <w:drawing>
        <wp:inline distT="0" distB="0" distL="0" distR="0" wp14:anchorId="23CF1278" wp14:editId="5A0448A7">
          <wp:extent cx="5543550" cy="272415"/>
          <wp:effectExtent l="0" t="0" r="0" b="0"/>
          <wp:docPr id="451" name="图片 451" descr="迈普信笺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迈普信笺纸"/>
                  <pic:cNvPicPr>
                    <a:picLocks noChangeAspect="1" noChangeArrowheads="1"/>
                  </pic:cNvPicPr>
                </pic:nvPicPr>
                <pic:blipFill>
                  <a:blip r:embed="rId1" cstate="print"/>
                  <a:srcRect/>
                  <a:stretch>
                    <a:fillRect/>
                  </a:stretch>
                </pic:blipFill>
                <pic:spPr bwMode="auto">
                  <a:xfrm>
                    <a:off x="0" y="0"/>
                    <a:ext cx="5543550" cy="272415"/>
                  </a:xfrm>
                  <a:prstGeom prst="rect">
                    <a:avLst/>
                  </a:prstGeom>
                  <a:noFill/>
                  <a:ln w="9525">
                    <a:noFill/>
                    <a:miter lim="800000"/>
                    <a:headEnd/>
                    <a:tailEnd/>
                  </a:ln>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AE47C0" w14:textId="77777777" w:rsidR="00CA59B0" w:rsidRDefault="00CA59B0">
    <w:pPr>
      <w:pStyle w:val="ac"/>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63BD4"/>
    <w:multiLevelType w:val="multilevel"/>
    <w:tmpl w:val="149628E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05AE01E0"/>
    <w:multiLevelType w:val="hybridMultilevel"/>
    <w:tmpl w:val="BF0CB4F4"/>
    <w:lvl w:ilvl="0" w:tplc="F4783EBA">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E297053"/>
    <w:multiLevelType w:val="hybridMultilevel"/>
    <w:tmpl w:val="D83CF646"/>
    <w:lvl w:ilvl="0" w:tplc="CAA23A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6462B7C"/>
    <w:multiLevelType w:val="multilevel"/>
    <w:tmpl w:val="8A4AC204"/>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178744BD"/>
    <w:multiLevelType w:val="multilevel"/>
    <w:tmpl w:val="8E062798"/>
    <w:lvl w:ilvl="0">
      <w:start w:val="4"/>
      <w:numFmt w:val="decimal"/>
      <w:lvlText w:val="%1"/>
      <w:lvlJc w:val="left"/>
      <w:pPr>
        <w:ind w:left="435" w:hanging="435"/>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5">
    <w:nsid w:val="19033630"/>
    <w:multiLevelType w:val="multilevel"/>
    <w:tmpl w:val="DA50D94E"/>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190E5DFF"/>
    <w:multiLevelType w:val="multilevel"/>
    <w:tmpl w:val="149628E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nsid w:val="1D9B7DBB"/>
    <w:multiLevelType w:val="multilevel"/>
    <w:tmpl w:val="149628E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nsid w:val="21D527B6"/>
    <w:multiLevelType w:val="hybridMultilevel"/>
    <w:tmpl w:val="4914DE90"/>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9">
    <w:nsid w:val="23C3367F"/>
    <w:multiLevelType w:val="hybridMultilevel"/>
    <w:tmpl w:val="3918D94E"/>
    <w:lvl w:ilvl="0" w:tplc="FBFCA584">
      <w:start w:val="1"/>
      <w:numFmt w:val="decimal"/>
      <w:lvlText w:val="%1&gt;"/>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4D8189B"/>
    <w:multiLevelType w:val="hybridMultilevel"/>
    <w:tmpl w:val="B4BC2F46"/>
    <w:lvl w:ilvl="0" w:tplc="154A0CF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64D1993"/>
    <w:multiLevelType w:val="hybridMultilevel"/>
    <w:tmpl w:val="0696FB9A"/>
    <w:lvl w:ilvl="0" w:tplc="CFB035D6">
      <w:start w:val="1"/>
      <w:numFmt w:val="bullet"/>
      <w:pStyle w:val="a"/>
      <w:lvlText w:val=""/>
      <w:lvlJc w:val="left"/>
      <w:pPr>
        <w:tabs>
          <w:tab w:val="num" w:pos="840"/>
        </w:tabs>
        <w:ind w:left="840" w:hanging="420"/>
      </w:pPr>
      <w:rPr>
        <w:rFonts w:ascii="Wingdings" w:hAnsi="Wingdings" w:hint="default"/>
      </w:rPr>
    </w:lvl>
    <w:lvl w:ilvl="1" w:tplc="0409000F">
      <w:start w:val="1"/>
      <w:numFmt w:val="decimal"/>
      <w:lvlText w:val="%2."/>
      <w:lvlJc w:val="left"/>
      <w:pPr>
        <w:tabs>
          <w:tab w:val="num" w:pos="1260"/>
        </w:tabs>
        <w:ind w:left="1260" w:hanging="420"/>
      </w:p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2">
    <w:nsid w:val="2B162B6D"/>
    <w:multiLevelType w:val="multilevel"/>
    <w:tmpl w:val="5B80ADC8"/>
    <w:lvl w:ilvl="0">
      <w:start w:val="1"/>
      <w:numFmt w:val="decimal"/>
      <w:lvlText w:val="%1."/>
      <w:lvlJc w:val="left"/>
      <w:pPr>
        <w:ind w:left="425" w:hanging="425"/>
      </w:pPr>
      <w:rPr>
        <w:rFonts w:hint="eastAsia"/>
      </w:rPr>
    </w:lvl>
    <w:lvl w:ilvl="1">
      <w:start w:val="7"/>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
    <w:nsid w:val="2B7E3BC4"/>
    <w:multiLevelType w:val="hybridMultilevel"/>
    <w:tmpl w:val="8EF0FC0A"/>
    <w:lvl w:ilvl="0" w:tplc="16E0F110">
      <w:start w:val="1"/>
      <w:numFmt w:val="decimal"/>
      <w:lvlText w:val="%1&gt;"/>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32B03E22"/>
    <w:multiLevelType w:val="hybridMultilevel"/>
    <w:tmpl w:val="CE2E39BA"/>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5">
    <w:nsid w:val="362A2F03"/>
    <w:multiLevelType w:val="hybridMultilevel"/>
    <w:tmpl w:val="6B18F01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6">
    <w:nsid w:val="3B29518B"/>
    <w:multiLevelType w:val="hybridMultilevel"/>
    <w:tmpl w:val="21B2FA5A"/>
    <w:lvl w:ilvl="0" w:tplc="A99C57C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7">
    <w:nsid w:val="3D7F7313"/>
    <w:multiLevelType w:val="hybridMultilevel"/>
    <w:tmpl w:val="08502600"/>
    <w:lvl w:ilvl="0" w:tplc="FFFFFFFF">
      <w:start w:val="1"/>
      <w:numFmt w:val="bullet"/>
      <w:pStyle w:val="ItemList"/>
      <w:lvlText w:val=""/>
      <w:lvlJc w:val="left"/>
      <w:pPr>
        <w:tabs>
          <w:tab w:val="num" w:pos="1701"/>
        </w:tabs>
        <w:ind w:left="2121" w:hanging="420"/>
      </w:pPr>
      <w:rPr>
        <w:rFonts w:ascii="Wingdings" w:hAnsi="Wingdings" w:hint="default"/>
        <w:color w:val="000080"/>
        <w:sz w:val="15"/>
        <w:szCs w:val="15"/>
      </w:rPr>
    </w:lvl>
    <w:lvl w:ilvl="1" w:tplc="FFFFFFFF" w:tentative="1">
      <w:start w:val="1"/>
      <w:numFmt w:val="bullet"/>
      <w:lvlText w:val=""/>
      <w:lvlJc w:val="left"/>
      <w:pPr>
        <w:tabs>
          <w:tab w:val="num" w:pos="2541"/>
        </w:tabs>
        <w:ind w:left="2541" w:hanging="420"/>
      </w:pPr>
      <w:rPr>
        <w:rFonts w:ascii="Wingdings" w:hAnsi="Wingdings" w:hint="default"/>
      </w:rPr>
    </w:lvl>
    <w:lvl w:ilvl="2" w:tplc="FFFFFFFF" w:tentative="1">
      <w:start w:val="1"/>
      <w:numFmt w:val="bullet"/>
      <w:lvlText w:val=""/>
      <w:lvlJc w:val="left"/>
      <w:pPr>
        <w:tabs>
          <w:tab w:val="num" w:pos="2961"/>
        </w:tabs>
        <w:ind w:left="2961" w:hanging="420"/>
      </w:pPr>
      <w:rPr>
        <w:rFonts w:ascii="Wingdings" w:hAnsi="Wingdings" w:hint="default"/>
      </w:rPr>
    </w:lvl>
    <w:lvl w:ilvl="3" w:tplc="FFFFFFFF" w:tentative="1">
      <w:start w:val="1"/>
      <w:numFmt w:val="bullet"/>
      <w:lvlText w:val=""/>
      <w:lvlJc w:val="left"/>
      <w:pPr>
        <w:tabs>
          <w:tab w:val="num" w:pos="3381"/>
        </w:tabs>
        <w:ind w:left="3381" w:hanging="420"/>
      </w:pPr>
      <w:rPr>
        <w:rFonts w:ascii="Wingdings" w:hAnsi="Wingdings" w:hint="default"/>
      </w:rPr>
    </w:lvl>
    <w:lvl w:ilvl="4" w:tplc="FFFFFFFF" w:tentative="1">
      <w:start w:val="1"/>
      <w:numFmt w:val="bullet"/>
      <w:lvlText w:val=""/>
      <w:lvlJc w:val="left"/>
      <w:pPr>
        <w:tabs>
          <w:tab w:val="num" w:pos="3801"/>
        </w:tabs>
        <w:ind w:left="3801" w:hanging="420"/>
      </w:pPr>
      <w:rPr>
        <w:rFonts w:ascii="Wingdings" w:hAnsi="Wingdings" w:hint="default"/>
      </w:rPr>
    </w:lvl>
    <w:lvl w:ilvl="5" w:tplc="FFFFFFFF" w:tentative="1">
      <w:start w:val="1"/>
      <w:numFmt w:val="bullet"/>
      <w:lvlText w:val=""/>
      <w:lvlJc w:val="left"/>
      <w:pPr>
        <w:tabs>
          <w:tab w:val="num" w:pos="4221"/>
        </w:tabs>
        <w:ind w:left="4221" w:hanging="420"/>
      </w:pPr>
      <w:rPr>
        <w:rFonts w:ascii="Wingdings" w:hAnsi="Wingdings" w:hint="default"/>
      </w:rPr>
    </w:lvl>
    <w:lvl w:ilvl="6" w:tplc="FFFFFFFF" w:tentative="1">
      <w:start w:val="1"/>
      <w:numFmt w:val="bullet"/>
      <w:lvlText w:val=""/>
      <w:lvlJc w:val="left"/>
      <w:pPr>
        <w:tabs>
          <w:tab w:val="num" w:pos="4641"/>
        </w:tabs>
        <w:ind w:left="4641" w:hanging="420"/>
      </w:pPr>
      <w:rPr>
        <w:rFonts w:ascii="Wingdings" w:hAnsi="Wingdings" w:hint="default"/>
      </w:rPr>
    </w:lvl>
    <w:lvl w:ilvl="7" w:tplc="FFFFFFFF" w:tentative="1">
      <w:start w:val="1"/>
      <w:numFmt w:val="bullet"/>
      <w:lvlText w:val=""/>
      <w:lvlJc w:val="left"/>
      <w:pPr>
        <w:tabs>
          <w:tab w:val="num" w:pos="5061"/>
        </w:tabs>
        <w:ind w:left="5061" w:hanging="420"/>
      </w:pPr>
      <w:rPr>
        <w:rFonts w:ascii="Wingdings" w:hAnsi="Wingdings" w:hint="default"/>
      </w:rPr>
    </w:lvl>
    <w:lvl w:ilvl="8" w:tplc="FFFFFFFF" w:tentative="1">
      <w:start w:val="1"/>
      <w:numFmt w:val="bullet"/>
      <w:lvlText w:val=""/>
      <w:lvlJc w:val="left"/>
      <w:pPr>
        <w:tabs>
          <w:tab w:val="num" w:pos="5481"/>
        </w:tabs>
        <w:ind w:left="5481" w:hanging="420"/>
      </w:pPr>
      <w:rPr>
        <w:rFonts w:ascii="Wingdings" w:hAnsi="Wingdings" w:hint="default"/>
      </w:rPr>
    </w:lvl>
  </w:abstractNum>
  <w:abstractNum w:abstractNumId="18">
    <w:nsid w:val="3F027AD1"/>
    <w:multiLevelType w:val="multilevel"/>
    <w:tmpl w:val="149628E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nsid w:val="3FFE33A6"/>
    <w:multiLevelType w:val="multilevel"/>
    <w:tmpl w:val="04090025"/>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0">
    <w:nsid w:val="4031590E"/>
    <w:multiLevelType w:val="multilevel"/>
    <w:tmpl w:val="149628E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nsid w:val="41D54C99"/>
    <w:multiLevelType w:val="hybridMultilevel"/>
    <w:tmpl w:val="8DA2EA84"/>
    <w:lvl w:ilvl="0" w:tplc="415610F2">
      <w:start w:val="1"/>
      <w:numFmt w:val="decimal"/>
      <w:pStyle w:val="a0"/>
      <w:lvlText w:val="%1、"/>
      <w:lvlJc w:val="left"/>
      <w:pPr>
        <w:tabs>
          <w:tab w:val="num" w:pos="839"/>
        </w:tabs>
        <w:ind w:left="839" w:hanging="419"/>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nsid w:val="41DB352F"/>
    <w:multiLevelType w:val="hybridMultilevel"/>
    <w:tmpl w:val="DD5A56D0"/>
    <w:lvl w:ilvl="0" w:tplc="DF986D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4121C81"/>
    <w:multiLevelType w:val="multilevel"/>
    <w:tmpl w:val="617C2FB4"/>
    <w:lvl w:ilvl="0">
      <w:start w:val="6"/>
      <w:numFmt w:val="decimal"/>
      <w:lvlText w:val="%1."/>
      <w:lvlJc w:val="left"/>
      <w:pPr>
        <w:ind w:left="480" w:hanging="480"/>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4">
    <w:nsid w:val="53E962B4"/>
    <w:multiLevelType w:val="hybridMultilevel"/>
    <w:tmpl w:val="097C46C8"/>
    <w:lvl w:ilvl="0" w:tplc="FFFFFFFF">
      <w:start w:val="1"/>
      <w:numFmt w:val="bullet"/>
      <w:pStyle w:val="a1"/>
      <w:lvlText w:val=""/>
      <w:lvlJc w:val="left"/>
      <w:pPr>
        <w:tabs>
          <w:tab w:val="num" w:pos="1701"/>
        </w:tabs>
        <w:ind w:left="1701" w:hanging="1701"/>
      </w:pPr>
      <w:rPr>
        <w:rFonts w:ascii="Wingdings" w:hAnsi="Wingdings" w:hint="default"/>
        <w:b w:val="0"/>
        <w:i w:val="0"/>
        <w:sz w:val="52"/>
        <w:szCs w:val="52"/>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25">
    <w:nsid w:val="53F640D6"/>
    <w:multiLevelType w:val="hybridMultilevel"/>
    <w:tmpl w:val="3300D6E8"/>
    <w:lvl w:ilvl="0" w:tplc="04090001">
      <w:start w:val="1"/>
      <w:numFmt w:val="bullet"/>
      <w:lvlText w:val=""/>
      <w:lvlJc w:val="left"/>
      <w:pPr>
        <w:tabs>
          <w:tab w:val="num" w:pos="902"/>
        </w:tabs>
        <w:ind w:left="902" w:hanging="420"/>
      </w:pPr>
      <w:rPr>
        <w:rFonts w:ascii="Wingdings" w:hAnsi="Wingdings" w:hint="default"/>
      </w:rPr>
    </w:lvl>
    <w:lvl w:ilvl="1" w:tplc="04090003" w:tentative="1">
      <w:start w:val="1"/>
      <w:numFmt w:val="bullet"/>
      <w:lvlText w:val=""/>
      <w:lvlJc w:val="left"/>
      <w:pPr>
        <w:tabs>
          <w:tab w:val="num" w:pos="1322"/>
        </w:tabs>
        <w:ind w:left="1322" w:hanging="420"/>
      </w:pPr>
      <w:rPr>
        <w:rFonts w:ascii="Wingdings" w:hAnsi="Wingdings" w:hint="default"/>
      </w:rPr>
    </w:lvl>
    <w:lvl w:ilvl="2" w:tplc="04090005" w:tentative="1">
      <w:start w:val="1"/>
      <w:numFmt w:val="bullet"/>
      <w:lvlText w:val=""/>
      <w:lvlJc w:val="left"/>
      <w:pPr>
        <w:tabs>
          <w:tab w:val="num" w:pos="1742"/>
        </w:tabs>
        <w:ind w:left="1742" w:hanging="420"/>
      </w:pPr>
      <w:rPr>
        <w:rFonts w:ascii="Wingdings" w:hAnsi="Wingdings" w:hint="default"/>
      </w:rPr>
    </w:lvl>
    <w:lvl w:ilvl="3" w:tplc="04090001" w:tentative="1">
      <w:start w:val="1"/>
      <w:numFmt w:val="bullet"/>
      <w:lvlText w:val=""/>
      <w:lvlJc w:val="left"/>
      <w:pPr>
        <w:tabs>
          <w:tab w:val="num" w:pos="2162"/>
        </w:tabs>
        <w:ind w:left="2162" w:hanging="420"/>
      </w:pPr>
      <w:rPr>
        <w:rFonts w:ascii="Wingdings" w:hAnsi="Wingdings" w:hint="default"/>
      </w:rPr>
    </w:lvl>
    <w:lvl w:ilvl="4" w:tplc="04090003" w:tentative="1">
      <w:start w:val="1"/>
      <w:numFmt w:val="bullet"/>
      <w:lvlText w:val=""/>
      <w:lvlJc w:val="left"/>
      <w:pPr>
        <w:tabs>
          <w:tab w:val="num" w:pos="2582"/>
        </w:tabs>
        <w:ind w:left="2582" w:hanging="420"/>
      </w:pPr>
      <w:rPr>
        <w:rFonts w:ascii="Wingdings" w:hAnsi="Wingdings" w:hint="default"/>
      </w:rPr>
    </w:lvl>
    <w:lvl w:ilvl="5" w:tplc="04090005" w:tentative="1">
      <w:start w:val="1"/>
      <w:numFmt w:val="bullet"/>
      <w:lvlText w:val=""/>
      <w:lvlJc w:val="left"/>
      <w:pPr>
        <w:tabs>
          <w:tab w:val="num" w:pos="3002"/>
        </w:tabs>
        <w:ind w:left="3002" w:hanging="420"/>
      </w:pPr>
      <w:rPr>
        <w:rFonts w:ascii="Wingdings" w:hAnsi="Wingdings" w:hint="default"/>
      </w:rPr>
    </w:lvl>
    <w:lvl w:ilvl="6" w:tplc="04090001" w:tentative="1">
      <w:start w:val="1"/>
      <w:numFmt w:val="bullet"/>
      <w:lvlText w:val=""/>
      <w:lvlJc w:val="left"/>
      <w:pPr>
        <w:tabs>
          <w:tab w:val="num" w:pos="3422"/>
        </w:tabs>
        <w:ind w:left="3422" w:hanging="420"/>
      </w:pPr>
      <w:rPr>
        <w:rFonts w:ascii="Wingdings" w:hAnsi="Wingdings" w:hint="default"/>
      </w:rPr>
    </w:lvl>
    <w:lvl w:ilvl="7" w:tplc="04090003" w:tentative="1">
      <w:start w:val="1"/>
      <w:numFmt w:val="bullet"/>
      <w:lvlText w:val=""/>
      <w:lvlJc w:val="left"/>
      <w:pPr>
        <w:tabs>
          <w:tab w:val="num" w:pos="3842"/>
        </w:tabs>
        <w:ind w:left="3842" w:hanging="420"/>
      </w:pPr>
      <w:rPr>
        <w:rFonts w:ascii="Wingdings" w:hAnsi="Wingdings" w:hint="default"/>
      </w:rPr>
    </w:lvl>
    <w:lvl w:ilvl="8" w:tplc="04090005" w:tentative="1">
      <w:start w:val="1"/>
      <w:numFmt w:val="bullet"/>
      <w:lvlText w:val=""/>
      <w:lvlJc w:val="left"/>
      <w:pPr>
        <w:tabs>
          <w:tab w:val="num" w:pos="4262"/>
        </w:tabs>
        <w:ind w:left="4262" w:hanging="420"/>
      </w:pPr>
      <w:rPr>
        <w:rFonts w:ascii="Wingdings" w:hAnsi="Wingdings" w:hint="default"/>
      </w:rPr>
    </w:lvl>
  </w:abstractNum>
  <w:abstractNum w:abstractNumId="26">
    <w:nsid w:val="566E0464"/>
    <w:multiLevelType w:val="hybridMultilevel"/>
    <w:tmpl w:val="D590B6FC"/>
    <w:lvl w:ilvl="0" w:tplc="FFFFFFFF">
      <w:start w:val="1"/>
      <w:numFmt w:val="bullet"/>
      <w:lvlText w:val=""/>
      <w:lvlJc w:val="left"/>
      <w:pPr>
        <w:tabs>
          <w:tab w:val="num" w:pos="420"/>
        </w:tabs>
        <w:ind w:left="420" w:hanging="420"/>
      </w:pPr>
      <w:rPr>
        <w:rFonts w:ascii="Wingdings" w:hAnsi="Wingdings" w:hint="default"/>
      </w:rPr>
    </w:lvl>
    <w:lvl w:ilvl="1" w:tplc="FFFFFFFF">
      <w:start w:val="1"/>
      <w:numFmt w:val="decimal"/>
      <w:lvlText w:val="%2."/>
      <w:lvlJc w:val="left"/>
      <w:pPr>
        <w:tabs>
          <w:tab w:val="num" w:pos="840"/>
        </w:tabs>
        <w:ind w:left="840" w:hanging="420"/>
      </w:pPr>
      <w:rPr>
        <w:rFont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27">
    <w:nsid w:val="5A720224"/>
    <w:multiLevelType w:val="multilevel"/>
    <w:tmpl w:val="149628E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
    <w:nsid w:val="5D14136C"/>
    <w:multiLevelType w:val="hybridMultilevel"/>
    <w:tmpl w:val="6DA84424"/>
    <w:lvl w:ilvl="0" w:tplc="1840B6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DBE0B7E"/>
    <w:multiLevelType w:val="multilevel"/>
    <w:tmpl w:val="472CB094"/>
    <w:lvl w:ilvl="0">
      <w:start w:val="1"/>
      <w:numFmt w:val="none"/>
      <w:lvlText w:val=""/>
      <w:lvlJc w:val="left"/>
      <w:pPr>
        <w:tabs>
          <w:tab w:val="num" w:pos="432"/>
        </w:tabs>
        <w:ind w:left="432" w:hanging="432"/>
      </w:pPr>
      <w:rPr>
        <w:rFonts w:hint="eastAsia"/>
      </w:rPr>
    </w:lvl>
    <w:lvl w:ilvl="1">
      <w:start w:val="1"/>
      <w:numFmt w:val="ideographDigital"/>
      <w:lvlText w:val="%1%2、"/>
      <w:lvlJc w:val="left"/>
      <w:pPr>
        <w:tabs>
          <w:tab w:val="num" w:pos="576"/>
        </w:tabs>
        <w:ind w:left="576" w:hanging="576"/>
      </w:pPr>
      <w:rPr>
        <w:rFonts w:hint="eastAsia"/>
      </w:rPr>
    </w:lvl>
    <w:lvl w:ilvl="2">
      <w:start w:val="1"/>
      <w:numFmt w:val="decimal"/>
      <w:lvlText w:val="%1%3"/>
      <w:lvlJc w:val="left"/>
      <w:pPr>
        <w:tabs>
          <w:tab w:val="num" w:pos="720"/>
        </w:tabs>
        <w:ind w:left="720" w:hanging="720"/>
      </w:pPr>
      <w:rPr>
        <w:rFonts w:hint="eastAsia"/>
      </w:rPr>
    </w:lvl>
    <w:lvl w:ilvl="3">
      <w:start w:val="1"/>
      <w:numFmt w:val="decimal"/>
      <w:lvlText w:val="%1%3.%4"/>
      <w:lvlJc w:val="left"/>
      <w:pPr>
        <w:tabs>
          <w:tab w:val="num" w:pos="864"/>
        </w:tabs>
        <w:ind w:left="864" w:hanging="864"/>
      </w:pPr>
      <w:rPr>
        <w:rFonts w:hint="eastAsia"/>
      </w:rPr>
    </w:lvl>
    <w:lvl w:ilvl="4">
      <w:start w:val="1"/>
      <w:numFmt w:val="decimal"/>
      <w:lvlText w:val="%1%3.%4.%5"/>
      <w:lvlJc w:val="left"/>
      <w:pPr>
        <w:tabs>
          <w:tab w:val="num" w:pos="1008"/>
        </w:tabs>
        <w:ind w:left="1008" w:hanging="1008"/>
      </w:pPr>
      <w:rPr>
        <w:rFonts w:hint="eastAsia"/>
      </w:rPr>
    </w:lvl>
    <w:lvl w:ilvl="5">
      <w:start w:val="1"/>
      <w:numFmt w:val="decimal"/>
      <w:lvlText w:val="%1%3.%4.%5.%6"/>
      <w:lvlJc w:val="left"/>
      <w:pPr>
        <w:tabs>
          <w:tab w:val="num" w:pos="1152"/>
        </w:tabs>
        <w:ind w:left="1152" w:hanging="1152"/>
      </w:pPr>
      <w:rPr>
        <w:rFonts w:hint="eastAsia"/>
      </w:rPr>
    </w:lvl>
    <w:lvl w:ilvl="6">
      <w:start w:val="1"/>
      <w:numFmt w:val="decimal"/>
      <w:lvlText w:val="%1%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0">
    <w:nsid w:val="649330A6"/>
    <w:multiLevelType w:val="multilevel"/>
    <w:tmpl w:val="149628E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1">
    <w:nsid w:val="64B967AF"/>
    <w:multiLevelType w:val="hybridMultilevel"/>
    <w:tmpl w:val="A37E9F68"/>
    <w:lvl w:ilvl="0" w:tplc="22464C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665105FB"/>
    <w:multiLevelType w:val="multilevel"/>
    <w:tmpl w:val="0409001D"/>
    <w:lvl w:ilvl="0">
      <w:start w:val="1"/>
      <w:numFmt w:val="decimal"/>
      <w:lvlText w:val="%1"/>
      <w:lvlJc w:val="left"/>
      <w:pPr>
        <w:ind w:left="425" w:hanging="425"/>
      </w:pPr>
      <w:rPr>
        <w:sz w:val="44"/>
        <w:szCs w:val="44"/>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nsid w:val="671F601F"/>
    <w:multiLevelType w:val="multilevel"/>
    <w:tmpl w:val="04A45B8C"/>
    <w:lvl w:ilvl="0">
      <w:start w:val="6"/>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4">
    <w:nsid w:val="68F849E5"/>
    <w:multiLevelType w:val="multilevel"/>
    <w:tmpl w:val="F156384C"/>
    <w:lvl w:ilvl="0">
      <w:start w:val="6"/>
      <w:numFmt w:val="none"/>
      <w:lvlText w:val="6.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nsid w:val="6ACC5967"/>
    <w:multiLevelType w:val="multilevel"/>
    <w:tmpl w:val="149628E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6">
    <w:nsid w:val="6C775FF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nsid w:val="6CD74A17"/>
    <w:multiLevelType w:val="multilevel"/>
    <w:tmpl w:val="57B2A614"/>
    <w:lvl w:ilvl="0">
      <w:start w:val="1"/>
      <w:numFmt w:val="decimal"/>
      <w:isLgl/>
      <w:lvlText w:val="%1"/>
      <w:lvlJc w:val="left"/>
      <w:pPr>
        <w:tabs>
          <w:tab w:val="num" w:pos="851"/>
        </w:tabs>
        <w:ind w:left="425" w:hanging="425"/>
      </w:pPr>
      <w:rPr>
        <w:rFonts w:ascii="Arial" w:eastAsia="楷体_GB2312" w:hAnsi="Arial" w:hint="default"/>
        <w:b/>
        <w:i w:val="0"/>
        <w:color w:val="auto"/>
        <w:sz w:val="44"/>
        <w:szCs w:val="44"/>
      </w:rPr>
    </w:lvl>
    <w:lvl w:ilvl="1">
      <w:start w:val="1"/>
      <w:numFmt w:val="decimal"/>
      <w:isLgl/>
      <w:lvlText w:val="%1.%2"/>
      <w:lvlJc w:val="left"/>
      <w:pPr>
        <w:tabs>
          <w:tab w:val="num" w:pos="851"/>
        </w:tabs>
        <w:ind w:left="851" w:hanging="851"/>
      </w:pPr>
      <w:rPr>
        <w:rFonts w:ascii="Arial" w:eastAsia="楷体_GB2312" w:hAnsi="Arial" w:hint="default"/>
        <w:b/>
        <w:i w:val="0"/>
        <w:color w:val="auto"/>
        <w:sz w:val="36"/>
        <w:szCs w:val="36"/>
      </w:rPr>
    </w:lvl>
    <w:lvl w:ilvl="2">
      <w:start w:val="1"/>
      <w:numFmt w:val="decimal"/>
      <w:lvlText w:val="%1.%2.%3"/>
      <w:lvlJc w:val="left"/>
      <w:pPr>
        <w:tabs>
          <w:tab w:val="num" w:pos="851"/>
        </w:tabs>
        <w:ind w:left="851" w:hanging="851"/>
      </w:pPr>
      <w:rPr>
        <w:rFonts w:ascii="Arial" w:eastAsia="楷体_GB2312" w:hAnsi="Arial" w:hint="default"/>
        <w:b/>
        <w:i w:val="0"/>
        <w:color w:val="auto"/>
        <w:sz w:val="32"/>
        <w:szCs w:val="32"/>
      </w:rPr>
    </w:lvl>
    <w:lvl w:ilvl="3">
      <w:start w:val="1"/>
      <w:numFmt w:val="none"/>
      <w:lvlRestart w:val="0"/>
      <w:pStyle w:val="Block"/>
      <w:lvlText w:val=""/>
      <w:lvlJc w:val="left"/>
      <w:pPr>
        <w:tabs>
          <w:tab w:val="num" w:pos="0"/>
        </w:tabs>
        <w:ind w:left="0" w:firstLine="0"/>
      </w:pPr>
      <w:rPr>
        <w:rFonts w:ascii="Arial" w:eastAsia="楷体_GB2312" w:hAnsi="Arial" w:hint="default"/>
        <w:b w:val="0"/>
        <w:i w:val="0"/>
        <w:caps w:val="0"/>
        <w:strike w:val="0"/>
        <w:dstrike w:val="0"/>
        <w:outline w:val="0"/>
        <w:shadow w:val="0"/>
        <w:emboss w:val="0"/>
        <w:imprint w:val="0"/>
        <w:vanish w:val="0"/>
        <w:color w:val="000080"/>
        <w:sz w:val="28"/>
        <w:vertAlign w:val="baseline"/>
      </w:rPr>
    </w:lvl>
    <w:lvl w:ilvl="4">
      <w:start w:val="1"/>
      <w:numFmt w:val="decimal"/>
      <w:pStyle w:val="ItemStep"/>
      <w:lvlText w:val="%5."/>
      <w:lvlJc w:val="left"/>
      <w:pPr>
        <w:tabs>
          <w:tab w:val="num" w:pos="992"/>
        </w:tabs>
        <w:ind w:left="2121" w:hanging="987"/>
      </w:pPr>
      <w:rPr>
        <w:rFonts w:ascii="Arial" w:hAnsi="Arial" w:hint="default"/>
        <w:b/>
        <w:i w:val="0"/>
        <w:caps w:val="0"/>
        <w:strike w:val="0"/>
        <w:dstrike w:val="0"/>
        <w:outline w:val="0"/>
        <w:shadow w:val="0"/>
        <w:emboss w:val="0"/>
        <w:imprint w:val="0"/>
        <w:vanish w:val="0"/>
        <w:color w:val="000080"/>
        <w:sz w:val="21"/>
        <w:vertAlign w:val="baseline"/>
      </w:rPr>
    </w:lvl>
    <w:lvl w:ilvl="5">
      <w:start w:val="1"/>
      <w:numFmt w:val="decimal"/>
      <w:lvlRestart w:val="0"/>
      <w:pStyle w:val="ItemStepinTable"/>
      <w:lvlText w:val="%6."/>
      <w:lvlJc w:val="left"/>
      <w:pPr>
        <w:tabs>
          <w:tab w:val="num" w:pos="420"/>
        </w:tabs>
        <w:ind w:left="420" w:hanging="420"/>
      </w:pPr>
      <w:rPr>
        <w:rFonts w:ascii="Arial" w:hAnsi="Arial" w:hint="default"/>
        <w:b/>
        <w:i w:val="0"/>
        <w:caps w:val="0"/>
        <w:strike w:val="0"/>
        <w:dstrike w:val="0"/>
        <w:outline w:val="0"/>
        <w:shadow w:val="0"/>
        <w:emboss w:val="0"/>
        <w:imprint w:val="0"/>
        <w:vanish w:val="0"/>
        <w:color w:val="000080"/>
        <w:sz w:val="21"/>
        <w:vertAlign w:val="baseline"/>
      </w:rPr>
    </w:lvl>
    <w:lvl w:ilvl="6">
      <w:start w:val="1"/>
      <w:numFmt w:val="none"/>
      <w:lvlRestart w:val="0"/>
      <w:lvlText w:val=""/>
      <w:lvlJc w:val="left"/>
      <w:pPr>
        <w:tabs>
          <w:tab w:val="num" w:pos="0"/>
        </w:tabs>
        <w:ind w:left="0" w:firstLine="0"/>
      </w:pPr>
      <w:rPr>
        <w:rFonts w:hint="eastAsia"/>
      </w:rPr>
    </w:lvl>
    <w:lvl w:ilvl="7">
      <w:start w:val="1"/>
      <w:numFmt w:val="none"/>
      <w:lvlRestart w:val="0"/>
      <w:lvlText w:val=""/>
      <w:lvlJc w:val="left"/>
      <w:pPr>
        <w:tabs>
          <w:tab w:val="num" w:pos="0"/>
        </w:tabs>
        <w:ind w:left="0" w:firstLine="0"/>
      </w:pPr>
      <w:rPr>
        <w:rFonts w:hint="eastAsia"/>
      </w:rPr>
    </w:lvl>
    <w:lvl w:ilvl="8">
      <w:start w:val="1"/>
      <w:numFmt w:val="decimal"/>
      <w:lvlRestart w:val="1"/>
      <w:pStyle w:val="FigureDescription"/>
      <w:lvlText w:val="图%1-%9"/>
      <w:lvlJc w:val="left"/>
      <w:pPr>
        <w:tabs>
          <w:tab w:val="num" w:pos="680"/>
        </w:tabs>
        <w:ind w:left="680" w:hanging="680"/>
      </w:pPr>
      <w:rPr>
        <w:rFonts w:ascii="Times New Roman" w:eastAsia="宋体" w:hAnsi="Times New Roman" w:hint="default"/>
        <w:b w:val="0"/>
        <w:i w:val="0"/>
        <w:caps w:val="0"/>
        <w:strike w:val="0"/>
        <w:dstrike w:val="0"/>
        <w:outline w:val="0"/>
        <w:shadow w:val="0"/>
        <w:emboss w:val="0"/>
        <w:imprint w:val="0"/>
        <w:vanish w:val="0"/>
        <w:sz w:val="18"/>
        <w:szCs w:val="18"/>
        <w:vertAlign w:val="baseline"/>
      </w:rPr>
    </w:lvl>
  </w:abstractNum>
  <w:abstractNum w:abstractNumId="38">
    <w:nsid w:val="7DC0723A"/>
    <w:multiLevelType w:val="hybridMultilevel"/>
    <w:tmpl w:val="8E409C86"/>
    <w:lvl w:ilvl="0" w:tplc="2F0A110A">
      <w:start w:val="1"/>
      <w:numFmt w:val="bullet"/>
      <w:pStyle w:val="a2"/>
      <w:lvlText w:val=""/>
      <w:lvlJc w:val="left"/>
      <w:pPr>
        <w:tabs>
          <w:tab w:val="num" w:pos="420"/>
        </w:tabs>
        <w:ind w:left="420" w:hanging="420"/>
      </w:pPr>
      <w:rPr>
        <w:rFonts w:ascii="Wingdings" w:hAnsi="Wingdings" w:hint="default"/>
      </w:rPr>
    </w:lvl>
    <w:lvl w:ilvl="1" w:tplc="04090019">
      <w:start w:val="1"/>
      <w:numFmt w:val="decimal"/>
      <w:lvlText w:val="%2."/>
      <w:lvlJc w:val="left"/>
      <w:pPr>
        <w:tabs>
          <w:tab w:val="num" w:pos="1200"/>
        </w:tabs>
        <w:ind w:left="1200" w:hanging="420"/>
      </w:pPr>
      <w:rPr>
        <w:rFonts w:hint="default"/>
      </w:rPr>
    </w:lvl>
    <w:lvl w:ilvl="2" w:tplc="0409001B" w:tentative="1">
      <w:start w:val="1"/>
      <w:numFmt w:val="bullet"/>
      <w:lvlText w:val=""/>
      <w:lvlJc w:val="left"/>
      <w:pPr>
        <w:tabs>
          <w:tab w:val="num" w:pos="1620"/>
        </w:tabs>
        <w:ind w:left="1620" w:hanging="420"/>
      </w:pPr>
      <w:rPr>
        <w:rFonts w:ascii="Wingdings" w:hAnsi="Wingdings" w:hint="default"/>
      </w:rPr>
    </w:lvl>
    <w:lvl w:ilvl="3" w:tplc="0409000F" w:tentative="1">
      <w:start w:val="1"/>
      <w:numFmt w:val="bullet"/>
      <w:lvlText w:val=""/>
      <w:lvlJc w:val="left"/>
      <w:pPr>
        <w:tabs>
          <w:tab w:val="num" w:pos="2040"/>
        </w:tabs>
        <w:ind w:left="2040" w:hanging="420"/>
      </w:pPr>
      <w:rPr>
        <w:rFonts w:ascii="Wingdings" w:hAnsi="Wingdings" w:hint="default"/>
      </w:rPr>
    </w:lvl>
    <w:lvl w:ilvl="4" w:tplc="04090019" w:tentative="1">
      <w:start w:val="1"/>
      <w:numFmt w:val="bullet"/>
      <w:lvlText w:val=""/>
      <w:lvlJc w:val="left"/>
      <w:pPr>
        <w:tabs>
          <w:tab w:val="num" w:pos="2460"/>
        </w:tabs>
        <w:ind w:left="2460" w:hanging="420"/>
      </w:pPr>
      <w:rPr>
        <w:rFonts w:ascii="Wingdings" w:hAnsi="Wingdings" w:hint="default"/>
      </w:rPr>
    </w:lvl>
    <w:lvl w:ilvl="5" w:tplc="0409001B" w:tentative="1">
      <w:start w:val="1"/>
      <w:numFmt w:val="bullet"/>
      <w:lvlText w:val=""/>
      <w:lvlJc w:val="left"/>
      <w:pPr>
        <w:tabs>
          <w:tab w:val="num" w:pos="2880"/>
        </w:tabs>
        <w:ind w:left="2880" w:hanging="420"/>
      </w:pPr>
      <w:rPr>
        <w:rFonts w:ascii="Wingdings" w:hAnsi="Wingdings" w:hint="default"/>
      </w:rPr>
    </w:lvl>
    <w:lvl w:ilvl="6" w:tplc="0409000F" w:tentative="1">
      <w:start w:val="1"/>
      <w:numFmt w:val="bullet"/>
      <w:lvlText w:val=""/>
      <w:lvlJc w:val="left"/>
      <w:pPr>
        <w:tabs>
          <w:tab w:val="num" w:pos="3300"/>
        </w:tabs>
        <w:ind w:left="3300" w:hanging="420"/>
      </w:pPr>
      <w:rPr>
        <w:rFonts w:ascii="Wingdings" w:hAnsi="Wingdings" w:hint="default"/>
      </w:rPr>
    </w:lvl>
    <w:lvl w:ilvl="7" w:tplc="04090019" w:tentative="1">
      <w:start w:val="1"/>
      <w:numFmt w:val="bullet"/>
      <w:lvlText w:val=""/>
      <w:lvlJc w:val="left"/>
      <w:pPr>
        <w:tabs>
          <w:tab w:val="num" w:pos="3720"/>
        </w:tabs>
        <w:ind w:left="3720" w:hanging="420"/>
      </w:pPr>
      <w:rPr>
        <w:rFonts w:ascii="Wingdings" w:hAnsi="Wingdings" w:hint="default"/>
      </w:rPr>
    </w:lvl>
    <w:lvl w:ilvl="8" w:tplc="0409001B" w:tentative="1">
      <w:start w:val="1"/>
      <w:numFmt w:val="bullet"/>
      <w:lvlText w:val=""/>
      <w:lvlJc w:val="left"/>
      <w:pPr>
        <w:tabs>
          <w:tab w:val="num" w:pos="4140"/>
        </w:tabs>
        <w:ind w:left="4140" w:hanging="420"/>
      </w:pPr>
      <w:rPr>
        <w:rFonts w:ascii="Wingdings" w:hAnsi="Wingdings" w:hint="default"/>
      </w:rPr>
    </w:lvl>
  </w:abstractNum>
  <w:num w:numId="1">
    <w:abstractNumId w:val="22"/>
  </w:num>
  <w:num w:numId="2">
    <w:abstractNumId w:val="13"/>
  </w:num>
  <w:num w:numId="3">
    <w:abstractNumId w:val="9"/>
  </w:num>
  <w:num w:numId="4">
    <w:abstractNumId w:val="16"/>
  </w:num>
  <w:num w:numId="5">
    <w:abstractNumId w:val="2"/>
  </w:num>
  <w:num w:numId="6">
    <w:abstractNumId w:val="28"/>
  </w:num>
  <w:num w:numId="7">
    <w:abstractNumId w:val="31"/>
  </w:num>
  <w:num w:numId="8">
    <w:abstractNumId w:val="10"/>
  </w:num>
  <w:num w:numId="9">
    <w:abstractNumId w:val="1"/>
  </w:num>
  <w:num w:numId="10">
    <w:abstractNumId w:val="32"/>
  </w:num>
  <w:num w:numId="11">
    <w:abstractNumId w:val="6"/>
  </w:num>
  <w:num w:numId="12">
    <w:abstractNumId w:val="4"/>
  </w:num>
  <w:num w:numId="13">
    <w:abstractNumId w:val="12"/>
  </w:num>
  <w:num w:numId="14">
    <w:abstractNumId w:val="36"/>
  </w:num>
  <w:num w:numId="15">
    <w:abstractNumId w:val="35"/>
  </w:num>
  <w:num w:numId="16">
    <w:abstractNumId w:val="0"/>
  </w:num>
  <w:num w:numId="17">
    <w:abstractNumId w:val="30"/>
  </w:num>
  <w:num w:numId="18">
    <w:abstractNumId w:val="18"/>
  </w:num>
  <w:num w:numId="19">
    <w:abstractNumId w:val="7"/>
  </w:num>
  <w:num w:numId="20">
    <w:abstractNumId w:val="27"/>
  </w:num>
  <w:num w:numId="21">
    <w:abstractNumId w:val="37"/>
  </w:num>
  <w:num w:numId="22">
    <w:abstractNumId w:val="17"/>
  </w:num>
  <w:num w:numId="23">
    <w:abstractNumId w:val="25"/>
  </w:num>
  <w:num w:numId="24">
    <w:abstractNumId w:val="24"/>
  </w:num>
  <w:num w:numId="25">
    <w:abstractNumId w:val="21"/>
  </w:num>
  <w:num w:numId="26">
    <w:abstractNumId w:val="34"/>
  </w:num>
  <w:num w:numId="27">
    <w:abstractNumId w:val="11"/>
  </w:num>
  <w:num w:numId="28">
    <w:abstractNumId w:val="38"/>
  </w:num>
  <w:num w:numId="29">
    <w:abstractNumId w:val="26"/>
  </w:num>
  <w:num w:numId="30">
    <w:abstractNumId w:val="15"/>
  </w:num>
  <w:num w:numId="31">
    <w:abstractNumId w:val="8"/>
  </w:num>
  <w:num w:numId="32">
    <w:abstractNumId w:val="14"/>
  </w:num>
  <w:num w:numId="3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19"/>
  </w:num>
  <w:num w:numId="36">
    <w:abstractNumId w:val="23"/>
  </w:num>
  <w:num w:numId="37">
    <w:abstractNumId w:val="3"/>
  </w:num>
  <w:num w:numId="38">
    <w:abstractNumId w:val="5"/>
  </w:num>
  <w:num w:numId="39">
    <w:abstractNumId w:val="33"/>
  </w:num>
  <w:num w:numId="40">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hideGrammatical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3AA"/>
    <w:rsid w:val="0000033F"/>
    <w:rsid w:val="000055B4"/>
    <w:rsid w:val="000107FD"/>
    <w:rsid w:val="00016B0B"/>
    <w:rsid w:val="000204DF"/>
    <w:rsid w:val="00021E16"/>
    <w:rsid w:val="00022A19"/>
    <w:rsid w:val="000230DD"/>
    <w:rsid w:val="00027412"/>
    <w:rsid w:val="00031816"/>
    <w:rsid w:val="000365D1"/>
    <w:rsid w:val="0004019B"/>
    <w:rsid w:val="00045E8C"/>
    <w:rsid w:val="00047C00"/>
    <w:rsid w:val="00047E58"/>
    <w:rsid w:val="0005480B"/>
    <w:rsid w:val="00063EA4"/>
    <w:rsid w:val="00063FC6"/>
    <w:rsid w:val="00065D21"/>
    <w:rsid w:val="0006740C"/>
    <w:rsid w:val="00067A9A"/>
    <w:rsid w:val="00070F32"/>
    <w:rsid w:val="00073AC0"/>
    <w:rsid w:val="00080944"/>
    <w:rsid w:val="00081378"/>
    <w:rsid w:val="00082050"/>
    <w:rsid w:val="00082740"/>
    <w:rsid w:val="0008303C"/>
    <w:rsid w:val="0008790C"/>
    <w:rsid w:val="00094D45"/>
    <w:rsid w:val="00095803"/>
    <w:rsid w:val="00097285"/>
    <w:rsid w:val="000A009F"/>
    <w:rsid w:val="000A22FE"/>
    <w:rsid w:val="000A34AA"/>
    <w:rsid w:val="000A454E"/>
    <w:rsid w:val="000A5314"/>
    <w:rsid w:val="000A6D94"/>
    <w:rsid w:val="000B0586"/>
    <w:rsid w:val="000B6B23"/>
    <w:rsid w:val="000B74E7"/>
    <w:rsid w:val="000C08E4"/>
    <w:rsid w:val="000C3CA9"/>
    <w:rsid w:val="000C4AD4"/>
    <w:rsid w:val="000C529E"/>
    <w:rsid w:val="000C633B"/>
    <w:rsid w:val="000D1C36"/>
    <w:rsid w:val="000D5720"/>
    <w:rsid w:val="000E06BB"/>
    <w:rsid w:val="000E09FC"/>
    <w:rsid w:val="000E14C7"/>
    <w:rsid w:val="000E78E2"/>
    <w:rsid w:val="000F047B"/>
    <w:rsid w:val="000F05D2"/>
    <w:rsid w:val="000F2F39"/>
    <w:rsid w:val="000F36BD"/>
    <w:rsid w:val="000F3C7F"/>
    <w:rsid w:val="000F6219"/>
    <w:rsid w:val="000F75F0"/>
    <w:rsid w:val="00101A38"/>
    <w:rsid w:val="00104B49"/>
    <w:rsid w:val="0010723B"/>
    <w:rsid w:val="00110777"/>
    <w:rsid w:val="00121666"/>
    <w:rsid w:val="00122854"/>
    <w:rsid w:val="00123744"/>
    <w:rsid w:val="001262A7"/>
    <w:rsid w:val="001271FB"/>
    <w:rsid w:val="00127C80"/>
    <w:rsid w:val="00130DE4"/>
    <w:rsid w:val="00136388"/>
    <w:rsid w:val="0014588B"/>
    <w:rsid w:val="00147DAF"/>
    <w:rsid w:val="00154A13"/>
    <w:rsid w:val="001565F8"/>
    <w:rsid w:val="00156E97"/>
    <w:rsid w:val="00157E22"/>
    <w:rsid w:val="00161DDD"/>
    <w:rsid w:val="00164501"/>
    <w:rsid w:val="001702DD"/>
    <w:rsid w:val="00170CF0"/>
    <w:rsid w:val="00182282"/>
    <w:rsid w:val="00193235"/>
    <w:rsid w:val="0019370B"/>
    <w:rsid w:val="00194C9B"/>
    <w:rsid w:val="00194EED"/>
    <w:rsid w:val="00195463"/>
    <w:rsid w:val="001A3E9E"/>
    <w:rsid w:val="001B12E5"/>
    <w:rsid w:val="001B2D13"/>
    <w:rsid w:val="001B3638"/>
    <w:rsid w:val="001C556D"/>
    <w:rsid w:val="001C698F"/>
    <w:rsid w:val="001D0634"/>
    <w:rsid w:val="001D443D"/>
    <w:rsid w:val="001D7359"/>
    <w:rsid w:val="001E12AD"/>
    <w:rsid w:val="001E2DDE"/>
    <w:rsid w:val="001E5690"/>
    <w:rsid w:val="001F1FF5"/>
    <w:rsid w:val="001F27AE"/>
    <w:rsid w:val="001F2DA0"/>
    <w:rsid w:val="0020058D"/>
    <w:rsid w:val="002133AC"/>
    <w:rsid w:val="0021486B"/>
    <w:rsid w:val="00215029"/>
    <w:rsid w:val="0021536E"/>
    <w:rsid w:val="00216BD9"/>
    <w:rsid w:val="00216CC0"/>
    <w:rsid w:val="00235978"/>
    <w:rsid w:val="00237784"/>
    <w:rsid w:val="00241F08"/>
    <w:rsid w:val="002478B7"/>
    <w:rsid w:val="00255F2F"/>
    <w:rsid w:val="00256051"/>
    <w:rsid w:val="00256D60"/>
    <w:rsid w:val="00264F01"/>
    <w:rsid w:val="002719B1"/>
    <w:rsid w:val="0027401D"/>
    <w:rsid w:val="0027494B"/>
    <w:rsid w:val="00280595"/>
    <w:rsid w:val="0028477B"/>
    <w:rsid w:val="00290288"/>
    <w:rsid w:val="002937A1"/>
    <w:rsid w:val="0029414E"/>
    <w:rsid w:val="002A14C2"/>
    <w:rsid w:val="002A2743"/>
    <w:rsid w:val="002A3683"/>
    <w:rsid w:val="002A420D"/>
    <w:rsid w:val="002A45CC"/>
    <w:rsid w:val="002B0BF3"/>
    <w:rsid w:val="002B2709"/>
    <w:rsid w:val="002B4010"/>
    <w:rsid w:val="002B4671"/>
    <w:rsid w:val="002B5994"/>
    <w:rsid w:val="002D1100"/>
    <w:rsid w:val="002D2B72"/>
    <w:rsid w:val="002D2E00"/>
    <w:rsid w:val="002D70C9"/>
    <w:rsid w:val="002E0190"/>
    <w:rsid w:val="002E204B"/>
    <w:rsid w:val="002E2453"/>
    <w:rsid w:val="002E2987"/>
    <w:rsid w:val="002E3774"/>
    <w:rsid w:val="002E79BA"/>
    <w:rsid w:val="002F11C0"/>
    <w:rsid w:val="002F24F5"/>
    <w:rsid w:val="002F6F39"/>
    <w:rsid w:val="003002E8"/>
    <w:rsid w:val="0031132C"/>
    <w:rsid w:val="00313274"/>
    <w:rsid w:val="003134BE"/>
    <w:rsid w:val="003158B8"/>
    <w:rsid w:val="0031609E"/>
    <w:rsid w:val="00321B2C"/>
    <w:rsid w:val="00332C28"/>
    <w:rsid w:val="00333A15"/>
    <w:rsid w:val="00334C16"/>
    <w:rsid w:val="00341998"/>
    <w:rsid w:val="003431EC"/>
    <w:rsid w:val="00344C86"/>
    <w:rsid w:val="003457CD"/>
    <w:rsid w:val="003505D0"/>
    <w:rsid w:val="0036045C"/>
    <w:rsid w:val="00360565"/>
    <w:rsid w:val="00364007"/>
    <w:rsid w:val="00365BC2"/>
    <w:rsid w:val="003715F2"/>
    <w:rsid w:val="003744AD"/>
    <w:rsid w:val="00381748"/>
    <w:rsid w:val="00384C41"/>
    <w:rsid w:val="003870E0"/>
    <w:rsid w:val="00390583"/>
    <w:rsid w:val="0039431F"/>
    <w:rsid w:val="003962E8"/>
    <w:rsid w:val="003972D2"/>
    <w:rsid w:val="003A0891"/>
    <w:rsid w:val="003A1213"/>
    <w:rsid w:val="003A5145"/>
    <w:rsid w:val="003A75E7"/>
    <w:rsid w:val="003A77E0"/>
    <w:rsid w:val="003B5E27"/>
    <w:rsid w:val="003C1E56"/>
    <w:rsid w:val="003C65A0"/>
    <w:rsid w:val="003D01C8"/>
    <w:rsid w:val="003D22BB"/>
    <w:rsid w:val="003D463C"/>
    <w:rsid w:val="003F647F"/>
    <w:rsid w:val="004020D9"/>
    <w:rsid w:val="00406C5F"/>
    <w:rsid w:val="004113FF"/>
    <w:rsid w:val="00414C2A"/>
    <w:rsid w:val="00414F83"/>
    <w:rsid w:val="0042074F"/>
    <w:rsid w:val="00421131"/>
    <w:rsid w:val="00427ED6"/>
    <w:rsid w:val="004313F9"/>
    <w:rsid w:val="00432BA4"/>
    <w:rsid w:val="00436AD3"/>
    <w:rsid w:val="00437E80"/>
    <w:rsid w:val="0045149A"/>
    <w:rsid w:val="00462FCE"/>
    <w:rsid w:val="004641CB"/>
    <w:rsid w:val="00464D96"/>
    <w:rsid w:val="00465B81"/>
    <w:rsid w:val="00474B81"/>
    <w:rsid w:val="004751BE"/>
    <w:rsid w:val="00485648"/>
    <w:rsid w:val="00486432"/>
    <w:rsid w:val="00494152"/>
    <w:rsid w:val="00497D5C"/>
    <w:rsid w:val="004A149A"/>
    <w:rsid w:val="004A4857"/>
    <w:rsid w:val="004A5242"/>
    <w:rsid w:val="004A5BE9"/>
    <w:rsid w:val="004A6D9C"/>
    <w:rsid w:val="004B08FC"/>
    <w:rsid w:val="004B6C6C"/>
    <w:rsid w:val="004B7922"/>
    <w:rsid w:val="004C2D23"/>
    <w:rsid w:val="004C391F"/>
    <w:rsid w:val="004D24EB"/>
    <w:rsid w:val="004D78BB"/>
    <w:rsid w:val="004E42BD"/>
    <w:rsid w:val="004F010D"/>
    <w:rsid w:val="004F3082"/>
    <w:rsid w:val="004F4B45"/>
    <w:rsid w:val="004F7312"/>
    <w:rsid w:val="005025BB"/>
    <w:rsid w:val="00502DAB"/>
    <w:rsid w:val="005042A8"/>
    <w:rsid w:val="00504395"/>
    <w:rsid w:val="00505976"/>
    <w:rsid w:val="0051293C"/>
    <w:rsid w:val="00513DEA"/>
    <w:rsid w:val="0052062D"/>
    <w:rsid w:val="00527EE2"/>
    <w:rsid w:val="00530A5E"/>
    <w:rsid w:val="00532BFA"/>
    <w:rsid w:val="005413EE"/>
    <w:rsid w:val="00544B09"/>
    <w:rsid w:val="00544D4B"/>
    <w:rsid w:val="00546E1C"/>
    <w:rsid w:val="00554D74"/>
    <w:rsid w:val="0056008C"/>
    <w:rsid w:val="00565B4F"/>
    <w:rsid w:val="0056618F"/>
    <w:rsid w:val="0057352E"/>
    <w:rsid w:val="0057595D"/>
    <w:rsid w:val="005760F7"/>
    <w:rsid w:val="0058118A"/>
    <w:rsid w:val="00581AAB"/>
    <w:rsid w:val="00583921"/>
    <w:rsid w:val="00586F4F"/>
    <w:rsid w:val="00587C6F"/>
    <w:rsid w:val="00593490"/>
    <w:rsid w:val="005966EC"/>
    <w:rsid w:val="005A0FA9"/>
    <w:rsid w:val="005A6BD1"/>
    <w:rsid w:val="005A6DAA"/>
    <w:rsid w:val="005A75E6"/>
    <w:rsid w:val="005B320F"/>
    <w:rsid w:val="005B36E0"/>
    <w:rsid w:val="005B5990"/>
    <w:rsid w:val="005C1FA2"/>
    <w:rsid w:val="005D2755"/>
    <w:rsid w:val="005D2A89"/>
    <w:rsid w:val="005D74D1"/>
    <w:rsid w:val="005E1F66"/>
    <w:rsid w:val="005E3B36"/>
    <w:rsid w:val="005E4AB3"/>
    <w:rsid w:val="005E5810"/>
    <w:rsid w:val="005E6E53"/>
    <w:rsid w:val="005F5BE3"/>
    <w:rsid w:val="006030A9"/>
    <w:rsid w:val="00603873"/>
    <w:rsid w:val="00613B13"/>
    <w:rsid w:val="00615A13"/>
    <w:rsid w:val="00622A7C"/>
    <w:rsid w:val="00622F09"/>
    <w:rsid w:val="00623C22"/>
    <w:rsid w:val="006245E5"/>
    <w:rsid w:val="0062525A"/>
    <w:rsid w:val="00625F96"/>
    <w:rsid w:val="00630E72"/>
    <w:rsid w:val="006314AD"/>
    <w:rsid w:val="00631881"/>
    <w:rsid w:val="00631B15"/>
    <w:rsid w:val="006342F8"/>
    <w:rsid w:val="00634320"/>
    <w:rsid w:val="006356F0"/>
    <w:rsid w:val="006370A5"/>
    <w:rsid w:val="00642D7E"/>
    <w:rsid w:val="00645976"/>
    <w:rsid w:val="0064772A"/>
    <w:rsid w:val="00652203"/>
    <w:rsid w:val="00657614"/>
    <w:rsid w:val="006621F0"/>
    <w:rsid w:val="006671F1"/>
    <w:rsid w:val="00671D47"/>
    <w:rsid w:val="00675DFD"/>
    <w:rsid w:val="00683E6F"/>
    <w:rsid w:val="0068438C"/>
    <w:rsid w:val="00695450"/>
    <w:rsid w:val="006A7529"/>
    <w:rsid w:val="006C363E"/>
    <w:rsid w:val="006D677E"/>
    <w:rsid w:val="006E39DA"/>
    <w:rsid w:val="006E4462"/>
    <w:rsid w:val="006E6441"/>
    <w:rsid w:val="006E7308"/>
    <w:rsid w:val="006F30A0"/>
    <w:rsid w:val="006F526E"/>
    <w:rsid w:val="00701A27"/>
    <w:rsid w:val="007024D9"/>
    <w:rsid w:val="00703636"/>
    <w:rsid w:val="00706AAE"/>
    <w:rsid w:val="007108AF"/>
    <w:rsid w:val="007202AB"/>
    <w:rsid w:val="00731580"/>
    <w:rsid w:val="00731A7F"/>
    <w:rsid w:val="00735F76"/>
    <w:rsid w:val="007366C0"/>
    <w:rsid w:val="00740691"/>
    <w:rsid w:val="00746545"/>
    <w:rsid w:val="00746AC0"/>
    <w:rsid w:val="00760BE9"/>
    <w:rsid w:val="00761A79"/>
    <w:rsid w:val="00764A47"/>
    <w:rsid w:val="00765965"/>
    <w:rsid w:val="0077108A"/>
    <w:rsid w:val="007736CA"/>
    <w:rsid w:val="00773706"/>
    <w:rsid w:val="007818FF"/>
    <w:rsid w:val="007828A0"/>
    <w:rsid w:val="00783126"/>
    <w:rsid w:val="0079739E"/>
    <w:rsid w:val="007A3DE7"/>
    <w:rsid w:val="007B1608"/>
    <w:rsid w:val="007B3F2B"/>
    <w:rsid w:val="007B4C24"/>
    <w:rsid w:val="007C3FFD"/>
    <w:rsid w:val="007C4864"/>
    <w:rsid w:val="007C50A5"/>
    <w:rsid w:val="007C59CA"/>
    <w:rsid w:val="007C67A9"/>
    <w:rsid w:val="007C75A2"/>
    <w:rsid w:val="007C7935"/>
    <w:rsid w:val="007E06FF"/>
    <w:rsid w:val="007E14E1"/>
    <w:rsid w:val="007E2035"/>
    <w:rsid w:val="007E4898"/>
    <w:rsid w:val="007E7D55"/>
    <w:rsid w:val="007F31E1"/>
    <w:rsid w:val="007F4021"/>
    <w:rsid w:val="007F722C"/>
    <w:rsid w:val="008016AB"/>
    <w:rsid w:val="008054E2"/>
    <w:rsid w:val="00806154"/>
    <w:rsid w:val="0080678D"/>
    <w:rsid w:val="0080710F"/>
    <w:rsid w:val="00812BD0"/>
    <w:rsid w:val="00815FAD"/>
    <w:rsid w:val="00817BCC"/>
    <w:rsid w:val="00820506"/>
    <w:rsid w:val="008262F7"/>
    <w:rsid w:val="00826C68"/>
    <w:rsid w:val="00827AB9"/>
    <w:rsid w:val="00834DC9"/>
    <w:rsid w:val="008351BD"/>
    <w:rsid w:val="00835AD1"/>
    <w:rsid w:val="00835C07"/>
    <w:rsid w:val="00835CA3"/>
    <w:rsid w:val="008410C2"/>
    <w:rsid w:val="00843EA8"/>
    <w:rsid w:val="00853DF5"/>
    <w:rsid w:val="00855E8F"/>
    <w:rsid w:val="00855F00"/>
    <w:rsid w:val="00856745"/>
    <w:rsid w:val="008659EA"/>
    <w:rsid w:val="0086660E"/>
    <w:rsid w:val="00872222"/>
    <w:rsid w:val="00875BC4"/>
    <w:rsid w:val="00887403"/>
    <w:rsid w:val="00890239"/>
    <w:rsid w:val="008A21D2"/>
    <w:rsid w:val="008A309D"/>
    <w:rsid w:val="008B2DE0"/>
    <w:rsid w:val="008B3A9C"/>
    <w:rsid w:val="008C14A1"/>
    <w:rsid w:val="008C19F6"/>
    <w:rsid w:val="008D2432"/>
    <w:rsid w:val="008D41D2"/>
    <w:rsid w:val="008D4C9A"/>
    <w:rsid w:val="008E045B"/>
    <w:rsid w:val="008E05C8"/>
    <w:rsid w:val="008E1367"/>
    <w:rsid w:val="008E2550"/>
    <w:rsid w:val="008E5EE9"/>
    <w:rsid w:val="008F02A9"/>
    <w:rsid w:val="008F21A2"/>
    <w:rsid w:val="00907E76"/>
    <w:rsid w:val="00917B66"/>
    <w:rsid w:val="009241CD"/>
    <w:rsid w:val="00925C52"/>
    <w:rsid w:val="009274CE"/>
    <w:rsid w:val="009315FC"/>
    <w:rsid w:val="009377F4"/>
    <w:rsid w:val="00941ABF"/>
    <w:rsid w:val="00946EBE"/>
    <w:rsid w:val="00947146"/>
    <w:rsid w:val="0095004B"/>
    <w:rsid w:val="00956626"/>
    <w:rsid w:val="00960FD0"/>
    <w:rsid w:val="0096222D"/>
    <w:rsid w:val="00963A33"/>
    <w:rsid w:val="00975A6D"/>
    <w:rsid w:val="00977B86"/>
    <w:rsid w:val="00980B6E"/>
    <w:rsid w:val="00984177"/>
    <w:rsid w:val="00986866"/>
    <w:rsid w:val="00987274"/>
    <w:rsid w:val="00990C3D"/>
    <w:rsid w:val="00992CE9"/>
    <w:rsid w:val="009A28F3"/>
    <w:rsid w:val="009A30B6"/>
    <w:rsid w:val="009B2B53"/>
    <w:rsid w:val="009B3195"/>
    <w:rsid w:val="009B7AC4"/>
    <w:rsid w:val="009C15E4"/>
    <w:rsid w:val="009C637F"/>
    <w:rsid w:val="009D0FFB"/>
    <w:rsid w:val="009D579E"/>
    <w:rsid w:val="009D610D"/>
    <w:rsid w:val="009E2470"/>
    <w:rsid w:val="009E42DE"/>
    <w:rsid w:val="009E4D3C"/>
    <w:rsid w:val="009E5006"/>
    <w:rsid w:val="009E5C07"/>
    <w:rsid w:val="009F37FE"/>
    <w:rsid w:val="009F691F"/>
    <w:rsid w:val="00A10F3A"/>
    <w:rsid w:val="00A13585"/>
    <w:rsid w:val="00A136E5"/>
    <w:rsid w:val="00A13884"/>
    <w:rsid w:val="00A16B81"/>
    <w:rsid w:val="00A22433"/>
    <w:rsid w:val="00A25800"/>
    <w:rsid w:val="00A2707E"/>
    <w:rsid w:val="00A27BDE"/>
    <w:rsid w:val="00A3044A"/>
    <w:rsid w:val="00A34DBD"/>
    <w:rsid w:val="00A51865"/>
    <w:rsid w:val="00A62F1F"/>
    <w:rsid w:val="00A65428"/>
    <w:rsid w:val="00A65A9C"/>
    <w:rsid w:val="00A66661"/>
    <w:rsid w:val="00A70E11"/>
    <w:rsid w:val="00A7311E"/>
    <w:rsid w:val="00A73B3A"/>
    <w:rsid w:val="00A763AA"/>
    <w:rsid w:val="00A80B6A"/>
    <w:rsid w:val="00A8156B"/>
    <w:rsid w:val="00A845B4"/>
    <w:rsid w:val="00A84B4E"/>
    <w:rsid w:val="00A93C3D"/>
    <w:rsid w:val="00A94D64"/>
    <w:rsid w:val="00AA1600"/>
    <w:rsid w:val="00AA1A7A"/>
    <w:rsid w:val="00AA688E"/>
    <w:rsid w:val="00AB0752"/>
    <w:rsid w:val="00AB308F"/>
    <w:rsid w:val="00AB653C"/>
    <w:rsid w:val="00AB7C17"/>
    <w:rsid w:val="00AC155F"/>
    <w:rsid w:val="00AC1910"/>
    <w:rsid w:val="00AC1FD1"/>
    <w:rsid w:val="00AC740D"/>
    <w:rsid w:val="00AD00E6"/>
    <w:rsid w:val="00AD035C"/>
    <w:rsid w:val="00AD1645"/>
    <w:rsid w:val="00AD1CFB"/>
    <w:rsid w:val="00AD2676"/>
    <w:rsid w:val="00AE3FBE"/>
    <w:rsid w:val="00AF0E5A"/>
    <w:rsid w:val="00AF3579"/>
    <w:rsid w:val="00AF46B2"/>
    <w:rsid w:val="00AF5937"/>
    <w:rsid w:val="00B01A4D"/>
    <w:rsid w:val="00B033D7"/>
    <w:rsid w:val="00B053B7"/>
    <w:rsid w:val="00B0784E"/>
    <w:rsid w:val="00B1232E"/>
    <w:rsid w:val="00B12A3D"/>
    <w:rsid w:val="00B16631"/>
    <w:rsid w:val="00B16BA4"/>
    <w:rsid w:val="00B173FD"/>
    <w:rsid w:val="00B21919"/>
    <w:rsid w:val="00B239AF"/>
    <w:rsid w:val="00B24B1C"/>
    <w:rsid w:val="00B2527B"/>
    <w:rsid w:val="00B2535C"/>
    <w:rsid w:val="00B25473"/>
    <w:rsid w:val="00B338BA"/>
    <w:rsid w:val="00B41B6C"/>
    <w:rsid w:val="00B42029"/>
    <w:rsid w:val="00B424B2"/>
    <w:rsid w:val="00B47A41"/>
    <w:rsid w:val="00B50E15"/>
    <w:rsid w:val="00B605BC"/>
    <w:rsid w:val="00B623F3"/>
    <w:rsid w:val="00B7698E"/>
    <w:rsid w:val="00B80EA2"/>
    <w:rsid w:val="00B8430D"/>
    <w:rsid w:val="00B9338A"/>
    <w:rsid w:val="00B94CFB"/>
    <w:rsid w:val="00B962A7"/>
    <w:rsid w:val="00BA2265"/>
    <w:rsid w:val="00BA3740"/>
    <w:rsid w:val="00BB2002"/>
    <w:rsid w:val="00BB65FB"/>
    <w:rsid w:val="00BC1EE2"/>
    <w:rsid w:val="00BC2839"/>
    <w:rsid w:val="00BC2F86"/>
    <w:rsid w:val="00BD0BF2"/>
    <w:rsid w:val="00BD2D04"/>
    <w:rsid w:val="00BD4E5E"/>
    <w:rsid w:val="00BE2396"/>
    <w:rsid w:val="00BE3913"/>
    <w:rsid w:val="00BE448D"/>
    <w:rsid w:val="00BE4E28"/>
    <w:rsid w:val="00BE5C15"/>
    <w:rsid w:val="00BF2F2C"/>
    <w:rsid w:val="00BF3412"/>
    <w:rsid w:val="00BF4CBD"/>
    <w:rsid w:val="00BF5EC1"/>
    <w:rsid w:val="00BF72F5"/>
    <w:rsid w:val="00C12778"/>
    <w:rsid w:val="00C12B49"/>
    <w:rsid w:val="00C20D0F"/>
    <w:rsid w:val="00C357FB"/>
    <w:rsid w:val="00C4195B"/>
    <w:rsid w:val="00C438CD"/>
    <w:rsid w:val="00C45DEB"/>
    <w:rsid w:val="00C50625"/>
    <w:rsid w:val="00C562E5"/>
    <w:rsid w:val="00C603DB"/>
    <w:rsid w:val="00C642E6"/>
    <w:rsid w:val="00C70079"/>
    <w:rsid w:val="00C7507D"/>
    <w:rsid w:val="00C918FB"/>
    <w:rsid w:val="00C91B3B"/>
    <w:rsid w:val="00C91F23"/>
    <w:rsid w:val="00C92434"/>
    <w:rsid w:val="00C92EFD"/>
    <w:rsid w:val="00C94A49"/>
    <w:rsid w:val="00C962FE"/>
    <w:rsid w:val="00C96EA4"/>
    <w:rsid w:val="00C97FC6"/>
    <w:rsid w:val="00CA11AC"/>
    <w:rsid w:val="00CA255F"/>
    <w:rsid w:val="00CA2CCF"/>
    <w:rsid w:val="00CA59B0"/>
    <w:rsid w:val="00CB27B3"/>
    <w:rsid w:val="00CB7E1D"/>
    <w:rsid w:val="00CC351C"/>
    <w:rsid w:val="00CC6B2C"/>
    <w:rsid w:val="00CD03FB"/>
    <w:rsid w:val="00CD083D"/>
    <w:rsid w:val="00CD106C"/>
    <w:rsid w:val="00CD11F0"/>
    <w:rsid w:val="00CD49E5"/>
    <w:rsid w:val="00CD6419"/>
    <w:rsid w:val="00CE144D"/>
    <w:rsid w:val="00CE3833"/>
    <w:rsid w:val="00CE41FF"/>
    <w:rsid w:val="00CE5C6E"/>
    <w:rsid w:val="00CE5D08"/>
    <w:rsid w:val="00CF043A"/>
    <w:rsid w:val="00CF08DA"/>
    <w:rsid w:val="00CF3362"/>
    <w:rsid w:val="00CF479C"/>
    <w:rsid w:val="00CF5181"/>
    <w:rsid w:val="00CF61BE"/>
    <w:rsid w:val="00CF680E"/>
    <w:rsid w:val="00D008FC"/>
    <w:rsid w:val="00D0356B"/>
    <w:rsid w:val="00D05801"/>
    <w:rsid w:val="00D10DFC"/>
    <w:rsid w:val="00D144A9"/>
    <w:rsid w:val="00D15C90"/>
    <w:rsid w:val="00D1666A"/>
    <w:rsid w:val="00D202F3"/>
    <w:rsid w:val="00D23BB5"/>
    <w:rsid w:val="00D306C7"/>
    <w:rsid w:val="00D3597F"/>
    <w:rsid w:val="00D360E6"/>
    <w:rsid w:val="00D441FC"/>
    <w:rsid w:val="00D447E5"/>
    <w:rsid w:val="00D54DF0"/>
    <w:rsid w:val="00D552C3"/>
    <w:rsid w:val="00D5542C"/>
    <w:rsid w:val="00D565D2"/>
    <w:rsid w:val="00D61A9D"/>
    <w:rsid w:val="00D65217"/>
    <w:rsid w:val="00D73608"/>
    <w:rsid w:val="00D73C50"/>
    <w:rsid w:val="00D751AB"/>
    <w:rsid w:val="00D76D36"/>
    <w:rsid w:val="00D83E92"/>
    <w:rsid w:val="00D85FC6"/>
    <w:rsid w:val="00D90152"/>
    <w:rsid w:val="00D94A6E"/>
    <w:rsid w:val="00D9754D"/>
    <w:rsid w:val="00DA04C9"/>
    <w:rsid w:val="00DA0A7F"/>
    <w:rsid w:val="00DA33B5"/>
    <w:rsid w:val="00DB77CE"/>
    <w:rsid w:val="00DC21BA"/>
    <w:rsid w:val="00DC56DF"/>
    <w:rsid w:val="00DD3BAA"/>
    <w:rsid w:val="00DD46CD"/>
    <w:rsid w:val="00DE23FE"/>
    <w:rsid w:val="00DE24BE"/>
    <w:rsid w:val="00DF29BE"/>
    <w:rsid w:val="00E001D5"/>
    <w:rsid w:val="00E024FF"/>
    <w:rsid w:val="00E03234"/>
    <w:rsid w:val="00E05F45"/>
    <w:rsid w:val="00E114FE"/>
    <w:rsid w:val="00E15D4E"/>
    <w:rsid w:val="00E17ED5"/>
    <w:rsid w:val="00E20766"/>
    <w:rsid w:val="00E31720"/>
    <w:rsid w:val="00E32ED0"/>
    <w:rsid w:val="00E33337"/>
    <w:rsid w:val="00E34E31"/>
    <w:rsid w:val="00E37319"/>
    <w:rsid w:val="00E4183B"/>
    <w:rsid w:val="00E43CA9"/>
    <w:rsid w:val="00E45BD3"/>
    <w:rsid w:val="00E45F4B"/>
    <w:rsid w:val="00E46361"/>
    <w:rsid w:val="00E530F7"/>
    <w:rsid w:val="00E540B9"/>
    <w:rsid w:val="00E65477"/>
    <w:rsid w:val="00E7541D"/>
    <w:rsid w:val="00E7579A"/>
    <w:rsid w:val="00E77477"/>
    <w:rsid w:val="00E82692"/>
    <w:rsid w:val="00E83DA1"/>
    <w:rsid w:val="00E86762"/>
    <w:rsid w:val="00E94409"/>
    <w:rsid w:val="00E94C00"/>
    <w:rsid w:val="00EA444D"/>
    <w:rsid w:val="00EB3708"/>
    <w:rsid w:val="00EB56D6"/>
    <w:rsid w:val="00EB65F7"/>
    <w:rsid w:val="00EC0395"/>
    <w:rsid w:val="00EC0C9C"/>
    <w:rsid w:val="00EC22D4"/>
    <w:rsid w:val="00EC4F00"/>
    <w:rsid w:val="00EC53F6"/>
    <w:rsid w:val="00ED3D52"/>
    <w:rsid w:val="00ED49E5"/>
    <w:rsid w:val="00EE157F"/>
    <w:rsid w:val="00EE1BB0"/>
    <w:rsid w:val="00EE291C"/>
    <w:rsid w:val="00EE532F"/>
    <w:rsid w:val="00EF340D"/>
    <w:rsid w:val="00EF7D87"/>
    <w:rsid w:val="00F00367"/>
    <w:rsid w:val="00F026F7"/>
    <w:rsid w:val="00F03B93"/>
    <w:rsid w:val="00F11413"/>
    <w:rsid w:val="00F124F9"/>
    <w:rsid w:val="00F126A9"/>
    <w:rsid w:val="00F162EC"/>
    <w:rsid w:val="00F1639E"/>
    <w:rsid w:val="00F16C59"/>
    <w:rsid w:val="00F16D41"/>
    <w:rsid w:val="00F27720"/>
    <w:rsid w:val="00F27A84"/>
    <w:rsid w:val="00F310CF"/>
    <w:rsid w:val="00F323AF"/>
    <w:rsid w:val="00F33224"/>
    <w:rsid w:val="00F33873"/>
    <w:rsid w:val="00F34135"/>
    <w:rsid w:val="00F35B83"/>
    <w:rsid w:val="00F44476"/>
    <w:rsid w:val="00F62E11"/>
    <w:rsid w:val="00F62FF7"/>
    <w:rsid w:val="00F6379A"/>
    <w:rsid w:val="00F6453C"/>
    <w:rsid w:val="00F64F03"/>
    <w:rsid w:val="00F65CF1"/>
    <w:rsid w:val="00F673D9"/>
    <w:rsid w:val="00F72111"/>
    <w:rsid w:val="00F72843"/>
    <w:rsid w:val="00F84C30"/>
    <w:rsid w:val="00F867DD"/>
    <w:rsid w:val="00F963A1"/>
    <w:rsid w:val="00F96925"/>
    <w:rsid w:val="00FA3FAC"/>
    <w:rsid w:val="00FB0E5E"/>
    <w:rsid w:val="00FB1C20"/>
    <w:rsid w:val="00FB3B2D"/>
    <w:rsid w:val="00FB46C3"/>
    <w:rsid w:val="00FB56A3"/>
    <w:rsid w:val="00FB7530"/>
    <w:rsid w:val="00FD769A"/>
    <w:rsid w:val="00FD7D48"/>
    <w:rsid w:val="00FE0AD4"/>
    <w:rsid w:val="00FE2CF4"/>
    <w:rsid w:val="00FE4A48"/>
    <w:rsid w:val="00FE6863"/>
    <w:rsid w:val="00FF4F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AF0105"/>
  <w15:chartTrackingRefBased/>
  <w15:docId w15:val="{73469378-585E-4D92-B66D-415D12C03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3">
    <w:name w:val="Normal"/>
    <w:qFormat/>
    <w:rsid w:val="00321B2C"/>
    <w:pPr>
      <w:widowControl w:val="0"/>
      <w:spacing w:line="360" w:lineRule="auto"/>
      <w:ind w:firstLineChars="200" w:firstLine="200"/>
      <w:jc w:val="both"/>
    </w:pPr>
    <w:rPr>
      <w:sz w:val="24"/>
    </w:rPr>
  </w:style>
  <w:style w:type="paragraph" w:styleId="1">
    <w:name w:val="heading 1"/>
    <w:basedOn w:val="a3"/>
    <w:next w:val="a3"/>
    <w:link w:val="10"/>
    <w:qFormat/>
    <w:rsid w:val="004020D9"/>
    <w:pPr>
      <w:keepNext/>
      <w:keepLines/>
      <w:spacing w:before="340" w:after="330" w:line="578" w:lineRule="auto"/>
      <w:ind w:firstLineChars="0" w:firstLine="0"/>
      <w:outlineLvl w:val="0"/>
    </w:pPr>
    <w:rPr>
      <w:b/>
      <w:bCs/>
      <w:kern w:val="44"/>
      <w:sz w:val="44"/>
      <w:szCs w:val="44"/>
    </w:rPr>
  </w:style>
  <w:style w:type="paragraph" w:styleId="2">
    <w:name w:val="heading 2"/>
    <w:basedOn w:val="a3"/>
    <w:next w:val="a3"/>
    <w:link w:val="20"/>
    <w:unhideWhenUsed/>
    <w:qFormat/>
    <w:rsid w:val="004020D9"/>
    <w:pPr>
      <w:keepNext/>
      <w:keepLines/>
      <w:spacing w:before="260" w:after="260" w:line="416" w:lineRule="auto"/>
      <w:ind w:firstLineChars="0" w:firstLine="0"/>
      <w:outlineLvl w:val="1"/>
    </w:pPr>
    <w:rPr>
      <w:rFonts w:asciiTheme="majorHAnsi" w:eastAsiaTheme="majorEastAsia" w:hAnsiTheme="majorHAnsi" w:cstheme="majorBidi"/>
      <w:b/>
      <w:bCs/>
      <w:sz w:val="32"/>
      <w:szCs w:val="32"/>
    </w:rPr>
  </w:style>
  <w:style w:type="paragraph" w:styleId="3">
    <w:name w:val="heading 3"/>
    <w:basedOn w:val="a3"/>
    <w:next w:val="a3"/>
    <w:link w:val="30"/>
    <w:unhideWhenUsed/>
    <w:qFormat/>
    <w:rsid w:val="007B3F2B"/>
    <w:pPr>
      <w:keepNext/>
      <w:keepLines/>
      <w:spacing w:before="260" w:after="260" w:line="416" w:lineRule="auto"/>
      <w:ind w:firstLineChars="0" w:firstLine="0"/>
      <w:outlineLvl w:val="2"/>
    </w:pPr>
    <w:rPr>
      <w:b/>
      <w:bCs/>
      <w:sz w:val="32"/>
      <w:szCs w:val="32"/>
    </w:rPr>
  </w:style>
  <w:style w:type="paragraph" w:styleId="4">
    <w:name w:val="heading 4"/>
    <w:basedOn w:val="a3"/>
    <w:next w:val="a3"/>
    <w:link w:val="40"/>
    <w:unhideWhenUsed/>
    <w:qFormat/>
    <w:rsid w:val="00A84B4E"/>
    <w:pPr>
      <w:keepNext/>
      <w:keepLines/>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3"/>
    <w:next w:val="a3"/>
    <w:link w:val="50"/>
    <w:unhideWhenUsed/>
    <w:qFormat/>
    <w:rsid w:val="004C391F"/>
    <w:pPr>
      <w:keepNext/>
      <w:keepLines/>
      <w:spacing w:before="280" w:after="290" w:line="376" w:lineRule="auto"/>
      <w:ind w:firstLineChars="0" w:firstLine="0"/>
      <w:outlineLvl w:val="4"/>
    </w:pPr>
    <w:rPr>
      <w:b/>
      <w:bCs/>
      <w:sz w:val="28"/>
      <w:szCs w:val="28"/>
    </w:rPr>
  </w:style>
  <w:style w:type="paragraph" w:styleId="6">
    <w:name w:val="heading 6"/>
    <w:basedOn w:val="a3"/>
    <w:next w:val="a3"/>
    <w:link w:val="60"/>
    <w:unhideWhenUsed/>
    <w:qFormat/>
    <w:rsid w:val="006C363E"/>
    <w:pPr>
      <w:keepNext/>
      <w:keepLines/>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3"/>
    <w:next w:val="a3"/>
    <w:link w:val="70"/>
    <w:unhideWhenUsed/>
    <w:qFormat/>
    <w:rsid w:val="006C363E"/>
    <w:pPr>
      <w:keepNext/>
      <w:keepLines/>
      <w:spacing w:before="240" w:after="64" w:line="320" w:lineRule="auto"/>
      <w:ind w:firstLineChars="0" w:firstLine="0"/>
      <w:outlineLvl w:val="6"/>
    </w:pPr>
    <w:rPr>
      <w:b/>
      <w:bCs/>
      <w:szCs w:val="24"/>
    </w:rPr>
  </w:style>
  <w:style w:type="paragraph" w:styleId="8">
    <w:name w:val="heading 8"/>
    <w:basedOn w:val="a3"/>
    <w:next w:val="a3"/>
    <w:link w:val="80"/>
    <w:unhideWhenUsed/>
    <w:qFormat/>
    <w:rsid w:val="006C363E"/>
    <w:pPr>
      <w:keepNext/>
      <w:keepLines/>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3"/>
    <w:next w:val="a3"/>
    <w:link w:val="90"/>
    <w:unhideWhenUsed/>
    <w:qFormat/>
    <w:rsid w:val="006C363E"/>
    <w:pPr>
      <w:keepNext/>
      <w:keepLines/>
      <w:spacing w:before="240" w:after="64" w:line="320" w:lineRule="auto"/>
      <w:ind w:firstLineChars="0" w:firstLine="0"/>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semiHidden/>
    <w:unhideWhenUsed/>
  </w:style>
  <w:style w:type="paragraph" w:styleId="a7">
    <w:name w:val="header"/>
    <w:basedOn w:val="a3"/>
    <w:link w:val="a8"/>
    <w:uiPriority w:val="99"/>
    <w:unhideWhenUsed/>
    <w:rsid w:val="004020D9"/>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4"/>
    <w:link w:val="a7"/>
    <w:uiPriority w:val="99"/>
    <w:rsid w:val="004020D9"/>
    <w:rPr>
      <w:sz w:val="18"/>
      <w:szCs w:val="18"/>
    </w:rPr>
  </w:style>
  <w:style w:type="paragraph" w:styleId="a9">
    <w:name w:val="footer"/>
    <w:basedOn w:val="a3"/>
    <w:link w:val="aa"/>
    <w:unhideWhenUsed/>
    <w:rsid w:val="004020D9"/>
    <w:pPr>
      <w:tabs>
        <w:tab w:val="center" w:pos="4153"/>
        <w:tab w:val="right" w:pos="8306"/>
      </w:tabs>
      <w:snapToGrid w:val="0"/>
      <w:jc w:val="left"/>
    </w:pPr>
    <w:rPr>
      <w:sz w:val="18"/>
      <w:szCs w:val="18"/>
    </w:rPr>
  </w:style>
  <w:style w:type="character" w:customStyle="1" w:styleId="aa">
    <w:name w:val="页脚字符"/>
    <w:basedOn w:val="a4"/>
    <w:link w:val="a9"/>
    <w:uiPriority w:val="99"/>
    <w:rsid w:val="004020D9"/>
    <w:rPr>
      <w:sz w:val="18"/>
      <w:szCs w:val="18"/>
    </w:rPr>
  </w:style>
  <w:style w:type="character" w:customStyle="1" w:styleId="10">
    <w:name w:val="标题 1字符"/>
    <w:basedOn w:val="a4"/>
    <w:link w:val="1"/>
    <w:rsid w:val="004020D9"/>
    <w:rPr>
      <w:b/>
      <w:bCs/>
      <w:kern w:val="44"/>
      <w:sz w:val="44"/>
      <w:szCs w:val="44"/>
    </w:rPr>
  </w:style>
  <w:style w:type="character" w:customStyle="1" w:styleId="20">
    <w:name w:val="标题 2字符"/>
    <w:basedOn w:val="a4"/>
    <w:link w:val="2"/>
    <w:rsid w:val="004020D9"/>
    <w:rPr>
      <w:rFonts w:asciiTheme="majorHAnsi" w:eastAsiaTheme="majorEastAsia" w:hAnsiTheme="majorHAnsi" w:cstheme="majorBidi"/>
      <w:b/>
      <w:bCs/>
      <w:sz w:val="32"/>
      <w:szCs w:val="32"/>
    </w:rPr>
  </w:style>
  <w:style w:type="character" w:customStyle="1" w:styleId="30">
    <w:name w:val="标题 3字符"/>
    <w:basedOn w:val="a4"/>
    <w:link w:val="3"/>
    <w:rsid w:val="007B3F2B"/>
    <w:rPr>
      <w:b/>
      <w:bCs/>
      <w:sz w:val="32"/>
      <w:szCs w:val="32"/>
    </w:rPr>
  </w:style>
  <w:style w:type="paragraph" w:styleId="ab">
    <w:name w:val="List Paragraph"/>
    <w:basedOn w:val="a3"/>
    <w:uiPriority w:val="34"/>
    <w:qFormat/>
    <w:rsid w:val="001565F8"/>
    <w:pPr>
      <w:ind w:firstLine="420"/>
    </w:pPr>
  </w:style>
  <w:style w:type="character" w:customStyle="1" w:styleId="40">
    <w:name w:val="标题 4字符"/>
    <w:basedOn w:val="a4"/>
    <w:link w:val="4"/>
    <w:uiPriority w:val="9"/>
    <w:rsid w:val="00A84B4E"/>
    <w:rPr>
      <w:rFonts w:asciiTheme="majorHAnsi" w:eastAsiaTheme="majorEastAsia" w:hAnsiTheme="majorHAnsi" w:cstheme="majorBidi"/>
      <w:b/>
      <w:bCs/>
      <w:sz w:val="28"/>
      <w:szCs w:val="28"/>
    </w:rPr>
  </w:style>
  <w:style w:type="paragraph" w:styleId="ac">
    <w:name w:val="TOC Heading"/>
    <w:basedOn w:val="1"/>
    <w:next w:val="a3"/>
    <w:uiPriority w:val="39"/>
    <w:unhideWhenUsed/>
    <w:qFormat/>
    <w:rsid w:val="0039058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3"/>
    <w:next w:val="a3"/>
    <w:autoRedefine/>
    <w:uiPriority w:val="39"/>
    <w:unhideWhenUsed/>
    <w:rsid w:val="00D90152"/>
    <w:pPr>
      <w:tabs>
        <w:tab w:val="left" w:pos="1050"/>
        <w:tab w:val="right" w:leader="dot" w:pos="8720"/>
      </w:tabs>
      <w:ind w:firstLine="480"/>
    </w:pPr>
  </w:style>
  <w:style w:type="paragraph" w:styleId="21">
    <w:name w:val="toc 2"/>
    <w:basedOn w:val="a3"/>
    <w:next w:val="a3"/>
    <w:autoRedefine/>
    <w:uiPriority w:val="39"/>
    <w:unhideWhenUsed/>
    <w:rsid w:val="00390583"/>
    <w:pPr>
      <w:ind w:leftChars="200" w:left="420"/>
    </w:pPr>
  </w:style>
  <w:style w:type="paragraph" w:styleId="31">
    <w:name w:val="toc 3"/>
    <w:basedOn w:val="a3"/>
    <w:next w:val="a3"/>
    <w:autoRedefine/>
    <w:uiPriority w:val="39"/>
    <w:unhideWhenUsed/>
    <w:rsid w:val="0039431F"/>
    <w:pPr>
      <w:tabs>
        <w:tab w:val="right" w:leader="dot" w:pos="8720"/>
      </w:tabs>
      <w:spacing w:line="300" w:lineRule="auto"/>
      <w:ind w:leftChars="400" w:left="840"/>
    </w:pPr>
  </w:style>
  <w:style w:type="character" w:styleId="ad">
    <w:name w:val="Hyperlink"/>
    <w:basedOn w:val="a4"/>
    <w:uiPriority w:val="99"/>
    <w:unhideWhenUsed/>
    <w:rsid w:val="00390583"/>
    <w:rPr>
      <w:color w:val="0563C1" w:themeColor="hyperlink"/>
      <w:u w:val="single"/>
    </w:rPr>
  </w:style>
  <w:style w:type="character" w:customStyle="1" w:styleId="50">
    <w:name w:val="标题 5字符"/>
    <w:basedOn w:val="a4"/>
    <w:link w:val="5"/>
    <w:uiPriority w:val="9"/>
    <w:rsid w:val="004C391F"/>
    <w:rPr>
      <w:b/>
      <w:bCs/>
      <w:sz w:val="28"/>
      <w:szCs w:val="28"/>
    </w:rPr>
  </w:style>
  <w:style w:type="paragraph" w:customStyle="1" w:styleId="ae">
    <w:name w:val="正文文字"/>
    <w:basedOn w:val="a3"/>
    <w:link w:val="Char"/>
    <w:autoRedefine/>
    <w:rsid w:val="005E5810"/>
    <w:pPr>
      <w:widowControl/>
      <w:spacing w:after="120" w:line="220" w:lineRule="atLeast"/>
      <w:ind w:rightChars="100" w:right="210"/>
    </w:pPr>
    <w:rPr>
      <w:rFonts w:ascii="Times New Roman" w:eastAsia="宋体" w:hAnsi="Times New Roman" w:cs="Times New Roman"/>
      <w:kern w:val="0"/>
      <w:szCs w:val="21"/>
    </w:rPr>
  </w:style>
  <w:style w:type="character" w:customStyle="1" w:styleId="Char">
    <w:name w:val="正文文字 Char"/>
    <w:basedOn w:val="a4"/>
    <w:link w:val="ae"/>
    <w:locked/>
    <w:rsid w:val="005E5810"/>
    <w:rPr>
      <w:rFonts w:ascii="Times New Roman" w:eastAsia="宋体" w:hAnsi="Times New Roman" w:cs="Times New Roman"/>
      <w:kern w:val="0"/>
      <w:szCs w:val="21"/>
    </w:rPr>
  </w:style>
  <w:style w:type="paragraph" w:customStyle="1" w:styleId="BL">
    <w:name w:val="BL"/>
    <w:basedOn w:val="a3"/>
    <w:link w:val="BLChar"/>
    <w:rsid w:val="00BB65FB"/>
    <w:rPr>
      <w:rFonts w:ascii="黑体" w:eastAsia="黑体" w:hAnsi="Calibri" w:cs="Times New Roman"/>
      <w:bCs/>
      <w:color w:val="0070C0"/>
      <w:kern w:val="0"/>
      <w:szCs w:val="28"/>
    </w:rPr>
  </w:style>
  <w:style w:type="character" w:customStyle="1" w:styleId="BLChar">
    <w:name w:val="BL Char"/>
    <w:basedOn w:val="a4"/>
    <w:link w:val="BL"/>
    <w:locked/>
    <w:rsid w:val="00BB65FB"/>
    <w:rPr>
      <w:rFonts w:ascii="黑体" w:eastAsia="黑体" w:hAnsi="Calibri" w:cs="Times New Roman"/>
      <w:bCs/>
      <w:color w:val="0070C0"/>
      <w:kern w:val="0"/>
      <w:sz w:val="24"/>
      <w:szCs w:val="28"/>
    </w:rPr>
  </w:style>
  <w:style w:type="paragraph" w:customStyle="1" w:styleId="af">
    <w:name w:val="警告说明"/>
    <w:basedOn w:val="ae"/>
    <w:link w:val="Char0"/>
    <w:rsid w:val="00462FCE"/>
    <w:rPr>
      <w:rFonts w:eastAsia="楷体_GB2312" w:hAnsi="Arial"/>
    </w:rPr>
  </w:style>
  <w:style w:type="character" w:customStyle="1" w:styleId="Char0">
    <w:name w:val="警告说明 Char"/>
    <w:basedOn w:val="Char"/>
    <w:link w:val="af"/>
    <w:locked/>
    <w:rsid w:val="00462FCE"/>
    <w:rPr>
      <w:rFonts w:ascii="Times New Roman" w:eastAsia="楷体_GB2312" w:hAnsi="Arial" w:cs="Times New Roman"/>
      <w:kern w:val="0"/>
      <w:szCs w:val="21"/>
    </w:rPr>
  </w:style>
  <w:style w:type="paragraph" w:styleId="af0">
    <w:name w:val="Normal (Web)"/>
    <w:basedOn w:val="a3"/>
    <w:unhideWhenUsed/>
    <w:rsid w:val="00C92EFD"/>
    <w:pPr>
      <w:widowControl/>
      <w:spacing w:before="100" w:beforeAutospacing="1" w:after="100" w:afterAutospacing="1" w:line="240" w:lineRule="auto"/>
      <w:ind w:firstLineChars="0" w:firstLine="0"/>
      <w:jc w:val="left"/>
    </w:pPr>
    <w:rPr>
      <w:rFonts w:ascii="宋体" w:eastAsia="宋体" w:hAnsi="宋体" w:cs="宋体"/>
      <w:kern w:val="0"/>
      <w:szCs w:val="24"/>
    </w:rPr>
  </w:style>
  <w:style w:type="character" w:customStyle="1" w:styleId="60">
    <w:name w:val="标题 6字符"/>
    <w:basedOn w:val="a4"/>
    <w:link w:val="6"/>
    <w:uiPriority w:val="9"/>
    <w:semiHidden/>
    <w:rsid w:val="006C363E"/>
    <w:rPr>
      <w:rFonts w:asciiTheme="majorHAnsi" w:eastAsiaTheme="majorEastAsia" w:hAnsiTheme="majorHAnsi" w:cstheme="majorBidi"/>
      <w:b/>
      <w:bCs/>
      <w:sz w:val="24"/>
      <w:szCs w:val="24"/>
    </w:rPr>
  </w:style>
  <w:style w:type="character" w:customStyle="1" w:styleId="70">
    <w:name w:val="标题 7字符"/>
    <w:basedOn w:val="a4"/>
    <w:link w:val="7"/>
    <w:uiPriority w:val="9"/>
    <w:semiHidden/>
    <w:rsid w:val="006C363E"/>
    <w:rPr>
      <w:b/>
      <w:bCs/>
      <w:sz w:val="24"/>
      <w:szCs w:val="24"/>
    </w:rPr>
  </w:style>
  <w:style w:type="character" w:customStyle="1" w:styleId="80">
    <w:name w:val="标题 8字符"/>
    <w:basedOn w:val="a4"/>
    <w:link w:val="8"/>
    <w:uiPriority w:val="9"/>
    <w:semiHidden/>
    <w:rsid w:val="006C363E"/>
    <w:rPr>
      <w:rFonts w:asciiTheme="majorHAnsi" w:eastAsiaTheme="majorEastAsia" w:hAnsiTheme="majorHAnsi" w:cstheme="majorBidi"/>
      <w:sz w:val="24"/>
      <w:szCs w:val="24"/>
    </w:rPr>
  </w:style>
  <w:style w:type="character" w:customStyle="1" w:styleId="90">
    <w:name w:val="标题 9字符"/>
    <w:basedOn w:val="a4"/>
    <w:link w:val="9"/>
    <w:uiPriority w:val="9"/>
    <w:semiHidden/>
    <w:rsid w:val="006C363E"/>
    <w:rPr>
      <w:rFonts w:asciiTheme="majorHAnsi" w:eastAsiaTheme="majorEastAsia" w:hAnsiTheme="majorHAnsi" w:cstheme="majorBidi"/>
      <w:szCs w:val="21"/>
    </w:rPr>
  </w:style>
  <w:style w:type="paragraph" w:styleId="af1">
    <w:name w:val="No Spacing"/>
    <w:link w:val="af2"/>
    <w:uiPriority w:val="1"/>
    <w:qFormat/>
    <w:rsid w:val="00BE4E28"/>
    <w:rPr>
      <w:kern w:val="0"/>
      <w:sz w:val="22"/>
    </w:rPr>
  </w:style>
  <w:style w:type="character" w:customStyle="1" w:styleId="af2">
    <w:name w:val="无间隔字符"/>
    <w:basedOn w:val="a4"/>
    <w:link w:val="af1"/>
    <w:uiPriority w:val="1"/>
    <w:rsid w:val="00BE4E28"/>
    <w:rPr>
      <w:kern w:val="0"/>
      <w:sz w:val="22"/>
    </w:rPr>
  </w:style>
  <w:style w:type="character" w:styleId="af3">
    <w:name w:val="FollowedHyperlink"/>
    <w:basedOn w:val="a4"/>
    <w:uiPriority w:val="99"/>
    <w:semiHidden/>
    <w:unhideWhenUsed/>
    <w:rsid w:val="00FD7D48"/>
    <w:rPr>
      <w:color w:val="954F72" w:themeColor="followedHyperlink"/>
      <w:u w:val="single"/>
    </w:rPr>
  </w:style>
  <w:style w:type="character" w:styleId="af4">
    <w:name w:val="annotation reference"/>
    <w:basedOn w:val="a4"/>
    <w:semiHidden/>
    <w:rsid w:val="00CA59B0"/>
    <w:rPr>
      <w:sz w:val="21"/>
      <w:szCs w:val="21"/>
    </w:rPr>
  </w:style>
  <w:style w:type="character" w:styleId="af5">
    <w:name w:val="page number"/>
    <w:basedOn w:val="a4"/>
    <w:rsid w:val="00CA59B0"/>
  </w:style>
  <w:style w:type="paragraph" w:styleId="af6">
    <w:name w:val="Balloon Text"/>
    <w:basedOn w:val="a3"/>
    <w:link w:val="af7"/>
    <w:semiHidden/>
    <w:rsid w:val="00CA59B0"/>
    <w:pPr>
      <w:spacing w:line="276" w:lineRule="auto"/>
      <w:ind w:firstLineChars="0" w:firstLine="0"/>
    </w:pPr>
    <w:rPr>
      <w:rFonts w:ascii="Times New Roman" w:eastAsia="宋体" w:hAnsi="Times New Roman" w:cs="Times New Roman"/>
      <w:sz w:val="18"/>
      <w:szCs w:val="18"/>
    </w:rPr>
  </w:style>
  <w:style w:type="character" w:customStyle="1" w:styleId="af7">
    <w:name w:val="批注框文本字符"/>
    <w:basedOn w:val="a4"/>
    <w:link w:val="af6"/>
    <w:semiHidden/>
    <w:rsid w:val="00CA59B0"/>
    <w:rPr>
      <w:rFonts w:ascii="Times New Roman" w:eastAsia="宋体" w:hAnsi="Times New Roman" w:cs="Times New Roman"/>
      <w:sz w:val="18"/>
      <w:szCs w:val="18"/>
    </w:rPr>
  </w:style>
  <w:style w:type="paragraph" w:customStyle="1" w:styleId="af8">
    <w:name w:val="缺省文本"/>
    <w:basedOn w:val="a3"/>
    <w:rsid w:val="00CA59B0"/>
    <w:pPr>
      <w:autoSpaceDE w:val="0"/>
      <w:autoSpaceDN w:val="0"/>
      <w:adjustRightInd w:val="0"/>
      <w:spacing w:before="20" w:after="20" w:line="400" w:lineRule="exact"/>
      <w:ind w:firstLineChars="0" w:firstLine="504"/>
      <w:jc w:val="left"/>
    </w:pPr>
    <w:rPr>
      <w:rFonts w:ascii="Times New Roman" w:eastAsia="宋体" w:hAnsi="Times New Roman" w:cs="Times New Roman"/>
      <w:kern w:val="0"/>
      <w:szCs w:val="24"/>
    </w:rPr>
  </w:style>
  <w:style w:type="paragraph" w:styleId="af9">
    <w:name w:val="annotation text"/>
    <w:basedOn w:val="a3"/>
    <w:link w:val="afa"/>
    <w:semiHidden/>
    <w:rsid w:val="00CA59B0"/>
    <w:pPr>
      <w:spacing w:line="276" w:lineRule="auto"/>
      <w:ind w:firstLineChars="0" w:firstLine="0"/>
      <w:jc w:val="left"/>
    </w:pPr>
    <w:rPr>
      <w:rFonts w:ascii="Times New Roman" w:eastAsia="宋体" w:hAnsi="Times New Roman" w:cs="Times New Roman"/>
      <w:sz w:val="21"/>
      <w:szCs w:val="24"/>
    </w:rPr>
  </w:style>
  <w:style w:type="character" w:customStyle="1" w:styleId="afa">
    <w:name w:val="批注文字字符"/>
    <w:basedOn w:val="a4"/>
    <w:link w:val="af9"/>
    <w:semiHidden/>
    <w:rsid w:val="00CA59B0"/>
    <w:rPr>
      <w:rFonts w:ascii="Times New Roman" w:eastAsia="宋体" w:hAnsi="Times New Roman" w:cs="Times New Roman"/>
      <w:szCs w:val="24"/>
    </w:rPr>
  </w:style>
  <w:style w:type="paragraph" w:styleId="afb">
    <w:name w:val="annotation subject"/>
    <w:basedOn w:val="af9"/>
    <w:next w:val="af9"/>
    <w:link w:val="afc"/>
    <w:semiHidden/>
    <w:rsid w:val="00CA59B0"/>
    <w:rPr>
      <w:b/>
      <w:bCs/>
    </w:rPr>
  </w:style>
  <w:style w:type="character" w:customStyle="1" w:styleId="afc">
    <w:name w:val="批注主题字符"/>
    <w:basedOn w:val="afa"/>
    <w:link w:val="afb"/>
    <w:semiHidden/>
    <w:rsid w:val="00CA59B0"/>
    <w:rPr>
      <w:rFonts w:ascii="Times New Roman" w:eastAsia="宋体" w:hAnsi="Times New Roman" w:cs="Times New Roman"/>
      <w:b/>
      <w:bCs/>
      <w:szCs w:val="24"/>
    </w:rPr>
  </w:style>
  <w:style w:type="paragraph" w:customStyle="1" w:styleId="afd">
    <w:name w:val="常规"/>
    <w:basedOn w:val="a3"/>
    <w:link w:val="Char1"/>
    <w:rsid w:val="00CA59B0"/>
    <w:pPr>
      <w:spacing w:beforeLines="100" w:before="100" w:afterLines="100" w:after="100" w:line="276" w:lineRule="auto"/>
      <w:ind w:left="1134" w:firstLineChars="0" w:firstLine="0"/>
    </w:pPr>
    <w:rPr>
      <w:rFonts w:ascii="Times New Roman" w:eastAsia="宋体" w:hAnsi="Times New Roman" w:cs="Times New Roman"/>
      <w:sz w:val="21"/>
      <w:szCs w:val="21"/>
    </w:rPr>
  </w:style>
  <w:style w:type="paragraph" w:customStyle="1" w:styleId="Block">
    <w:name w:val="Block"/>
    <w:basedOn w:val="a3"/>
    <w:next w:val="afd"/>
    <w:rsid w:val="00CA59B0"/>
    <w:pPr>
      <w:numPr>
        <w:ilvl w:val="3"/>
        <w:numId w:val="21"/>
      </w:numPr>
      <w:spacing w:line="276" w:lineRule="auto"/>
      <w:ind w:firstLineChars="0"/>
    </w:pPr>
    <w:rPr>
      <w:rFonts w:ascii="Arial" w:eastAsia="楷体_GB2312" w:hAnsi="Arial" w:cs="Times New Roman"/>
      <w:color w:val="000080"/>
      <w:sz w:val="28"/>
      <w:szCs w:val="28"/>
    </w:rPr>
  </w:style>
  <w:style w:type="paragraph" w:customStyle="1" w:styleId="ItemStep">
    <w:name w:val="Item Step"/>
    <w:basedOn w:val="a3"/>
    <w:rsid w:val="00CA59B0"/>
    <w:pPr>
      <w:widowControl/>
      <w:numPr>
        <w:ilvl w:val="4"/>
        <w:numId w:val="21"/>
      </w:numPr>
      <w:spacing w:afterLines="50" w:after="50" w:line="276" w:lineRule="auto"/>
      <w:ind w:firstLineChars="0"/>
      <w:jc w:val="left"/>
    </w:pPr>
    <w:rPr>
      <w:rFonts w:ascii="Times New Roman" w:eastAsia="宋体" w:hAnsi="Times New Roman" w:cs="Times New Roman"/>
      <w:sz w:val="21"/>
      <w:szCs w:val="24"/>
    </w:rPr>
  </w:style>
  <w:style w:type="character" w:customStyle="1" w:styleId="Char2">
    <w:name w:val="编写说明 Char"/>
    <w:basedOn w:val="a4"/>
    <w:link w:val="afe"/>
    <w:rsid w:val="00CA59B0"/>
    <w:rPr>
      <w:i/>
      <w:color w:val="0000FF"/>
      <w:szCs w:val="24"/>
    </w:rPr>
  </w:style>
  <w:style w:type="paragraph" w:customStyle="1" w:styleId="aff">
    <w:name w:val="目录"/>
    <w:basedOn w:val="a3"/>
    <w:next w:val="afd"/>
    <w:rsid w:val="00CA59B0"/>
    <w:pPr>
      <w:pageBreakBefore/>
      <w:spacing w:before="600" w:after="360" w:line="480" w:lineRule="auto"/>
      <w:ind w:firstLineChars="0" w:firstLine="0"/>
      <w:jc w:val="center"/>
    </w:pPr>
    <w:rPr>
      <w:rFonts w:ascii="Times New Roman" w:eastAsia="楷体_GB2312" w:hAnsi="Times New Roman" w:cs="Times New Roman"/>
      <w:spacing w:val="200"/>
      <w:sz w:val="36"/>
      <w:szCs w:val="32"/>
    </w:rPr>
  </w:style>
  <w:style w:type="character" w:customStyle="1" w:styleId="Char1">
    <w:name w:val="常规 Char"/>
    <w:basedOn w:val="a4"/>
    <w:link w:val="afd"/>
    <w:rsid w:val="00CA59B0"/>
    <w:rPr>
      <w:rFonts w:ascii="Times New Roman" w:eastAsia="宋体" w:hAnsi="Times New Roman" w:cs="Times New Roman"/>
      <w:szCs w:val="21"/>
    </w:rPr>
  </w:style>
  <w:style w:type="paragraph" w:customStyle="1" w:styleId="aff0">
    <w:name w:val="文件名"/>
    <w:basedOn w:val="aff"/>
    <w:next w:val="afd"/>
    <w:rsid w:val="00CA59B0"/>
    <w:pPr>
      <w:pageBreakBefore w:val="0"/>
    </w:pPr>
    <w:rPr>
      <w:spacing w:val="0"/>
      <w:sz w:val="52"/>
      <w:szCs w:val="44"/>
    </w:rPr>
  </w:style>
  <w:style w:type="paragraph" w:customStyle="1" w:styleId="afe">
    <w:name w:val="编写说明"/>
    <w:basedOn w:val="a3"/>
    <w:link w:val="Char2"/>
    <w:rsid w:val="00CA59B0"/>
    <w:pPr>
      <w:spacing w:line="276" w:lineRule="auto"/>
      <w:ind w:firstLineChars="0" w:firstLine="0"/>
    </w:pPr>
    <w:rPr>
      <w:i/>
      <w:color w:val="0000FF"/>
      <w:sz w:val="21"/>
      <w:szCs w:val="24"/>
    </w:rPr>
  </w:style>
  <w:style w:type="paragraph" w:customStyle="1" w:styleId="ItemStepinTable">
    <w:name w:val="Item Step in Table"/>
    <w:basedOn w:val="a3"/>
    <w:rsid w:val="00CA59B0"/>
    <w:pPr>
      <w:numPr>
        <w:ilvl w:val="5"/>
        <w:numId w:val="21"/>
      </w:numPr>
      <w:spacing w:line="276" w:lineRule="auto"/>
      <w:ind w:firstLineChars="0"/>
      <w:jc w:val="left"/>
    </w:pPr>
    <w:rPr>
      <w:rFonts w:ascii="Times New Roman" w:eastAsia="宋体" w:hAnsi="Times New Roman" w:cs="Times New Roman"/>
      <w:sz w:val="21"/>
      <w:szCs w:val="24"/>
    </w:rPr>
  </w:style>
  <w:style w:type="paragraph" w:customStyle="1" w:styleId="FigureDescription">
    <w:name w:val="Figure Description"/>
    <w:basedOn w:val="a3"/>
    <w:next w:val="afd"/>
    <w:rsid w:val="00CA59B0"/>
    <w:pPr>
      <w:keepNext/>
      <w:keepLines/>
      <w:numPr>
        <w:ilvl w:val="8"/>
        <w:numId w:val="21"/>
      </w:numPr>
      <w:spacing w:afterLines="100" w:after="100" w:line="276" w:lineRule="auto"/>
      <w:ind w:firstLineChars="0"/>
      <w:jc w:val="center"/>
    </w:pPr>
    <w:rPr>
      <w:rFonts w:ascii="Times New Roman" w:eastAsia="宋体" w:hAnsi="Times New Roman" w:cs="Times New Roman"/>
      <w:sz w:val="18"/>
      <w:szCs w:val="24"/>
    </w:rPr>
  </w:style>
  <w:style w:type="paragraph" w:styleId="aff1">
    <w:name w:val="Document Map"/>
    <w:basedOn w:val="a3"/>
    <w:link w:val="aff2"/>
    <w:semiHidden/>
    <w:rsid w:val="00CA59B0"/>
    <w:pPr>
      <w:shd w:val="clear" w:color="auto" w:fill="000080"/>
      <w:spacing w:line="276" w:lineRule="auto"/>
      <w:ind w:firstLineChars="0" w:firstLine="0"/>
    </w:pPr>
    <w:rPr>
      <w:rFonts w:ascii="Times New Roman" w:eastAsia="宋体" w:hAnsi="Times New Roman" w:cs="Times New Roman"/>
      <w:sz w:val="21"/>
      <w:szCs w:val="24"/>
    </w:rPr>
  </w:style>
  <w:style w:type="character" w:customStyle="1" w:styleId="aff2">
    <w:name w:val="文档结构图字符"/>
    <w:basedOn w:val="a4"/>
    <w:link w:val="aff1"/>
    <w:semiHidden/>
    <w:rsid w:val="00CA59B0"/>
    <w:rPr>
      <w:rFonts w:ascii="Times New Roman" w:eastAsia="宋体" w:hAnsi="Times New Roman" w:cs="Times New Roman"/>
      <w:szCs w:val="24"/>
      <w:shd w:val="clear" w:color="auto" w:fill="000080"/>
    </w:rPr>
  </w:style>
  <w:style w:type="character" w:customStyle="1" w:styleId="aff3">
    <w:name w:val="样式 加粗"/>
    <w:basedOn w:val="a4"/>
    <w:rsid w:val="00CA59B0"/>
    <w:rPr>
      <w:b/>
      <w:bCs/>
    </w:rPr>
  </w:style>
  <w:style w:type="paragraph" w:customStyle="1" w:styleId="32">
    <w:name w:val="样式 目录 3"/>
    <w:basedOn w:val="a3"/>
    <w:rsid w:val="00CA59B0"/>
    <w:pPr>
      <w:tabs>
        <w:tab w:val="left" w:pos="1680"/>
        <w:tab w:val="right" w:leader="dot" w:pos="9628"/>
      </w:tabs>
      <w:spacing w:line="276" w:lineRule="auto"/>
      <w:ind w:leftChars="400" w:left="960" w:rightChars="100" w:right="240" w:firstLineChars="0" w:firstLine="0"/>
      <w:jc w:val="left"/>
    </w:pPr>
    <w:rPr>
      <w:rFonts w:ascii="Times New Roman" w:eastAsia="宋体" w:hAnsi="Times New Roman" w:cs="宋体"/>
      <w:noProof/>
      <w:sz w:val="21"/>
      <w:szCs w:val="20"/>
    </w:rPr>
  </w:style>
  <w:style w:type="paragraph" w:customStyle="1" w:styleId="378">
    <w:name w:val="样式 目录 3 + 段后: 7.8 磅"/>
    <w:basedOn w:val="a3"/>
    <w:rsid w:val="00CA59B0"/>
    <w:pPr>
      <w:tabs>
        <w:tab w:val="left" w:pos="1680"/>
        <w:tab w:val="right" w:leader="dot" w:pos="9628"/>
      </w:tabs>
      <w:spacing w:after="156" w:line="276" w:lineRule="auto"/>
      <w:ind w:leftChars="500" w:left="1050" w:firstLineChars="0" w:firstLine="0"/>
    </w:pPr>
    <w:rPr>
      <w:rFonts w:ascii="Times New Roman" w:eastAsia="宋体" w:hAnsi="Times New Roman" w:cs="宋体"/>
      <w:sz w:val="21"/>
      <w:szCs w:val="20"/>
    </w:rPr>
  </w:style>
  <w:style w:type="table" w:styleId="aff4">
    <w:name w:val="Table Theme"/>
    <w:basedOn w:val="a5"/>
    <w:rsid w:val="00CA59B0"/>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5">
    <w:name w:val="图片注解"/>
    <w:basedOn w:val="a3"/>
    <w:next w:val="aff6"/>
    <w:rsid w:val="00CA59B0"/>
    <w:pPr>
      <w:spacing w:line="276" w:lineRule="auto"/>
      <w:ind w:firstLineChars="0" w:firstLine="0"/>
      <w:jc w:val="center"/>
    </w:pPr>
    <w:rPr>
      <w:rFonts w:ascii="Times New Roman" w:eastAsia="宋体" w:hAnsi="Times New Roman" w:cs="Times New Roman"/>
      <w:sz w:val="18"/>
      <w:szCs w:val="24"/>
    </w:rPr>
  </w:style>
  <w:style w:type="paragraph" w:customStyle="1" w:styleId="aff7">
    <w:name w:val="表格注解"/>
    <w:basedOn w:val="a3"/>
    <w:next w:val="aff6"/>
    <w:rsid w:val="00CA59B0"/>
    <w:pPr>
      <w:spacing w:line="276" w:lineRule="auto"/>
      <w:ind w:firstLineChars="0" w:firstLine="0"/>
      <w:jc w:val="center"/>
    </w:pPr>
    <w:rPr>
      <w:rFonts w:ascii="Times New Roman" w:eastAsia="宋体" w:hAnsi="Times New Roman" w:cs="Times New Roman"/>
      <w:sz w:val="21"/>
      <w:szCs w:val="24"/>
    </w:rPr>
  </w:style>
  <w:style w:type="paragraph" w:styleId="aff6">
    <w:name w:val="Body Text"/>
    <w:basedOn w:val="a3"/>
    <w:link w:val="aff8"/>
    <w:qFormat/>
    <w:rsid w:val="00CA59B0"/>
    <w:pPr>
      <w:spacing w:line="276" w:lineRule="auto"/>
      <w:ind w:firstLine="480"/>
    </w:pPr>
    <w:rPr>
      <w:rFonts w:ascii="Times New Roman" w:eastAsia="宋体" w:hAnsi="Times New Roman" w:cs="Times New Roman"/>
      <w:sz w:val="21"/>
      <w:szCs w:val="24"/>
    </w:rPr>
  </w:style>
  <w:style w:type="character" w:customStyle="1" w:styleId="aff8">
    <w:name w:val="正文文本字符"/>
    <w:basedOn w:val="a4"/>
    <w:link w:val="aff6"/>
    <w:rsid w:val="00CA59B0"/>
    <w:rPr>
      <w:rFonts w:ascii="Times New Roman" w:eastAsia="宋体" w:hAnsi="Times New Roman" w:cs="Times New Roman"/>
      <w:szCs w:val="24"/>
    </w:rPr>
  </w:style>
  <w:style w:type="paragraph" w:styleId="aff9">
    <w:name w:val="Body Text First Indent"/>
    <w:basedOn w:val="aff6"/>
    <w:link w:val="affa"/>
    <w:rsid w:val="00CA59B0"/>
  </w:style>
  <w:style w:type="character" w:customStyle="1" w:styleId="affa">
    <w:name w:val="正文首行缩进字符"/>
    <w:basedOn w:val="aff8"/>
    <w:link w:val="aff9"/>
    <w:rsid w:val="00CA59B0"/>
    <w:rPr>
      <w:rFonts w:ascii="Times New Roman" w:eastAsia="宋体" w:hAnsi="Times New Roman" w:cs="Times New Roman"/>
      <w:szCs w:val="24"/>
    </w:rPr>
  </w:style>
  <w:style w:type="character" w:styleId="affb">
    <w:name w:val="line number"/>
    <w:basedOn w:val="a4"/>
    <w:rsid w:val="00CA59B0"/>
  </w:style>
  <w:style w:type="paragraph" w:styleId="22">
    <w:name w:val="Body Text 2"/>
    <w:basedOn w:val="a3"/>
    <w:link w:val="23"/>
    <w:rsid w:val="00CA59B0"/>
    <w:pPr>
      <w:spacing w:after="120" w:line="480" w:lineRule="auto"/>
      <w:ind w:firstLineChars="0" w:firstLine="0"/>
    </w:pPr>
    <w:rPr>
      <w:rFonts w:ascii="Times New Roman" w:eastAsia="宋体" w:hAnsi="Times New Roman" w:cs="Times New Roman"/>
      <w:sz w:val="21"/>
      <w:szCs w:val="24"/>
    </w:rPr>
  </w:style>
  <w:style w:type="character" w:customStyle="1" w:styleId="23">
    <w:name w:val="正文文本 2字符"/>
    <w:basedOn w:val="a4"/>
    <w:link w:val="22"/>
    <w:rsid w:val="00CA59B0"/>
    <w:rPr>
      <w:rFonts w:ascii="Times New Roman" w:eastAsia="宋体" w:hAnsi="Times New Roman" w:cs="Times New Roman"/>
      <w:szCs w:val="24"/>
    </w:rPr>
  </w:style>
  <w:style w:type="paragraph" w:styleId="affc">
    <w:name w:val="caption"/>
    <w:basedOn w:val="a3"/>
    <w:next w:val="a3"/>
    <w:qFormat/>
    <w:rsid w:val="00CA59B0"/>
    <w:pPr>
      <w:spacing w:line="276" w:lineRule="auto"/>
      <w:ind w:firstLineChars="0" w:firstLine="0"/>
      <w:jc w:val="center"/>
    </w:pPr>
    <w:rPr>
      <w:rFonts w:ascii="Cambria" w:eastAsia="宋体" w:hAnsi="Cambria" w:cs="Times New Roman"/>
      <w:sz w:val="18"/>
      <w:szCs w:val="20"/>
    </w:rPr>
  </w:style>
  <w:style w:type="paragraph" w:styleId="affd">
    <w:name w:val="table of figures"/>
    <w:basedOn w:val="a3"/>
    <w:next w:val="a3"/>
    <w:uiPriority w:val="99"/>
    <w:rsid w:val="00CA59B0"/>
    <w:pPr>
      <w:spacing w:line="276" w:lineRule="auto"/>
      <w:ind w:leftChars="200" w:hangingChars="200" w:hanging="200"/>
    </w:pPr>
    <w:rPr>
      <w:rFonts w:ascii="Times New Roman" w:eastAsia="宋体" w:hAnsi="Times New Roman" w:cs="Times New Roman"/>
      <w:sz w:val="21"/>
      <w:szCs w:val="24"/>
    </w:rPr>
  </w:style>
  <w:style w:type="paragraph" w:customStyle="1" w:styleId="ItemList">
    <w:name w:val="Item List"/>
    <w:basedOn w:val="a3"/>
    <w:rsid w:val="00CA59B0"/>
    <w:pPr>
      <w:numPr>
        <w:numId w:val="22"/>
      </w:numPr>
      <w:tabs>
        <w:tab w:val="left" w:pos="420"/>
      </w:tabs>
      <w:snapToGrid w:val="0"/>
      <w:spacing w:afterLines="50" w:after="50" w:line="240" w:lineRule="auto"/>
      <w:ind w:left="1701" w:firstLineChars="0" w:hanging="567"/>
      <w:jc w:val="left"/>
    </w:pPr>
    <w:rPr>
      <w:rFonts w:ascii="Times New Roman" w:eastAsia="宋体" w:hAnsi="Times New Roman" w:cs="Times New Roman"/>
      <w:sz w:val="21"/>
      <w:szCs w:val="24"/>
    </w:rPr>
  </w:style>
  <w:style w:type="paragraph" w:customStyle="1" w:styleId="affe">
    <w:name w:val="样例"/>
    <w:basedOn w:val="a3"/>
    <w:rsid w:val="00CA59B0"/>
    <w:pPr>
      <w:tabs>
        <w:tab w:val="left" w:pos="1701"/>
      </w:tabs>
      <w:spacing w:line="240" w:lineRule="auto"/>
      <w:ind w:firstLineChars="0" w:firstLine="0"/>
    </w:pPr>
    <w:rPr>
      <w:rFonts w:ascii="Times New Roman" w:eastAsia="宋体" w:hAnsi="Times New Roman" w:cs="Times New Roman"/>
      <w:b/>
      <w:color w:val="FF0000"/>
      <w:sz w:val="21"/>
      <w:szCs w:val="24"/>
    </w:rPr>
  </w:style>
  <w:style w:type="paragraph" w:customStyle="1" w:styleId="Figure">
    <w:name w:val="Figure"/>
    <w:basedOn w:val="a3"/>
    <w:next w:val="FigureDescription"/>
    <w:rsid w:val="00CA59B0"/>
    <w:pPr>
      <w:keepNext/>
      <w:keepLines/>
      <w:spacing w:line="240" w:lineRule="auto"/>
      <w:ind w:left="1134" w:firstLineChars="0" w:firstLine="0"/>
      <w:jc w:val="center"/>
    </w:pPr>
    <w:rPr>
      <w:rFonts w:ascii="Times New Roman" w:eastAsia="宋体" w:hAnsi="Times New Roman" w:cs="Times New Roman"/>
      <w:sz w:val="21"/>
      <w:szCs w:val="24"/>
    </w:rPr>
  </w:style>
  <w:style w:type="paragraph" w:styleId="afff">
    <w:name w:val="Normal Indent"/>
    <w:aliases w:val="正文4"/>
    <w:basedOn w:val="a3"/>
    <w:rsid w:val="00CA59B0"/>
    <w:pPr>
      <w:spacing w:line="240" w:lineRule="auto"/>
      <w:ind w:firstLine="420"/>
    </w:pPr>
    <w:rPr>
      <w:rFonts w:ascii="Times New Roman" w:eastAsia="宋体" w:hAnsi="Times New Roman" w:cs="Times New Roman"/>
      <w:sz w:val="21"/>
      <w:szCs w:val="24"/>
    </w:rPr>
  </w:style>
  <w:style w:type="paragraph" w:styleId="51">
    <w:name w:val="toc 5"/>
    <w:basedOn w:val="a3"/>
    <w:next w:val="a3"/>
    <w:autoRedefine/>
    <w:semiHidden/>
    <w:rsid w:val="00CA59B0"/>
    <w:pPr>
      <w:spacing w:line="276" w:lineRule="auto"/>
      <w:ind w:leftChars="800" w:left="1680" w:firstLineChars="0" w:firstLine="0"/>
    </w:pPr>
    <w:rPr>
      <w:rFonts w:ascii="Times New Roman" w:eastAsia="宋体" w:hAnsi="Times New Roman" w:cs="Times New Roman"/>
      <w:sz w:val="21"/>
      <w:szCs w:val="24"/>
    </w:rPr>
  </w:style>
  <w:style w:type="paragraph" w:customStyle="1" w:styleId="a1">
    <w:name w:val="说明"/>
    <w:basedOn w:val="a3"/>
    <w:next w:val="afd"/>
    <w:rsid w:val="00CA59B0"/>
    <w:pPr>
      <w:numPr>
        <w:numId w:val="24"/>
      </w:numPr>
      <w:shd w:val="clear" w:color="auto" w:fill="FFFFAF"/>
      <w:spacing w:beforeLines="100" w:before="312" w:afterLines="100" w:after="312" w:line="240" w:lineRule="auto"/>
      <w:ind w:firstLineChars="0"/>
    </w:pPr>
    <w:rPr>
      <w:rFonts w:ascii="Times New Roman" w:eastAsia="楷体_GB2312" w:hAnsi="Times New Roman" w:cs="Times New Roman"/>
      <w:sz w:val="21"/>
      <w:szCs w:val="21"/>
    </w:rPr>
  </w:style>
  <w:style w:type="character" w:customStyle="1" w:styleId="CharChar3">
    <w:name w:val=" Char Char3"/>
    <w:basedOn w:val="a4"/>
    <w:rsid w:val="00CA59B0"/>
    <w:rPr>
      <w:rFonts w:ascii="Arial" w:eastAsia="楷体_GB2312" w:hAnsi="Arial"/>
      <w:b/>
      <w:bCs/>
      <w:kern w:val="44"/>
      <w:sz w:val="44"/>
      <w:szCs w:val="44"/>
    </w:rPr>
  </w:style>
  <w:style w:type="character" w:customStyle="1" w:styleId="1Char">
    <w:name w:val="正文1 Char"/>
    <w:basedOn w:val="a4"/>
    <w:link w:val="12"/>
    <w:rsid w:val="00CA59B0"/>
    <w:rPr>
      <w:rFonts w:eastAsia="宋体"/>
      <w:szCs w:val="24"/>
    </w:rPr>
  </w:style>
  <w:style w:type="paragraph" w:customStyle="1" w:styleId="12">
    <w:name w:val="正文1"/>
    <w:basedOn w:val="a3"/>
    <w:link w:val="1Char"/>
    <w:rsid w:val="00CA59B0"/>
    <w:pPr>
      <w:spacing w:line="276" w:lineRule="auto"/>
      <w:ind w:firstLineChars="0" w:firstLine="420"/>
    </w:pPr>
    <w:rPr>
      <w:rFonts w:eastAsia="宋体"/>
      <w:sz w:val="21"/>
      <w:szCs w:val="24"/>
    </w:rPr>
  </w:style>
  <w:style w:type="paragraph" w:customStyle="1" w:styleId="afff0">
    <w:name w:val="图表名称"/>
    <w:link w:val="Char3"/>
    <w:rsid w:val="00CA59B0"/>
    <w:pPr>
      <w:spacing w:line="360" w:lineRule="auto"/>
      <w:jc w:val="center"/>
    </w:pPr>
    <w:rPr>
      <w:rFonts w:ascii="Times New Roman" w:eastAsia="宋体" w:hAnsi="Times New Roman" w:cs="Times New Roman"/>
      <w:kern w:val="0"/>
      <w:sz w:val="18"/>
      <w:szCs w:val="20"/>
    </w:rPr>
  </w:style>
  <w:style w:type="character" w:customStyle="1" w:styleId="Char3">
    <w:name w:val="图表名称 Char"/>
    <w:basedOn w:val="a4"/>
    <w:link w:val="afff0"/>
    <w:rsid w:val="00CA59B0"/>
    <w:rPr>
      <w:rFonts w:ascii="Times New Roman" w:eastAsia="宋体" w:hAnsi="Times New Roman" w:cs="Times New Roman"/>
      <w:kern w:val="0"/>
      <w:sz w:val="18"/>
      <w:szCs w:val="20"/>
    </w:rPr>
  </w:style>
  <w:style w:type="paragraph" w:customStyle="1" w:styleId="afff1">
    <w:name w:val="表样式"/>
    <w:basedOn w:val="a3"/>
    <w:link w:val="Char4"/>
    <w:rsid w:val="00CA59B0"/>
    <w:pPr>
      <w:spacing w:line="276" w:lineRule="auto"/>
      <w:ind w:firstLineChars="0" w:firstLine="0"/>
    </w:pPr>
    <w:rPr>
      <w:rFonts w:ascii="Times New Roman" w:eastAsia="宋体" w:hAnsi="Times New Roman" w:cs="Courier New"/>
      <w:bCs/>
      <w:sz w:val="21"/>
      <w:szCs w:val="20"/>
    </w:rPr>
  </w:style>
  <w:style w:type="paragraph" w:customStyle="1" w:styleId="afff2">
    <w:name w:val="表头"/>
    <w:basedOn w:val="afff1"/>
    <w:rsid w:val="00CA59B0"/>
    <w:pPr>
      <w:spacing w:line="360" w:lineRule="auto"/>
      <w:jc w:val="center"/>
    </w:pPr>
    <w:rPr>
      <w:b/>
    </w:rPr>
  </w:style>
  <w:style w:type="character" w:customStyle="1" w:styleId="Char4">
    <w:name w:val="表样式 Char"/>
    <w:basedOn w:val="a4"/>
    <w:link w:val="afff1"/>
    <w:rsid w:val="00CA59B0"/>
    <w:rPr>
      <w:rFonts w:ascii="Times New Roman" w:eastAsia="宋体" w:hAnsi="Times New Roman" w:cs="Courier New"/>
      <w:bCs/>
      <w:szCs w:val="20"/>
    </w:rPr>
  </w:style>
  <w:style w:type="paragraph" w:customStyle="1" w:styleId="24">
    <w:name w:val="样式 加粗 首行缩进:  2 字符"/>
    <w:basedOn w:val="a3"/>
    <w:rsid w:val="00CA59B0"/>
    <w:pPr>
      <w:adjustRightInd w:val="0"/>
      <w:spacing w:line="276" w:lineRule="auto"/>
      <w:ind w:left="210" w:rightChars="100" w:right="210" w:firstLine="422"/>
    </w:pPr>
    <w:rPr>
      <w:rFonts w:ascii="Times New Roman" w:eastAsia="宋体" w:hAnsi="Times New Roman" w:cs="宋体"/>
      <w:b/>
      <w:bCs/>
      <w:sz w:val="21"/>
      <w:szCs w:val="20"/>
    </w:rPr>
  </w:style>
  <w:style w:type="paragraph" w:customStyle="1" w:styleId="afff3">
    <w:name w:val="表格内文字"/>
    <w:autoRedefine/>
    <w:rsid w:val="00CA59B0"/>
    <w:pPr>
      <w:ind w:firstLineChars="200" w:firstLine="200"/>
    </w:pPr>
    <w:rPr>
      <w:rFonts w:ascii="Times New Roman" w:eastAsia="宋体" w:hAnsi="Times New Roman" w:cs="Times New Roman"/>
      <w:kern w:val="0"/>
      <w:sz w:val="18"/>
      <w:szCs w:val="20"/>
    </w:rPr>
  </w:style>
  <w:style w:type="paragraph" w:customStyle="1" w:styleId="afff4">
    <w:name w:val="情形一"/>
    <w:autoRedefine/>
    <w:rsid w:val="00CA59B0"/>
    <w:pPr>
      <w:spacing w:beforeLines="50" w:before="120" w:line="276" w:lineRule="auto"/>
      <w:ind w:firstLineChars="200" w:firstLine="422"/>
    </w:pPr>
    <w:rPr>
      <w:rFonts w:ascii="Times New Roman" w:eastAsia="宋体" w:hAnsi="Times New Roman" w:cs="Times New Roman"/>
      <w:b/>
      <w:kern w:val="0"/>
      <w:szCs w:val="20"/>
    </w:rPr>
  </w:style>
  <w:style w:type="paragraph" w:customStyle="1" w:styleId="afff5">
    <w:name w:val="注和图解"/>
    <w:basedOn w:val="12"/>
    <w:next w:val="12"/>
    <w:link w:val="Char5"/>
    <w:rsid w:val="00CA59B0"/>
    <w:rPr>
      <w:rFonts w:eastAsia="黑体"/>
      <w:b/>
    </w:rPr>
  </w:style>
  <w:style w:type="character" w:customStyle="1" w:styleId="Char5">
    <w:name w:val="注和图解 Char"/>
    <w:basedOn w:val="1Char"/>
    <w:link w:val="afff5"/>
    <w:rsid w:val="00CA59B0"/>
    <w:rPr>
      <w:rFonts w:eastAsia="黑体"/>
      <w:b/>
      <w:szCs w:val="24"/>
    </w:rPr>
  </w:style>
  <w:style w:type="paragraph" w:customStyle="1" w:styleId="a0">
    <w:name w:val="注/图解内容列表"/>
    <w:basedOn w:val="a3"/>
    <w:rsid w:val="00CA59B0"/>
    <w:pPr>
      <w:numPr>
        <w:numId w:val="25"/>
      </w:numPr>
      <w:spacing w:line="276" w:lineRule="auto"/>
      <w:ind w:firstLineChars="0"/>
    </w:pPr>
    <w:rPr>
      <w:rFonts w:ascii="Times New Roman" w:eastAsia="楷体_GB2312" w:hAnsi="Times New Roman" w:cs="Times New Roman"/>
      <w:sz w:val="21"/>
      <w:szCs w:val="24"/>
    </w:rPr>
  </w:style>
  <w:style w:type="paragraph" w:customStyle="1" w:styleId="a">
    <w:name w:val="项目分类"/>
    <w:basedOn w:val="a3"/>
    <w:rsid w:val="00CA59B0"/>
    <w:pPr>
      <w:numPr>
        <w:numId w:val="27"/>
      </w:numPr>
      <w:adjustRightInd w:val="0"/>
      <w:spacing w:line="276" w:lineRule="auto"/>
      <w:ind w:firstLineChars="0"/>
    </w:pPr>
    <w:rPr>
      <w:rFonts w:ascii="Times New Roman" w:eastAsia="宋体" w:hAnsi="Times New Roman" w:cs="Times New Roman"/>
      <w:kern w:val="0"/>
      <w:sz w:val="21"/>
      <w:szCs w:val="24"/>
    </w:rPr>
  </w:style>
  <w:style w:type="paragraph" w:customStyle="1" w:styleId="afff6">
    <w:name w:val="产品特点"/>
    <w:link w:val="Char6"/>
    <w:rsid w:val="00CA59B0"/>
    <w:pPr>
      <w:spacing w:beforeLines="50" w:before="50" w:line="300" w:lineRule="auto"/>
    </w:pPr>
    <w:rPr>
      <w:rFonts w:ascii="Times New Roman" w:eastAsia="宋体" w:hAnsi="Times New Roman" w:cs="Times New Roman"/>
      <w:b/>
      <w:kern w:val="0"/>
      <w:szCs w:val="21"/>
    </w:rPr>
  </w:style>
  <w:style w:type="paragraph" w:customStyle="1" w:styleId="a2">
    <w:name w:val="小小提示"/>
    <w:rsid w:val="00CA59B0"/>
    <w:pPr>
      <w:numPr>
        <w:numId w:val="28"/>
      </w:numPr>
      <w:tabs>
        <w:tab w:val="clear" w:pos="420"/>
      </w:tabs>
      <w:spacing w:line="300" w:lineRule="auto"/>
      <w:ind w:left="840"/>
    </w:pPr>
    <w:rPr>
      <w:rFonts w:ascii="Times New Roman" w:eastAsia="宋体" w:hAnsi="Times New Roman" w:cs="Times New Roman"/>
      <w:color w:val="000000"/>
      <w:kern w:val="0"/>
      <w:sz w:val="18"/>
      <w:szCs w:val="20"/>
    </w:rPr>
  </w:style>
  <w:style w:type="character" w:customStyle="1" w:styleId="Char6">
    <w:name w:val="产品特点 Char"/>
    <w:basedOn w:val="a4"/>
    <w:link w:val="afff6"/>
    <w:rsid w:val="00CA59B0"/>
    <w:rPr>
      <w:rFonts w:ascii="Times New Roman" w:eastAsia="宋体" w:hAnsi="Times New Roman" w:cs="Times New Roman"/>
      <w:b/>
      <w:kern w:val="0"/>
      <w:szCs w:val="21"/>
    </w:rPr>
  </w:style>
  <w:style w:type="paragraph" w:customStyle="1" w:styleId="afff7">
    <w:name w:val="内容列表"/>
    <w:basedOn w:val="12"/>
    <w:rsid w:val="00CA59B0"/>
    <w:pPr>
      <w:numPr>
        <w:numId w:val="3"/>
      </w:numPr>
      <w:tabs>
        <w:tab w:val="num" w:pos="425"/>
      </w:tabs>
      <w:spacing w:line="360" w:lineRule="auto"/>
      <w:ind w:left="425" w:hanging="425"/>
    </w:pPr>
    <w:rPr>
      <w:rFonts w:ascii="Calibri" w:hAnsi="Calibri"/>
    </w:rPr>
  </w:style>
  <w:style w:type="paragraph" w:customStyle="1" w:styleId="afff8">
    <w:name w:val="注意头"/>
    <w:autoRedefine/>
    <w:rsid w:val="00CA59B0"/>
    <w:pPr>
      <w:snapToGrid w:val="0"/>
      <w:spacing w:beforeLines="50" w:before="156" w:line="360" w:lineRule="auto"/>
    </w:pPr>
    <w:rPr>
      <w:rFonts w:ascii="Times New Roman" w:eastAsia="宋体" w:hAnsi="Times New Roman" w:cs="Times New Roman"/>
      <w:b/>
      <w:bCs/>
      <w:kern w:val="0"/>
      <w:szCs w:val="20"/>
    </w:rPr>
  </w:style>
  <w:style w:type="paragraph" w:customStyle="1" w:styleId="afff9">
    <w:name w:val="注意了"/>
    <w:rsid w:val="00CA59B0"/>
    <w:pPr>
      <w:ind w:firstLineChars="200" w:firstLine="200"/>
    </w:pPr>
    <w:rPr>
      <w:rFonts w:ascii="Times New Roman" w:eastAsia="楷体_GB2312" w:hAnsi="Times New Roman" w:cs="Times New Roman"/>
      <w:kern w:val="0"/>
      <w:szCs w:val="20"/>
    </w:rPr>
  </w:style>
  <w:style w:type="paragraph" w:customStyle="1" w:styleId="afffa">
    <w:name w:val="内容提示"/>
    <w:autoRedefine/>
    <w:rsid w:val="00CA59B0"/>
    <w:pPr>
      <w:spacing w:beforeLines="50" w:before="120" w:line="360" w:lineRule="auto"/>
      <w:ind w:leftChars="171" w:left="359" w:firstLine="1"/>
    </w:pPr>
    <w:rPr>
      <w:rFonts w:ascii="宋体" w:eastAsia="宋体" w:hAnsi="宋体" w:cs="Times New Roman"/>
      <w:bCs/>
      <w:kern w:val="0"/>
      <w:szCs w:val="21"/>
    </w:rPr>
  </w:style>
  <w:style w:type="paragraph" w:customStyle="1" w:styleId="afffb">
    <w:name w:val="注意"/>
    <w:basedOn w:val="a3"/>
    <w:rsid w:val="00CA59B0"/>
    <w:pPr>
      <w:adjustRightInd w:val="0"/>
      <w:spacing w:before="100" w:beforeAutospacing="1" w:line="276" w:lineRule="auto"/>
      <w:ind w:firstLineChars="0" w:firstLine="0"/>
      <w:jc w:val="left"/>
    </w:pPr>
    <w:rPr>
      <w:rFonts w:ascii="黑体" w:eastAsia="黑体" w:hAnsi="Times New Roman" w:cs="Times New Roman"/>
      <w:b/>
      <w:sz w:val="21"/>
      <w:szCs w:val="24"/>
    </w:rPr>
  </w:style>
  <w:style w:type="paragraph" w:styleId="afffc">
    <w:name w:val="Revision"/>
    <w:hidden/>
    <w:uiPriority w:val="99"/>
    <w:semiHidden/>
    <w:rsid w:val="00CA59B0"/>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173404">
      <w:bodyDiv w:val="1"/>
      <w:marLeft w:val="0"/>
      <w:marRight w:val="0"/>
      <w:marTop w:val="0"/>
      <w:marBottom w:val="0"/>
      <w:divBdr>
        <w:top w:val="none" w:sz="0" w:space="0" w:color="auto"/>
        <w:left w:val="none" w:sz="0" w:space="0" w:color="auto"/>
        <w:bottom w:val="none" w:sz="0" w:space="0" w:color="auto"/>
        <w:right w:val="none" w:sz="0" w:space="0" w:color="auto"/>
      </w:divBdr>
    </w:div>
    <w:div w:id="137067461">
      <w:bodyDiv w:val="1"/>
      <w:marLeft w:val="0"/>
      <w:marRight w:val="0"/>
      <w:marTop w:val="0"/>
      <w:marBottom w:val="0"/>
      <w:divBdr>
        <w:top w:val="none" w:sz="0" w:space="0" w:color="auto"/>
        <w:left w:val="none" w:sz="0" w:space="0" w:color="auto"/>
        <w:bottom w:val="none" w:sz="0" w:space="0" w:color="auto"/>
        <w:right w:val="none" w:sz="0" w:space="0" w:color="auto"/>
      </w:divBdr>
    </w:div>
    <w:div w:id="361512623">
      <w:bodyDiv w:val="1"/>
      <w:marLeft w:val="0"/>
      <w:marRight w:val="0"/>
      <w:marTop w:val="0"/>
      <w:marBottom w:val="0"/>
      <w:divBdr>
        <w:top w:val="none" w:sz="0" w:space="0" w:color="auto"/>
        <w:left w:val="none" w:sz="0" w:space="0" w:color="auto"/>
        <w:bottom w:val="none" w:sz="0" w:space="0" w:color="auto"/>
        <w:right w:val="none" w:sz="0" w:space="0" w:color="auto"/>
      </w:divBdr>
    </w:div>
    <w:div w:id="557477208">
      <w:bodyDiv w:val="1"/>
      <w:marLeft w:val="0"/>
      <w:marRight w:val="0"/>
      <w:marTop w:val="0"/>
      <w:marBottom w:val="0"/>
      <w:divBdr>
        <w:top w:val="none" w:sz="0" w:space="0" w:color="auto"/>
        <w:left w:val="none" w:sz="0" w:space="0" w:color="auto"/>
        <w:bottom w:val="none" w:sz="0" w:space="0" w:color="auto"/>
        <w:right w:val="none" w:sz="0" w:space="0" w:color="auto"/>
      </w:divBdr>
    </w:div>
    <w:div w:id="586382123">
      <w:bodyDiv w:val="1"/>
      <w:marLeft w:val="0"/>
      <w:marRight w:val="0"/>
      <w:marTop w:val="0"/>
      <w:marBottom w:val="0"/>
      <w:divBdr>
        <w:top w:val="none" w:sz="0" w:space="0" w:color="auto"/>
        <w:left w:val="none" w:sz="0" w:space="0" w:color="auto"/>
        <w:bottom w:val="none" w:sz="0" w:space="0" w:color="auto"/>
        <w:right w:val="none" w:sz="0" w:space="0" w:color="auto"/>
      </w:divBdr>
    </w:div>
    <w:div w:id="598953044">
      <w:bodyDiv w:val="1"/>
      <w:marLeft w:val="0"/>
      <w:marRight w:val="0"/>
      <w:marTop w:val="0"/>
      <w:marBottom w:val="0"/>
      <w:divBdr>
        <w:top w:val="none" w:sz="0" w:space="0" w:color="auto"/>
        <w:left w:val="none" w:sz="0" w:space="0" w:color="auto"/>
        <w:bottom w:val="none" w:sz="0" w:space="0" w:color="auto"/>
        <w:right w:val="none" w:sz="0" w:space="0" w:color="auto"/>
      </w:divBdr>
    </w:div>
    <w:div w:id="805705693">
      <w:bodyDiv w:val="1"/>
      <w:marLeft w:val="0"/>
      <w:marRight w:val="0"/>
      <w:marTop w:val="0"/>
      <w:marBottom w:val="0"/>
      <w:divBdr>
        <w:top w:val="none" w:sz="0" w:space="0" w:color="auto"/>
        <w:left w:val="none" w:sz="0" w:space="0" w:color="auto"/>
        <w:bottom w:val="none" w:sz="0" w:space="0" w:color="auto"/>
        <w:right w:val="none" w:sz="0" w:space="0" w:color="auto"/>
      </w:divBdr>
    </w:div>
    <w:div w:id="839662470">
      <w:bodyDiv w:val="1"/>
      <w:marLeft w:val="0"/>
      <w:marRight w:val="0"/>
      <w:marTop w:val="0"/>
      <w:marBottom w:val="0"/>
      <w:divBdr>
        <w:top w:val="none" w:sz="0" w:space="0" w:color="auto"/>
        <w:left w:val="none" w:sz="0" w:space="0" w:color="auto"/>
        <w:bottom w:val="none" w:sz="0" w:space="0" w:color="auto"/>
        <w:right w:val="none" w:sz="0" w:space="0" w:color="auto"/>
      </w:divBdr>
    </w:div>
    <w:div w:id="843055577">
      <w:bodyDiv w:val="1"/>
      <w:marLeft w:val="0"/>
      <w:marRight w:val="0"/>
      <w:marTop w:val="0"/>
      <w:marBottom w:val="0"/>
      <w:divBdr>
        <w:top w:val="none" w:sz="0" w:space="0" w:color="auto"/>
        <w:left w:val="none" w:sz="0" w:space="0" w:color="auto"/>
        <w:bottom w:val="none" w:sz="0" w:space="0" w:color="auto"/>
        <w:right w:val="none" w:sz="0" w:space="0" w:color="auto"/>
      </w:divBdr>
    </w:div>
    <w:div w:id="1237282825">
      <w:bodyDiv w:val="1"/>
      <w:marLeft w:val="0"/>
      <w:marRight w:val="0"/>
      <w:marTop w:val="0"/>
      <w:marBottom w:val="0"/>
      <w:divBdr>
        <w:top w:val="none" w:sz="0" w:space="0" w:color="auto"/>
        <w:left w:val="none" w:sz="0" w:space="0" w:color="auto"/>
        <w:bottom w:val="none" w:sz="0" w:space="0" w:color="auto"/>
        <w:right w:val="none" w:sz="0" w:space="0" w:color="auto"/>
      </w:divBdr>
    </w:div>
    <w:div w:id="1378748338">
      <w:bodyDiv w:val="1"/>
      <w:marLeft w:val="0"/>
      <w:marRight w:val="0"/>
      <w:marTop w:val="0"/>
      <w:marBottom w:val="0"/>
      <w:divBdr>
        <w:top w:val="none" w:sz="0" w:space="0" w:color="auto"/>
        <w:left w:val="none" w:sz="0" w:space="0" w:color="auto"/>
        <w:bottom w:val="none" w:sz="0" w:space="0" w:color="auto"/>
        <w:right w:val="none" w:sz="0" w:space="0" w:color="auto"/>
      </w:divBdr>
    </w:div>
    <w:div w:id="1541087901">
      <w:bodyDiv w:val="1"/>
      <w:marLeft w:val="0"/>
      <w:marRight w:val="0"/>
      <w:marTop w:val="0"/>
      <w:marBottom w:val="0"/>
      <w:divBdr>
        <w:top w:val="none" w:sz="0" w:space="0" w:color="auto"/>
        <w:left w:val="none" w:sz="0" w:space="0" w:color="auto"/>
        <w:bottom w:val="none" w:sz="0" w:space="0" w:color="auto"/>
        <w:right w:val="none" w:sz="0" w:space="0" w:color="auto"/>
      </w:divBdr>
    </w:div>
    <w:div w:id="1545824460">
      <w:bodyDiv w:val="1"/>
      <w:marLeft w:val="0"/>
      <w:marRight w:val="0"/>
      <w:marTop w:val="0"/>
      <w:marBottom w:val="0"/>
      <w:divBdr>
        <w:top w:val="none" w:sz="0" w:space="0" w:color="auto"/>
        <w:left w:val="none" w:sz="0" w:space="0" w:color="auto"/>
        <w:bottom w:val="none" w:sz="0" w:space="0" w:color="auto"/>
        <w:right w:val="none" w:sz="0" w:space="0" w:color="auto"/>
      </w:divBdr>
    </w:div>
    <w:div w:id="1571234183">
      <w:bodyDiv w:val="1"/>
      <w:marLeft w:val="0"/>
      <w:marRight w:val="0"/>
      <w:marTop w:val="0"/>
      <w:marBottom w:val="0"/>
      <w:divBdr>
        <w:top w:val="none" w:sz="0" w:space="0" w:color="auto"/>
        <w:left w:val="none" w:sz="0" w:space="0" w:color="auto"/>
        <w:bottom w:val="none" w:sz="0" w:space="0" w:color="auto"/>
        <w:right w:val="none" w:sz="0" w:space="0" w:color="auto"/>
      </w:divBdr>
    </w:div>
    <w:div w:id="1745688208">
      <w:bodyDiv w:val="1"/>
      <w:marLeft w:val="0"/>
      <w:marRight w:val="0"/>
      <w:marTop w:val="0"/>
      <w:marBottom w:val="0"/>
      <w:divBdr>
        <w:top w:val="none" w:sz="0" w:space="0" w:color="auto"/>
        <w:left w:val="none" w:sz="0" w:space="0" w:color="auto"/>
        <w:bottom w:val="none" w:sz="0" w:space="0" w:color="auto"/>
        <w:right w:val="none" w:sz="0" w:space="0" w:color="auto"/>
      </w:divBdr>
    </w:div>
    <w:div w:id="1972396093">
      <w:bodyDiv w:val="1"/>
      <w:marLeft w:val="0"/>
      <w:marRight w:val="0"/>
      <w:marTop w:val="0"/>
      <w:marBottom w:val="0"/>
      <w:divBdr>
        <w:top w:val="none" w:sz="0" w:space="0" w:color="auto"/>
        <w:left w:val="none" w:sz="0" w:space="0" w:color="auto"/>
        <w:bottom w:val="none" w:sz="0" w:space="0" w:color="auto"/>
        <w:right w:val="none" w:sz="0" w:space="0" w:color="auto"/>
      </w:divBdr>
    </w:div>
    <w:div w:id="208163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60" Type="http://schemas.openxmlformats.org/officeDocument/2006/relationships/image" Target="media/image25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oleObject" Target="embeddings/oleObject1.bin"/><Relationship Id="rId264" Type="http://schemas.openxmlformats.org/officeDocument/2006/relationships/image" Target="media/image256.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header" Target="header1.xml"/><Relationship Id="rId26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70" Type="http://schemas.openxmlformats.org/officeDocument/2006/relationships/footer" Target="footer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271" Type="http://schemas.openxmlformats.org/officeDocument/2006/relationships/footer" Target="footer2.xml"/><Relationship Id="rId272" Type="http://schemas.openxmlformats.org/officeDocument/2006/relationships/header" Target="header3.xml"/><Relationship Id="rId273" Type="http://schemas.openxmlformats.org/officeDocument/2006/relationships/footer" Target="footer3.xml"/><Relationship Id="rId274" Type="http://schemas.openxmlformats.org/officeDocument/2006/relationships/fontTable" Target="fontTable.xml"/><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275" Type="http://schemas.openxmlformats.org/officeDocument/2006/relationships/theme" Target="theme/theme1.xml"/><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s>
</file>

<file path=word/_rels/footer2.xml.rels><?xml version="1.0" encoding="UTF-8" standalone="yes"?>
<Relationships xmlns="http://schemas.openxmlformats.org/package/2006/relationships"><Relationship Id="rId1" Type="http://schemas.openxmlformats.org/officeDocument/2006/relationships/image" Target="media/image261.jpeg"/></Relationships>
</file>

<file path=word/_rels/header2.xml.rels><?xml version="1.0" encoding="UTF-8" standalone="yes"?>
<Relationships xmlns="http://schemas.openxmlformats.org/package/2006/relationships"><Relationship Id="rId1" Type="http://schemas.openxmlformats.org/officeDocument/2006/relationships/image" Target="media/image26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5D028-3445-A64B-9981-A64FE20D7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310</Pages>
  <Words>29977</Words>
  <Characters>170872</Characters>
  <Application>Microsoft Macintosh Word</Application>
  <DocSecurity>0</DocSecurity>
  <Lines>1423</Lines>
  <Paragraphs>400</Paragraphs>
  <ScaleCrop>false</ScaleCrop>
  <HeadingPairs>
    <vt:vector size="2" baseType="variant">
      <vt:variant>
        <vt:lpstr>标题</vt:lpstr>
      </vt:variant>
      <vt:variant>
        <vt:i4>1</vt:i4>
      </vt:variant>
    </vt:vector>
  </HeadingPairs>
  <TitlesOfParts>
    <vt:vector size="1" baseType="lpstr">
      <vt:lpstr/>
    </vt:vector>
  </TitlesOfParts>
  <Company>迈普通信技术股份有限公司</Company>
  <LinksUpToDate>false</LinksUpToDate>
  <CharactersWithSpaces>200449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迈普设备实验指南</dc:title>
  <dc:subject/>
  <dc:creator/>
  <cp:keywords/>
  <dc:description/>
  <cp:lastModifiedBy>wong K</cp:lastModifiedBy>
  <cp:revision>14</cp:revision>
  <dcterms:created xsi:type="dcterms:W3CDTF">2016-10-25T02:45:00Z</dcterms:created>
  <dcterms:modified xsi:type="dcterms:W3CDTF">2016-10-26T08:32:00Z</dcterms:modified>
</cp:coreProperties>
</file>